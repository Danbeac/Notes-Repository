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4E78EF" w14:textId="649EF3A5" w:rsidR="001F2219" w:rsidRDefault="00A134EB" w:rsidP="003E3ECC">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 xml:space="preserve"> </w:t>
      </w:r>
      <w:r w:rsidR="0087318E">
        <w:rPr>
          <w:rFonts w:ascii="Times New Roman" w:eastAsia="Times New Roman" w:hAnsi="Times New Roman" w:cs="Times New Roman"/>
          <w:b/>
          <w:bCs/>
          <w:kern w:val="36"/>
          <w:sz w:val="48"/>
          <w:szCs w:val="48"/>
          <w:lang w:eastAsia="es-CO"/>
        </w:rPr>
        <w:t xml:space="preserve">5 </w:t>
      </w:r>
      <w:r w:rsidR="00E0213D">
        <w:rPr>
          <w:rFonts w:ascii="Times New Roman" w:eastAsia="Times New Roman" w:hAnsi="Times New Roman" w:cs="Times New Roman"/>
          <w:b/>
          <w:bCs/>
          <w:kern w:val="36"/>
          <w:sz w:val="48"/>
          <w:szCs w:val="48"/>
          <w:lang w:eastAsia="es-CO"/>
        </w:rPr>
        <w:t>HABILIDADES BASICAS DEL PENSAMI</w:t>
      </w:r>
      <w:r w:rsidR="001F274A">
        <w:rPr>
          <w:rFonts w:ascii="Times New Roman" w:eastAsia="Times New Roman" w:hAnsi="Times New Roman" w:cs="Times New Roman"/>
          <w:b/>
          <w:bCs/>
          <w:kern w:val="36"/>
          <w:sz w:val="48"/>
          <w:szCs w:val="48"/>
          <w:lang w:eastAsia="es-CO"/>
        </w:rPr>
        <w:t>E</w:t>
      </w:r>
      <w:r w:rsidR="00E0213D">
        <w:rPr>
          <w:rFonts w:ascii="Times New Roman" w:eastAsia="Times New Roman" w:hAnsi="Times New Roman" w:cs="Times New Roman"/>
          <w:b/>
          <w:bCs/>
          <w:kern w:val="36"/>
          <w:sz w:val="48"/>
          <w:szCs w:val="48"/>
          <w:lang w:eastAsia="es-CO"/>
        </w:rPr>
        <w:t>NTO</w:t>
      </w:r>
    </w:p>
    <w:p w14:paraId="13823554" w14:textId="77777777" w:rsidR="007A0FAB" w:rsidRPr="007A0FAB" w:rsidRDefault="007A0FAB" w:rsidP="007A0FAB">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7A0FAB">
        <w:rPr>
          <w:rFonts w:ascii="Times New Roman" w:eastAsia="Times New Roman" w:hAnsi="Times New Roman" w:cs="Times New Roman"/>
          <w:b/>
          <w:bCs/>
          <w:kern w:val="36"/>
          <w:sz w:val="48"/>
          <w:szCs w:val="48"/>
          <w:lang w:eastAsia="es-CO"/>
        </w:rPr>
        <w:t>Observación y descripción</w:t>
      </w:r>
    </w:p>
    <w:p w14:paraId="05449C74" w14:textId="77777777" w:rsidR="007A0FAB" w:rsidRPr="007A0FAB" w:rsidRDefault="007A0FAB" w:rsidP="007A0FAB">
      <w:pPr>
        <w:spacing w:before="100" w:beforeAutospacing="1" w:after="100" w:afterAutospacing="1" w:line="240" w:lineRule="auto"/>
        <w:rPr>
          <w:rFonts w:ascii="Times New Roman" w:eastAsia="Times New Roman" w:hAnsi="Times New Roman" w:cs="Times New Roman"/>
          <w:sz w:val="24"/>
          <w:szCs w:val="24"/>
          <w:lang w:eastAsia="es-CO"/>
        </w:rPr>
      </w:pPr>
      <w:r w:rsidRPr="007A0FAB">
        <w:rPr>
          <w:rFonts w:ascii="Times New Roman" w:eastAsia="Times New Roman" w:hAnsi="Times New Roman" w:cs="Times New Roman"/>
          <w:b/>
          <w:bCs/>
          <w:sz w:val="24"/>
          <w:szCs w:val="24"/>
          <w:lang w:eastAsia="es-CO"/>
        </w:rPr>
        <w:t>Habilidades básicas del pensamiento</w:t>
      </w:r>
      <w:r w:rsidRPr="007A0FAB">
        <w:rPr>
          <w:rFonts w:ascii="Times New Roman" w:eastAsia="Times New Roman" w:hAnsi="Times New Roman" w:cs="Times New Roman"/>
          <w:sz w:val="24"/>
          <w:szCs w:val="24"/>
          <w:lang w:eastAsia="es-CO"/>
        </w:rPr>
        <w:br/>
        <w:t>Procesos que permiten obtener información del objeto de observación y concluir al respecto.</w:t>
      </w:r>
    </w:p>
    <w:p w14:paraId="3432C5D0" w14:textId="77777777" w:rsidR="007A0FAB" w:rsidRPr="007A0FAB" w:rsidRDefault="007A0FAB" w:rsidP="007A0FAB">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7A0FAB">
        <w:rPr>
          <w:rFonts w:ascii="Times New Roman" w:eastAsia="Times New Roman" w:hAnsi="Times New Roman" w:cs="Times New Roman"/>
          <w:sz w:val="24"/>
          <w:szCs w:val="24"/>
          <w:lang w:eastAsia="es-CO"/>
        </w:rPr>
        <w:t>Observación</w:t>
      </w:r>
    </w:p>
    <w:p w14:paraId="1ADB94D5" w14:textId="77777777" w:rsidR="007A0FAB" w:rsidRPr="007A0FAB" w:rsidRDefault="007A0FAB" w:rsidP="007A0FAB">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7A0FAB">
        <w:rPr>
          <w:rFonts w:ascii="Times New Roman" w:eastAsia="Times New Roman" w:hAnsi="Times New Roman" w:cs="Times New Roman"/>
          <w:sz w:val="24"/>
          <w:szCs w:val="24"/>
          <w:lang w:eastAsia="es-CO"/>
        </w:rPr>
        <w:t>Descripción</w:t>
      </w:r>
    </w:p>
    <w:p w14:paraId="74E961CE" w14:textId="77777777" w:rsidR="007A0FAB" w:rsidRPr="007A0FAB" w:rsidRDefault="007A0FAB" w:rsidP="007A0FAB">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7A0FAB">
        <w:rPr>
          <w:rFonts w:ascii="Times New Roman" w:eastAsia="Times New Roman" w:hAnsi="Times New Roman" w:cs="Times New Roman"/>
          <w:sz w:val="24"/>
          <w:szCs w:val="24"/>
          <w:lang w:eastAsia="es-CO"/>
        </w:rPr>
        <w:t>Comparación</w:t>
      </w:r>
    </w:p>
    <w:p w14:paraId="3859FF0B" w14:textId="77777777" w:rsidR="007A0FAB" w:rsidRPr="007A0FAB" w:rsidRDefault="007A0FAB" w:rsidP="007A0FAB">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7A0FAB">
        <w:rPr>
          <w:rFonts w:ascii="Times New Roman" w:eastAsia="Times New Roman" w:hAnsi="Times New Roman" w:cs="Times New Roman"/>
          <w:sz w:val="24"/>
          <w:szCs w:val="24"/>
          <w:lang w:eastAsia="es-CO"/>
        </w:rPr>
        <w:t>Relación</w:t>
      </w:r>
    </w:p>
    <w:p w14:paraId="6F9A0F5A" w14:textId="77777777" w:rsidR="007A0FAB" w:rsidRPr="007A0FAB" w:rsidRDefault="007A0FAB" w:rsidP="007A0FAB">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7A0FAB">
        <w:rPr>
          <w:rFonts w:ascii="Times New Roman" w:eastAsia="Times New Roman" w:hAnsi="Times New Roman" w:cs="Times New Roman"/>
          <w:sz w:val="24"/>
          <w:szCs w:val="24"/>
          <w:lang w:eastAsia="es-CO"/>
        </w:rPr>
        <w:t>Clasificación</w:t>
      </w:r>
    </w:p>
    <w:p w14:paraId="044BDF0B" w14:textId="77777777" w:rsidR="007A0FAB" w:rsidRPr="00561A83" w:rsidRDefault="007A0FAB" w:rsidP="00561A83">
      <w:pPr>
        <w:pStyle w:val="Prrafodelista"/>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561A83">
        <w:rPr>
          <w:rFonts w:ascii="Times New Roman" w:eastAsia="Times New Roman" w:hAnsi="Times New Roman" w:cs="Times New Roman"/>
          <w:b/>
          <w:bCs/>
          <w:sz w:val="24"/>
          <w:szCs w:val="24"/>
          <w:lang w:eastAsia="es-CO"/>
        </w:rPr>
        <w:t>Observación</w:t>
      </w:r>
      <w:r w:rsidR="000E6E35">
        <w:rPr>
          <w:rFonts w:ascii="Times New Roman" w:eastAsia="Times New Roman" w:hAnsi="Times New Roman" w:cs="Times New Roman"/>
          <w:sz w:val="24"/>
          <w:szCs w:val="24"/>
          <w:lang w:eastAsia="es-CO"/>
        </w:rPr>
        <w:t>.</w:t>
      </w:r>
    </w:p>
    <w:p w14:paraId="6DB85979" w14:textId="77777777" w:rsidR="00561A83" w:rsidRPr="00561A83" w:rsidRDefault="00561A83" w:rsidP="007230A1">
      <w:pPr>
        <w:pStyle w:val="Prrafodelista"/>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0B0EF8CF" wp14:editId="13306DBB">
            <wp:extent cx="3762375" cy="2676403"/>
            <wp:effectExtent l="76200" t="76200" r="123825" b="12446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91418" cy="26970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4D64CD" w14:textId="77777777" w:rsidR="007A0FAB" w:rsidRPr="007A0FAB" w:rsidRDefault="007A0FAB" w:rsidP="007A0FAB">
      <w:pPr>
        <w:spacing w:before="100" w:beforeAutospacing="1" w:after="100" w:afterAutospacing="1" w:line="240" w:lineRule="auto"/>
        <w:rPr>
          <w:rFonts w:ascii="Times New Roman" w:eastAsia="Times New Roman" w:hAnsi="Times New Roman" w:cs="Times New Roman"/>
          <w:sz w:val="24"/>
          <w:szCs w:val="24"/>
          <w:lang w:eastAsia="es-CO"/>
        </w:rPr>
      </w:pPr>
      <w:r w:rsidRPr="007A0FAB">
        <w:rPr>
          <w:rFonts w:ascii="Times New Roman" w:eastAsia="Times New Roman" w:hAnsi="Times New Roman" w:cs="Times New Roman"/>
          <w:b/>
          <w:bCs/>
          <w:sz w:val="24"/>
          <w:szCs w:val="24"/>
          <w:lang w:eastAsia="es-CO"/>
        </w:rPr>
        <w:t>2. Descripción</w:t>
      </w:r>
      <w:r w:rsidRPr="007A0FAB">
        <w:rPr>
          <w:rFonts w:ascii="Times New Roman" w:eastAsia="Times New Roman" w:hAnsi="Times New Roman" w:cs="Times New Roman"/>
          <w:sz w:val="24"/>
          <w:szCs w:val="24"/>
          <w:lang w:eastAsia="es-CO"/>
        </w:rPr>
        <w:br/>
        <w:t>Preguntas básicas que ayudan a describir:</w:t>
      </w:r>
      <w:r w:rsidRPr="007A0FAB">
        <w:rPr>
          <w:rFonts w:ascii="Times New Roman" w:eastAsia="Times New Roman" w:hAnsi="Times New Roman" w:cs="Times New Roman"/>
          <w:sz w:val="24"/>
          <w:szCs w:val="24"/>
          <w:lang w:eastAsia="es-CO"/>
        </w:rPr>
        <w:br/>
        <w:t>¿Qué es?¿Qué tiene?¿Cómo es?</w:t>
      </w:r>
      <w:r w:rsidRPr="007A0FAB">
        <w:rPr>
          <w:rFonts w:ascii="Times New Roman" w:eastAsia="Times New Roman" w:hAnsi="Times New Roman" w:cs="Times New Roman"/>
          <w:sz w:val="24"/>
          <w:szCs w:val="24"/>
          <w:lang w:eastAsia="es-CO"/>
        </w:rPr>
        <w:br/>
        <w:t>¿Qué función cumple?¿Qué pasó?</w:t>
      </w:r>
    </w:p>
    <w:p w14:paraId="54D02185" w14:textId="43EE679D" w:rsidR="001F2219" w:rsidRPr="007230A1" w:rsidRDefault="007A0FAB" w:rsidP="007230A1">
      <w:pPr>
        <w:spacing w:before="100" w:beforeAutospacing="1" w:after="100" w:afterAutospacing="1" w:line="240" w:lineRule="auto"/>
        <w:rPr>
          <w:rFonts w:ascii="Times New Roman" w:eastAsia="Times New Roman" w:hAnsi="Times New Roman" w:cs="Times New Roman"/>
          <w:sz w:val="24"/>
          <w:szCs w:val="24"/>
          <w:lang w:eastAsia="es-CO"/>
        </w:rPr>
      </w:pPr>
      <w:r w:rsidRPr="007A0FAB">
        <w:rPr>
          <w:rFonts w:ascii="Times New Roman" w:eastAsia="Times New Roman" w:hAnsi="Times New Roman" w:cs="Times New Roman"/>
          <w:sz w:val="24"/>
          <w:szCs w:val="24"/>
          <w:lang w:eastAsia="es-CO"/>
        </w:rPr>
        <w:t xml:space="preserve">Revisar la sección de archivos </w:t>
      </w:r>
      <w:r w:rsidR="00046328" w:rsidRPr="00046328">
        <w:rPr>
          <w:rFonts w:ascii="Times New Roman" w:eastAsia="Times New Roman" w:hAnsi="Times New Roman" w:cs="Times New Roman"/>
          <w:b/>
          <w:bCs/>
          <w:i/>
          <w:iCs/>
          <w:sz w:val="24"/>
          <w:szCs w:val="24"/>
          <w:lang w:eastAsia="es-CO"/>
        </w:rPr>
        <w:t>pensamiento-logico.pdf</w:t>
      </w:r>
      <w:r w:rsidR="00046328">
        <w:rPr>
          <w:rFonts w:ascii="Times New Roman" w:eastAsia="Times New Roman" w:hAnsi="Times New Roman" w:cs="Times New Roman"/>
          <w:sz w:val="24"/>
          <w:szCs w:val="24"/>
          <w:lang w:eastAsia="es-CO"/>
        </w:rPr>
        <w:t xml:space="preserve">, </w:t>
      </w:r>
      <w:r w:rsidRPr="007A0FAB">
        <w:rPr>
          <w:rFonts w:ascii="Times New Roman" w:eastAsia="Times New Roman" w:hAnsi="Times New Roman" w:cs="Times New Roman"/>
          <w:sz w:val="24"/>
          <w:szCs w:val="24"/>
          <w:lang w:eastAsia="es-CO"/>
        </w:rPr>
        <w:t xml:space="preserve">donde </w:t>
      </w:r>
      <w:r w:rsidR="00046328">
        <w:rPr>
          <w:rFonts w:ascii="Times New Roman" w:eastAsia="Times New Roman" w:hAnsi="Times New Roman" w:cs="Times New Roman"/>
          <w:sz w:val="24"/>
          <w:szCs w:val="24"/>
          <w:lang w:eastAsia="es-CO"/>
        </w:rPr>
        <w:t>se encuentran</w:t>
      </w:r>
      <w:r w:rsidRPr="007A0FAB">
        <w:rPr>
          <w:rFonts w:ascii="Times New Roman" w:eastAsia="Times New Roman" w:hAnsi="Times New Roman" w:cs="Times New Roman"/>
          <w:sz w:val="24"/>
          <w:szCs w:val="24"/>
          <w:lang w:eastAsia="es-CO"/>
        </w:rPr>
        <w:t xml:space="preserve"> ejercicios que ayudarán con el pensamiento lógico.</w:t>
      </w:r>
    </w:p>
    <w:p w14:paraId="4FA2D424" w14:textId="40F5E4BF" w:rsidR="001F2219" w:rsidRDefault="001F2219" w:rsidP="0061393C">
      <w:pPr>
        <w:pStyle w:val="Ttulo1"/>
      </w:pPr>
    </w:p>
    <w:p w14:paraId="34554B21" w14:textId="77777777" w:rsidR="003E3ECC" w:rsidRDefault="003E3ECC" w:rsidP="0061393C">
      <w:pPr>
        <w:pStyle w:val="Ttulo1"/>
      </w:pPr>
    </w:p>
    <w:p w14:paraId="34B14757" w14:textId="77777777" w:rsidR="0061393C" w:rsidRDefault="0061393C" w:rsidP="0061393C">
      <w:pPr>
        <w:pStyle w:val="Ttulo1"/>
      </w:pPr>
      <w:r>
        <w:t>Comparación, relación y clasificación</w:t>
      </w:r>
    </w:p>
    <w:p w14:paraId="100A9B6A" w14:textId="77777777" w:rsidR="0061393C" w:rsidRDefault="0061393C" w:rsidP="0061393C">
      <w:pPr>
        <w:pStyle w:val="NormalWeb"/>
      </w:pPr>
      <w:r>
        <w:rPr>
          <w:rStyle w:val="Textoennegrita"/>
        </w:rPr>
        <w:t>3.Comparación</w:t>
      </w:r>
      <w:r>
        <w:br/>
        <w:t>La comparación se da a partir de la observación</w:t>
      </w:r>
      <w:r w:rsidR="0024220F">
        <w:t>.</w:t>
      </w:r>
    </w:p>
    <w:p w14:paraId="01F8FDF0" w14:textId="77777777" w:rsidR="00302DCF" w:rsidRDefault="00302DCF" w:rsidP="0061393C">
      <w:pPr>
        <w:pStyle w:val="NormalWeb"/>
      </w:pPr>
      <w:r>
        <w:rPr>
          <w:noProof/>
        </w:rPr>
        <w:drawing>
          <wp:inline distT="0" distB="0" distL="0" distR="0" wp14:anchorId="3B1A4F8E" wp14:editId="7B6ACE94">
            <wp:extent cx="5612130" cy="436880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4368800"/>
                    </a:xfrm>
                    <a:prstGeom prst="rect">
                      <a:avLst/>
                    </a:prstGeom>
                  </pic:spPr>
                </pic:pic>
              </a:graphicData>
            </a:graphic>
          </wp:inline>
        </w:drawing>
      </w:r>
    </w:p>
    <w:p w14:paraId="48329E27" w14:textId="08A83953" w:rsidR="0061393C" w:rsidRPr="007230A1" w:rsidRDefault="0061393C" w:rsidP="0061393C">
      <w:pPr>
        <w:pStyle w:val="NormalWeb"/>
        <w:rPr>
          <w:b/>
          <w:bCs/>
          <w:i/>
          <w:iCs/>
        </w:rPr>
      </w:pPr>
      <w:r>
        <w:rPr>
          <w:rStyle w:val="Textoennegrita"/>
        </w:rPr>
        <w:t>4.Relación</w:t>
      </w:r>
      <w:r>
        <w:br/>
        <w:t>Observamos y comparamos para luego unirlos y buscar un nexo o relación entre los objetos o hechos; se utilizan en matemáticas para hacer relaciones los nexos “</w:t>
      </w:r>
      <w:r w:rsidRPr="007230A1">
        <w:rPr>
          <w:b/>
          <w:bCs/>
          <w:i/>
          <w:iCs/>
        </w:rPr>
        <w:t>mayor que</w:t>
      </w:r>
      <w:r>
        <w:t>”, “</w:t>
      </w:r>
      <w:r w:rsidRPr="007230A1">
        <w:rPr>
          <w:b/>
          <w:bCs/>
          <w:i/>
          <w:iCs/>
        </w:rPr>
        <w:t>menor que”, “distinto” o “igual”.</w:t>
      </w:r>
    </w:p>
    <w:p w14:paraId="58EA2053" w14:textId="77777777" w:rsidR="0061393C" w:rsidRDefault="0061393C" w:rsidP="0061393C">
      <w:pPr>
        <w:pStyle w:val="NormalWeb"/>
      </w:pPr>
      <w:r>
        <w:t>Las relaciones pueden expresar equivalencias, similitudes o diferencias</w:t>
      </w:r>
    </w:p>
    <w:p w14:paraId="28E6FF0C" w14:textId="77777777" w:rsidR="0061393C" w:rsidRDefault="0061393C" w:rsidP="0061393C">
      <w:pPr>
        <w:pStyle w:val="NormalWeb"/>
      </w:pPr>
      <w:r>
        <w:rPr>
          <w:rStyle w:val="Textoennegrita"/>
        </w:rPr>
        <w:t>5.Clasificación</w:t>
      </w:r>
      <w:r>
        <w:br/>
        <w:t xml:space="preserve">La clasificación es el proceso mental que permite </w:t>
      </w:r>
      <w:r>
        <w:rPr>
          <w:rStyle w:val="nfasis"/>
        </w:rPr>
        <w:t>agrupar</w:t>
      </w:r>
      <w:r>
        <w:t xml:space="preserve"> objetos con base en sus </w:t>
      </w:r>
      <w:r>
        <w:rPr>
          <w:rStyle w:val="nfasis"/>
        </w:rPr>
        <w:t>semejanzas</w:t>
      </w:r>
      <w:r>
        <w:t>.</w:t>
      </w:r>
    </w:p>
    <w:p w14:paraId="40D3429B" w14:textId="77777777" w:rsidR="009F1351" w:rsidRDefault="009F1351" w:rsidP="0061393C">
      <w:pPr>
        <w:pStyle w:val="NormalWeb"/>
      </w:pPr>
      <w:r>
        <w:rPr>
          <w:noProof/>
        </w:rPr>
        <w:lastRenderedPageBreak/>
        <w:drawing>
          <wp:inline distT="0" distB="0" distL="0" distR="0" wp14:anchorId="4B83F55B" wp14:editId="33017167">
            <wp:extent cx="5612130" cy="3944620"/>
            <wp:effectExtent l="76200" t="76200" r="140970" b="132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944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F0695" w14:textId="77777777" w:rsidR="00E374C3" w:rsidRDefault="00E374C3" w:rsidP="00E374C3">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6C9C4689" w14:textId="77777777" w:rsidR="00E374C3" w:rsidRDefault="00E374C3" w:rsidP="00E374C3">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424AEFC1" w14:textId="77777777" w:rsidR="00E374C3" w:rsidRDefault="00E374C3" w:rsidP="00E374C3">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4FDC8DDD" w14:textId="77777777" w:rsidR="00E374C3" w:rsidRDefault="00E374C3" w:rsidP="00E374C3">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5B3B2D74" w14:textId="77777777" w:rsidR="00E374C3" w:rsidRDefault="00E374C3" w:rsidP="00E374C3">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084B90A3" w14:textId="77777777" w:rsidR="00E374C3" w:rsidRDefault="00E374C3" w:rsidP="00E374C3">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55F87A5B" w14:textId="77777777" w:rsidR="00486937" w:rsidRDefault="00486937" w:rsidP="00E374C3">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387AD74A" w14:textId="77777777" w:rsidR="00486937" w:rsidRDefault="00486937" w:rsidP="00E374C3">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5BA210BE" w14:textId="77777777" w:rsidR="00E374C3" w:rsidRPr="00E374C3" w:rsidRDefault="00E374C3" w:rsidP="00E374C3">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E374C3">
        <w:rPr>
          <w:rFonts w:ascii="Times New Roman" w:eastAsia="Times New Roman" w:hAnsi="Times New Roman" w:cs="Times New Roman"/>
          <w:b/>
          <w:bCs/>
          <w:kern w:val="36"/>
          <w:sz w:val="48"/>
          <w:szCs w:val="48"/>
          <w:lang w:eastAsia="es-CO"/>
        </w:rPr>
        <w:t>Lógica proposicional e inferencias lógicas</w:t>
      </w:r>
    </w:p>
    <w:p w14:paraId="73692136" w14:textId="59685668" w:rsidR="00E374C3" w:rsidRPr="00E374C3" w:rsidRDefault="00E374C3" w:rsidP="00E374C3">
      <w:pPr>
        <w:spacing w:before="100" w:beforeAutospacing="1" w:after="100" w:afterAutospacing="1" w:line="240" w:lineRule="auto"/>
        <w:rPr>
          <w:rFonts w:ascii="Times New Roman" w:eastAsia="Times New Roman" w:hAnsi="Times New Roman" w:cs="Times New Roman"/>
          <w:sz w:val="24"/>
          <w:szCs w:val="24"/>
          <w:lang w:eastAsia="es-CO"/>
        </w:rPr>
      </w:pPr>
      <w:r w:rsidRPr="00E374C3">
        <w:rPr>
          <w:rFonts w:ascii="Times New Roman" w:eastAsia="Times New Roman" w:hAnsi="Times New Roman" w:cs="Times New Roman"/>
          <w:sz w:val="24"/>
          <w:szCs w:val="24"/>
          <w:lang w:eastAsia="es-CO"/>
        </w:rPr>
        <w:t xml:space="preserve">La lógica proposicional analiza las relaciones entre proposiciones, así como la </w:t>
      </w:r>
      <w:r w:rsidRPr="00E374C3">
        <w:rPr>
          <w:rFonts w:ascii="Times New Roman" w:eastAsia="Times New Roman" w:hAnsi="Times New Roman" w:cs="Times New Roman"/>
          <w:b/>
          <w:bCs/>
          <w:sz w:val="24"/>
          <w:szCs w:val="24"/>
          <w:lang w:eastAsia="es-CO"/>
        </w:rPr>
        <w:t>verdad</w:t>
      </w:r>
      <w:r w:rsidRPr="00E374C3">
        <w:rPr>
          <w:rFonts w:ascii="Times New Roman" w:eastAsia="Times New Roman" w:hAnsi="Times New Roman" w:cs="Times New Roman"/>
          <w:sz w:val="24"/>
          <w:szCs w:val="24"/>
          <w:lang w:eastAsia="es-CO"/>
        </w:rPr>
        <w:t xml:space="preserve"> o </w:t>
      </w:r>
      <w:r w:rsidRPr="00E374C3">
        <w:rPr>
          <w:rFonts w:ascii="Times New Roman" w:eastAsia="Times New Roman" w:hAnsi="Times New Roman" w:cs="Times New Roman"/>
          <w:b/>
          <w:bCs/>
          <w:sz w:val="24"/>
          <w:szCs w:val="24"/>
          <w:lang w:eastAsia="es-CO"/>
        </w:rPr>
        <w:t>falsedad</w:t>
      </w:r>
      <w:r w:rsidRPr="00E374C3">
        <w:rPr>
          <w:rFonts w:ascii="Times New Roman" w:eastAsia="Times New Roman" w:hAnsi="Times New Roman" w:cs="Times New Roman"/>
          <w:sz w:val="24"/>
          <w:szCs w:val="24"/>
          <w:lang w:eastAsia="es-CO"/>
        </w:rPr>
        <w:t xml:space="preserve"> de las mismas.</w:t>
      </w:r>
    </w:p>
    <w:p w14:paraId="232C0CCE" w14:textId="77777777" w:rsidR="00E374C3" w:rsidRPr="00E374C3" w:rsidRDefault="00E374C3" w:rsidP="00E374C3">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7230A1">
        <w:rPr>
          <w:rFonts w:ascii="Times New Roman" w:eastAsia="Times New Roman" w:hAnsi="Times New Roman" w:cs="Times New Roman"/>
          <w:b/>
          <w:bCs/>
          <w:sz w:val="24"/>
          <w:szCs w:val="24"/>
          <w:lang w:eastAsia="es-CO"/>
        </w:rPr>
        <w:t>Variables</w:t>
      </w:r>
      <w:r w:rsidRPr="00E374C3">
        <w:rPr>
          <w:rFonts w:ascii="Times New Roman" w:eastAsia="Times New Roman" w:hAnsi="Times New Roman" w:cs="Times New Roman"/>
          <w:sz w:val="24"/>
          <w:szCs w:val="24"/>
          <w:lang w:eastAsia="es-CO"/>
        </w:rPr>
        <w:t>: Son letras que utilizamos para denotar enunciados y argumentos.</w:t>
      </w:r>
    </w:p>
    <w:p w14:paraId="6BF3FBCC" w14:textId="77777777" w:rsidR="00E374C3" w:rsidRPr="00E374C3" w:rsidRDefault="00E374C3" w:rsidP="00E374C3">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7230A1">
        <w:rPr>
          <w:rFonts w:ascii="Times New Roman" w:eastAsia="Times New Roman" w:hAnsi="Times New Roman" w:cs="Times New Roman"/>
          <w:b/>
          <w:bCs/>
          <w:sz w:val="24"/>
          <w:szCs w:val="24"/>
          <w:lang w:eastAsia="es-CO"/>
        </w:rPr>
        <w:t>Conectores</w:t>
      </w:r>
      <w:r w:rsidRPr="00E374C3">
        <w:rPr>
          <w:rFonts w:ascii="Times New Roman" w:eastAsia="Times New Roman" w:hAnsi="Times New Roman" w:cs="Times New Roman"/>
          <w:sz w:val="24"/>
          <w:szCs w:val="24"/>
          <w:lang w:eastAsia="es-CO"/>
        </w:rPr>
        <w:t xml:space="preserve">: Son símbolos importantes que ayudan a conectar estas variables, también son llamados </w:t>
      </w:r>
      <w:r w:rsidRPr="00E374C3">
        <w:rPr>
          <w:rFonts w:ascii="Times New Roman" w:eastAsia="Times New Roman" w:hAnsi="Times New Roman" w:cs="Times New Roman"/>
          <w:i/>
          <w:iCs/>
          <w:sz w:val="24"/>
          <w:szCs w:val="24"/>
          <w:lang w:eastAsia="es-CO"/>
        </w:rPr>
        <w:t>conectivos lógicos</w:t>
      </w:r>
      <w:r w:rsidRPr="00E374C3">
        <w:rPr>
          <w:rFonts w:ascii="Times New Roman" w:eastAsia="Times New Roman" w:hAnsi="Times New Roman" w:cs="Times New Roman"/>
          <w:sz w:val="24"/>
          <w:szCs w:val="24"/>
          <w:lang w:eastAsia="es-CO"/>
        </w:rPr>
        <w:t>.</w:t>
      </w:r>
    </w:p>
    <w:p w14:paraId="0A0FAD76" w14:textId="77777777" w:rsidR="00E374C3" w:rsidRPr="00E374C3" w:rsidRDefault="00E374C3" w:rsidP="00E374C3">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7230A1">
        <w:rPr>
          <w:rFonts w:ascii="Times New Roman" w:eastAsia="Times New Roman" w:hAnsi="Times New Roman" w:cs="Times New Roman"/>
          <w:b/>
          <w:bCs/>
          <w:sz w:val="24"/>
          <w:szCs w:val="24"/>
          <w:lang w:eastAsia="es-CO"/>
        </w:rPr>
        <w:t>Auxiliares</w:t>
      </w:r>
      <w:r w:rsidRPr="00E374C3">
        <w:rPr>
          <w:rFonts w:ascii="Times New Roman" w:eastAsia="Times New Roman" w:hAnsi="Times New Roman" w:cs="Times New Roman"/>
          <w:sz w:val="24"/>
          <w:szCs w:val="24"/>
          <w:lang w:eastAsia="es-CO"/>
        </w:rPr>
        <w:t>: Son signos de agrupación que nos sirve para agrupar y darle sentido de organización de lo que se está escribiendo.</w:t>
      </w:r>
    </w:p>
    <w:p w14:paraId="167E2E29" w14:textId="77777777" w:rsidR="00E374C3" w:rsidRPr="00E374C3" w:rsidRDefault="00E374C3" w:rsidP="00E374C3">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E374C3">
        <w:rPr>
          <w:rFonts w:ascii="Times New Roman" w:eastAsia="Times New Roman" w:hAnsi="Times New Roman" w:cs="Times New Roman"/>
          <w:sz w:val="24"/>
          <w:szCs w:val="24"/>
          <w:lang w:eastAsia="es-CO"/>
        </w:rPr>
        <w:t>Enunciado: Es un conjunto de palabras que tienen un sujeto y predicado.</w:t>
      </w:r>
    </w:p>
    <w:p w14:paraId="01BD8768" w14:textId="77777777" w:rsidR="00E374C3" w:rsidRPr="00E374C3" w:rsidRDefault="00E374C3" w:rsidP="00E374C3">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E374C3">
        <w:rPr>
          <w:rFonts w:ascii="Times New Roman" w:eastAsia="Times New Roman" w:hAnsi="Times New Roman" w:cs="Times New Roman"/>
          <w:sz w:val="24"/>
          <w:szCs w:val="24"/>
          <w:lang w:eastAsia="es-CO"/>
        </w:rPr>
        <w:t>Proposición: Es un enunciado al que se le puede dar un valor de verdad (verdadero o falso).</w:t>
      </w:r>
    </w:p>
    <w:p w14:paraId="5F005036" w14:textId="77777777" w:rsidR="00E374C3" w:rsidRPr="00E374C3" w:rsidRDefault="00E374C3" w:rsidP="00E374C3">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E374C3">
        <w:rPr>
          <w:rFonts w:ascii="Times New Roman" w:eastAsia="Times New Roman" w:hAnsi="Times New Roman" w:cs="Times New Roman"/>
          <w:sz w:val="24"/>
          <w:szCs w:val="24"/>
          <w:lang w:eastAsia="es-CO"/>
        </w:rPr>
        <w:t>Premisa: Es el enunciado/proposición que tenemos afirmado.</w:t>
      </w:r>
    </w:p>
    <w:p w14:paraId="2A1200A3" w14:textId="77777777" w:rsidR="00E374C3" w:rsidRPr="00E374C3" w:rsidRDefault="00E374C3" w:rsidP="00E374C3">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E374C3">
        <w:rPr>
          <w:rFonts w:ascii="Times New Roman" w:eastAsia="Times New Roman" w:hAnsi="Times New Roman" w:cs="Times New Roman"/>
          <w:sz w:val="24"/>
          <w:szCs w:val="24"/>
          <w:lang w:eastAsia="es-CO"/>
        </w:rPr>
        <w:t>Argumento: Es un conjunto de premisas.</w:t>
      </w:r>
    </w:p>
    <w:p w14:paraId="0FAF2F9B" w14:textId="77777777" w:rsidR="00E374C3" w:rsidRPr="00E374C3" w:rsidRDefault="00E374C3" w:rsidP="00E374C3">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E374C3">
        <w:rPr>
          <w:rFonts w:ascii="Times New Roman" w:eastAsia="Times New Roman" w:hAnsi="Times New Roman" w:cs="Times New Roman"/>
          <w:sz w:val="24"/>
          <w:szCs w:val="24"/>
          <w:lang w:eastAsia="es-CO"/>
        </w:rPr>
        <w:t>Conclusión: Se redacta a partir del argumento.</w:t>
      </w:r>
    </w:p>
    <w:p w14:paraId="4EC1FE3C" w14:textId="77777777" w:rsidR="00E374C3" w:rsidRPr="00E374C3" w:rsidRDefault="00E374C3" w:rsidP="00E374C3">
      <w:pPr>
        <w:spacing w:before="100" w:beforeAutospacing="1" w:after="100" w:afterAutospacing="1" w:line="240" w:lineRule="auto"/>
        <w:rPr>
          <w:rFonts w:ascii="Times New Roman" w:eastAsia="Times New Roman" w:hAnsi="Times New Roman" w:cs="Times New Roman"/>
          <w:sz w:val="24"/>
          <w:szCs w:val="24"/>
          <w:lang w:eastAsia="es-CO"/>
        </w:rPr>
      </w:pPr>
      <w:r w:rsidRPr="00E374C3">
        <w:rPr>
          <w:rFonts w:ascii="Times New Roman" w:eastAsia="Times New Roman" w:hAnsi="Times New Roman" w:cs="Times New Roman"/>
          <w:sz w:val="24"/>
          <w:szCs w:val="24"/>
          <w:lang w:eastAsia="es-CO"/>
        </w:rPr>
        <w:t xml:space="preserve">Las </w:t>
      </w:r>
      <w:r w:rsidRPr="00E374C3">
        <w:rPr>
          <w:rFonts w:ascii="Times New Roman" w:eastAsia="Times New Roman" w:hAnsi="Times New Roman" w:cs="Times New Roman"/>
          <w:b/>
          <w:bCs/>
          <w:sz w:val="24"/>
          <w:szCs w:val="24"/>
          <w:lang w:eastAsia="es-CO"/>
        </w:rPr>
        <w:t>inferencias lógicas</w:t>
      </w:r>
      <w:r w:rsidRPr="00E374C3">
        <w:rPr>
          <w:rFonts w:ascii="Times New Roman" w:eastAsia="Times New Roman" w:hAnsi="Times New Roman" w:cs="Times New Roman"/>
          <w:sz w:val="24"/>
          <w:szCs w:val="24"/>
          <w:lang w:eastAsia="es-CO"/>
        </w:rPr>
        <w:t xml:space="preserve"> son el proceso de razonamiento por el cual se deriva o extrae una conclusión de una o varias premisas, estas se pueden clasificar según:</w:t>
      </w:r>
    </w:p>
    <w:p w14:paraId="35F4CDEC" w14:textId="0E927DC4" w:rsidR="007230A1" w:rsidRDefault="00E374C3" w:rsidP="007230A1">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E374C3">
        <w:rPr>
          <w:rFonts w:ascii="Times New Roman" w:eastAsia="Times New Roman" w:hAnsi="Times New Roman" w:cs="Times New Roman"/>
          <w:sz w:val="24"/>
          <w:szCs w:val="24"/>
          <w:lang w:eastAsia="es-CO"/>
        </w:rPr>
        <w:t>Número de premisas:</w:t>
      </w:r>
      <w:r w:rsidRPr="00E374C3">
        <w:rPr>
          <w:rFonts w:ascii="Times New Roman" w:eastAsia="Times New Roman" w:hAnsi="Times New Roman" w:cs="Times New Roman"/>
          <w:sz w:val="24"/>
          <w:szCs w:val="24"/>
          <w:lang w:eastAsia="es-CO"/>
        </w:rPr>
        <w:br/>
        <w:t xml:space="preserve">1. </w:t>
      </w:r>
      <w:r w:rsidRPr="007230A1">
        <w:rPr>
          <w:rFonts w:ascii="Times New Roman" w:eastAsia="Times New Roman" w:hAnsi="Times New Roman" w:cs="Times New Roman"/>
          <w:b/>
          <w:bCs/>
          <w:sz w:val="24"/>
          <w:szCs w:val="24"/>
          <w:lang w:eastAsia="es-CO"/>
        </w:rPr>
        <w:t>Inmediatas</w:t>
      </w:r>
      <w:r w:rsidRPr="00E374C3">
        <w:rPr>
          <w:rFonts w:ascii="Times New Roman" w:eastAsia="Times New Roman" w:hAnsi="Times New Roman" w:cs="Times New Roman"/>
          <w:sz w:val="24"/>
          <w:szCs w:val="24"/>
          <w:lang w:eastAsia="es-CO"/>
        </w:rPr>
        <w:t>: una sola premisa.</w:t>
      </w:r>
      <w:r w:rsidRPr="00E374C3">
        <w:rPr>
          <w:rFonts w:ascii="Times New Roman" w:eastAsia="Times New Roman" w:hAnsi="Times New Roman" w:cs="Times New Roman"/>
          <w:sz w:val="24"/>
          <w:szCs w:val="24"/>
          <w:lang w:eastAsia="es-CO"/>
        </w:rPr>
        <w:br/>
        <w:t xml:space="preserve">2. </w:t>
      </w:r>
      <w:r w:rsidR="007230A1" w:rsidRPr="007230A1">
        <w:rPr>
          <w:rFonts w:ascii="Times New Roman" w:eastAsia="Times New Roman" w:hAnsi="Times New Roman" w:cs="Times New Roman"/>
          <w:b/>
          <w:bCs/>
          <w:sz w:val="24"/>
          <w:szCs w:val="24"/>
          <w:lang w:eastAsia="es-CO"/>
        </w:rPr>
        <w:t>Mediatas</w:t>
      </w:r>
      <w:r w:rsidR="007230A1" w:rsidRPr="00E374C3">
        <w:rPr>
          <w:rFonts w:ascii="Times New Roman" w:eastAsia="Times New Roman" w:hAnsi="Times New Roman" w:cs="Times New Roman"/>
          <w:sz w:val="24"/>
          <w:szCs w:val="24"/>
          <w:lang w:eastAsia="es-CO"/>
        </w:rPr>
        <w:t>: dos</w:t>
      </w:r>
      <w:r w:rsidRPr="00E374C3">
        <w:rPr>
          <w:rFonts w:ascii="Times New Roman" w:eastAsia="Times New Roman" w:hAnsi="Times New Roman" w:cs="Times New Roman"/>
          <w:sz w:val="24"/>
          <w:szCs w:val="24"/>
          <w:lang w:eastAsia="es-CO"/>
        </w:rPr>
        <w:t xml:space="preserve"> o más premisas.</w:t>
      </w:r>
    </w:p>
    <w:p w14:paraId="44587F68" w14:textId="77777777" w:rsidR="00E374C3" w:rsidRDefault="00E374C3" w:rsidP="00E374C3">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E374C3">
        <w:rPr>
          <w:rFonts w:ascii="Times New Roman" w:eastAsia="Times New Roman" w:hAnsi="Times New Roman" w:cs="Times New Roman"/>
          <w:sz w:val="24"/>
          <w:szCs w:val="24"/>
          <w:lang w:eastAsia="es-CO"/>
        </w:rPr>
        <w:t>Forma de razonamiento:</w:t>
      </w:r>
      <w:r w:rsidRPr="00E374C3">
        <w:rPr>
          <w:rFonts w:ascii="Times New Roman" w:eastAsia="Times New Roman" w:hAnsi="Times New Roman" w:cs="Times New Roman"/>
          <w:sz w:val="24"/>
          <w:szCs w:val="24"/>
          <w:lang w:eastAsia="es-CO"/>
        </w:rPr>
        <w:br/>
        <w:t xml:space="preserve">1. </w:t>
      </w:r>
      <w:r w:rsidRPr="007230A1">
        <w:rPr>
          <w:rFonts w:ascii="Times New Roman" w:eastAsia="Times New Roman" w:hAnsi="Times New Roman" w:cs="Times New Roman"/>
          <w:b/>
          <w:bCs/>
          <w:sz w:val="24"/>
          <w:szCs w:val="24"/>
          <w:lang w:eastAsia="es-CO"/>
        </w:rPr>
        <w:t>Deductivas</w:t>
      </w:r>
      <w:r w:rsidRPr="00E374C3">
        <w:rPr>
          <w:rFonts w:ascii="Times New Roman" w:eastAsia="Times New Roman" w:hAnsi="Times New Roman" w:cs="Times New Roman"/>
          <w:sz w:val="24"/>
          <w:szCs w:val="24"/>
          <w:lang w:eastAsia="es-CO"/>
        </w:rPr>
        <w:br/>
        <w:t xml:space="preserve">2. </w:t>
      </w:r>
      <w:r w:rsidRPr="007230A1">
        <w:rPr>
          <w:rFonts w:ascii="Times New Roman" w:eastAsia="Times New Roman" w:hAnsi="Times New Roman" w:cs="Times New Roman"/>
          <w:b/>
          <w:bCs/>
          <w:sz w:val="24"/>
          <w:szCs w:val="24"/>
          <w:lang w:eastAsia="es-CO"/>
        </w:rPr>
        <w:t>Inductiva</w:t>
      </w:r>
    </w:p>
    <w:p w14:paraId="121CA0A3" w14:textId="568BB7A8" w:rsidR="00E374C3" w:rsidRDefault="007230A1" w:rsidP="00E374C3">
      <w:pPr>
        <w:spacing w:before="100" w:beforeAutospacing="1" w:after="100" w:afterAutospacing="1" w:line="240" w:lineRule="auto"/>
        <w:ind w:left="720"/>
        <w:rPr>
          <w:rFonts w:ascii="Times New Roman" w:eastAsia="Times New Roman" w:hAnsi="Times New Roman" w:cs="Times New Roman"/>
          <w:sz w:val="24"/>
          <w:szCs w:val="24"/>
          <w:lang w:eastAsia="es-CO"/>
        </w:rPr>
      </w:pPr>
      <w:r>
        <w:rPr>
          <w:noProof/>
        </w:rPr>
        <w:lastRenderedPageBreak/>
        <w:drawing>
          <wp:anchor distT="0" distB="0" distL="114300" distR="114300" simplePos="0" relativeHeight="251658240" behindDoc="1" locked="0" layoutInCell="1" allowOverlap="1" wp14:anchorId="13304737" wp14:editId="3F70DC87">
            <wp:simplePos x="0" y="0"/>
            <wp:positionH relativeFrom="column">
              <wp:posOffset>24765</wp:posOffset>
            </wp:positionH>
            <wp:positionV relativeFrom="paragraph">
              <wp:posOffset>3869055</wp:posOffset>
            </wp:positionV>
            <wp:extent cx="5612130" cy="4178300"/>
            <wp:effectExtent l="76200" t="76200" r="140970" b="127000"/>
            <wp:wrapTight wrapText="bothSides">
              <wp:wrapPolygon edited="0">
                <wp:start x="-147" y="-394"/>
                <wp:lineTo x="-293" y="-295"/>
                <wp:lineTo x="-293" y="21764"/>
                <wp:lineTo x="-147" y="22158"/>
                <wp:lineTo x="21923" y="22158"/>
                <wp:lineTo x="22069" y="21764"/>
                <wp:lineTo x="22069" y="1280"/>
                <wp:lineTo x="21923" y="-197"/>
                <wp:lineTo x="21923" y="-394"/>
                <wp:lineTo x="-147" y="-394"/>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612130" cy="4178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E374C3">
        <w:rPr>
          <w:noProof/>
        </w:rPr>
        <w:drawing>
          <wp:inline distT="0" distB="0" distL="0" distR="0" wp14:anchorId="65CF19E9" wp14:editId="52B69692">
            <wp:extent cx="4838700" cy="3478740"/>
            <wp:effectExtent l="76200" t="76200" r="133350" b="1409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51193" cy="34877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4B4E40" w14:textId="7DAFA64C" w:rsidR="00E374C3" w:rsidRPr="00E374C3" w:rsidRDefault="00E374C3" w:rsidP="00E374C3">
      <w:pPr>
        <w:spacing w:before="100" w:beforeAutospacing="1" w:after="100" w:afterAutospacing="1" w:line="240" w:lineRule="auto"/>
        <w:ind w:left="720"/>
        <w:rPr>
          <w:rFonts w:ascii="Times New Roman" w:eastAsia="Times New Roman" w:hAnsi="Times New Roman" w:cs="Times New Roman"/>
          <w:sz w:val="24"/>
          <w:szCs w:val="24"/>
          <w:lang w:eastAsia="es-CO"/>
        </w:rPr>
      </w:pPr>
    </w:p>
    <w:p w14:paraId="3705E091" w14:textId="77777777" w:rsidR="00E374C3" w:rsidRDefault="00E374C3" w:rsidP="0061393C">
      <w:pPr>
        <w:pStyle w:val="NormalWeb"/>
      </w:pPr>
    </w:p>
    <w:p w14:paraId="7784E321" w14:textId="77777777" w:rsidR="00F90F02" w:rsidRDefault="00485C1C">
      <w:r>
        <w:rPr>
          <w:noProof/>
        </w:rPr>
        <w:drawing>
          <wp:inline distT="0" distB="0" distL="0" distR="0" wp14:anchorId="3DFA8D58" wp14:editId="500D50BE">
            <wp:extent cx="5095875" cy="3781425"/>
            <wp:effectExtent l="76200" t="76200" r="142875" b="1428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95875" cy="3781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0A5BA1" w14:textId="4EB8942E" w:rsidR="00FF54EB" w:rsidRDefault="00FF54EB" w:rsidP="00FF54EB">
      <w:pPr>
        <w:jc w:val="center"/>
        <w:rPr>
          <w:sz w:val="36"/>
          <w:szCs w:val="36"/>
        </w:rPr>
      </w:pPr>
      <w:r w:rsidRPr="00FF54EB">
        <w:rPr>
          <w:sz w:val="36"/>
          <w:szCs w:val="36"/>
        </w:rPr>
        <w:t xml:space="preserve">NUNCA JAMAS </w:t>
      </w:r>
      <w:r w:rsidRPr="00FF54EB">
        <w:rPr>
          <w:sz w:val="36"/>
          <w:szCs w:val="36"/>
        </w:rPr>
        <w:sym w:font="Wingdings" w:char="F0E0"/>
      </w:r>
      <w:r w:rsidRPr="00FF54EB">
        <w:rPr>
          <w:sz w:val="36"/>
          <w:szCs w:val="36"/>
        </w:rPr>
        <w:t xml:space="preserve"> SIGNI</w:t>
      </w:r>
      <w:r w:rsidR="000147AF">
        <w:rPr>
          <w:sz w:val="36"/>
          <w:szCs w:val="36"/>
        </w:rPr>
        <w:t>F</w:t>
      </w:r>
      <w:r w:rsidRPr="00FF54EB">
        <w:rPr>
          <w:sz w:val="36"/>
          <w:szCs w:val="36"/>
        </w:rPr>
        <w:t xml:space="preserve">ICA: </w:t>
      </w:r>
      <w:r>
        <w:rPr>
          <w:sz w:val="36"/>
          <w:szCs w:val="36"/>
        </w:rPr>
        <w:t>SIEMPRE</w:t>
      </w:r>
    </w:p>
    <w:p w14:paraId="686A0607" w14:textId="77777777" w:rsidR="00E847AE" w:rsidRDefault="00E847AE" w:rsidP="00E847AE">
      <w:pPr>
        <w:pStyle w:val="Ttulo1"/>
      </w:pPr>
    </w:p>
    <w:p w14:paraId="467632E1" w14:textId="77777777" w:rsidR="00E847AE" w:rsidRDefault="00E847AE" w:rsidP="00E847AE">
      <w:pPr>
        <w:pStyle w:val="Ttulo1"/>
      </w:pPr>
    </w:p>
    <w:p w14:paraId="3F8AB0A3" w14:textId="77777777" w:rsidR="00E847AE" w:rsidRDefault="00E847AE" w:rsidP="00E847AE">
      <w:pPr>
        <w:pStyle w:val="Ttulo1"/>
      </w:pPr>
    </w:p>
    <w:p w14:paraId="46A74152" w14:textId="77777777" w:rsidR="00E847AE" w:rsidRDefault="00E847AE" w:rsidP="00E847AE">
      <w:pPr>
        <w:pStyle w:val="Ttulo1"/>
      </w:pPr>
    </w:p>
    <w:p w14:paraId="1981B40B" w14:textId="77777777" w:rsidR="00E847AE" w:rsidRDefault="00E847AE" w:rsidP="00E847AE">
      <w:pPr>
        <w:pStyle w:val="Ttulo1"/>
      </w:pPr>
    </w:p>
    <w:p w14:paraId="26D52AA8" w14:textId="77777777" w:rsidR="00E847AE" w:rsidRDefault="00E847AE" w:rsidP="00E847AE">
      <w:pPr>
        <w:pStyle w:val="Ttulo1"/>
      </w:pPr>
    </w:p>
    <w:p w14:paraId="5AD224AE" w14:textId="3486DFAB" w:rsidR="00E847AE" w:rsidRDefault="00E847AE" w:rsidP="00E847AE">
      <w:pPr>
        <w:pStyle w:val="Ttulo1"/>
      </w:pPr>
      <w:r>
        <w:t>Modulo Lógica Proposicional</w:t>
      </w:r>
    </w:p>
    <w:p w14:paraId="4AD60326" w14:textId="77777777" w:rsidR="00E847AE" w:rsidRPr="00AC4303" w:rsidRDefault="00E847AE" w:rsidP="00AC4303">
      <w:pPr>
        <w:pStyle w:val="Ttulo3"/>
        <w:rPr>
          <w:b/>
          <w:bCs/>
          <w:i/>
          <w:iCs/>
          <w:color w:val="auto"/>
          <w:u w:val="single"/>
        </w:rPr>
      </w:pPr>
      <w:r w:rsidRPr="00AC4303">
        <w:rPr>
          <w:b/>
          <w:bCs/>
          <w:color w:val="auto"/>
          <w:u w:val="single"/>
        </w:rPr>
        <w:t>Inferencias Lógicas</w:t>
      </w:r>
      <w:r w:rsidR="00AC4303" w:rsidRPr="00AC4303">
        <w:rPr>
          <w:b/>
          <w:bCs/>
          <w:color w:val="auto"/>
          <w:u w:val="single"/>
        </w:rPr>
        <w:t xml:space="preserve"> - </w:t>
      </w:r>
      <w:r w:rsidR="00AC4303" w:rsidRPr="00AC4303">
        <w:rPr>
          <w:b/>
          <w:bCs/>
          <w:i/>
          <w:iCs/>
          <w:color w:val="auto"/>
          <w:u w:val="single"/>
        </w:rPr>
        <w:t>Conceptos básicos</w:t>
      </w:r>
    </w:p>
    <w:p w14:paraId="0F439DC7" w14:textId="77777777" w:rsidR="00E847AE" w:rsidRDefault="00E847AE" w:rsidP="00E847AE">
      <w:pPr>
        <w:pStyle w:val="NormalWeb"/>
      </w:pPr>
      <w:r>
        <w:rPr>
          <w:rStyle w:val="Textoennegrita"/>
          <w:rFonts w:eastAsiaTheme="majorEastAsia"/>
          <w:i/>
          <w:iCs/>
        </w:rPr>
        <w:t>Lógica</w:t>
      </w:r>
      <w:r>
        <w:t xml:space="preserve"> es la disciplina que estudia los métodos y principios que se usan para distinguir el razonamiento bueno (correcto) del malo (incorrecto).</w:t>
      </w:r>
    </w:p>
    <w:p w14:paraId="30088E05" w14:textId="77777777" w:rsidR="00E847AE" w:rsidRDefault="00E847AE" w:rsidP="00E847AE">
      <w:pPr>
        <w:pStyle w:val="NormalWeb"/>
      </w:pPr>
      <w:r>
        <w:rPr>
          <w:rStyle w:val="Textoennegrita"/>
          <w:rFonts w:eastAsiaTheme="majorEastAsia"/>
          <w:i/>
          <w:iCs/>
        </w:rPr>
        <w:t>Inferencia</w:t>
      </w:r>
      <w:r>
        <w:t xml:space="preserve"> es el proceso de razonamiento, compuesto por proposiciones, por el cual se deriva o extrae una conclusión de una o varias premisas.</w:t>
      </w:r>
      <w:r>
        <w:br/>
        <w:t>El término Inferencia es considerado como sinónimo de: “predicción”, “derivación” o “deducción”.</w:t>
      </w:r>
    </w:p>
    <w:p w14:paraId="533D2E88" w14:textId="77777777" w:rsidR="00E847AE" w:rsidRDefault="00E847AE" w:rsidP="00E847AE">
      <w:pPr>
        <w:pStyle w:val="NormalWeb"/>
      </w:pPr>
      <w:r>
        <w:rPr>
          <w:rStyle w:val="Textoennegrita"/>
          <w:rFonts w:eastAsiaTheme="majorEastAsia"/>
          <w:i/>
          <w:iCs/>
        </w:rPr>
        <w:t>1. Enunciado.</w:t>
      </w:r>
      <w:r>
        <w:t xml:space="preserve"> Entidad lingüística conformada por palabras.</w:t>
      </w:r>
    </w:p>
    <w:p w14:paraId="6D2EF3A4" w14:textId="77777777" w:rsidR="00E847AE" w:rsidRDefault="00E847AE" w:rsidP="00E847AE">
      <w:pPr>
        <w:pStyle w:val="NormalWeb"/>
      </w:pPr>
      <w:r>
        <w:rPr>
          <w:rStyle w:val="Textoennegrita"/>
          <w:rFonts w:eastAsiaTheme="majorEastAsia"/>
          <w:i/>
          <w:iCs/>
        </w:rPr>
        <w:t>2. Proposición</w:t>
      </w:r>
      <w:r>
        <w:t>. Información contenida en un enunciado que es verdadera o falsa.</w:t>
      </w:r>
    </w:p>
    <w:p w14:paraId="3D45CB6C" w14:textId="77777777" w:rsidR="00E847AE" w:rsidRDefault="00E847AE" w:rsidP="00E847AE">
      <w:pPr>
        <w:pStyle w:val="NormalWeb"/>
      </w:pPr>
      <w:r>
        <w:rPr>
          <w:rStyle w:val="Textoennegrita"/>
          <w:rFonts w:eastAsiaTheme="majorEastAsia"/>
          <w:i/>
          <w:iCs/>
        </w:rPr>
        <w:t>3. Argumento</w:t>
      </w:r>
      <w:r>
        <w:t>. Conjunto de proposiciones que sirven de premisas que conducen a una conclusión.</w:t>
      </w:r>
    </w:p>
    <w:p w14:paraId="3999B6FE" w14:textId="419797D0" w:rsidR="00E847AE" w:rsidRDefault="00E847AE" w:rsidP="00E847AE">
      <w:pPr>
        <w:pStyle w:val="NormalWeb"/>
      </w:pPr>
      <w:r>
        <w:rPr>
          <w:rStyle w:val="Textoennegrita"/>
          <w:rFonts w:eastAsiaTheme="majorEastAsia"/>
          <w:i/>
          <w:iCs/>
        </w:rPr>
        <w:t>4. Premisa</w:t>
      </w:r>
      <w:r>
        <w:t xml:space="preserve">. Proposición aseverada o supuesta </w:t>
      </w:r>
      <w:r w:rsidR="00815618">
        <w:t>que</w:t>
      </w:r>
      <w:r>
        <w:t xml:space="preserve"> sirve de apoyo o razón para aceptar la conclusión de un argumento.</w:t>
      </w:r>
    </w:p>
    <w:p w14:paraId="5144E24D" w14:textId="69F8CE22" w:rsidR="00815618" w:rsidRDefault="00E847AE" w:rsidP="00E847AE">
      <w:pPr>
        <w:pStyle w:val="NormalWeb"/>
      </w:pPr>
      <w:r>
        <w:rPr>
          <w:rStyle w:val="Textoennegrita"/>
          <w:rFonts w:eastAsiaTheme="majorEastAsia"/>
          <w:i/>
          <w:iCs/>
        </w:rPr>
        <w:t>5. Conclusión</w:t>
      </w:r>
      <w:r>
        <w:t>. Es la proposición aseverada con base en otras proposiciones (premisas) del argumento.</w:t>
      </w:r>
    </w:p>
    <w:p w14:paraId="5CABC393" w14:textId="7EC50A97" w:rsidR="00815618" w:rsidRDefault="00815618" w:rsidP="00815618">
      <w:pPr>
        <w:pStyle w:val="NormalWeb"/>
        <w:jc w:val="center"/>
      </w:pPr>
      <w:r>
        <w:rPr>
          <w:noProof/>
        </w:rPr>
        <w:drawing>
          <wp:inline distT="0" distB="0" distL="0" distR="0" wp14:anchorId="3A2090E3" wp14:editId="08B16897">
            <wp:extent cx="4302263" cy="2705100"/>
            <wp:effectExtent l="0" t="0" r="3175" b="0"/>
            <wp:docPr id="54" name="Imagen 54" descr="Definición de Lógica, Qué es, su Significado y Concep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finición de Lógica, Qué es, su Significado y Concep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9275" cy="2715796"/>
                    </a:xfrm>
                    <a:prstGeom prst="rect">
                      <a:avLst/>
                    </a:prstGeom>
                    <a:noFill/>
                    <a:ln>
                      <a:noFill/>
                    </a:ln>
                  </pic:spPr>
                </pic:pic>
              </a:graphicData>
            </a:graphic>
          </wp:inline>
        </w:drawing>
      </w:r>
    </w:p>
    <w:p w14:paraId="34202701" w14:textId="50852C67" w:rsidR="00815618" w:rsidRDefault="00815618" w:rsidP="00E847AE">
      <w:pPr>
        <w:pStyle w:val="NormalWeb"/>
      </w:pPr>
    </w:p>
    <w:p w14:paraId="423CC2F1" w14:textId="77777777" w:rsidR="00815618" w:rsidRDefault="00815618" w:rsidP="00E847AE">
      <w:pPr>
        <w:pStyle w:val="NormalWeb"/>
      </w:pPr>
    </w:p>
    <w:p w14:paraId="4F4317FB" w14:textId="77777777" w:rsidR="00CD5480" w:rsidRDefault="00CD5480" w:rsidP="00E847AE">
      <w:pPr>
        <w:pStyle w:val="Ttulo3"/>
        <w:rPr>
          <w:b/>
          <w:bCs/>
          <w:color w:val="auto"/>
          <w:u w:val="single"/>
        </w:rPr>
      </w:pPr>
    </w:p>
    <w:p w14:paraId="762E8DBD" w14:textId="78E6F49D" w:rsidR="00E847AE" w:rsidRPr="00AC4303" w:rsidRDefault="00E847AE" w:rsidP="00E847AE">
      <w:pPr>
        <w:pStyle w:val="Ttulo3"/>
        <w:rPr>
          <w:b/>
          <w:bCs/>
          <w:color w:val="auto"/>
          <w:u w:val="single"/>
        </w:rPr>
      </w:pPr>
      <w:r w:rsidRPr="00AC4303">
        <w:rPr>
          <w:b/>
          <w:bCs/>
          <w:color w:val="auto"/>
          <w:u w:val="single"/>
        </w:rPr>
        <w:t>Lógica Proposicional</w:t>
      </w:r>
    </w:p>
    <w:p w14:paraId="73007B13" w14:textId="77777777" w:rsidR="00E847AE" w:rsidRDefault="00E847AE" w:rsidP="00E847AE">
      <w:pPr>
        <w:pStyle w:val="NormalWeb"/>
      </w:pPr>
      <w:r>
        <w:t>La lógica proposicional es el nivel más básico de la lógica, se encarga de analizar las relaciones entre proposiciones, así como la verdad o la falsedad de estas.</w:t>
      </w:r>
    </w:p>
    <w:p w14:paraId="747E8C00" w14:textId="77777777" w:rsidR="00E847AE" w:rsidRPr="00815618" w:rsidRDefault="00E847AE" w:rsidP="00E847AE">
      <w:pPr>
        <w:pStyle w:val="Ttulo4"/>
        <w:rPr>
          <w:rFonts w:ascii="Times New Roman" w:hAnsi="Times New Roman" w:cs="Times New Roman"/>
          <w:b/>
          <w:bCs/>
          <w:color w:val="auto"/>
          <w:sz w:val="24"/>
          <w:szCs w:val="24"/>
        </w:rPr>
      </w:pPr>
      <w:r w:rsidRPr="00815618">
        <w:rPr>
          <w:rFonts w:ascii="Times New Roman" w:hAnsi="Times New Roman" w:cs="Times New Roman"/>
          <w:b/>
          <w:bCs/>
          <w:color w:val="auto"/>
          <w:sz w:val="24"/>
          <w:szCs w:val="24"/>
        </w:rPr>
        <w:t>Elementos de la lógica proposicional</w:t>
      </w:r>
    </w:p>
    <w:p w14:paraId="35CDBED5" w14:textId="77777777" w:rsidR="00E847AE" w:rsidRDefault="00E847AE" w:rsidP="00E847AE">
      <w:pPr>
        <w:pStyle w:val="NormalWeb"/>
      </w:pPr>
      <w:r>
        <w:rPr>
          <w:rStyle w:val="Textoennegrita"/>
          <w:rFonts w:eastAsiaTheme="majorEastAsia"/>
          <w:i/>
          <w:iCs/>
        </w:rPr>
        <w:t>1. Variables.</w:t>
      </w:r>
      <w:r>
        <w:t xml:space="preserve"> Las variables proposicionales son los símbolos que sustituyen a las proposiciones. Se llaman de ese modo porque su significado cambia en las diferentes argumentaciones o expresiones donde se utilicen.</w:t>
      </w:r>
    </w:p>
    <w:p w14:paraId="311EBB56" w14:textId="77777777" w:rsidR="00E847AE" w:rsidRDefault="00E847AE" w:rsidP="00D5017B">
      <w:pPr>
        <w:pStyle w:val="NormalWeb"/>
        <w:jc w:val="center"/>
      </w:pPr>
      <w:r>
        <w:t>Las letras más comunes para asignar las variables son p, q, r, s, t.</w:t>
      </w:r>
    </w:p>
    <w:p w14:paraId="03059070" w14:textId="77777777" w:rsidR="00D5017B" w:rsidRPr="00D5017B" w:rsidRDefault="00D5017B" w:rsidP="00D5017B">
      <w:pPr>
        <w:spacing w:before="100" w:beforeAutospacing="1" w:after="100" w:afterAutospacing="1" w:line="240" w:lineRule="auto"/>
        <w:rPr>
          <w:rFonts w:ascii="Times New Roman" w:eastAsia="Times New Roman" w:hAnsi="Times New Roman" w:cs="Times New Roman"/>
          <w:sz w:val="24"/>
          <w:szCs w:val="24"/>
          <w:lang w:eastAsia="es-CO"/>
        </w:rPr>
      </w:pPr>
      <w:r w:rsidRPr="00D5017B">
        <w:rPr>
          <w:rFonts w:ascii="Times New Roman" w:eastAsia="Times New Roman" w:hAnsi="Times New Roman" w:cs="Times New Roman"/>
          <w:b/>
          <w:bCs/>
          <w:i/>
          <w:iCs/>
          <w:sz w:val="24"/>
          <w:szCs w:val="24"/>
          <w:lang w:eastAsia="es-CO"/>
        </w:rPr>
        <w:t>2. Conectores</w:t>
      </w:r>
      <w:r w:rsidRPr="00D5017B">
        <w:rPr>
          <w:rFonts w:ascii="Times New Roman" w:eastAsia="Times New Roman" w:hAnsi="Times New Roman" w:cs="Times New Roman"/>
          <w:sz w:val="24"/>
          <w:szCs w:val="24"/>
          <w:lang w:eastAsia="es-CO"/>
        </w:rPr>
        <w:t>. Alteran, relacionan o conectan enunciados simples haciéndolos complejos.</w:t>
      </w:r>
    </w:p>
    <w:p w14:paraId="0782C307" w14:textId="77777777" w:rsidR="00D5017B" w:rsidRDefault="00D5017B" w:rsidP="00B9696E">
      <w:pPr>
        <w:spacing w:beforeAutospacing="1" w:after="100" w:afterAutospacing="1" w:line="240" w:lineRule="auto"/>
        <w:jc w:val="right"/>
        <w:rPr>
          <w:rFonts w:ascii="Times New Roman" w:eastAsia="Times New Roman" w:hAnsi="Times New Roman" w:cs="Times New Roman"/>
          <w:sz w:val="24"/>
          <w:szCs w:val="24"/>
          <w:lang w:eastAsia="es-CO"/>
        </w:rPr>
      </w:pPr>
      <w:r w:rsidRPr="00D5017B">
        <w:rPr>
          <w:rFonts w:ascii="Times New Roman" w:eastAsia="Times New Roman" w:hAnsi="Times New Roman" w:cs="Times New Roman"/>
          <w:sz w:val="24"/>
          <w:szCs w:val="24"/>
          <w:lang w:eastAsia="es-CO"/>
        </w:rPr>
        <w:t>Los más frecuentes son la negación (¬), la conjunción (^) la disyunción (v), el condicional (→) y el bicondicional (↔).</w:t>
      </w:r>
    </w:p>
    <w:p w14:paraId="3E8088B6" w14:textId="77777777" w:rsidR="00D5017B" w:rsidRPr="00D5017B" w:rsidRDefault="00D5017B" w:rsidP="00D5017B">
      <w:pPr>
        <w:spacing w:before="100" w:beforeAutospacing="1" w:after="100" w:afterAutospacing="1" w:line="240" w:lineRule="auto"/>
        <w:rPr>
          <w:rFonts w:ascii="Times New Roman" w:eastAsia="Times New Roman" w:hAnsi="Times New Roman" w:cs="Times New Roman"/>
          <w:sz w:val="24"/>
          <w:szCs w:val="24"/>
          <w:lang w:eastAsia="es-CO"/>
        </w:rPr>
      </w:pPr>
      <w:r w:rsidRPr="00D5017B">
        <w:rPr>
          <w:rFonts w:ascii="Times New Roman" w:eastAsia="Times New Roman" w:hAnsi="Times New Roman" w:cs="Times New Roman"/>
          <w:b/>
          <w:bCs/>
          <w:i/>
          <w:iCs/>
          <w:sz w:val="24"/>
          <w:szCs w:val="24"/>
          <w:lang w:eastAsia="es-CO"/>
        </w:rPr>
        <w:t>3. Auxiliares</w:t>
      </w:r>
      <w:r w:rsidRPr="00D5017B">
        <w:rPr>
          <w:rFonts w:ascii="Times New Roman" w:eastAsia="Times New Roman" w:hAnsi="Times New Roman" w:cs="Times New Roman"/>
          <w:sz w:val="24"/>
          <w:szCs w:val="24"/>
          <w:lang w:eastAsia="es-CO"/>
        </w:rPr>
        <w:t>. Cuando son muchos los enunciados complejos en un solo reglón, se utilizan los símbolos auxiliares. No tienen ningún significado lógico, pero se usan con el objetivo de clarificar la comprensión de los enunciados.</w:t>
      </w:r>
    </w:p>
    <w:p w14:paraId="64097C2E" w14:textId="77777777" w:rsidR="00D5017B" w:rsidRPr="00D5017B" w:rsidRDefault="00D5017B" w:rsidP="00B9696E">
      <w:pPr>
        <w:spacing w:beforeAutospacing="1" w:after="100" w:afterAutospacing="1" w:line="240" w:lineRule="auto"/>
        <w:jc w:val="right"/>
        <w:rPr>
          <w:rFonts w:ascii="Times New Roman" w:eastAsia="Times New Roman" w:hAnsi="Times New Roman" w:cs="Times New Roman"/>
          <w:sz w:val="24"/>
          <w:szCs w:val="24"/>
          <w:lang w:eastAsia="es-CO"/>
        </w:rPr>
      </w:pPr>
      <w:r w:rsidRPr="00D5017B">
        <w:rPr>
          <w:rFonts w:ascii="Times New Roman" w:eastAsia="Times New Roman" w:hAnsi="Times New Roman" w:cs="Times New Roman"/>
          <w:sz w:val="24"/>
          <w:szCs w:val="24"/>
          <w:lang w:eastAsia="es-CO"/>
        </w:rPr>
        <w:t>Los símbolos auxiliares son los paréntesis (…) y los corchetes […].</w:t>
      </w:r>
    </w:p>
    <w:p w14:paraId="5AEDEBF7" w14:textId="77777777" w:rsidR="00D5017B" w:rsidRPr="00D5017B" w:rsidRDefault="00D5017B" w:rsidP="00D5017B">
      <w:pPr>
        <w:spacing w:beforeAutospacing="1" w:after="100" w:afterAutospacing="1" w:line="240" w:lineRule="auto"/>
        <w:rPr>
          <w:rFonts w:ascii="Times New Roman" w:eastAsia="Times New Roman" w:hAnsi="Times New Roman" w:cs="Times New Roman"/>
          <w:sz w:val="24"/>
          <w:szCs w:val="24"/>
          <w:lang w:eastAsia="es-CO"/>
        </w:rPr>
      </w:pPr>
    </w:p>
    <w:p w14:paraId="6755FA9B" w14:textId="306D947B" w:rsidR="00CD5480" w:rsidRDefault="00CD5480" w:rsidP="00F85338">
      <w:pPr>
        <w:pStyle w:val="Ttulo3"/>
        <w:rPr>
          <w:b/>
          <w:bCs/>
          <w:color w:val="auto"/>
          <w:u w:val="single"/>
        </w:rPr>
      </w:pPr>
    </w:p>
    <w:p w14:paraId="76E5FE95" w14:textId="70649A67" w:rsidR="00CD5480" w:rsidRDefault="00CD5480" w:rsidP="00CD5480"/>
    <w:p w14:paraId="5E84606B" w14:textId="77777777" w:rsidR="00CD5480" w:rsidRPr="00CD5480" w:rsidRDefault="00CD5480" w:rsidP="00CD5480"/>
    <w:p w14:paraId="79D09112" w14:textId="77777777" w:rsidR="00CD5480" w:rsidRDefault="00CD5480" w:rsidP="00F85338">
      <w:pPr>
        <w:pStyle w:val="Ttulo3"/>
        <w:rPr>
          <w:b/>
          <w:bCs/>
          <w:color w:val="auto"/>
          <w:u w:val="single"/>
        </w:rPr>
      </w:pPr>
    </w:p>
    <w:p w14:paraId="74825B36" w14:textId="687C0B76" w:rsidR="00F85338" w:rsidRPr="00F85338" w:rsidRDefault="00F85338" w:rsidP="00F85338">
      <w:pPr>
        <w:pStyle w:val="Ttulo3"/>
        <w:rPr>
          <w:b/>
          <w:bCs/>
          <w:color w:val="auto"/>
          <w:u w:val="single"/>
        </w:rPr>
      </w:pPr>
      <w:r w:rsidRPr="00F85338">
        <w:rPr>
          <w:b/>
          <w:bCs/>
          <w:color w:val="auto"/>
          <w:u w:val="single"/>
        </w:rPr>
        <w:t>Inferencia Lógica</w:t>
      </w:r>
    </w:p>
    <w:p w14:paraId="47F229D1" w14:textId="77777777" w:rsidR="00F85338" w:rsidRDefault="00F85338" w:rsidP="00F85338">
      <w:pPr>
        <w:pStyle w:val="NormalWeb"/>
      </w:pPr>
      <w:r>
        <w:rPr>
          <w:rStyle w:val="Textoennegrita"/>
        </w:rPr>
        <w:t>Inferencia</w:t>
      </w:r>
      <w:r>
        <w:br/>
        <w:t>Es un razonamiento, compuesto por proposiciones, por el cual se deriva o extrae una conclusión de una o varias premisas.</w:t>
      </w:r>
    </w:p>
    <w:p w14:paraId="303B12DD" w14:textId="77777777" w:rsidR="00F85338" w:rsidRDefault="00F85338" w:rsidP="00F85338">
      <w:pPr>
        <w:pStyle w:val="NormalWeb"/>
        <w:jc w:val="right"/>
      </w:pPr>
      <w:r>
        <w:t>El término Inferencia es considerado como sinónimo de: “predicción”, “derivación” o “deducción”.</w:t>
      </w:r>
    </w:p>
    <w:p w14:paraId="102C6F66" w14:textId="77777777" w:rsidR="00CD5480" w:rsidRDefault="00CD5480" w:rsidP="0017063C">
      <w:pPr>
        <w:pStyle w:val="NormalWeb"/>
        <w:rPr>
          <w:rStyle w:val="Textoennegrita"/>
        </w:rPr>
      </w:pPr>
    </w:p>
    <w:p w14:paraId="5C3F0399" w14:textId="77777777" w:rsidR="00CD5480" w:rsidRDefault="00CD5480" w:rsidP="0017063C">
      <w:pPr>
        <w:pStyle w:val="NormalWeb"/>
        <w:rPr>
          <w:rStyle w:val="Textoennegrita"/>
        </w:rPr>
      </w:pPr>
    </w:p>
    <w:p w14:paraId="654F7D40" w14:textId="7879DC8B" w:rsidR="0017063C" w:rsidRDefault="0017063C" w:rsidP="0017063C">
      <w:pPr>
        <w:pStyle w:val="NormalWeb"/>
      </w:pPr>
      <w:r>
        <w:rPr>
          <w:rStyle w:val="Textoennegrita"/>
        </w:rPr>
        <w:t>Tipos de inferencia.</w:t>
      </w:r>
    </w:p>
    <w:p w14:paraId="3584FFB4" w14:textId="77777777" w:rsidR="0017063C" w:rsidRPr="00237650" w:rsidRDefault="0017063C" w:rsidP="0017063C">
      <w:pPr>
        <w:pStyle w:val="Ttulo4"/>
        <w:rPr>
          <w:rFonts w:ascii="Times New Roman" w:hAnsi="Times New Roman" w:cs="Times New Roman"/>
          <w:b/>
          <w:bCs/>
          <w:i w:val="0"/>
          <w:iCs w:val="0"/>
        </w:rPr>
      </w:pPr>
      <w:r w:rsidRPr="00237650">
        <w:rPr>
          <w:rStyle w:val="nfasis"/>
          <w:rFonts w:ascii="Times New Roman" w:hAnsi="Times New Roman" w:cs="Times New Roman"/>
          <w:b/>
          <w:bCs/>
          <w:i/>
          <w:iCs/>
        </w:rPr>
        <w:t>1. Según el número de premisas.</w:t>
      </w:r>
    </w:p>
    <w:p w14:paraId="4A52751B" w14:textId="77777777" w:rsidR="0017063C" w:rsidRDefault="0017063C" w:rsidP="0017063C">
      <w:pPr>
        <w:pStyle w:val="NormalWeb"/>
      </w:pPr>
      <w:r>
        <w:rPr>
          <w:rStyle w:val="Textoennegrita"/>
        </w:rPr>
        <w:t>a. Inferencia inmediata</w:t>
      </w:r>
      <w:r>
        <w:t>. Es una forma de razonamiento que presenta una sola premisa, de la cual derivamos una conclusión.</w:t>
      </w:r>
    </w:p>
    <w:p w14:paraId="5863690B" w14:textId="77777777" w:rsidR="0017063C" w:rsidRDefault="0017063C" w:rsidP="0017063C">
      <w:pPr>
        <w:pStyle w:val="NormalWeb"/>
      </w:pPr>
      <w:r>
        <w:t>P: Si Lucía siempre es puntual</w:t>
      </w:r>
      <w:r>
        <w:br/>
        <w:t>C: entonces, es falso que llegue tarde.</w:t>
      </w:r>
    </w:p>
    <w:p w14:paraId="78C1BBD6" w14:textId="77777777" w:rsidR="0017063C" w:rsidRPr="0017063C" w:rsidRDefault="0017063C" w:rsidP="0017063C">
      <w:pPr>
        <w:spacing w:before="100" w:beforeAutospacing="1" w:after="100" w:afterAutospacing="1" w:line="240" w:lineRule="auto"/>
        <w:rPr>
          <w:rFonts w:ascii="Times New Roman" w:eastAsia="Times New Roman" w:hAnsi="Times New Roman" w:cs="Times New Roman"/>
          <w:sz w:val="24"/>
          <w:szCs w:val="24"/>
          <w:lang w:eastAsia="es-CO"/>
        </w:rPr>
      </w:pPr>
      <w:r w:rsidRPr="0017063C">
        <w:rPr>
          <w:rFonts w:ascii="Times New Roman" w:eastAsia="Times New Roman" w:hAnsi="Times New Roman" w:cs="Times New Roman"/>
          <w:b/>
          <w:bCs/>
          <w:sz w:val="24"/>
          <w:szCs w:val="24"/>
          <w:lang w:eastAsia="es-CO"/>
        </w:rPr>
        <w:t>b. Inferencia mediata</w:t>
      </w:r>
      <w:r w:rsidRPr="0017063C">
        <w:rPr>
          <w:rFonts w:ascii="Times New Roman" w:eastAsia="Times New Roman" w:hAnsi="Times New Roman" w:cs="Times New Roman"/>
          <w:sz w:val="24"/>
          <w:szCs w:val="24"/>
          <w:lang w:eastAsia="es-CO"/>
        </w:rPr>
        <w:t>. Es una forma de razonamiento compuesto por dos o más premisas de las cuales se deriva la conclusión.</w:t>
      </w:r>
    </w:p>
    <w:p w14:paraId="3B4FEFB6" w14:textId="058631D6" w:rsidR="0017063C" w:rsidRDefault="0017063C" w:rsidP="0017063C">
      <w:pPr>
        <w:spacing w:before="100" w:beforeAutospacing="1" w:after="100" w:afterAutospacing="1" w:line="240" w:lineRule="auto"/>
        <w:rPr>
          <w:rFonts w:ascii="Times New Roman" w:eastAsia="Times New Roman" w:hAnsi="Times New Roman" w:cs="Times New Roman"/>
          <w:sz w:val="24"/>
          <w:szCs w:val="24"/>
          <w:lang w:eastAsia="es-CO"/>
        </w:rPr>
      </w:pPr>
      <w:r w:rsidRPr="0017063C">
        <w:rPr>
          <w:rFonts w:ascii="Times New Roman" w:eastAsia="Times New Roman" w:hAnsi="Times New Roman" w:cs="Times New Roman"/>
          <w:sz w:val="24"/>
          <w:szCs w:val="24"/>
          <w:lang w:eastAsia="es-CO"/>
        </w:rPr>
        <w:t>P1. Todos los cuerpos se atraen.</w:t>
      </w:r>
      <w:r w:rsidRPr="0017063C">
        <w:rPr>
          <w:rFonts w:ascii="Times New Roman" w:eastAsia="Times New Roman" w:hAnsi="Times New Roman" w:cs="Times New Roman"/>
          <w:sz w:val="24"/>
          <w:szCs w:val="24"/>
          <w:lang w:eastAsia="es-CO"/>
        </w:rPr>
        <w:br/>
        <w:t>P2. La Tierra y Venus son cuerpos.</w:t>
      </w:r>
      <w:r w:rsidRPr="0017063C">
        <w:rPr>
          <w:rFonts w:ascii="Times New Roman" w:eastAsia="Times New Roman" w:hAnsi="Times New Roman" w:cs="Times New Roman"/>
          <w:sz w:val="24"/>
          <w:szCs w:val="24"/>
          <w:lang w:eastAsia="es-CO"/>
        </w:rPr>
        <w:br/>
        <w:t>C. La Tierra y Venus se atraen.</w:t>
      </w:r>
    </w:p>
    <w:p w14:paraId="0832A1A8" w14:textId="77777777" w:rsidR="00E978C6" w:rsidRPr="0017063C" w:rsidRDefault="00E978C6" w:rsidP="0017063C">
      <w:pPr>
        <w:spacing w:before="100" w:beforeAutospacing="1" w:after="100" w:afterAutospacing="1" w:line="240" w:lineRule="auto"/>
        <w:rPr>
          <w:rFonts w:ascii="Times New Roman" w:eastAsia="Times New Roman" w:hAnsi="Times New Roman" w:cs="Times New Roman"/>
          <w:sz w:val="24"/>
          <w:szCs w:val="24"/>
          <w:lang w:eastAsia="es-CO"/>
        </w:rPr>
      </w:pPr>
    </w:p>
    <w:p w14:paraId="04ABF369" w14:textId="77777777" w:rsidR="0017063C" w:rsidRPr="0017063C" w:rsidRDefault="0017063C" w:rsidP="00237650">
      <w:pPr>
        <w:pStyle w:val="Ttulo4"/>
      </w:pPr>
      <w:r w:rsidRPr="0017063C">
        <w:rPr>
          <w:rFonts w:ascii="Times New Roman" w:eastAsia="Times New Roman" w:hAnsi="Times New Roman" w:cs="Times New Roman"/>
          <w:b/>
          <w:bCs/>
          <w:sz w:val="24"/>
          <w:szCs w:val="24"/>
          <w:lang w:eastAsia="es-CO"/>
        </w:rPr>
        <w:t>2. Según la forma de razonamiento.</w:t>
      </w:r>
    </w:p>
    <w:p w14:paraId="53A5B1E6" w14:textId="77777777" w:rsidR="0017063C" w:rsidRPr="0017063C" w:rsidRDefault="0017063C" w:rsidP="0017063C">
      <w:pPr>
        <w:spacing w:before="100" w:beforeAutospacing="1" w:after="100" w:afterAutospacing="1" w:line="240" w:lineRule="auto"/>
        <w:rPr>
          <w:rFonts w:ascii="Times New Roman" w:eastAsia="Times New Roman" w:hAnsi="Times New Roman" w:cs="Times New Roman"/>
          <w:sz w:val="24"/>
          <w:szCs w:val="24"/>
          <w:lang w:eastAsia="es-CO"/>
        </w:rPr>
      </w:pPr>
      <w:r w:rsidRPr="0017063C">
        <w:rPr>
          <w:rFonts w:ascii="Times New Roman" w:eastAsia="Times New Roman" w:hAnsi="Times New Roman" w:cs="Times New Roman"/>
          <w:b/>
          <w:bCs/>
          <w:sz w:val="24"/>
          <w:szCs w:val="24"/>
          <w:lang w:eastAsia="es-CO"/>
        </w:rPr>
        <w:t>a. Inferencia deductiva</w:t>
      </w:r>
      <w:r w:rsidRPr="0017063C">
        <w:rPr>
          <w:rFonts w:ascii="Times New Roman" w:eastAsia="Times New Roman" w:hAnsi="Times New Roman" w:cs="Times New Roman"/>
          <w:sz w:val="24"/>
          <w:szCs w:val="24"/>
          <w:lang w:eastAsia="es-CO"/>
        </w:rPr>
        <w:t>. Es una forma de razonamiento cuya conclusión se deriva del contenido directo de las premisas enunciadas, haciendo referencia expresa de los términos enunciados.</w:t>
      </w:r>
    </w:p>
    <w:p w14:paraId="16A6AB95" w14:textId="5414D755" w:rsidR="0017063C" w:rsidRPr="0017063C" w:rsidRDefault="0017063C" w:rsidP="0017063C">
      <w:pPr>
        <w:spacing w:before="100" w:beforeAutospacing="1" w:after="100" w:afterAutospacing="1" w:line="240" w:lineRule="auto"/>
        <w:rPr>
          <w:rFonts w:ascii="Times New Roman" w:eastAsia="Times New Roman" w:hAnsi="Times New Roman" w:cs="Times New Roman"/>
          <w:sz w:val="24"/>
          <w:szCs w:val="24"/>
          <w:lang w:eastAsia="es-CO"/>
        </w:rPr>
      </w:pPr>
      <w:r w:rsidRPr="0017063C">
        <w:rPr>
          <w:rFonts w:ascii="Times New Roman" w:eastAsia="Times New Roman" w:hAnsi="Times New Roman" w:cs="Times New Roman"/>
          <w:sz w:val="24"/>
          <w:szCs w:val="24"/>
          <w:lang w:eastAsia="es-CO"/>
        </w:rPr>
        <w:t>P1. Ningún mamífero nace del huevo.</w:t>
      </w:r>
      <w:r w:rsidRPr="0017063C">
        <w:rPr>
          <w:rFonts w:ascii="Times New Roman" w:eastAsia="Times New Roman" w:hAnsi="Times New Roman" w:cs="Times New Roman"/>
          <w:sz w:val="24"/>
          <w:szCs w:val="24"/>
          <w:lang w:eastAsia="es-CO"/>
        </w:rPr>
        <w:br/>
        <w:t>P2. Toda ave nace del huevo.</w:t>
      </w:r>
      <w:r w:rsidRPr="0017063C">
        <w:rPr>
          <w:rFonts w:ascii="Times New Roman" w:eastAsia="Times New Roman" w:hAnsi="Times New Roman" w:cs="Times New Roman"/>
          <w:sz w:val="24"/>
          <w:szCs w:val="24"/>
          <w:lang w:eastAsia="es-CO"/>
        </w:rPr>
        <w:br/>
        <w:t xml:space="preserve">C. Ningún ave es </w:t>
      </w:r>
      <w:r w:rsidR="00CD5480" w:rsidRPr="0017063C">
        <w:rPr>
          <w:rFonts w:ascii="Times New Roman" w:eastAsia="Times New Roman" w:hAnsi="Times New Roman" w:cs="Times New Roman"/>
          <w:sz w:val="24"/>
          <w:szCs w:val="24"/>
          <w:lang w:eastAsia="es-CO"/>
        </w:rPr>
        <w:t>mamífera</w:t>
      </w:r>
      <w:r w:rsidRPr="0017063C">
        <w:rPr>
          <w:rFonts w:ascii="Times New Roman" w:eastAsia="Times New Roman" w:hAnsi="Times New Roman" w:cs="Times New Roman"/>
          <w:sz w:val="24"/>
          <w:szCs w:val="24"/>
          <w:lang w:eastAsia="es-CO"/>
        </w:rPr>
        <w:t>.</w:t>
      </w:r>
    </w:p>
    <w:p w14:paraId="1311439B" w14:textId="77777777" w:rsidR="0017063C" w:rsidRPr="0017063C" w:rsidRDefault="0017063C" w:rsidP="0017063C">
      <w:pPr>
        <w:spacing w:before="100" w:beforeAutospacing="1" w:after="100" w:afterAutospacing="1" w:line="240" w:lineRule="auto"/>
        <w:rPr>
          <w:rFonts w:ascii="Times New Roman" w:eastAsia="Times New Roman" w:hAnsi="Times New Roman" w:cs="Times New Roman"/>
          <w:sz w:val="24"/>
          <w:szCs w:val="24"/>
          <w:lang w:eastAsia="es-CO"/>
        </w:rPr>
      </w:pPr>
      <w:r w:rsidRPr="0017063C">
        <w:rPr>
          <w:rFonts w:ascii="Times New Roman" w:eastAsia="Times New Roman" w:hAnsi="Times New Roman" w:cs="Times New Roman"/>
          <w:b/>
          <w:bCs/>
          <w:sz w:val="24"/>
          <w:szCs w:val="24"/>
          <w:lang w:eastAsia="es-CO"/>
        </w:rPr>
        <w:t>b. Inferencia inductiva.</w:t>
      </w:r>
      <w:r w:rsidRPr="0017063C">
        <w:rPr>
          <w:rFonts w:ascii="Times New Roman" w:eastAsia="Times New Roman" w:hAnsi="Times New Roman" w:cs="Times New Roman"/>
          <w:sz w:val="24"/>
          <w:szCs w:val="24"/>
          <w:lang w:eastAsia="es-CO"/>
        </w:rPr>
        <w:t xml:space="preserve"> Es un razonamiento cuyas premisas representan casos particulares de las cuales se deriva una conclusión que resulta un principio general.</w:t>
      </w:r>
    </w:p>
    <w:p w14:paraId="185B47EF" w14:textId="77777777" w:rsidR="0017063C" w:rsidRPr="0017063C" w:rsidRDefault="0017063C" w:rsidP="0017063C">
      <w:pPr>
        <w:spacing w:before="100" w:beforeAutospacing="1" w:after="100" w:afterAutospacing="1" w:line="240" w:lineRule="auto"/>
        <w:rPr>
          <w:rFonts w:ascii="Times New Roman" w:eastAsia="Times New Roman" w:hAnsi="Times New Roman" w:cs="Times New Roman"/>
          <w:sz w:val="24"/>
          <w:szCs w:val="24"/>
          <w:lang w:eastAsia="es-CO"/>
        </w:rPr>
      </w:pPr>
      <w:r w:rsidRPr="0017063C">
        <w:rPr>
          <w:rFonts w:ascii="Times New Roman" w:eastAsia="Times New Roman" w:hAnsi="Times New Roman" w:cs="Times New Roman"/>
          <w:sz w:val="24"/>
          <w:szCs w:val="24"/>
          <w:lang w:eastAsia="es-CO"/>
        </w:rPr>
        <w:t>P1. El tucán tiene pico.</w:t>
      </w:r>
      <w:r w:rsidRPr="0017063C">
        <w:rPr>
          <w:rFonts w:ascii="Times New Roman" w:eastAsia="Times New Roman" w:hAnsi="Times New Roman" w:cs="Times New Roman"/>
          <w:sz w:val="24"/>
          <w:szCs w:val="24"/>
          <w:lang w:eastAsia="es-CO"/>
        </w:rPr>
        <w:br/>
        <w:t>P2. La guacamaya tiene pico.</w:t>
      </w:r>
      <w:r w:rsidRPr="0017063C">
        <w:rPr>
          <w:rFonts w:ascii="Times New Roman" w:eastAsia="Times New Roman" w:hAnsi="Times New Roman" w:cs="Times New Roman"/>
          <w:sz w:val="24"/>
          <w:szCs w:val="24"/>
          <w:lang w:eastAsia="es-CO"/>
        </w:rPr>
        <w:br/>
        <w:t>P3. La codorniz tiene pico.</w:t>
      </w:r>
      <w:r w:rsidRPr="0017063C">
        <w:rPr>
          <w:rFonts w:ascii="Times New Roman" w:eastAsia="Times New Roman" w:hAnsi="Times New Roman" w:cs="Times New Roman"/>
          <w:sz w:val="24"/>
          <w:szCs w:val="24"/>
          <w:lang w:eastAsia="es-CO"/>
        </w:rPr>
        <w:br/>
        <w:t>C. Toda ave tiene pico.</w:t>
      </w:r>
    </w:p>
    <w:p w14:paraId="00E35F44" w14:textId="19706561" w:rsidR="00D5017B" w:rsidRDefault="00D5017B" w:rsidP="00395B92">
      <w:pPr>
        <w:pStyle w:val="NormalWeb"/>
      </w:pPr>
    </w:p>
    <w:p w14:paraId="07EDE853" w14:textId="77777777" w:rsidR="00E978C6" w:rsidRDefault="00E978C6" w:rsidP="00395B92">
      <w:pPr>
        <w:pStyle w:val="NormalWeb"/>
      </w:pPr>
    </w:p>
    <w:p w14:paraId="2DCA5319" w14:textId="77777777" w:rsidR="00395B92" w:rsidRPr="00395B92" w:rsidRDefault="00395B92" w:rsidP="00395B92">
      <w:pPr>
        <w:pStyle w:val="Ttulo3"/>
        <w:rPr>
          <w:b/>
          <w:bCs/>
          <w:color w:val="auto"/>
          <w:u w:val="single"/>
        </w:rPr>
      </w:pPr>
      <w:r w:rsidRPr="00395B92">
        <w:rPr>
          <w:b/>
          <w:bCs/>
          <w:color w:val="auto"/>
          <w:u w:val="single"/>
        </w:rPr>
        <w:lastRenderedPageBreak/>
        <w:t>Proposiciones lógicas</w:t>
      </w:r>
    </w:p>
    <w:p w14:paraId="45E2C40B" w14:textId="77777777" w:rsidR="00395B92" w:rsidRDefault="00395B92" w:rsidP="00395B92">
      <w:pPr>
        <w:pStyle w:val="NormalWeb"/>
      </w:pPr>
      <w:r>
        <w:t>La lógica proposicional es la parte de la lógica que estudia la formación de proposiciones complejas a partir de proposiciones simples.</w:t>
      </w:r>
    </w:p>
    <w:p w14:paraId="2787B6CC" w14:textId="77777777" w:rsidR="00395B92" w:rsidRDefault="00395B92" w:rsidP="00395B92">
      <w:pPr>
        <w:pStyle w:val="NormalWeb"/>
      </w:pPr>
      <w:r>
        <w:t>A continuación hay una tabla que despliega todas las conectivas lógicas que ocupan a la lógica proposicional, incluyendo ejemplos de su uso en el lenguaje natural y los símbolos que se utilizan para representarlas.</w:t>
      </w:r>
    </w:p>
    <w:p w14:paraId="1C7C7558" w14:textId="77777777" w:rsidR="00E847AE" w:rsidRDefault="00395B92" w:rsidP="007232F9">
      <w:pPr>
        <w:pStyle w:val="NormalWeb"/>
        <w:jc w:val="center"/>
      </w:pPr>
      <w:r>
        <w:rPr>
          <w:noProof/>
        </w:rPr>
        <w:drawing>
          <wp:inline distT="0" distB="0" distL="0" distR="0" wp14:anchorId="29DF78D1" wp14:editId="3AEEAC66">
            <wp:extent cx="5210175" cy="339504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0886" cy="3402024"/>
                    </a:xfrm>
                    <a:prstGeom prst="rect">
                      <a:avLst/>
                    </a:prstGeom>
                  </pic:spPr>
                </pic:pic>
              </a:graphicData>
            </a:graphic>
          </wp:inline>
        </w:drawing>
      </w:r>
    </w:p>
    <w:p w14:paraId="6DAE8483" w14:textId="77777777" w:rsidR="00E847AE" w:rsidRPr="00E7315B" w:rsidRDefault="00826B88" w:rsidP="00826B88">
      <w:pPr>
        <w:rPr>
          <w:rFonts w:ascii="Times New Roman" w:hAnsi="Times New Roman" w:cs="Times New Roman"/>
          <w:sz w:val="24"/>
          <w:szCs w:val="24"/>
        </w:rPr>
      </w:pPr>
      <w:r w:rsidRPr="00E7315B">
        <w:rPr>
          <w:rFonts w:ascii="Times New Roman" w:hAnsi="Times New Roman" w:cs="Times New Roman"/>
          <w:sz w:val="24"/>
          <w:szCs w:val="24"/>
        </w:rPr>
        <w:t>Considérese el siguiente argumento:</w:t>
      </w:r>
      <w:r w:rsidRPr="00E7315B">
        <w:rPr>
          <w:rFonts w:ascii="Times New Roman" w:hAnsi="Times New Roman" w:cs="Times New Roman"/>
          <w:sz w:val="24"/>
          <w:szCs w:val="24"/>
        </w:rPr>
        <w:br/>
        <w:t>P1. Mañana es miércoles o mañana es jueves.</w:t>
      </w:r>
      <w:r w:rsidRPr="00E7315B">
        <w:rPr>
          <w:rFonts w:ascii="Times New Roman" w:hAnsi="Times New Roman" w:cs="Times New Roman"/>
          <w:sz w:val="24"/>
          <w:szCs w:val="24"/>
        </w:rPr>
        <w:br/>
        <w:t>P2. Mañana no es jueves.</w:t>
      </w:r>
      <w:r w:rsidRPr="00E7315B">
        <w:rPr>
          <w:rFonts w:ascii="Times New Roman" w:hAnsi="Times New Roman" w:cs="Times New Roman"/>
          <w:sz w:val="24"/>
          <w:szCs w:val="24"/>
        </w:rPr>
        <w:br/>
        <w:t>C. Por lo tanto, mañana es miércoles.</w:t>
      </w:r>
    </w:p>
    <w:p w14:paraId="5B1E83BC" w14:textId="77777777" w:rsidR="00826B88" w:rsidRDefault="00826B88" w:rsidP="00826B88"/>
    <w:p w14:paraId="3CB09DBC" w14:textId="77777777" w:rsidR="00826B88" w:rsidRPr="00826B88" w:rsidRDefault="00826B88" w:rsidP="00826B88">
      <w:pPr>
        <w:pStyle w:val="Ttulo3"/>
        <w:rPr>
          <w:b/>
          <w:bCs/>
        </w:rPr>
      </w:pPr>
      <w:r w:rsidRPr="00826B88">
        <w:rPr>
          <w:b/>
          <w:bCs/>
        </w:rPr>
        <w:t>Doble Negación</w:t>
      </w:r>
    </w:p>
    <w:p w14:paraId="5EA0185A" w14:textId="77777777" w:rsidR="00826B88" w:rsidRDefault="00826B88" w:rsidP="00826B88">
      <w:pPr>
        <w:pStyle w:val="NormalWeb"/>
      </w:pPr>
      <w:r>
        <w:t>¬¬p ↔ p</w:t>
      </w:r>
    </w:p>
    <w:p w14:paraId="3ED3137B" w14:textId="77777777" w:rsidR="00826B88" w:rsidRDefault="00826B88" w:rsidP="00826B88">
      <w:pPr>
        <w:pStyle w:val="NormalWeb"/>
      </w:pPr>
      <w:r>
        <w:t>El esquema representa, “p doblemente negada equivale a p”. Siguiendo el esquema de una inferencia por pasos, la representaríamos así:</w:t>
      </w:r>
    </w:p>
    <w:p w14:paraId="429F26E8" w14:textId="77777777" w:rsidR="00826B88" w:rsidRDefault="00826B88" w:rsidP="00826B88">
      <w:pPr>
        <w:pStyle w:val="NormalWeb"/>
      </w:pPr>
      <w:r>
        <w:t>¬¬p “No ocurre que Ana no es una estudiante”</w:t>
      </w:r>
    </w:p>
    <w:p w14:paraId="6EA46839" w14:textId="77777777" w:rsidR="00826B88" w:rsidRDefault="00826B88" w:rsidP="00826B88">
      <w:pPr>
        <w:pStyle w:val="NormalWeb"/>
        <w:ind w:left="4248" w:firstLine="708"/>
      </w:pPr>
      <w:r>
        <w:t>p “Ana es una estudiante”</w:t>
      </w:r>
    </w:p>
    <w:p w14:paraId="1B5221C1" w14:textId="77777777" w:rsidR="00055C73" w:rsidRDefault="00055C73" w:rsidP="000653E9">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38E59AB7" w14:textId="77777777" w:rsidR="000653E9" w:rsidRPr="000653E9" w:rsidRDefault="000653E9" w:rsidP="000653E9">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0653E9">
        <w:rPr>
          <w:rFonts w:ascii="Times New Roman" w:eastAsia="Times New Roman" w:hAnsi="Times New Roman" w:cs="Times New Roman"/>
          <w:b/>
          <w:bCs/>
          <w:kern w:val="36"/>
          <w:sz w:val="48"/>
          <w:szCs w:val="48"/>
          <w:lang w:eastAsia="es-CO"/>
        </w:rPr>
        <w:t>Puntos, triángulos, sudoku y acertijos</w:t>
      </w:r>
    </w:p>
    <w:p w14:paraId="5B6D41C2" w14:textId="77777777" w:rsidR="000653E9" w:rsidRPr="000653E9" w:rsidRDefault="000653E9" w:rsidP="000653E9">
      <w:pPr>
        <w:spacing w:before="100" w:beforeAutospacing="1" w:after="100" w:afterAutospacing="1" w:line="240" w:lineRule="auto"/>
        <w:rPr>
          <w:rFonts w:ascii="Times New Roman" w:eastAsia="Times New Roman" w:hAnsi="Times New Roman" w:cs="Times New Roman"/>
          <w:sz w:val="24"/>
          <w:szCs w:val="24"/>
          <w:lang w:eastAsia="es-CO"/>
        </w:rPr>
      </w:pPr>
      <w:r w:rsidRPr="000653E9">
        <w:rPr>
          <w:rFonts w:ascii="Times New Roman" w:eastAsia="Times New Roman" w:hAnsi="Times New Roman" w:cs="Times New Roman"/>
          <w:b/>
          <w:bCs/>
          <w:sz w:val="24"/>
          <w:szCs w:val="24"/>
          <w:lang w:eastAsia="es-CO"/>
        </w:rPr>
        <w:t>Habilidades lógico-matemáticas</w:t>
      </w:r>
      <w:r w:rsidRPr="000653E9">
        <w:rPr>
          <w:rFonts w:ascii="Times New Roman" w:eastAsia="Times New Roman" w:hAnsi="Times New Roman" w:cs="Times New Roman"/>
          <w:sz w:val="24"/>
          <w:szCs w:val="24"/>
          <w:lang w:eastAsia="es-CO"/>
        </w:rPr>
        <w:br/>
        <w:t>Tipos de pensamiento:</w:t>
      </w:r>
    </w:p>
    <w:p w14:paraId="0980A32B" w14:textId="77777777" w:rsidR="000653E9" w:rsidRPr="000653E9" w:rsidRDefault="000653E9" w:rsidP="000653E9">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0653E9">
        <w:rPr>
          <w:rFonts w:ascii="Times New Roman" w:eastAsia="Times New Roman" w:hAnsi="Times New Roman" w:cs="Times New Roman"/>
          <w:sz w:val="24"/>
          <w:szCs w:val="24"/>
          <w:lang w:eastAsia="es-CO"/>
        </w:rPr>
        <w:t>Numérico</w:t>
      </w:r>
    </w:p>
    <w:p w14:paraId="27006D7B" w14:textId="77777777" w:rsidR="000653E9" w:rsidRPr="000653E9" w:rsidRDefault="000653E9" w:rsidP="000653E9">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0653E9">
        <w:rPr>
          <w:rFonts w:ascii="Times New Roman" w:eastAsia="Times New Roman" w:hAnsi="Times New Roman" w:cs="Times New Roman"/>
          <w:sz w:val="24"/>
          <w:szCs w:val="24"/>
          <w:lang w:eastAsia="es-CO"/>
        </w:rPr>
        <w:t>Espacial</w:t>
      </w:r>
    </w:p>
    <w:p w14:paraId="5674DEC0" w14:textId="77777777" w:rsidR="000653E9" w:rsidRPr="000653E9" w:rsidRDefault="000653E9" w:rsidP="000653E9">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0653E9">
        <w:rPr>
          <w:rFonts w:ascii="Times New Roman" w:eastAsia="Times New Roman" w:hAnsi="Times New Roman" w:cs="Times New Roman"/>
          <w:sz w:val="24"/>
          <w:szCs w:val="24"/>
          <w:lang w:eastAsia="es-CO"/>
        </w:rPr>
        <w:t>Medida</w:t>
      </w:r>
    </w:p>
    <w:p w14:paraId="5C924823" w14:textId="77777777" w:rsidR="000653E9" w:rsidRPr="000653E9" w:rsidRDefault="000653E9" w:rsidP="000653E9">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0653E9">
        <w:rPr>
          <w:rFonts w:ascii="Times New Roman" w:eastAsia="Times New Roman" w:hAnsi="Times New Roman" w:cs="Times New Roman"/>
          <w:sz w:val="24"/>
          <w:szCs w:val="24"/>
          <w:lang w:eastAsia="es-CO"/>
        </w:rPr>
        <w:t>Aleatorio</w:t>
      </w:r>
    </w:p>
    <w:p w14:paraId="72E63F21" w14:textId="77777777" w:rsidR="000653E9" w:rsidRPr="000653E9" w:rsidRDefault="000653E9" w:rsidP="000653E9">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0653E9">
        <w:rPr>
          <w:rFonts w:ascii="Times New Roman" w:eastAsia="Times New Roman" w:hAnsi="Times New Roman" w:cs="Times New Roman"/>
          <w:sz w:val="24"/>
          <w:szCs w:val="24"/>
          <w:lang w:eastAsia="es-CO"/>
        </w:rPr>
        <w:t>Variaciones</w:t>
      </w:r>
    </w:p>
    <w:p w14:paraId="0610BBB8" w14:textId="77777777" w:rsidR="000653E9" w:rsidRPr="000653E9" w:rsidRDefault="000653E9" w:rsidP="000653E9">
      <w:pPr>
        <w:spacing w:before="100" w:beforeAutospacing="1" w:after="100" w:afterAutospacing="1" w:line="240" w:lineRule="auto"/>
        <w:rPr>
          <w:rFonts w:ascii="Times New Roman" w:eastAsia="Times New Roman" w:hAnsi="Times New Roman" w:cs="Times New Roman"/>
          <w:sz w:val="24"/>
          <w:szCs w:val="24"/>
          <w:lang w:eastAsia="es-CO"/>
        </w:rPr>
      </w:pPr>
      <w:r w:rsidRPr="000653E9">
        <w:rPr>
          <w:rFonts w:ascii="Times New Roman" w:eastAsia="Times New Roman" w:hAnsi="Times New Roman" w:cs="Times New Roman"/>
          <w:sz w:val="24"/>
          <w:szCs w:val="24"/>
          <w:lang w:eastAsia="es-CO"/>
        </w:rPr>
        <w:t>Ejercicios que ayudan a desarrollar la habilidad lógica-matemática:</w:t>
      </w:r>
    </w:p>
    <w:p w14:paraId="4AFE3685" w14:textId="77777777" w:rsidR="000653E9" w:rsidRPr="000653E9" w:rsidRDefault="000653E9" w:rsidP="000653E9">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0653E9">
        <w:rPr>
          <w:rFonts w:ascii="Times New Roman" w:eastAsia="Times New Roman" w:hAnsi="Times New Roman" w:cs="Times New Roman"/>
          <w:sz w:val="24"/>
          <w:szCs w:val="24"/>
          <w:lang w:eastAsia="es-CO"/>
        </w:rPr>
        <w:t>Asociación de puntos</w:t>
      </w:r>
    </w:p>
    <w:p w14:paraId="157E5A65" w14:textId="77777777" w:rsidR="000653E9" w:rsidRPr="000653E9" w:rsidRDefault="000653E9" w:rsidP="000653E9">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0653E9">
        <w:rPr>
          <w:rFonts w:ascii="Times New Roman" w:eastAsia="Times New Roman" w:hAnsi="Times New Roman" w:cs="Times New Roman"/>
          <w:sz w:val="24"/>
          <w:szCs w:val="24"/>
          <w:lang w:eastAsia="es-CO"/>
        </w:rPr>
        <w:t>Triángulos matemáticos</w:t>
      </w:r>
    </w:p>
    <w:p w14:paraId="2B5E9282" w14:textId="77777777" w:rsidR="000653E9" w:rsidRPr="000653E9" w:rsidRDefault="000653E9" w:rsidP="000653E9">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0653E9">
        <w:rPr>
          <w:rFonts w:ascii="Times New Roman" w:eastAsia="Times New Roman" w:hAnsi="Times New Roman" w:cs="Times New Roman"/>
          <w:sz w:val="24"/>
          <w:szCs w:val="24"/>
          <w:lang w:eastAsia="es-CO"/>
        </w:rPr>
        <w:t>Acertijos</w:t>
      </w:r>
    </w:p>
    <w:p w14:paraId="0FFBB86D" w14:textId="2E708A72" w:rsidR="0039058C" w:rsidRPr="000B5EE9" w:rsidRDefault="000653E9" w:rsidP="0039058C">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0653E9">
        <w:rPr>
          <w:rFonts w:ascii="Times New Roman" w:eastAsia="Times New Roman" w:hAnsi="Times New Roman" w:cs="Times New Roman"/>
          <w:sz w:val="24"/>
          <w:szCs w:val="24"/>
          <w:lang w:eastAsia="es-CO"/>
        </w:rPr>
        <w:t>Sudoku</w:t>
      </w:r>
    </w:p>
    <w:p w14:paraId="46DEDFB9" w14:textId="77777777" w:rsidR="0039058C" w:rsidRDefault="0039058C" w:rsidP="0039058C">
      <w:pPr>
        <w:spacing w:before="100" w:beforeAutospacing="1" w:after="100" w:afterAutospacing="1" w:line="240" w:lineRule="auto"/>
        <w:rPr>
          <w:rFonts w:ascii="Times New Roman" w:eastAsia="Times New Roman" w:hAnsi="Times New Roman" w:cs="Times New Roman"/>
          <w:sz w:val="24"/>
          <w:szCs w:val="24"/>
          <w:lang w:eastAsia="es-CO"/>
        </w:rPr>
      </w:pPr>
    </w:p>
    <w:p w14:paraId="6F39A9E6" w14:textId="77777777" w:rsidR="0039058C" w:rsidRDefault="0039058C" w:rsidP="000B5EE9">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6CB0875B" wp14:editId="412E4B63">
            <wp:extent cx="4837898" cy="3638550"/>
            <wp:effectExtent l="76200" t="76200" r="134620" b="133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9961" cy="36476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7C8663" w14:textId="77777777" w:rsidR="000B5EE9" w:rsidRDefault="000B5EE9" w:rsidP="0039058C">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1237D9C3" w14:textId="3057B30B" w:rsidR="0039058C" w:rsidRPr="0039058C" w:rsidRDefault="0039058C" w:rsidP="0039058C">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39058C">
        <w:rPr>
          <w:rFonts w:ascii="Times New Roman" w:eastAsia="Times New Roman" w:hAnsi="Times New Roman" w:cs="Times New Roman"/>
          <w:b/>
          <w:bCs/>
          <w:kern w:val="36"/>
          <w:sz w:val="48"/>
          <w:szCs w:val="48"/>
          <w:lang w:eastAsia="es-CO"/>
        </w:rPr>
        <w:t>Conceptos básicos</w:t>
      </w:r>
    </w:p>
    <w:p w14:paraId="03A9D566" w14:textId="77777777" w:rsidR="0039058C" w:rsidRPr="0039058C" w:rsidRDefault="0039058C" w:rsidP="0039058C">
      <w:pPr>
        <w:spacing w:before="100" w:beforeAutospacing="1" w:after="100" w:afterAutospacing="1" w:line="240" w:lineRule="auto"/>
        <w:rPr>
          <w:rFonts w:ascii="Times New Roman" w:eastAsia="Times New Roman" w:hAnsi="Times New Roman" w:cs="Times New Roman"/>
          <w:sz w:val="24"/>
          <w:szCs w:val="24"/>
          <w:lang w:eastAsia="es-CO"/>
        </w:rPr>
      </w:pPr>
      <w:r w:rsidRPr="0039058C">
        <w:rPr>
          <w:rFonts w:ascii="Times New Roman" w:eastAsia="Times New Roman" w:hAnsi="Times New Roman" w:cs="Times New Roman"/>
          <w:b/>
          <w:bCs/>
          <w:sz w:val="24"/>
          <w:szCs w:val="24"/>
          <w:lang w:eastAsia="es-CO"/>
        </w:rPr>
        <w:t>Teoría de conjuntos</w:t>
      </w:r>
    </w:p>
    <w:p w14:paraId="256C6F71" w14:textId="77777777" w:rsidR="0039058C" w:rsidRPr="0039058C" w:rsidRDefault="0039058C" w:rsidP="0039058C">
      <w:pPr>
        <w:spacing w:before="100" w:beforeAutospacing="1" w:after="100" w:afterAutospacing="1" w:line="240" w:lineRule="auto"/>
        <w:rPr>
          <w:rFonts w:ascii="Times New Roman" w:eastAsia="Times New Roman" w:hAnsi="Times New Roman" w:cs="Times New Roman"/>
          <w:sz w:val="24"/>
          <w:szCs w:val="24"/>
          <w:lang w:eastAsia="es-CO"/>
        </w:rPr>
      </w:pPr>
      <w:r w:rsidRPr="0039058C">
        <w:rPr>
          <w:rFonts w:ascii="Times New Roman" w:eastAsia="Times New Roman" w:hAnsi="Times New Roman" w:cs="Times New Roman"/>
          <w:sz w:val="24"/>
          <w:szCs w:val="24"/>
          <w:lang w:eastAsia="es-CO"/>
        </w:rPr>
        <w:t xml:space="preserve">Nos permite utilizar los conjuntos para </w:t>
      </w:r>
      <w:r w:rsidRPr="0039058C">
        <w:rPr>
          <w:rFonts w:ascii="Times New Roman" w:eastAsia="Times New Roman" w:hAnsi="Times New Roman" w:cs="Times New Roman"/>
          <w:i/>
          <w:iCs/>
          <w:sz w:val="24"/>
          <w:szCs w:val="24"/>
          <w:lang w:eastAsia="es-CO"/>
        </w:rPr>
        <w:t>analizar, clasificar y ordenar</w:t>
      </w:r>
      <w:r w:rsidRPr="0039058C">
        <w:rPr>
          <w:rFonts w:ascii="Times New Roman" w:eastAsia="Times New Roman" w:hAnsi="Times New Roman" w:cs="Times New Roman"/>
          <w:sz w:val="24"/>
          <w:szCs w:val="24"/>
          <w:lang w:eastAsia="es-CO"/>
        </w:rPr>
        <w:t xml:space="preserve"> </w:t>
      </w:r>
      <w:ins w:id="0" w:author="Unknown">
        <w:r w:rsidRPr="0039058C">
          <w:rPr>
            <w:rFonts w:ascii="Times New Roman" w:eastAsia="Times New Roman" w:hAnsi="Times New Roman" w:cs="Times New Roman"/>
            <w:sz w:val="24"/>
            <w:szCs w:val="24"/>
            <w:lang w:eastAsia="es-CO"/>
          </w:rPr>
          <w:t>conocimientos</w:t>
        </w:r>
      </w:ins>
      <w:r w:rsidRPr="0039058C">
        <w:rPr>
          <w:rFonts w:ascii="Times New Roman" w:eastAsia="Times New Roman" w:hAnsi="Times New Roman" w:cs="Times New Roman"/>
          <w:sz w:val="24"/>
          <w:szCs w:val="24"/>
          <w:lang w:eastAsia="es-CO"/>
        </w:rPr>
        <w:t xml:space="preserve"> desarrollando a compleja red conceptual en que </w:t>
      </w:r>
      <w:ins w:id="1" w:author="Unknown">
        <w:r w:rsidRPr="0039058C">
          <w:rPr>
            <w:rFonts w:ascii="Times New Roman" w:eastAsia="Times New Roman" w:hAnsi="Times New Roman" w:cs="Times New Roman"/>
            <w:sz w:val="24"/>
            <w:szCs w:val="24"/>
            <w:lang w:eastAsia="es-CO"/>
          </w:rPr>
          <w:t>almacenamos</w:t>
        </w:r>
      </w:ins>
      <w:r w:rsidRPr="0039058C">
        <w:rPr>
          <w:rFonts w:ascii="Times New Roman" w:eastAsia="Times New Roman" w:hAnsi="Times New Roman" w:cs="Times New Roman"/>
          <w:sz w:val="24"/>
          <w:szCs w:val="24"/>
          <w:lang w:eastAsia="es-CO"/>
        </w:rPr>
        <w:t xml:space="preserve"> nuestro aprendizaje.</w:t>
      </w:r>
    </w:p>
    <w:p w14:paraId="4BFBFD2B" w14:textId="77777777" w:rsidR="0039058C" w:rsidRPr="0039058C" w:rsidRDefault="0039058C" w:rsidP="0039058C">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682D3E">
        <w:rPr>
          <w:rFonts w:ascii="Times New Roman" w:eastAsia="Times New Roman" w:hAnsi="Times New Roman" w:cs="Times New Roman"/>
          <w:b/>
          <w:bCs/>
          <w:sz w:val="24"/>
          <w:szCs w:val="24"/>
          <w:lang w:eastAsia="es-CO"/>
        </w:rPr>
        <w:t>Elemento</w:t>
      </w:r>
      <w:r w:rsidRPr="0039058C">
        <w:rPr>
          <w:rFonts w:ascii="Times New Roman" w:eastAsia="Times New Roman" w:hAnsi="Times New Roman" w:cs="Times New Roman"/>
          <w:sz w:val="24"/>
          <w:szCs w:val="24"/>
          <w:lang w:eastAsia="es-CO"/>
        </w:rPr>
        <w:t>: Cada uno de los términos que conforma un conjunto.</w:t>
      </w:r>
    </w:p>
    <w:p w14:paraId="1D2C4087" w14:textId="77777777" w:rsidR="0039058C" w:rsidRPr="0039058C" w:rsidRDefault="0039058C" w:rsidP="0039058C">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682D3E">
        <w:rPr>
          <w:rFonts w:ascii="Times New Roman" w:eastAsia="Times New Roman" w:hAnsi="Times New Roman" w:cs="Times New Roman"/>
          <w:b/>
          <w:bCs/>
          <w:sz w:val="24"/>
          <w:szCs w:val="24"/>
          <w:lang w:eastAsia="es-CO"/>
        </w:rPr>
        <w:t>Conjunto</w:t>
      </w:r>
      <w:r w:rsidRPr="0039058C">
        <w:rPr>
          <w:rFonts w:ascii="Times New Roman" w:eastAsia="Times New Roman" w:hAnsi="Times New Roman" w:cs="Times New Roman"/>
          <w:sz w:val="24"/>
          <w:szCs w:val="24"/>
          <w:lang w:eastAsia="es-CO"/>
        </w:rPr>
        <w:t>: Agrupación de elementos que pertenecen a una misma categoría.</w:t>
      </w:r>
    </w:p>
    <w:p w14:paraId="4946E28D" w14:textId="5A6112F9" w:rsidR="0039058C" w:rsidRPr="00682D3E" w:rsidRDefault="0039058C" w:rsidP="0039058C">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682D3E">
        <w:rPr>
          <w:rFonts w:ascii="Times New Roman" w:eastAsia="Times New Roman" w:hAnsi="Times New Roman" w:cs="Times New Roman"/>
          <w:b/>
          <w:bCs/>
          <w:sz w:val="24"/>
          <w:szCs w:val="24"/>
          <w:lang w:eastAsia="es-CO"/>
        </w:rPr>
        <w:t>Subconjunto</w:t>
      </w:r>
      <w:r w:rsidRPr="0039058C">
        <w:rPr>
          <w:rFonts w:ascii="Times New Roman" w:eastAsia="Times New Roman" w:hAnsi="Times New Roman" w:cs="Times New Roman"/>
          <w:sz w:val="24"/>
          <w:szCs w:val="24"/>
          <w:lang w:eastAsia="es-CO"/>
        </w:rPr>
        <w:t>: Conjunto de elementos que tienen las mismas características y que está incluido dentro de otro conjunto más amplio.</w:t>
      </w:r>
    </w:p>
    <w:p w14:paraId="3F6E0F71" w14:textId="5921B738" w:rsidR="0039058C" w:rsidRDefault="0039058C" w:rsidP="00682D3E">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48B72F0E" wp14:editId="68A8C650">
            <wp:extent cx="3036571" cy="2266950"/>
            <wp:effectExtent l="76200" t="76200" r="125730" b="133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82956" cy="2301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7EB43C" w14:textId="00D55A49" w:rsidR="00682D3E" w:rsidRPr="000653E9" w:rsidRDefault="00682D3E" w:rsidP="00682D3E">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13F558FF" wp14:editId="12622E64">
            <wp:extent cx="3114675" cy="2297064"/>
            <wp:effectExtent l="76200" t="76200" r="123825" b="1416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4383" cy="23042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53422E" w14:textId="44870593" w:rsidR="000653E9" w:rsidRDefault="000653E9" w:rsidP="00C75C7F">
      <w:pPr>
        <w:pStyle w:val="NormalWeb"/>
        <w:jc w:val="center"/>
      </w:pPr>
    </w:p>
    <w:p w14:paraId="211EE0A4" w14:textId="66C8409B" w:rsidR="00826B88" w:rsidRDefault="00C75C7F" w:rsidP="00C75C7F">
      <w:pPr>
        <w:jc w:val="center"/>
        <w:rPr>
          <w:sz w:val="36"/>
          <w:szCs w:val="36"/>
        </w:rPr>
      </w:pPr>
      <w:r>
        <w:rPr>
          <w:noProof/>
        </w:rPr>
        <w:drawing>
          <wp:anchor distT="0" distB="0" distL="114300" distR="114300" simplePos="0" relativeHeight="251660288" behindDoc="1" locked="0" layoutInCell="1" allowOverlap="1" wp14:anchorId="5A87C95B" wp14:editId="342AB2E0">
            <wp:simplePos x="0" y="0"/>
            <wp:positionH relativeFrom="column">
              <wp:posOffset>2901315</wp:posOffset>
            </wp:positionH>
            <wp:positionV relativeFrom="paragraph">
              <wp:posOffset>420370</wp:posOffset>
            </wp:positionV>
            <wp:extent cx="3392805" cy="2352675"/>
            <wp:effectExtent l="76200" t="76200" r="131445" b="142875"/>
            <wp:wrapTight wrapText="bothSides">
              <wp:wrapPolygon edited="0">
                <wp:start x="-243" y="-700"/>
                <wp:lineTo x="-485" y="-525"/>
                <wp:lineTo x="-485" y="21862"/>
                <wp:lineTo x="-243" y="22737"/>
                <wp:lineTo x="22073" y="22737"/>
                <wp:lineTo x="22316" y="21862"/>
                <wp:lineTo x="22316" y="2274"/>
                <wp:lineTo x="22073" y="-350"/>
                <wp:lineTo x="22073" y="-700"/>
                <wp:lineTo x="-243" y="-70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392805"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0F673762" wp14:editId="16064F09">
            <wp:simplePos x="0" y="0"/>
            <wp:positionH relativeFrom="column">
              <wp:posOffset>-822960</wp:posOffset>
            </wp:positionH>
            <wp:positionV relativeFrom="paragraph">
              <wp:posOffset>420370</wp:posOffset>
            </wp:positionV>
            <wp:extent cx="3448050" cy="2355850"/>
            <wp:effectExtent l="76200" t="76200" r="133350" b="139700"/>
            <wp:wrapTight wrapText="bothSides">
              <wp:wrapPolygon edited="0">
                <wp:start x="-239" y="-699"/>
                <wp:lineTo x="-477" y="-524"/>
                <wp:lineTo x="-477" y="21833"/>
                <wp:lineTo x="-239" y="22706"/>
                <wp:lineTo x="22077" y="22706"/>
                <wp:lineTo x="22316" y="21833"/>
                <wp:lineTo x="22316" y="2271"/>
                <wp:lineTo x="22077" y="-349"/>
                <wp:lineTo x="22077" y="-699"/>
                <wp:lineTo x="-239" y="-699"/>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448050" cy="2355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89CA5DB" w14:textId="2C319FC7" w:rsidR="0039058C" w:rsidRDefault="0039058C" w:rsidP="00C75C7F">
      <w:pPr>
        <w:jc w:val="center"/>
        <w:rPr>
          <w:sz w:val="36"/>
          <w:szCs w:val="36"/>
        </w:rPr>
      </w:pPr>
    </w:p>
    <w:p w14:paraId="6C9397D3" w14:textId="06CB50A4" w:rsidR="0039058C" w:rsidRDefault="00C75C7F" w:rsidP="00826B88">
      <w:pPr>
        <w:rPr>
          <w:sz w:val="36"/>
          <w:szCs w:val="36"/>
        </w:rPr>
      </w:pPr>
      <w:r>
        <w:rPr>
          <w:noProof/>
        </w:rPr>
        <w:drawing>
          <wp:anchor distT="0" distB="0" distL="114300" distR="114300" simplePos="0" relativeHeight="251661312" behindDoc="1" locked="0" layoutInCell="1" allowOverlap="1" wp14:anchorId="314B9748" wp14:editId="1A2BEC57">
            <wp:simplePos x="0" y="0"/>
            <wp:positionH relativeFrom="margin">
              <wp:posOffset>805815</wp:posOffset>
            </wp:positionH>
            <wp:positionV relativeFrom="paragraph">
              <wp:posOffset>102870</wp:posOffset>
            </wp:positionV>
            <wp:extent cx="4142740" cy="3228975"/>
            <wp:effectExtent l="76200" t="76200" r="124460" b="142875"/>
            <wp:wrapTight wrapText="bothSides">
              <wp:wrapPolygon edited="0">
                <wp:start x="-199" y="-510"/>
                <wp:lineTo x="-397" y="-382"/>
                <wp:lineTo x="-397" y="21919"/>
                <wp:lineTo x="-199" y="22428"/>
                <wp:lineTo x="21951" y="22428"/>
                <wp:lineTo x="22150" y="22046"/>
                <wp:lineTo x="22150" y="1657"/>
                <wp:lineTo x="21951" y="-255"/>
                <wp:lineTo x="21951" y="-510"/>
                <wp:lineTo x="-199" y="-51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142740" cy="3228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7B9380D" w14:textId="77777777" w:rsidR="00C75C7F" w:rsidRDefault="00C75C7F" w:rsidP="005D6ED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0BF392EE" w14:textId="77777777" w:rsidR="00C75C7F" w:rsidRDefault="00C75C7F" w:rsidP="005D6ED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4FBD0FA6" w14:textId="77777777" w:rsidR="00C75C7F" w:rsidRDefault="00C75C7F" w:rsidP="005D6ED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71627C0F" w14:textId="77777777" w:rsidR="00C75C7F" w:rsidRDefault="00C75C7F" w:rsidP="005D6ED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72819C11" w14:textId="77777777" w:rsidR="00C75C7F" w:rsidRDefault="00C75C7F" w:rsidP="005D6ED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3AAF509A" w14:textId="77777777" w:rsidR="00C75C7F" w:rsidRDefault="00C75C7F" w:rsidP="005D6ED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7FE7C4FF" w14:textId="77777777" w:rsidR="00C75C7F" w:rsidRDefault="00C75C7F" w:rsidP="005D6ED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5A5918C9" w14:textId="77777777" w:rsidR="00C75C7F" w:rsidRDefault="00C75C7F" w:rsidP="005D6ED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78C73F48" w14:textId="77777777" w:rsidR="00C75C7F" w:rsidRDefault="00C75C7F" w:rsidP="005D6ED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75346E9D" w14:textId="059E9D79" w:rsidR="005D6EDD" w:rsidRPr="005D6EDD" w:rsidRDefault="005D6EDD" w:rsidP="005D6ED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D6EDD">
        <w:rPr>
          <w:rFonts w:ascii="Times New Roman" w:eastAsia="Times New Roman" w:hAnsi="Times New Roman" w:cs="Times New Roman"/>
          <w:b/>
          <w:bCs/>
          <w:kern w:val="36"/>
          <w:sz w:val="48"/>
          <w:szCs w:val="48"/>
          <w:lang w:eastAsia="es-CO"/>
        </w:rPr>
        <w:t>Tipos de conjuntos</w:t>
      </w:r>
    </w:p>
    <w:p w14:paraId="77846BB4" w14:textId="5B5D4BCD" w:rsidR="005D6EDD" w:rsidRPr="005D6EDD" w:rsidRDefault="005D6EDD" w:rsidP="005D6EDD">
      <w:pPr>
        <w:spacing w:before="100" w:beforeAutospacing="1" w:after="100" w:afterAutospacing="1" w:line="240" w:lineRule="auto"/>
        <w:rPr>
          <w:rFonts w:ascii="Times New Roman" w:eastAsia="Times New Roman" w:hAnsi="Times New Roman" w:cs="Times New Roman"/>
          <w:sz w:val="24"/>
          <w:szCs w:val="24"/>
          <w:lang w:eastAsia="es-CO"/>
        </w:rPr>
      </w:pPr>
      <w:r w:rsidRPr="005D6EDD">
        <w:rPr>
          <w:rFonts w:ascii="Times New Roman" w:eastAsia="Times New Roman" w:hAnsi="Times New Roman" w:cs="Times New Roman"/>
          <w:sz w:val="24"/>
          <w:szCs w:val="24"/>
          <w:lang w:eastAsia="es-CO"/>
        </w:rPr>
        <w:t>Existen varios tipos de conjuntos</w:t>
      </w:r>
    </w:p>
    <w:p w14:paraId="2E24BD2C" w14:textId="77777777" w:rsidR="005D6EDD" w:rsidRPr="005D6EDD" w:rsidRDefault="005D6EDD" w:rsidP="005D6EDD">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5D6EDD">
        <w:rPr>
          <w:rFonts w:ascii="Times New Roman" w:eastAsia="Times New Roman" w:hAnsi="Times New Roman" w:cs="Times New Roman"/>
          <w:sz w:val="24"/>
          <w:szCs w:val="24"/>
          <w:lang w:eastAsia="es-CO"/>
        </w:rPr>
        <w:t>Universo: Formado por todos los elementos del tema de referencia.</w:t>
      </w:r>
    </w:p>
    <w:p w14:paraId="527A004C" w14:textId="77777777" w:rsidR="005D6EDD" w:rsidRPr="005D6EDD" w:rsidRDefault="005D6EDD" w:rsidP="005D6EDD">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5D6EDD">
        <w:rPr>
          <w:rFonts w:ascii="Times New Roman" w:eastAsia="Times New Roman" w:hAnsi="Times New Roman" w:cs="Times New Roman"/>
          <w:sz w:val="24"/>
          <w:szCs w:val="24"/>
          <w:lang w:eastAsia="es-CO"/>
        </w:rPr>
        <w:t>Vacío: No tiene ningún elemento.</w:t>
      </w:r>
    </w:p>
    <w:p w14:paraId="2D6A501B" w14:textId="74B51FDA" w:rsidR="005D6EDD" w:rsidRPr="005D6EDD" w:rsidRDefault="005D6EDD" w:rsidP="005D6EDD">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5D6EDD">
        <w:rPr>
          <w:rFonts w:ascii="Times New Roman" w:eastAsia="Times New Roman" w:hAnsi="Times New Roman" w:cs="Times New Roman"/>
          <w:sz w:val="24"/>
          <w:szCs w:val="24"/>
          <w:lang w:eastAsia="es-CO"/>
        </w:rPr>
        <w:t>Unitario: Tiene un solo elemento.</w:t>
      </w:r>
    </w:p>
    <w:p w14:paraId="628FF63F" w14:textId="74CFC8B5" w:rsidR="005D6EDD" w:rsidRPr="005D6EDD" w:rsidRDefault="005D6EDD" w:rsidP="005D6EDD">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5D6EDD">
        <w:rPr>
          <w:rFonts w:ascii="Times New Roman" w:eastAsia="Times New Roman" w:hAnsi="Times New Roman" w:cs="Times New Roman"/>
          <w:sz w:val="24"/>
          <w:szCs w:val="24"/>
          <w:lang w:eastAsia="es-CO"/>
        </w:rPr>
        <w:t>Disjuntos: Aquellos que no tienen ningún elemento que pertenezca a ambos al mismo tiempo.</w:t>
      </w:r>
    </w:p>
    <w:p w14:paraId="47E6B1F1" w14:textId="77777777" w:rsidR="005D6EDD" w:rsidRPr="005D6EDD" w:rsidRDefault="005D6EDD" w:rsidP="005D6EDD">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5D6EDD">
        <w:rPr>
          <w:rFonts w:ascii="Times New Roman" w:eastAsia="Times New Roman" w:hAnsi="Times New Roman" w:cs="Times New Roman"/>
          <w:sz w:val="24"/>
          <w:szCs w:val="24"/>
          <w:lang w:eastAsia="es-CO"/>
        </w:rPr>
        <w:t>Iguales: Aquellos que tienen los mismos elementos.</w:t>
      </w:r>
    </w:p>
    <w:p w14:paraId="78454955" w14:textId="69E86259" w:rsidR="005D6EDD" w:rsidRPr="005D6EDD" w:rsidRDefault="00531AF6" w:rsidP="005D6EDD">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anchor distT="0" distB="0" distL="114300" distR="114300" simplePos="0" relativeHeight="251665408" behindDoc="1" locked="0" layoutInCell="1" allowOverlap="1" wp14:anchorId="790059C2" wp14:editId="1129C9EA">
            <wp:simplePos x="0" y="0"/>
            <wp:positionH relativeFrom="margin">
              <wp:posOffset>2891790</wp:posOffset>
            </wp:positionH>
            <wp:positionV relativeFrom="paragraph">
              <wp:posOffset>3055620</wp:posOffset>
            </wp:positionV>
            <wp:extent cx="3390900" cy="2581275"/>
            <wp:effectExtent l="76200" t="76200" r="133350" b="142875"/>
            <wp:wrapTight wrapText="bothSides">
              <wp:wrapPolygon edited="0">
                <wp:start x="-243" y="-638"/>
                <wp:lineTo x="-485" y="-478"/>
                <wp:lineTo x="-485" y="21999"/>
                <wp:lineTo x="-243" y="22636"/>
                <wp:lineTo x="22085" y="22636"/>
                <wp:lineTo x="22085" y="22477"/>
                <wp:lineTo x="22328" y="20086"/>
                <wp:lineTo x="22328" y="2072"/>
                <wp:lineTo x="22085" y="-319"/>
                <wp:lineTo x="22085" y="-638"/>
                <wp:lineTo x="-243" y="-638"/>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390900" cy="2581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59DF025C" wp14:editId="4FC613E8">
            <wp:simplePos x="0" y="0"/>
            <wp:positionH relativeFrom="column">
              <wp:posOffset>2920365</wp:posOffset>
            </wp:positionH>
            <wp:positionV relativeFrom="paragraph">
              <wp:posOffset>360045</wp:posOffset>
            </wp:positionV>
            <wp:extent cx="3371850" cy="2466975"/>
            <wp:effectExtent l="76200" t="76200" r="133350" b="142875"/>
            <wp:wrapTight wrapText="bothSides">
              <wp:wrapPolygon edited="0">
                <wp:start x="-244" y="-667"/>
                <wp:lineTo x="-488" y="-500"/>
                <wp:lineTo x="-488" y="22017"/>
                <wp:lineTo x="-244" y="22684"/>
                <wp:lineTo x="22088" y="22684"/>
                <wp:lineTo x="22332" y="21016"/>
                <wp:lineTo x="22332" y="2168"/>
                <wp:lineTo x="22088" y="-334"/>
                <wp:lineTo x="22088" y="-667"/>
                <wp:lineTo x="-244" y="-667"/>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71850" cy="2466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1ABF428F" wp14:editId="11885B19">
            <wp:simplePos x="0" y="0"/>
            <wp:positionH relativeFrom="column">
              <wp:posOffset>-965835</wp:posOffset>
            </wp:positionH>
            <wp:positionV relativeFrom="paragraph">
              <wp:posOffset>3046095</wp:posOffset>
            </wp:positionV>
            <wp:extent cx="3638550" cy="2562225"/>
            <wp:effectExtent l="76200" t="76200" r="133350" b="142875"/>
            <wp:wrapTight wrapText="bothSides">
              <wp:wrapPolygon edited="0">
                <wp:start x="-226" y="-642"/>
                <wp:lineTo x="-452" y="-482"/>
                <wp:lineTo x="-452" y="22001"/>
                <wp:lineTo x="-226" y="22644"/>
                <wp:lineTo x="22052" y="22644"/>
                <wp:lineTo x="22279" y="20235"/>
                <wp:lineTo x="22279" y="2088"/>
                <wp:lineTo x="22052" y="-321"/>
                <wp:lineTo x="22052" y="-642"/>
                <wp:lineTo x="-226" y="-642"/>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38550"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1" locked="0" layoutInCell="1" allowOverlap="1" wp14:anchorId="7381FDF8" wp14:editId="3B5D4C22">
            <wp:simplePos x="0" y="0"/>
            <wp:positionH relativeFrom="column">
              <wp:posOffset>-937260</wp:posOffset>
            </wp:positionH>
            <wp:positionV relativeFrom="paragraph">
              <wp:posOffset>369570</wp:posOffset>
            </wp:positionV>
            <wp:extent cx="3624580" cy="2438400"/>
            <wp:effectExtent l="76200" t="76200" r="128270" b="133350"/>
            <wp:wrapTight wrapText="bothSides">
              <wp:wrapPolygon edited="0">
                <wp:start x="-227" y="-675"/>
                <wp:lineTo x="-454" y="-506"/>
                <wp:lineTo x="-454" y="21938"/>
                <wp:lineTo x="-227" y="22613"/>
                <wp:lineTo x="22024" y="22613"/>
                <wp:lineTo x="22251" y="21263"/>
                <wp:lineTo x="22251" y="2194"/>
                <wp:lineTo x="22024" y="-338"/>
                <wp:lineTo x="22024" y="-675"/>
                <wp:lineTo x="-227" y="-675"/>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r="5126" b="13070"/>
                    <a:stretch/>
                  </pic:blipFill>
                  <pic:spPr bwMode="auto">
                    <a:xfrm>
                      <a:off x="0" y="0"/>
                      <a:ext cx="3624580"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005D6EDD" w:rsidRPr="005D6EDD">
        <w:rPr>
          <w:rFonts w:ascii="Times New Roman" w:eastAsia="Times New Roman" w:hAnsi="Times New Roman" w:cs="Times New Roman"/>
          <w:sz w:val="24"/>
          <w:szCs w:val="24"/>
          <w:lang w:eastAsia="es-CO"/>
        </w:rPr>
        <w:t>Infinitos: Aquel cuya cantidad de elementos no se puede contar.</w:t>
      </w:r>
    </w:p>
    <w:p w14:paraId="151B3978" w14:textId="65A9FC0E" w:rsidR="005D6EDD" w:rsidRDefault="00FF57B5" w:rsidP="00826B88">
      <w:pPr>
        <w:rPr>
          <w:sz w:val="36"/>
          <w:szCs w:val="36"/>
        </w:rPr>
      </w:pPr>
      <w:r>
        <w:rPr>
          <w:noProof/>
        </w:rPr>
        <w:lastRenderedPageBreak/>
        <w:drawing>
          <wp:anchor distT="0" distB="0" distL="114300" distR="114300" simplePos="0" relativeHeight="251666432" behindDoc="1" locked="0" layoutInCell="1" allowOverlap="1" wp14:anchorId="61727767" wp14:editId="56ABD0DE">
            <wp:simplePos x="0" y="0"/>
            <wp:positionH relativeFrom="margin">
              <wp:posOffset>447675</wp:posOffset>
            </wp:positionH>
            <wp:positionV relativeFrom="paragraph">
              <wp:posOffset>201930</wp:posOffset>
            </wp:positionV>
            <wp:extent cx="4381500" cy="3302000"/>
            <wp:effectExtent l="76200" t="76200" r="133350" b="127000"/>
            <wp:wrapTight wrapText="bothSides">
              <wp:wrapPolygon edited="0">
                <wp:start x="-188" y="-498"/>
                <wp:lineTo x="-376" y="-374"/>
                <wp:lineTo x="-376" y="21808"/>
                <wp:lineTo x="-188" y="22306"/>
                <wp:lineTo x="21976" y="22306"/>
                <wp:lineTo x="22163" y="21683"/>
                <wp:lineTo x="22163" y="1620"/>
                <wp:lineTo x="21976" y="-249"/>
                <wp:lineTo x="21976" y="-498"/>
                <wp:lineTo x="-188" y="-498"/>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81500" cy="330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078602C" w14:textId="04204DAC" w:rsidR="00BA54EB" w:rsidRDefault="00BA54EB" w:rsidP="00826B88">
      <w:pPr>
        <w:rPr>
          <w:sz w:val="36"/>
          <w:szCs w:val="36"/>
        </w:rPr>
      </w:pPr>
    </w:p>
    <w:p w14:paraId="350E5EF0" w14:textId="7E6EEBD4" w:rsidR="00FE563F" w:rsidRDefault="00FE563F" w:rsidP="00826B88">
      <w:pPr>
        <w:rPr>
          <w:sz w:val="36"/>
          <w:szCs w:val="36"/>
        </w:rPr>
      </w:pPr>
    </w:p>
    <w:p w14:paraId="035CE6B2" w14:textId="06F0E453" w:rsidR="00CC4716" w:rsidRDefault="00CC4716" w:rsidP="00826B88">
      <w:pPr>
        <w:rPr>
          <w:sz w:val="36"/>
          <w:szCs w:val="36"/>
        </w:rPr>
      </w:pPr>
    </w:p>
    <w:p w14:paraId="1E0AF569" w14:textId="3FB3508F" w:rsidR="00A16715" w:rsidRDefault="00A16715" w:rsidP="00826B88">
      <w:pPr>
        <w:rPr>
          <w:sz w:val="36"/>
          <w:szCs w:val="36"/>
        </w:rPr>
      </w:pPr>
    </w:p>
    <w:p w14:paraId="25758035" w14:textId="3FEFA6F4" w:rsidR="00594D36" w:rsidRDefault="00594D36" w:rsidP="00826B88">
      <w:pPr>
        <w:rPr>
          <w:sz w:val="36"/>
          <w:szCs w:val="36"/>
        </w:rPr>
      </w:pPr>
    </w:p>
    <w:p w14:paraId="27C43A89" w14:textId="297B81E8" w:rsidR="00364B5B" w:rsidRDefault="00FF57B5" w:rsidP="00364B5B">
      <w:pPr>
        <w:pStyle w:val="Ttulo1"/>
      </w:pPr>
      <w:r>
        <w:rPr>
          <w:noProof/>
        </w:rPr>
        <w:drawing>
          <wp:anchor distT="0" distB="0" distL="114300" distR="114300" simplePos="0" relativeHeight="251667456" behindDoc="1" locked="0" layoutInCell="1" allowOverlap="1" wp14:anchorId="77A82A38" wp14:editId="07FC547F">
            <wp:simplePos x="0" y="0"/>
            <wp:positionH relativeFrom="margin">
              <wp:posOffset>348615</wp:posOffset>
            </wp:positionH>
            <wp:positionV relativeFrom="paragraph">
              <wp:posOffset>1367155</wp:posOffset>
            </wp:positionV>
            <wp:extent cx="4562475" cy="3296285"/>
            <wp:effectExtent l="76200" t="76200" r="142875" b="132715"/>
            <wp:wrapTight wrapText="bothSides">
              <wp:wrapPolygon edited="0">
                <wp:start x="-180" y="-499"/>
                <wp:lineTo x="-361" y="-374"/>
                <wp:lineTo x="-361" y="21846"/>
                <wp:lineTo x="-180" y="22345"/>
                <wp:lineTo x="22006" y="22345"/>
                <wp:lineTo x="22186" y="21721"/>
                <wp:lineTo x="22186" y="1623"/>
                <wp:lineTo x="22006" y="-250"/>
                <wp:lineTo x="22006" y="-499"/>
                <wp:lineTo x="-180" y="-499"/>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562475" cy="3296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0665F9" w14:textId="6876420E" w:rsidR="00364B5B" w:rsidRDefault="00364B5B" w:rsidP="00364B5B">
      <w:pPr>
        <w:pStyle w:val="Ttulo1"/>
      </w:pPr>
    </w:p>
    <w:p w14:paraId="07408384" w14:textId="77777777" w:rsidR="00E4612B" w:rsidRDefault="00E4612B" w:rsidP="00364B5B">
      <w:pPr>
        <w:pStyle w:val="Ttulo1"/>
      </w:pPr>
    </w:p>
    <w:p w14:paraId="560B88D5" w14:textId="77777777" w:rsidR="00E4612B" w:rsidRDefault="00E4612B" w:rsidP="00364B5B">
      <w:pPr>
        <w:pStyle w:val="Ttulo1"/>
      </w:pPr>
    </w:p>
    <w:p w14:paraId="2BA1DCC8" w14:textId="77777777" w:rsidR="00E4612B" w:rsidRDefault="00E4612B" w:rsidP="00364B5B">
      <w:pPr>
        <w:pStyle w:val="Ttulo1"/>
      </w:pPr>
    </w:p>
    <w:p w14:paraId="39730A49" w14:textId="77777777" w:rsidR="00E4612B" w:rsidRDefault="00E4612B" w:rsidP="00364B5B">
      <w:pPr>
        <w:pStyle w:val="Ttulo1"/>
      </w:pPr>
    </w:p>
    <w:p w14:paraId="78A9AB86" w14:textId="77777777" w:rsidR="00E4612B" w:rsidRDefault="00E4612B" w:rsidP="00364B5B">
      <w:pPr>
        <w:pStyle w:val="Ttulo1"/>
      </w:pPr>
    </w:p>
    <w:p w14:paraId="7467B96F" w14:textId="77777777" w:rsidR="00E4612B" w:rsidRDefault="00E4612B" w:rsidP="00364B5B">
      <w:pPr>
        <w:pStyle w:val="Ttulo1"/>
      </w:pPr>
    </w:p>
    <w:p w14:paraId="570AF500" w14:textId="77777777" w:rsidR="00E4612B" w:rsidRDefault="00E4612B" w:rsidP="00364B5B">
      <w:pPr>
        <w:pStyle w:val="Ttulo1"/>
      </w:pPr>
    </w:p>
    <w:p w14:paraId="0FA06642" w14:textId="77777777" w:rsidR="00E4612B" w:rsidRDefault="00E4612B" w:rsidP="00364B5B">
      <w:pPr>
        <w:pStyle w:val="Ttulo1"/>
      </w:pPr>
    </w:p>
    <w:p w14:paraId="15321961" w14:textId="77777777" w:rsidR="00E4612B" w:rsidRDefault="00E4612B" w:rsidP="00364B5B">
      <w:pPr>
        <w:pStyle w:val="Ttulo1"/>
      </w:pPr>
    </w:p>
    <w:p w14:paraId="472446A0" w14:textId="0BB432DC" w:rsidR="00E4612B" w:rsidRDefault="00E4612B" w:rsidP="00364B5B">
      <w:pPr>
        <w:pStyle w:val="Ttulo1"/>
      </w:pPr>
    </w:p>
    <w:p w14:paraId="4682D0E2" w14:textId="404C5E9A" w:rsidR="00364B5B" w:rsidRDefault="00364B5B" w:rsidP="00364B5B">
      <w:pPr>
        <w:pStyle w:val="Ttulo1"/>
      </w:pPr>
      <w:r>
        <w:t>Operaciones con conjuntos</w:t>
      </w:r>
    </w:p>
    <w:p w14:paraId="23943642" w14:textId="49CAD701" w:rsidR="00364B5B" w:rsidRPr="00364B5B" w:rsidRDefault="00E4612B" w:rsidP="00364B5B">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anchor distT="0" distB="0" distL="114300" distR="114300" simplePos="0" relativeHeight="251668480" behindDoc="1" locked="0" layoutInCell="1" allowOverlap="1" wp14:anchorId="0E23621C" wp14:editId="6C6599C4">
            <wp:simplePos x="0" y="0"/>
            <wp:positionH relativeFrom="margin">
              <wp:posOffset>3897630</wp:posOffset>
            </wp:positionH>
            <wp:positionV relativeFrom="paragraph">
              <wp:posOffset>124460</wp:posOffset>
            </wp:positionV>
            <wp:extent cx="2133600" cy="1605915"/>
            <wp:effectExtent l="0" t="0" r="0" b="0"/>
            <wp:wrapTight wrapText="bothSides">
              <wp:wrapPolygon edited="0">
                <wp:start x="0" y="0"/>
                <wp:lineTo x="0" y="21267"/>
                <wp:lineTo x="21407" y="21267"/>
                <wp:lineTo x="21407"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3600" cy="1605915"/>
                    </a:xfrm>
                    <a:prstGeom prst="rect">
                      <a:avLst/>
                    </a:prstGeom>
                  </pic:spPr>
                </pic:pic>
              </a:graphicData>
            </a:graphic>
          </wp:anchor>
        </w:drawing>
      </w:r>
      <w:r w:rsidR="00364B5B" w:rsidRPr="00364B5B">
        <w:rPr>
          <w:rFonts w:ascii="Times New Roman" w:eastAsia="Times New Roman" w:hAnsi="Times New Roman" w:cs="Times New Roman"/>
          <w:b/>
          <w:bCs/>
          <w:sz w:val="24"/>
          <w:szCs w:val="24"/>
          <w:lang w:eastAsia="es-CO"/>
        </w:rPr>
        <w:t>Operaciones básicas en conjuntos</w:t>
      </w:r>
    </w:p>
    <w:p w14:paraId="07F258BF" w14:textId="5F094939" w:rsidR="00364B5B" w:rsidRPr="00364B5B" w:rsidRDefault="00364B5B" w:rsidP="00364B5B">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E4612B">
        <w:rPr>
          <w:rFonts w:ascii="Times New Roman" w:eastAsia="Times New Roman" w:hAnsi="Times New Roman" w:cs="Times New Roman"/>
          <w:b/>
          <w:bCs/>
          <w:sz w:val="24"/>
          <w:szCs w:val="24"/>
          <w:lang w:eastAsia="es-CO"/>
        </w:rPr>
        <w:t>Unión</w:t>
      </w:r>
      <w:r w:rsidRPr="00364B5B">
        <w:rPr>
          <w:rFonts w:ascii="Times New Roman" w:eastAsia="Times New Roman" w:hAnsi="Times New Roman" w:cs="Times New Roman"/>
          <w:sz w:val="24"/>
          <w:szCs w:val="24"/>
          <w:lang w:eastAsia="es-CO"/>
        </w:rPr>
        <w:t>: es una operación que resulta en otro conjunto, cuyos elementos son los mismos de los conjuntos iniciales.</w:t>
      </w:r>
    </w:p>
    <w:p w14:paraId="774357E6" w14:textId="2AF278B3" w:rsidR="00364B5B" w:rsidRPr="00364B5B" w:rsidRDefault="00364B5B" w:rsidP="00364B5B">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E4612B">
        <w:rPr>
          <w:rFonts w:ascii="Times New Roman" w:eastAsia="Times New Roman" w:hAnsi="Times New Roman" w:cs="Times New Roman"/>
          <w:b/>
          <w:bCs/>
          <w:sz w:val="24"/>
          <w:szCs w:val="24"/>
          <w:lang w:eastAsia="es-CO"/>
        </w:rPr>
        <w:t>Intersección</w:t>
      </w:r>
      <w:r w:rsidRPr="00364B5B">
        <w:rPr>
          <w:rFonts w:ascii="Times New Roman" w:eastAsia="Times New Roman" w:hAnsi="Times New Roman" w:cs="Times New Roman"/>
          <w:sz w:val="24"/>
          <w:szCs w:val="24"/>
          <w:lang w:eastAsia="es-CO"/>
        </w:rPr>
        <w:t>: es una operación que resulta en otro conjunto que contiene los elementos comunes a los conjuntos de partida.</w:t>
      </w:r>
    </w:p>
    <w:p w14:paraId="6D8FFB74" w14:textId="063C1196" w:rsidR="00364B5B" w:rsidRPr="00364B5B" w:rsidRDefault="00F17ECF" w:rsidP="00364B5B">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anchor distT="0" distB="0" distL="114300" distR="114300" simplePos="0" relativeHeight="251672576" behindDoc="1" locked="0" layoutInCell="1" allowOverlap="1" wp14:anchorId="67159C2A" wp14:editId="1B8CB60D">
            <wp:simplePos x="0" y="0"/>
            <wp:positionH relativeFrom="page">
              <wp:posOffset>4095750</wp:posOffset>
            </wp:positionH>
            <wp:positionV relativeFrom="paragraph">
              <wp:posOffset>3303270</wp:posOffset>
            </wp:positionV>
            <wp:extent cx="3036570" cy="2333625"/>
            <wp:effectExtent l="76200" t="76200" r="125730" b="142875"/>
            <wp:wrapTight wrapText="bothSides">
              <wp:wrapPolygon edited="0">
                <wp:start x="-271" y="-705"/>
                <wp:lineTo x="-542" y="-529"/>
                <wp:lineTo x="-542" y="22041"/>
                <wp:lineTo x="-271" y="22746"/>
                <wp:lineTo x="22088" y="22746"/>
                <wp:lineTo x="22359" y="22041"/>
                <wp:lineTo x="22359" y="2292"/>
                <wp:lineTo x="22088" y="-353"/>
                <wp:lineTo x="22088" y="-705"/>
                <wp:lineTo x="-271" y="-705"/>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36570" cy="2333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1" locked="0" layoutInCell="1" allowOverlap="1" wp14:anchorId="4C2D8348" wp14:editId="6231C744">
            <wp:simplePos x="0" y="0"/>
            <wp:positionH relativeFrom="column">
              <wp:posOffset>2967990</wp:posOffset>
            </wp:positionH>
            <wp:positionV relativeFrom="paragraph">
              <wp:posOffset>664210</wp:posOffset>
            </wp:positionV>
            <wp:extent cx="3084195" cy="2347595"/>
            <wp:effectExtent l="76200" t="76200" r="135255" b="128905"/>
            <wp:wrapTight wrapText="bothSides">
              <wp:wrapPolygon edited="0">
                <wp:start x="-267" y="-701"/>
                <wp:lineTo x="-534" y="-526"/>
                <wp:lineTo x="-534" y="21910"/>
                <wp:lineTo x="-267" y="22611"/>
                <wp:lineTo x="22147" y="22611"/>
                <wp:lineTo x="22414" y="21910"/>
                <wp:lineTo x="22414" y="2279"/>
                <wp:lineTo x="22147" y="-351"/>
                <wp:lineTo x="22147" y="-701"/>
                <wp:lineTo x="-267" y="-701"/>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84195" cy="2347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4612B">
        <w:rPr>
          <w:noProof/>
        </w:rPr>
        <w:drawing>
          <wp:anchor distT="0" distB="0" distL="114300" distR="114300" simplePos="0" relativeHeight="251671552" behindDoc="1" locked="0" layoutInCell="1" allowOverlap="1" wp14:anchorId="19BEEDB6" wp14:editId="4139E596">
            <wp:simplePos x="0" y="0"/>
            <wp:positionH relativeFrom="margin">
              <wp:posOffset>-565785</wp:posOffset>
            </wp:positionH>
            <wp:positionV relativeFrom="paragraph">
              <wp:posOffset>3303270</wp:posOffset>
            </wp:positionV>
            <wp:extent cx="3181350" cy="2345055"/>
            <wp:effectExtent l="76200" t="76200" r="133350" b="131445"/>
            <wp:wrapTight wrapText="bothSides">
              <wp:wrapPolygon edited="0">
                <wp:start x="-259" y="-702"/>
                <wp:lineTo x="-517" y="-526"/>
                <wp:lineTo x="-517" y="21933"/>
                <wp:lineTo x="-259" y="22635"/>
                <wp:lineTo x="22117" y="22635"/>
                <wp:lineTo x="22376" y="21933"/>
                <wp:lineTo x="22376" y="2281"/>
                <wp:lineTo x="22117" y="-351"/>
                <wp:lineTo x="22117" y="-702"/>
                <wp:lineTo x="-259" y="-702"/>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181350" cy="2345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4612B">
        <w:rPr>
          <w:noProof/>
        </w:rPr>
        <w:drawing>
          <wp:anchor distT="0" distB="0" distL="114300" distR="114300" simplePos="0" relativeHeight="251669504" behindDoc="1" locked="0" layoutInCell="1" allowOverlap="1" wp14:anchorId="4BB61A77" wp14:editId="24B9D980">
            <wp:simplePos x="0" y="0"/>
            <wp:positionH relativeFrom="column">
              <wp:posOffset>-518160</wp:posOffset>
            </wp:positionH>
            <wp:positionV relativeFrom="paragraph">
              <wp:posOffset>674370</wp:posOffset>
            </wp:positionV>
            <wp:extent cx="3152775" cy="2338070"/>
            <wp:effectExtent l="76200" t="76200" r="142875" b="138430"/>
            <wp:wrapTight wrapText="bothSides">
              <wp:wrapPolygon edited="0">
                <wp:start x="-261" y="-704"/>
                <wp:lineTo x="-522" y="-528"/>
                <wp:lineTo x="-522" y="21999"/>
                <wp:lineTo x="-261" y="22703"/>
                <wp:lineTo x="22187" y="22703"/>
                <wp:lineTo x="22448" y="21999"/>
                <wp:lineTo x="22448" y="2288"/>
                <wp:lineTo x="22187" y="-352"/>
                <wp:lineTo x="22187" y="-704"/>
                <wp:lineTo x="-261" y="-704"/>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52775" cy="2338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64B5B" w:rsidRPr="00E4612B">
        <w:rPr>
          <w:rFonts w:ascii="Times New Roman" w:eastAsia="Times New Roman" w:hAnsi="Times New Roman" w:cs="Times New Roman"/>
          <w:b/>
          <w:bCs/>
          <w:sz w:val="24"/>
          <w:szCs w:val="24"/>
          <w:lang w:eastAsia="es-CO"/>
        </w:rPr>
        <w:t>Diferencia</w:t>
      </w:r>
      <w:r w:rsidR="00364B5B" w:rsidRPr="00364B5B">
        <w:rPr>
          <w:rFonts w:ascii="Times New Roman" w:eastAsia="Times New Roman" w:hAnsi="Times New Roman" w:cs="Times New Roman"/>
          <w:sz w:val="24"/>
          <w:szCs w:val="24"/>
          <w:lang w:eastAsia="es-CO"/>
        </w:rPr>
        <w:t>: es una operación que da como resultado otro conjunto con los elementos del primer conjunto sin los elementos del segundo conjunto.</w:t>
      </w:r>
    </w:p>
    <w:p w14:paraId="54A07336" w14:textId="780BDEB1" w:rsidR="00A61DA7" w:rsidRDefault="00A61DA7" w:rsidP="00826B88">
      <w:pPr>
        <w:rPr>
          <w:sz w:val="36"/>
          <w:szCs w:val="36"/>
        </w:rPr>
      </w:pPr>
    </w:p>
    <w:p w14:paraId="2A70D2E8" w14:textId="77777777" w:rsidR="008D0F64" w:rsidRDefault="008D0F64" w:rsidP="0061431D">
      <w:pPr>
        <w:jc w:val="center"/>
        <w:rPr>
          <w:sz w:val="36"/>
          <w:szCs w:val="36"/>
        </w:rPr>
      </w:pPr>
      <w:r>
        <w:rPr>
          <w:noProof/>
        </w:rPr>
        <w:drawing>
          <wp:inline distT="0" distB="0" distL="0" distR="0" wp14:anchorId="12F6A31E" wp14:editId="4F272BD2">
            <wp:extent cx="4562475" cy="3124764"/>
            <wp:effectExtent l="76200" t="76200" r="123825" b="133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1507" cy="3130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57E486" w14:textId="77777777" w:rsidR="00756DDB" w:rsidRDefault="00756DDB" w:rsidP="0061431D">
      <w:pPr>
        <w:jc w:val="center"/>
        <w:rPr>
          <w:sz w:val="36"/>
          <w:szCs w:val="36"/>
        </w:rPr>
      </w:pPr>
      <w:r>
        <w:rPr>
          <w:noProof/>
        </w:rPr>
        <w:drawing>
          <wp:inline distT="0" distB="0" distL="0" distR="0" wp14:anchorId="13F462DC" wp14:editId="50289FA5">
            <wp:extent cx="4552950" cy="3220756"/>
            <wp:effectExtent l="76200" t="76200" r="133350" b="132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9075" cy="32250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E6C524" w14:textId="77777777" w:rsidR="00030602" w:rsidRDefault="00030602" w:rsidP="00826B88">
      <w:pPr>
        <w:rPr>
          <w:sz w:val="36"/>
          <w:szCs w:val="36"/>
        </w:rPr>
      </w:pPr>
    </w:p>
    <w:p w14:paraId="7A3BBCFD" w14:textId="77777777" w:rsidR="00030602" w:rsidRDefault="00030602" w:rsidP="00826B88">
      <w:pPr>
        <w:rPr>
          <w:sz w:val="36"/>
          <w:szCs w:val="36"/>
        </w:rPr>
      </w:pPr>
    </w:p>
    <w:p w14:paraId="138120FE" w14:textId="77777777" w:rsidR="00553F99" w:rsidRDefault="00553F99" w:rsidP="00553F99">
      <w:pPr>
        <w:pStyle w:val="Ttulo1"/>
      </w:pPr>
    </w:p>
    <w:p w14:paraId="60CE3C41" w14:textId="5B3B41C9" w:rsidR="00030602" w:rsidRPr="00553F99" w:rsidRDefault="00553F99" w:rsidP="00553F99">
      <w:pPr>
        <w:pStyle w:val="Ttulo1"/>
      </w:pPr>
      <w:r>
        <w:t>Interpretación de los números y signos</w:t>
      </w:r>
      <w:r>
        <w:t>.</w:t>
      </w:r>
    </w:p>
    <w:p w14:paraId="62EA7DAD" w14:textId="5198D92E" w:rsidR="00030602" w:rsidRDefault="00AE0D87" w:rsidP="00553F99">
      <w:pPr>
        <w:jc w:val="center"/>
        <w:rPr>
          <w:sz w:val="36"/>
          <w:szCs w:val="36"/>
        </w:rPr>
      </w:pPr>
      <w:r>
        <w:rPr>
          <w:noProof/>
        </w:rPr>
        <w:drawing>
          <wp:anchor distT="0" distB="0" distL="114300" distR="114300" simplePos="0" relativeHeight="251674624" behindDoc="1" locked="0" layoutInCell="1" allowOverlap="1" wp14:anchorId="3B4931B1" wp14:editId="38A43F4C">
            <wp:simplePos x="0" y="0"/>
            <wp:positionH relativeFrom="column">
              <wp:posOffset>-975360</wp:posOffset>
            </wp:positionH>
            <wp:positionV relativeFrom="paragraph">
              <wp:posOffset>3488055</wp:posOffset>
            </wp:positionV>
            <wp:extent cx="3514725" cy="2817495"/>
            <wp:effectExtent l="76200" t="76200" r="142875" b="135255"/>
            <wp:wrapTight wrapText="bothSides">
              <wp:wrapPolygon edited="0">
                <wp:start x="-234" y="-584"/>
                <wp:lineTo x="-468" y="-438"/>
                <wp:lineTo x="-468" y="21907"/>
                <wp:lineTo x="-234" y="22491"/>
                <wp:lineTo x="22127" y="22491"/>
                <wp:lineTo x="22361" y="20738"/>
                <wp:lineTo x="22361" y="1899"/>
                <wp:lineTo x="22127" y="-292"/>
                <wp:lineTo x="22127" y="-584"/>
                <wp:lineTo x="-234" y="-584"/>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14725" cy="2817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30602">
        <w:rPr>
          <w:noProof/>
        </w:rPr>
        <w:drawing>
          <wp:inline distT="0" distB="0" distL="0" distR="0" wp14:anchorId="7B77BBDF" wp14:editId="47C55561">
            <wp:extent cx="4029075" cy="3061696"/>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4868" cy="3073697"/>
                    </a:xfrm>
                    <a:prstGeom prst="rect">
                      <a:avLst/>
                    </a:prstGeom>
                  </pic:spPr>
                </pic:pic>
              </a:graphicData>
            </a:graphic>
          </wp:inline>
        </w:drawing>
      </w:r>
    </w:p>
    <w:p w14:paraId="471A0CAF" w14:textId="5C9EC282" w:rsidR="00D565A4" w:rsidRDefault="00E33AB3" w:rsidP="00826B88">
      <w:pPr>
        <w:rPr>
          <w:sz w:val="36"/>
          <w:szCs w:val="36"/>
        </w:rPr>
      </w:pPr>
      <w:r>
        <w:rPr>
          <w:noProof/>
        </w:rPr>
        <w:drawing>
          <wp:anchor distT="0" distB="0" distL="114300" distR="114300" simplePos="0" relativeHeight="251673600" behindDoc="1" locked="0" layoutInCell="1" allowOverlap="1" wp14:anchorId="746739B5" wp14:editId="0816E1CC">
            <wp:simplePos x="0" y="0"/>
            <wp:positionH relativeFrom="page">
              <wp:align>right</wp:align>
            </wp:positionH>
            <wp:positionV relativeFrom="paragraph">
              <wp:posOffset>299720</wp:posOffset>
            </wp:positionV>
            <wp:extent cx="3848100" cy="2827020"/>
            <wp:effectExtent l="76200" t="76200" r="133350" b="125730"/>
            <wp:wrapTight wrapText="bothSides">
              <wp:wrapPolygon edited="0">
                <wp:start x="-214" y="-582"/>
                <wp:lineTo x="-428" y="-437"/>
                <wp:lineTo x="-428" y="21833"/>
                <wp:lineTo x="-214" y="22415"/>
                <wp:lineTo x="22028" y="22415"/>
                <wp:lineTo x="22242" y="20668"/>
                <wp:lineTo x="22242" y="1892"/>
                <wp:lineTo x="22028" y="-291"/>
                <wp:lineTo x="22028" y="-582"/>
                <wp:lineTo x="-214" y="-582"/>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848100" cy="2827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A0E13CD" w14:textId="5E773A2B" w:rsidR="0091556B" w:rsidRDefault="0091556B" w:rsidP="00826B88">
      <w:pPr>
        <w:rPr>
          <w:sz w:val="36"/>
          <w:szCs w:val="36"/>
        </w:rPr>
      </w:pPr>
    </w:p>
    <w:p w14:paraId="1A0AB0A7" w14:textId="2DFF9FBB" w:rsidR="008D5F6E" w:rsidRDefault="008D5F6E" w:rsidP="008D5F6E">
      <w:pPr>
        <w:pStyle w:val="Ttulo1"/>
      </w:pPr>
      <w:r>
        <w:t>Razones</w:t>
      </w:r>
      <w:r w:rsidR="009B5AE5">
        <w:t>.</w:t>
      </w:r>
    </w:p>
    <w:p w14:paraId="2727B4A3" w14:textId="5C933778" w:rsidR="008D5F6E" w:rsidRDefault="008D5F6E" w:rsidP="008D5F6E">
      <w:pPr>
        <w:pStyle w:val="NormalWeb"/>
      </w:pPr>
      <w:r>
        <w:t xml:space="preserve">Una </w:t>
      </w:r>
      <w:r>
        <w:rPr>
          <w:rStyle w:val="Textoennegrita"/>
        </w:rPr>
        <w:t>razón</w:t>
      </w:r>
      <w:r>
        <w:t xml:space="preserve"> es una </w:t>
      </w:r>
      <w:ins w:id="2" w:author="Unknown">
        <w:r>
          <w:t>comparación</w:t>
        </w:r>
      </w:ins>
      <w:r>
        <w:t xml:space="preserve"> entre dos o más cantidades, se puede expresar mediante una fracción o a través de los dos puntos.</w:t>
      </w:r>
    </w:p>
    <w:p w14:paraId="39498D02" w14:textId="17F21054" w:rsidR="008D5F6E" w:rsidRDefault="006A32CD" w:rsidP="008D5F6E">
      <w:pPr>
        <w:pStyle w:val="NormalWeb"/>
      </w:pPr>
      <w:r>
        <w:rPr>
          <w:noProof/>
        </w:rPr>
        <w:drawing>
          <wp:anchor distT="0" distB="0" distL="114300" distR="114300" simplePos="0" relativeHeight="251675648" behindDoc="1" locked="0" layoutInCell="1" allowOverlap="1" wp14:anchorId="0A3E34C6" wp14:editId="13B35CEF">
            <wp:simplePos x="0" y="0"/>
            <wp:positionH relativeFrom="column">
              <wp:posOffset>662940</wp:posOffset>
            </wp:positionH>
            <wp:positionV relativeFrom="paragraph">
              <wp:posOffset>437515</wp:posOffset>
            </wp:positionV>
            <wp:extent cx="4146550" cy="3000375"/>
            <wp:effectExtent l="76200" t="76200" r="139700" b="142875"/>
            <wp:wrapTight wrapText="bothSides">
              <wp:wrapPolygon edited="0">
                <wp:start x="-198" y="-549"/>
                <wp:lineTo x="-397" y="-411"/>
                <wp:lineTo x="-397" y="21943"/>
                <wp:lineTo x="-198" y="22491"/>
                <wp:lineTo x="22030" y="22491"/>
                <wp:lineTo x="22228" y="21669"/>
                <wp:lineTo x="22228" y="1783"/>
                <wp:lineTo x="22030" y="-274"/>
                <wp:lineTo x="22030" y="-549"/>
                <wp:lineTo x="-198" y="-549"/>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146550" cy="3000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D5F6E">
        <w:t>Las razones se pueden amplificar y/o simplificar, y se mantiene la razón. Por ejemplo, 4:10 es equivalente a 2:5.</w:t>
      </w:r>
    </w:p>
    <w:p w14:paraId="55B35D9E" w14:textId="7A3D9A62" w:rsidR="008D5F6E" w:rsidRDefault="00873CD5" w:rsidP="00826B88">
      <w:pPr>
        <w:rPr>
          <w:sz w:val="36"/>
          <w:szCs w:val="36"/>
        </w:rPr>
      </w:pPr>
      <w:r>
        <w:rPr>
          <w:sz w:val="36"/>
          <w:szCs w:val="36"/>
        </w:rPr>
        <w:t xml:space="preserve"> </w:t>
      </w:r>
    </w:p>
    <w:p w14:paraId="5D1B52B5" w14:textId="0E1A5CC8" w:rsidR="00873CD5" w:rsidRDefault="00865E55" w:rsidP="00826B88">
      <w:pPr>
        <w:rPr>
          <w:sz w:val="36"/>
          <w:szCs w:val="36"/>
        </w:rPr>
      </w:pPr>
      <w:r>
        <w:rPr>
          <w:sz w:val="36"/>
          <w:szCs w:val="36"/>
        </w:rPr>
        <w:t xml:space="preserve"> </w:t>
      </w:r>
    </w:p>
    <w:p w14:paraId="7C40E190" w14:textId="51FE7885" w:rsidR="00865E55" w:rsidRDefault="00AB33E3" w:rsidP="00826B88">
      <w:pPr>
        <w:rPr>
          <w:sz w:val="36"/>
          <w:szCs w:val="36"/>
        </w:rPr>
      </w:pPr>
      <w:r>
        <w:rPr>
          <w:sz w:val="36"/>
          <w:szCs w:val="36"/>
        </w:rPr>
        <w:t xml:space="preserve"> </w:t>
      </w:r>
    </w:p>
    <w:p w14:paraId="601A3C29" w14:textId="0D83F8B3" w:rsidR="00AB33E3" w:rsidRDefault="00AB33E3" w:rsidP="00826B88">
      <w:pPr>
        <w:rPr>
          <w:sz w:val="36"/>
          <w:szCs w:val="36"/>
        </w:rPr>
      </w:pPr>
    </w:p>
    <w:p w14:paraId="6982CBA1" w14:textId="77777777" w:rsidR="00275460" w:rsidRDefault="00275460" w:rsidP="00AB33E3">
      <w:pPr>
        <w:pStyle w:val="Ttulo1"/>
      </w:pPr>
    </w:p>
    <w:p w14:paraId="59CADE6A" w14:textId="3CFED828" w:rsidR="00275460" w:rsidRDefault="00275460" w:rsidP="00AB33E3">
      <w:pPr>
        <w:pStyle w:val="Ttulo1"/>
      </w:pPr>
    </w:p>
    <w:p w14:paraId="56C37D2C" w14:textId="17B74DC0" w:rsidR="00275460" w:rsidRDefault="006A32CD" w:rsidP="00AB33E3">
      <w:pPr>
        <w:pStyle w:val="Ttulo1"/>
      </w:pPr>
      <w:r>
        <w:rPr>
          <w:noProof/>
        </w:rPr>
        <w:drawing>
          <wp:anchor distT="0" distB="0" distL="114300" distR="114300" simplePos="0" relativeHeight="251676672" behindDoc="1" locked="0" layoutInCell="1" allowOverlap="1" wp14:anchorId="04CD75DD" wp14:editId="390EBEB0">
            <wp:simplePos x="0" y="0"/>
            <wp:positionH relativeFrom="page">
              <wp:posOffset>219075</wp:posOffset>
            </wp:positionH>
            <wp:positionV relativeFrom="paragraph">
              <wp:posOffset>537845</wp:posOffset>
            </wp:positionV>
            <wp:extent cx="3248025" cy="2658745"/>
            <wp:effectExtent l="76200" t="76200" r="142875" b="141605"/>
            <wp:wrapTight wrapText="bothSides">
              <wp:wrapPolygon edited="0">
                <wp:start x="-253" y="-619"/>
                <wp:lineTo x="-507" y="-464"/>
                <wp:lineTo x="-507" y="21822"/>
                <wp:lineTo x="-253" y="22596"/>
                <wp:lineTo x="22170" y="22596"/>
                <wp:lineTo x="22423" y="21822"/>
                <wp:lineTo x="22423" y="2012"/>
                <wp:lineTo x="22170" y="-310"/>
                <wp:lineTo x="22170" y="-619"/>
                <wp:lineTo x="-253" y="-619"/>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48025" cy="2658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1" locked="0" layoutInCell="1" allowOverlap="1" wp14:anchorId="0A0217EF" wp14:editId="25D5EB35">
            <wp:simplePos x="0" y="0"/>
            <wp:positionH relativeFrom="page">
              <wp:posOffset>3981450</wp:posOffset>
            </wp:positionH>
            <wp:positionV relativeFrom="paragraph">
              <wp:posOffset>585470</wp:posOffset>
            </wp:positionV>
            <wp:extent cx="3533775" cy="2575560"/>
            <wp:effectExtent l="76200" t="76200" r="142875" b="129540"/>
            <wp:wrapTight wrapText="bothSides">
              <wp:wrapPolygon edited="0">
                <wp:start x="-233" y="-639"/>
                <wp:lineTo x="-466" y="-479"/>
                <wp:lineTo x="-466" y="21888"/>
                <wp:lineTo x="-233" y="22527"/>
                <wp:lineTo x="22124" y="22527"/>
                <wp:lineTo x="22357" y="20130"/>
                <wp:lineTo x="22357" y="2077"/>
                <wp:lineTo x="22124" y="-320"/>
                <wp:lineTo x="22124" y="-639"/>
                <wp:lineTo x="-233" y="-639"/>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533775" cy="2575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6F69676" w14:textId="77777777" w:rsidR="00275460" w:rsidRDefault="00275460" w:rsidP="00AB33E3">
      <w:pPr>
        <w:pStyle w:val="Ttulo1"/>
      </w:pPr>
    </w:p>
    <w:p w14:paraId="5CF6EDE7" w14:textId="742DD5B3" w:rsidR="00AB33E3" w:rsidRDefault="00AB33E3" w:rsidP="00AB33E3">
      <w:pPr>
        <w:pStyle w:val="Ttulo1"/>
      </w:pPr>
      <w:r>
        <w:t>Proporciones</w:t>
      </w:r>
      <w:r w:rsidR="00170103">
        <w:t>.</w:t>
      </w:r>
    </w:p>
    <w:p w14:paraId="0811AA3D" w14:textId="77777777" w:rsidR="00AB33E3" w:rsidRDefault="00AB33E3" w:rsidP="00AB33E3">
      <w:pPr>
        <w:pStyle w:val="NormalWeb"/>
      </w:pPr>
      <w:r>
        <w:t xml:space="preserve">La proporción es la </w:t>
      </w:r>
      <w:r>
        <w:rPr>
          <w:rStyle w:val="Textoennegrita"/>
        </w:rPr>
        <w:t>igualdad</w:t>
      </w:r>
      <w:r>
        <w:t xml:space="preserve"> entre </w:t>
      </w:r>
      <w:r>
        <w:rPr>
          <w:rStyle w:val="nfasis"/>
        </w:rPr>
        <w:t>razones</w:t>
      </w:r>
      <w:r>
        <w:t>.</w:t>
      </w:r>
    </w:p>
    <w:p w14:paraId="28BC882E" w14:textId="791B0C63" w:rsidR="00AB33E3" w:rsidRDefault="00AB33E3" w:rsidP="00AB33E3">
      <w:pPr>
        <w:pStyle w:val="NormalWeb"/>
      </w:pPr>
      <w:r>
        <w:t>El producto de los términos medios es igual al producto de los términos extremos.</w:t>
      </w:r>
    </w:p>
    <w:p w14:paraId="63C11205" w14:textId="5458017C" w:rsidR="00AB33E3" w:rsidRDefault="00304A3B" w:rsidP="00170103">
      <w:pPr>
        <w:jc w:val="center"/>
        <w:rPr>
          <w:sz w:val="36"/>
          <w:szCs w:val="36"/>
        </w:rPr>
      </w:pPr>
      <w:r>
        <w:rPr>
          <w:noProof/>
        </w:rPr>
        <w:drawing>
          <wp:inline distT="0" distB="0" distL="0" distR="0" wp14:anchorId="405C6E38" wp14:editId="4F6019A8">
            <wp:extent cx="4667250" cy="3677586"/>
            <wp:effectExtent l="76200" t="76200" r="133350" b="132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926" t="25751"/>
                    <a:stretch/>
                  </pic:blipFill>
                  <pic:spPr bwMode="auto">
                    <a:xfrm>
                      <a:off x="0" y="0"/>
                      <a:ext cx="4687100" cy="36932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0DD2455" w14:textId="1DB72090" w:rsidR="00275460" w:rsidRDefault="00170103" w:rsidP="00826B88">
      <w:pPr>
        <w:rPr>
          <w:sz w:val="36"/>
          <w:szCs w:val="36"/>
        </w:rPr>
      </w:pPr>
      <w:r>
        <w:rPr>
          <w:noProof/>
        </w:rPr>
        <w:drawing>
          <wp:anchor distT="0" distB="0" distL="114300" distR="114300" simplePos="0" relativeHeight="251678720" behindDoc="1" locked="0" layoutInCell="1" allowOverlap="1" wp14:anchorId="72C489DA" wp14:editId="07E97F37">
            <wp:simplePos x="0" y="0"/>
            <wp:positionH relativeFrom="margin">
              <wp:posOffset>1196340</wp:posOffset>
            </wp:positionH>
            <wp:positionV relativeFrom="paragraph">
              <wp:posOffset>76200</wp:posOffset>
            </wp:positionV>
            <wp:extent cx="3111500" cy="2266950"/>
            <wp:effectExtent l="76200" t="76200" r="127000" b="133350"/>
            <wp:wrapTight wrapText="bothSides">
              <wp:wrapPolygon edited="0">
                <wp:start x="-264" y="-726"/>
                <wp:lineTo x="-529" y="-545"/>
                <wp:lineTo x="-529" y="21963"/>
                <wp:lineTo x="-264" y="22689"/>
                <wp:lineTo x="22085" y="22689"/>
                <wp:lineTo x="22349" y="19966"/>
                <wp:lineTo x="22349" y="2360"/>
                <wp:lineTo x="22085" y="-363"/>
                <wp:lineTo x="22085" y="-726"/>
                <wp:lineTo x="-264" y="-726"/>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1150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C4BAA">
        <w:rPr>
          <w:sz w:val="36"/>
          <w:szCs w:val="36"/>
        </w:rPr>
        <w:t xml:space="preserve"> </w:t>
      </w:r>
    </w:p>
    <w:p w14:paraId="3EC7948A" w14:textId="7B7EB2B5" w:rsidR="00FC4BAA" w:rsidRDefault="00FC4BAA" w:rsidP="00826B88">
      <w:pPr>
        <w:rPr>
          <w:sz w:val="36"/>
          <w:szCs w:val="36"/>
        </w:rPr>
      </w:pPr>
    </w:p>
    <w:p w14:paraId="099A4CCD" w14:textId="2EEA1A32" w:rsidR="00FC4BAA" w:rsidRDefault="00FC4BAA" w:rsidP="00826B88">
      <w:pPr>
        <w:rPr>
          <w:sz w:val="36"/>
          <w:szCs w:val="36"/>
        </w:rPr>
      </w:pPr>
    </w:p>
    <w:p w14:paraId="7F810B2B" w14:textId="77777777" w:rsidR="00FC4BAA" w:rsidRDefault="00FC4BAA" w:rsidP="00826B88">
      <w:pPr>
        <w:rPr>
          <w:sz w:val="36"/>
          <w:szCs w:val="36"/>
        </w:rPr>
      </w:pPr>
    </w:p>
    <w:p w14:paraId="14966164" w14:textId="77777777" w:rsidR="00FC4BAA" w:rsidRDefault="00FC4BAA" w:rsidP="00826B88">
      <w:pPr>
        <w:rPr>
          <w:sz w:val="36"/>
          <w:szCs w:val="36"/>
        </w:rPr>
      </w:pPr>
    </w:p>
    <w:p w14:paraId="6822FB0A" w14:textId="77777777" w:rsidR="00FC4BAA" w:rsidRDefault="00FC4BAA" w:rsidP="00826B88">
      <w:pPr>
        <w:rPr>
          <w:sz w:val="36"/>
          <w:szCs w:val="36"/>
        </w:rPr>
      </w:pPr>
    </w:p>
    <w:p w14:paraId="6E3E5D22" w14:textId="77777777" w:rsidR="00061C0A" w:rsidRDefault="00061C0A" w:rsidP="00FC4BAA">
      <w:pPr>
        <w:pStyle w:val="Ttulo1"/>
      </w:pPr>
    </w:p>
    <w:p w14:paraId="6987DFC1" w14:textId="440ABC20" w:rsidR="00FC4BAA" w:rsidRDefault="00FC4BAA" w:rsidP="00FC4BAA">
      <w:pPr>
        <w:pStyle w:val="Ttulo1"/>
      </w:pPr>
      <w:r>
        <w:t>Teorema de Thales</w:t>
      </w:r>
      <w:r w:rsidR="009B5AE5">
        <w:t>.</w:t>
      </w:r>
    </w:p>
    <w:p w14:paraId="1C9FD970" w14:textId="44CD114D" w:rsidR="00FC4BAA" w:rsidRPr="002819D4" w:rsidRDefault="00FC4BAA" w:rsidP="00FC4BAA">
      <w:pPr>
        <w:rPr>
          <w:rFonts w:ascii="Times New Roman" w:hAnsi="Times New Roman" w:cs="Times New Roman"/>
          <w:sz w:val="24"/>
          <w:szCs w:val="24"/>
        </w:rPr>
      </w:pPr>
      <w:r w:rsidRPr="002819D4">
        <w:rPr>
          <w:rFonts w:ascii="Times New Roman" w:hAnsi="Times New Roman" w:cs="Times New Roman"/>
          <w:sz w:val="24"/>
          <w:szCs w:val="24"/>
        </w:rPr>
        <w:t>El Teorema de Thales dice que si dos rectas, son cortadas por un sistema de rectas paralelas, entonces los segmentos que resultan sobre una de las dos rectas son proporcionales a los correspondientes segmentos obtenidos sobre la otra.</w:t>
      </w:r>
    </w:p>
    <w:p w14:paraId="3B656DDD" w14:textId="77777777" w:rsidR="00FC4BAA" w:rsidRDefault="00936754" w:rsidP="00826B88">
      <w:pPr>
        <w:rPr>
          <w:sz w:val="36"/>
          <w:szCs w:val="36"/>
        </w:rPr>
      </w:pPr>
      <w:r>
        <w:rPr>
          <w:noProof/>
        </w:rPr>
        <w:drawing>
          <wp:anchor distT="0" distB="0" distL="114300" distR="114300" simplePos="0" relativeHeight="251679744" behindDoc="1" locked="0" layoutInCell="1" allowOverlap="1" wp14:anchorId="2E646C8F" wp14:editId="7A9F73DB">
            <wp:simplePos x="0" y="0"/>
            <wp:positionH relativeFrom="column">
              <wp:posOffset>815340</wp:posOffset>
            </wp:positionH>
            <wp:positionV relativeFrom="paragraph">
              <wp:posOffset>86360</wp:posOffset>
            </wp:positionV>
            <wp:extent cx="3905250" cy="2900045"/>
            <wp:effectExtent l="76200" t="76200" r="133350" b="128905"/>
            <wp:wrapTight wrapText="bothSides">
              <wp:wrapPolygon edited="0">
                <wp:start x="-211" y="-568"/>
                <wp:lineTo x="-421" y="-426"/>
                <wp:lineTo x="-421" y="21851"/>
                <wp:lineTo x="-211" y="22418"/>
                <wp:lineTo x="22021" y="22418"/>
                <wp:lineTo x="22021" y="22276"/>
                <wp:lineTo x="22232" y="20148"/>
                <wp:lineTo x="22232" y="1845"/>
                <wp:lineTo x="22021" y="-284"/>
                <wp:lineTo x="22021" y="-568"/>
                <wp:lineTo x="-211" y="-568"/>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905250" cy="2900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EF608F">
        <w:rPr>
          <w:sz w:val="36"/>
          <w:szCs w:val="36"/>
        </w:rPr>
        <w:t xml:space="preserve"> </w:t>
      </w:r>
    </w:p>
    <w:p w14:paraId="3D347866" w14:textId="66A7E020" w:rsidR="00EF608F" w:rsidRDefault="00EF608F" w:rsidP="00826B88">
      <w:pPr>
        <w:rPr>
          <w:sz w:val="36"/>
          <w:szCs w:val="36"/>
        </w:rPr>
      </w:pPr>
    </w:p>
    <w:p w14:paraId="20FBB4FA" w14:textId="02013AD1" w:rsidR="00B34D9C" w:rsidRDefault="002819D4" w:rsidP="00826B88">
      <w:pPr>
        <w:rPr>
          <w:sz w:val="36"/>
          <w:szCs w:val="36"/>
        </w:rPr>
      </w:pPr>
      <w:r>
        <w:rPr>
          <w:noProof/>
        </w:rPr>
        <w:drawing>
          <wp:anchor distT="0" distB="0" distL="114300" distR="114300" simplePos="0" relativeHeight="251681792" behindDoc="1" locked="0" layoutInCell="1" allowOverlap="1" wp14:anchorId="6AB48497" wp14:editId="2D35E3E3">
            <wp:simplePos x="0" y="0"/>
            <wp:positionH relativeFrom="page">
              <wp:posOffset>3962400</wp:posOffset>
            </wp:positionH>
            <wp:positionV relativeFrom="paragraph">
              <wp:posOffset>2776220</wp:posOffset>
            </wp:positionV>
            <wp:extent cx="3512185" cy="2505075"/>
            <wp:effectExtent l="76200" t="76200" r="126365" b="142875"/>
            <wp:wrapTight wrapText="bothSides">
              <wp:wrapPolygon edited="0">
                <wp:start x="-234" y="-657"/>
                <wp:lineTo x="-469" y="-493"/>
                <wp:lineTo x="-469" y="22011"/>
                <wp:lineTo x="-234" y="22668"/>
                <wp:lineTo x="22026" y="22668"/>
                <wp:lineTo x="22260" y="20697"/>
                <wp:lineTo x="22260" y="2135"/>
                <wp:lineTo x="22026" y="-329"/>
                <wp:lineTo x="22026" y="-657"/>
                <wp:lineTo x="-234" y="-657"/>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512185" cy="2505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304DBE9C" wp14:editId="4B972EDB">
            <wp:simplePos x="0" y="0"/>
            <wp:positionH relativeFrom="column">
              <wp:posOffset>-927735</wp:posOffset>
            </wp:positionH>
            <wp:positionV relativeFrom="paragraph">
              <wp:posOffset>2785745</wp:posOffset>
            </wp:positionV>
            <wp:extent cx="3577590" cy="2486025"/>
            <wp:effectExtent l="76200" t="76200" r="137160" b="142875"/>
            <wp:wrapTight wrapText="bothSides">
              <wp:wrapPolygon edited="0">
                <wp:start x="-230" y="-662"/>
                <wp:lineTo x="-460" y="-497"/>
                <wp:lineTo x="-460" y="22014"/>
                <wp:lineTo x="-230" y="22676"/>
                <wp:lineTo x="22083" y="22676"/>
                <wp:lineTo x="22313" y="20855"/>
                <wp:lineTo x="22313" y="2152"/>
                <wp:lineTo x="22083" y="-331"/>
                <wp:lineTo x="22083" y="-662"/>
                <wp:lineTo x="-230" y="-662"/>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577590" cy="2486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35A9F14" w14:textId="4B666209" w:rsidR="00061C0A" w:rsidRDefault="00061C0A" w:rsidP="00061C0A">
      <w:pPr>
        <w:rPr>
          <w:sz w:val="36"/>
          <w:szCs w:val="36"/>
        </w:rPr>
      </w:pPr>
    </w:p>
    <w:p w14:paraId="7695AE4F" w14:textId="3F96BF8C" w:rsidR="00061C0A" w:rsidRDefault="00061C0A" w:rsidP="00061C0A">
      <w:pPr>
        <w:rPr>
          <w:sz w:val="36"/>
          <w:szCs w:val="36"/>
        </w:rPr>
      </w:pPr>
    </w:p>
    <w:p w14:paraId="153F3707" w14:textId="52C75845" w:rsidR="00F94DE2" w:rsidRDefault="00F94DE2" w:rsidP="00061C0A">
      <w:pPr>
        <w:rPr>
          <w:sz w:val="36"/>
          <w:szCs w:val="36"/>
        </w:rPr>
      </w:pPr>
    </w:p>
    <w:p w14:paraId="44923A83" w14:textId="38DB9F90" w:rsidR="00F94DE2" w:rsidRDefault="00F94DE2" w:rsidP="00061C0A">
      <w:pPr>
        <w:rPr>
          <w:sz w:val="36"/>
          <w:szCs w:val="36"/>
        </w:rPr>
      </w:pPr>
    </w:p>
    <w:p w14:paraId="5C852756" w14:textId="7B42E7C7" w:rsidR="00F94DE2" w:rsidRDefault="00F94DE2" w:rsidP="00061C0A">
      <w:pPr>
        <w:rPr>
          <w:sz w:val="36"/>
          <w:szCs w:val="36"/>
        </w:rPr>
      </w:pPr>
    </w:p>
    <w:p w14:paraId="50C2BFD1" w14:textId="5A459EF3" w:rsidR="00F94DE2" w:rsidRDefault="00F94DE2" w:rsidP="00061C0A">
      <w:pPr>
        <w:rPr>
          <w:sz w:val="36"/>
          <w:szCs w:val="36"/>
        </w:rPr>
      </w:pPr>
    </w:p>
    <w:p w14:paraId="3BEFAAF1" w14:textId="747DB125" w:rsidR="00F94DE2" w:rsidRDefault="00F94DE2" w:rsidP="00061C0A">
      <w:pPr>
        <w:rPr>
          <w:sz w:val="36"/>
          <w:szCs w:val="36"/>
        </w:rPr>
      </w:pPr>
    </w:p>
    <w:p w14:paraId="682AED80" w14:textId="20FD72D0" w:rsidR="00F94DE2" w:rsidRDefault="00F94DE2" w:rsidP="00061C0A">
      <w:pPr>
        <w:rPr>
          <w:sz w:val="36"/>
          <w:szCs w:val="36"/>
        </w:rPr>
      </w:pPr>
      <w:r>
        <w:rPr>
          <w:noProof/>
        </w:rPr>
        <w:drawing>
          <wp:anchor distT="0" distB="0" distL="114300" distR="114300" simplePos="0" relativeHeight="251683840" behindDoc="1" locked="0" layoutInCell="1" allowOverlap="1" wp14:anchorId="5358DCD1" wp14:editId="05D1E309">
            <wp:simplePos x="0" y="0"/>
            <wp:positionH relativeFrom="page">
              <wp:posOffset>3952875</wp:posOffset>
            </wp:positionH>
            <wp:positionV relativeFrom="paragraph">
              <wp:posOffset>503555</wp:posOffset>
            </wp:positionV>
            <wp:extent cx="3783965" cy="2860675"/>
            <wp:effectExtent l="0" t="0" r="6985" b="0"/>
            <wp:wrapTight wrapText="bothSides">
              <wp:wrapPolygon edited="0">
                <wp:start x="0" y="0"/>
                <wp:lineTo x="0" y="21432"/>
                <wp:lineTo x="21531" y="21432"/>
                <wp:lineTo x="21531"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783965" cy="2860675"/>
                    </a:xfrm>
                    <a:prstGeom prst="rect">
                      <a:avLst/>
                    </a:prstGeom>
                  </pic:spPr>
                </pic:pic>
              </a:graphicData>
            </a:graphic>
            <wp14:sizeRelH relativeFrom="margin">
              <wp14:pctWidth>0</wp14:pctWidth>
            </wp14:sizeRelH>
            <wp14:sizeRelV relativeFrom="margin">
              <wp14:pctHeight>0</wp14:pctHeight>
            </wp14:sizeRelV>
          </wp:anchor>
        </w:drawing>
      </w:r>
    </w:p>
    <w:p w14:paraId="674D0A34" w14:textId="0CE984C9" w:rsidR="00061C0A" w:rsidRDefault="00F94DE2" w:rsidP="00061C0A">
      <w:pPr>
        <w:rPr>
          <w:sz w:val="36"/>
          <w:szCs w:val="36"/>
        </w:rPr>
      </w:pPr>
      <w:r>
        <w:rPr>
          <w:noProof/>
        </w:rPr>
        <w:drawing>
          <wp:anchor distT="0" distB="0" distL="114300" distR="114300" simplePos="0" relativeHeight="251685888" behindDoc="1" locked="0" layoutInCell="1" allowOverlap="1" wp14:anchorId="289D94F0" wp14:editId="40C66A8E">
            <wp:simplePos x="0" y="0"/>
            <wp:positionH relativeFrom="page">
              <wp:posOffset>3924300</wp:posOffset>
            </wp:positionH>
            <wp:positionV relativeFrom="paragraph">
              <wp:posOffset>3368675</wp:posOffset>
            </wp:positionV>
            <wp:extent cx="3790950" cy="2834640"/>
            <wp:effectExtent l="0" t="0" r="0" b="3810"/>
            <wp:wrapTight wrapText="bothSides">
              <wp:wrapPolygon edited="0">
                <wp:start x="0" y="0"/>
                <wp:lineTo x="0" y="21484"/>
                <wp:lineTo x="21491" y="21484"/>
                <wp:lineTo x="21491"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790950" cy="28346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1" locked="0" layoutInCell="1" allowOverlap="1" wp14:anchorId="3B776175" wp14:editId="02D266A7">
            <wp:simplePos x="0" y="0"/>
            <wp:positionH relativeFrom="page">
              <wp:posOffset>66675</wp:posOffset>
            </wp:positionH>
            <wp:positionV relativeFrom="paragraph">
              <wp:posOffset>3368675</wp:posOffset>
            </wp:positionV>
            <wp:extent cx="3781425" cy="2850515"/>
            <wp:effectExtent l="0" t="0" r="9525" b="6985"/>
            <wp:wrapTight wrapText="bothSides">
              <wp:wrapPolygon edited="0">
                <wp:start x="0" y="0"/>
                <wp:lineTo x="0" y="21509"/>
                <wp:lineTo x="21546" y="21509"/>
                <wp:lineTo x="21546"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781425" cy="28505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1" locked="0" layoutInCell="1" allowOverlap="1" wp14:anchorId="4689DAFD" wp14:editId="7F6B4EDB">
            <wp:simplePos x="0" y="0"/>
            <wp:positionH relativeFrom="column">
              <wp:posOffset>-1032510</wp:posOffset>
            </wp:positionH>
            <wp:positionV relativeFrom="paragraph">
              <wp:posOffset>99060</wp:posOffset>
            </wp:positionV>
            <wp:extent cx="3838575" cy="2860675"/>
            <wp:effectExtent l="0" t="0" r="9525" b="0"/>
            <wp:wrapTight wrapText="bothSides">
              <wp:wrapPolygon edited="0">
                <wp:start x="0" y="0"/>
                <wp:lineTo x="0" y="21432"/>
                <wp:lineTo x="21546" y="21432"/>
                <wp:lineTo x="21546"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838575" cy="2860675"/>
                    </a:xfrm>
                    <a:prstGeom prst="rect">
                      <a:avLst/>
                    </a:prstGeom>
                  </pic:spPr>
                </pic:pic>
              </a:graphicData>
            </a:graphic>
            <wp14:sizeRelH relativeFrom="margin">
              <wp14:pctWidth>0</wp14:pctWidth>
            </wp14:sizeRelH>
            <wp14:sizeRelV relativeFrom="margin">
              <wp14:pctHeight>0</wp14:pctHeight>
            </wp14:sizeRelV>
          </wp:anchor>
        </w:drawing>
      </w:r>
      <w:r w:rsidR="00061C0A">
        <w:rPr>
          <w:sz w:val="36"/>
          <w:szCs w:val="36"/>
        </w:rPr>
        <w:t xml:space="preserve"> </w:t>
      </w:r>
    </w:p>
    <w:p w14:paraId="118D5053" w14:textId="77734D24" w:rsidR="00061C0A" w:rsidRDefault="00061C0A" w:rsidP="00061C0A">
      <w:pPr>
        <w:rPr>
          <w:sz w:val="36"/>
          <w:szCs w:val="36"/>
        </w:rPr>
      </w:pPr>
      <w:r>
        <w:rPr>
          <w:sz w:val="36"/>
          <w:szCs w:val="36"/>
        </w:rPr>
        <w:t xml:space="preserve"> </w:t>
      </w:r>
    </w:p>
    <w:p w14:paraId="6B30AE5E" w14:textId="77777777" w:rsidR="009F2320" w:rsidRDefault="009F2320" w:rsidP="00A81137">
      <w:pPr>
        <w:pStyle w:val="Ttulo1"/>
      </w:pPr>
    </w:p>
    <w:p w14:paraId="459E4D7A" w14:textId="77777777" w:rsidR="009F2320" w:rsidRDefault="009F2320" w:rsidP="00A81137">
      <w:pPr>
        <w:pStyle w:val="Ttulo1"/>
      </w:pPr>
    </w:p>
    <w:p w14:paraId="650F0893" w14:textId="2B0C14AB" w:rsidR="00A81137" w:rsidRDefault="00A81137" w:rsidP="00A81137">
      <w:pPr>
        <w:pStyle w:val="Ttulo1"/>
      </w:pPr>
      <w:r w:rsidRPr="00E119CE">
        <w:rPr>
          <w:highlight w:val="magenta"/>
        </w:rPr>
        <w:t>Toma de decisiones y simbología</w:t>
      </w:r>
      <w:r w:rsidR="00E119CE" w:rsidRPr="00E119CE">
        <w:rPr>
          <w:highlight w:val="magenta"/>
        </w:rPr>
        <w:t>.</w:t>
      </w:r>
    </w:p>
    <w:p w14:paraId="0CC8E5A5" w14:textId="77777777" w:rsidR="00A81137" w:rsidRDefault="00A81137" w:rsidP="00A81137">
      <w:pPr>
        <w:pStyle w:val="NormalWeb"/>
      </w:pPr>
      <w:r>
        <w:t xml:space="preserve">Los </w:t>
      </w:r>
      <w:ins w:id="3" w:author="Unknown">
        <w:r>
          <w:t>diagramas de flujo</w:t>
        </w:r>
      </w:ins>
      <w:r>
        <w:t xml:space="preserve"> representan gráficamente la secuencia de rutinas simples. Describe un proceso, sistema o algoritmo informático.</w:t>
      </w:r>
    </w:p>
    <w:p w14:paraId="121E902F" w14:textId="77777777" w:rsidR="00A81137" w:rsidRDefault="00A81137" w:rsidP="00A81137">
      <w:pPr>
        <w:pStyle w:val="NormalWeb"/>
      </w:pPr>
      <w:ins w:id="4" w:author="Unknown">
        <w:r>
          <w:t>Toma de decisiones</w:t>
        </w:r>
      </w:ins>
      <w:r>
        <w:br/>
        <w:t xml:space="preserve">Los diagramas de flujo ofrecen una </w:t>
      </w:r>
      <w:r>
        <w:rPr>
          <w:rStyle w:val="nfasis"/>
        </w:rPr>
        <w:t>descripción visual</w:t>
      </w:r>
      <w:r>
        <w:t xml:space="preserve"> de las </w:t>
      </w:r>
      <w:r>
        <w:rPr>
          <w:rStyle w:val="nfasis"/>
        </w:rPr>
        <w:t>actividades</w:t>
      </w:r>
      <w:r>
        <w:t xml:space="preserve"> implicadas en un proceso.</w:t>
      </w:r>
    </w:p>
    <w:p w14:paraId="398E191E" w14:textId="77777777" w:rsidR="00A81137" w:rsidRDefault="00A81137" w:rsidP="00A81137">
      <w:pPr>
        <w:pStyle w:val="NormalWeb"/>
      </w:pPr>
      <w:r>
        <w:t xml:space="preserve">Muestra la relación </w:t>
      </w:r>
      <w:r>
        <w:rPr>
          <w:rStyle w:val="Textoennegrita"/>
        </w:rPr>
        <w:t>secuencial</w:t>
      </w:r>
      <w:r>
        <w:t xml:space="preserve"> entre ellas, facilitando la </w:t>
      </w:r>
      <w:r>
        <w:rPr>
          <w:rStyle w:val="Textoennegrita"/>
        </w:rPr>
        <w:t>rápida comprensión</w:t>
      </w:r>
      <w:r>
        <w:t xml:space="preserve"> de cada actividad y su relación con las demás, el </w:t>
      </w:r>
      <w:r>
        <w:rPr>
          <w:rStyle w:val="Textoennegrita"/>
        </w:rPr>
        <w:t>flujo de la información</w:t>
      </w:r>
      <w:r>
        <w:t xml:space="preserve"> y los materiales, las </w:t>
      </w:r>
      <w:r>
        <w:rPr>
          <w:rStyle w:val="Textoennegrita"/>
        </w:rPr>
        <w:t>ramas en el proceso</w:t>
      </w:r>
      <w:r>
        <w:t xml:space="preserve">, la </w:t>
      </w:r>
      <w:r>
        <w:rPr>
          <w:rStyle w:val="Textoennegrita"/>
        </w:rPr>
        <w:t>existencia de bucles</w:t>
      </w:r>
      <w:r>
        <w:t xml:space="preserve"> repetitivos, el número de </w:t>
      </w:r>
      <w:r>
        <w:rPr>
          <w:rStyle w:val="Textoennegrita"/>
        </w:rPr>
        <w:t>pasos del proceso</w:t>
      </w:r>
      <w:r>
        <w:t xml:space="preserve">, facilita también la </w:t>
      </w:r>
      <w:r>
        <w:rPr>
          <w:rStyle w:val="Textoennegrita"/>
        </w:rPr>
        <w:t>selección de la decisión</w:t>
      </w:r>
      <w:r>
        <w:t>.</w:t>
      </w:r>
    </w:p>
    <w:p w14:paraId="1B6656A9" w14:textId="77777777" w:rsidR="00061C0A" w:rsidRDefault="00BA1053" w:rsidP="00826B88">
      <w:pPr>
        <w:rPr>
          <w:sz w:val="36"/>
          <w:szCs w:val="36"/>
        </w:rPr>
      </w:pPr>
      <w:r>
        <w:rPr>
          <w:noProof/>
        </w:rPr>
        <w:drawing>
          <wp:inline distT="0" distB="0" distL="0" distR="0" wp14:anchorId="5E0F9EC5" wp14:editId="184ACD0D">
            <wp:extent cx="5612130" cy="4199255"/>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4199255"/>
                    </a:xfrm>
                    <a:prstGeom prst="rect">
                      <a:avLst/>
                    </a:prstGeom>
                  </pic:spPr>
                </pic:pic>
              </a:graphicData>
            </a:graphic>
          </wp:inline>
        </w:drawing>
      </w:r>
    </w:p>
    <w:p w14:paraId="4017652A" w14:textId="77777777" w:rsidR="00BA1053" w:rsidRDefault="00BA1053" w:rsidP="00826B88">
      <w:pPr>
        <w:rPr>
          <w:sz w:val="36"/>
          <w:szCs w:val="36"/>
        </w:rPr>
      </w:pPr>
    </w:p>
    <w:p w14:paraId="5C90D8F1" w14:textId="77777777" w:rsidR="00BA1053" w:rsidRDefault="00BA1053" w:rsidP="00826B88">
      <w:pPr>
        <w:rPr>
          <w:sz w:val="36"/>
          <w:szCs w:val="36"/>
        </w:rPr>
      </w:pPr>
    </w:p>
    <w:p w14:paraId="2C7D4BE6" w14:textId="62A1637D" w:rsidR="00D55233" w:rsidRPr="006B1F4C" w:rsidRDefault="00D55233" w:rsidP="006B1F4C">
      <w:pPr>
        <w:rPr>
          <w:sz w:val="36"/>
          <w:szCs w:val="36"/>
        </w:rPr>
      </w:pPr>
      <w:r>
        <w:rPr>
          <w:noProof/>
        </w:rPr>
        <w:lastRenderedPageBreak/>
        <w:drawing>
          <wp:anchor distT="0" distB="0" distL="114300" distR="114300" simplePos="0" relativeHeight="251687936" behindDoc="1" locked="0" layoutInCell="1" allowOverlap="1" wp14:anchorId="30FBBEBE" wp14:editId="5A4A5E94">
            <wp:simplePos x="0" y="0"/>
            <wp:positionH relativeFrom="page">
              <wp:align>right</wp:align>
            </wp:positionH>
            <wp:positionV relativeFrom="paragraph">
              <wp:posOffset>392430</wp:posOffset>
            </wp:positionV>
            <wp:extent cx="3638550" cy="2737485"/>
            <wp:effectExtent l="76200" t="76200" r="133350" b="139065"/>
            <wp:wrapTight wrapText="bothSides">
              <wp:wrapPolygon edited="0">
                <wp:start x="-226" y="-601"/>
                <wp:lineTo x="-452" y="-451"/>
                <wp:lineTo x="-452" y="21946"/>
                <wp:lineTo x="-226" y="22547"/>
                <wp:lineTo x="22052" y="22547"/>
                <wp:lineTo x="22279" y="21344"/>
                <wp:lineTo x="22279" y="1954"/>
                <wp:lineTo x="22052" y="-301"/>
                <wp:lineTo x="22052" y="-601"/>
                <wp:lineTo x="-226" y="-601"/>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38550" cy="2737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Pr>
          <w:noProof/>
        </w:rPr>
        <w:drawing>
          <wp:anchor distT="0" distB="0" distL="114300" distR="114300" simplePos="0" relativeHeight="251686912" behindDoc="1" locked="0" layoutInCell="1" allowOverlap="1" wp14:anchorId="08A92B44" wp14:editId="7B27D99D">
            <wp:simplePos x="0" y="0"/>
            <wp:positionH relativeFrom="column">
              <wp:posOffset>-870585</wp:posOffset>
            </wp:positionH>
            <wp:positionV relativeFrom="paragraph">
              <wp:posOffset>392430</wp:posOffset>
            </wp:positionV>
            <wp:extent cx="3667125" cy="2737485"/>
            <wp:effectExtent l="76200" t="76200" r="142875" b="139065"/>
            <wp:wrapTight wrapText="bothSides">
              <wp:wrapPolygon edited="0">
                <wp:start x="-224" y="-601"/>
                <wp:lineTo x="-449" y="-451"/>
                <wp:lineTo x="-449" y="21946"/>
                <wp:lineTo x="-224" y="22547"/>
                <wp:lineTo x="22105" y="22547"/>
                <wp:lineTo x="22329" y="21344"/>
                <wp:lineTo x="22329" y="1954"/>
                <wp:lineTo x="22105" y="-301"/>
                <wp:lineTo x="22105" y="-601"/>
                <wp:lineTo x="-224" y="-601"/>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667125" cy="2737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6E71035" w14:textId="77777777" w:rsidR="00D55233" w:rsidRDefault="00D55233" w:rsidP="006B1F4C">
      <w:pPr>
        <w:rPr>
          <w:rFonts w:ascii="Times New Roman" w:hAnsi="Times New Roman" w:cs="Times New Roman"/>
          <w:i/>
          <w:iCs/>
          <w:sz w:val="24"/>
          <w:szCs w:val="24"/>
        </w:rPr>
      </w:pPr>
    </w:p>
    <w:p w14:paraId="4B96C6E6" w14:textId="77777777" w:rsidR="00D55233" w:rsidRDefault="00D55233" w:rsidP="006405D4">
      <w:pPr>
        <w:jc w:val="center"/>
        <w:rPr>
          <w:rFonts w:ascii="Times New Roman" w:hAnsi="Times New Roman" w:cs="Times New Roman"/>
          <w:i/>
          <w:iCs/>
          <w:sz w:val="24"/>
          <w:szCs w:val="24"/>
        </w:rPr>
      </w:pPr>
    </w:p>
    <w:p w14:paraId="20F3B11A" w14:textId="7965A5CE" w:rsidR="005522C2" w:rsidRPr="006405D4" w:rsidRDefault="006405D4" w:rsidP="006405D4">
      <w:pPr>
        <w:jc w:val="center"/>
        <w:rPr>
          <w:rFonts w:ascii="Times New Roman" w:hAnsi="Times New Roman" w:cs="Times New Roman"/>
          <w:i/>
          <w:iCs/>
          <w:sz w:val="24"/>
          <w:szCs w:val="24"/>
        </w:rPr>
      </w:pPr>
      <w:r w:rsidRPr="006405D4">
        <w:rPr>
          <w:rFonts w:ascii="Times New Roman" w:hAnsi="Times New Roman" w:cs="Times New Roman"/>
          <w:i/>
          <w:iCs/>
          <w:sz w:val="24"/>
          <w:szCs w:val="24"/>
        </w:rPr>
        <w:t>Ejemplo de un p</w:t>
      </w:r>
      <w:r w:rsidR="005522C2" w:rsidRPr="006405D4">
        <w:rPr>
          <w:rFonts w:ascii="Times New Roman" w:hAnsi="Times New Roman" w:cs="Times New Roman"/>
          <w:i/>
          <w:iCs/>
          <w:sz w:val="24"/>
          <w:szCs w:val="24"/>
        </w:rPr>
        <w:t>rograma donde suma todos los números de 0 a 50</w:t>
      </w:r>
      <w:r w:rsidRPr="006405D4">
        <w:rPr>
          <w:rFonts w:ascii="Times New Roman" w:hAnsi="Times New Roman" w:cs="Times New Roman"/>
          <w:i/>
          <w:iCs/>
          <w:sz w:val="24"/>
          <w:szCs w:val="24"/>
        </w:rPr>
        <w:t>.</w:t>
      </w:r>
    </w:p>
    <w:p w14:paraId="3FDDF2A9" w14:textId="77777777" w:rsidR="005522C2" w:rsidRDefault="005522C2" w:rsidP="006405D4">
      <w:pPr>
        <w:jc w:val="center"/>
        <w:rPr>
          <w:sz w:val="36"/>
          <w:szCs w:val="36"/>
        </w:rPr>
      </w:pPr>
      <w:r>
        <w:rPr>
          <w:noProof/>
        </w:rPr>
        <w:drawing>
          <wp:inline distT="0" distB="0" distL="0" distR="0" wp14:anchorId="1EFC4B51" wp14:editId="52600071">
            <wp:extent cx="3790950" cy="3022723"/>
            <wp:effectExtent l="76200" t="76200" r="133350" b="13970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94069" cy="3025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B30A6C" w14:textId="251A4865" w:rsidR="005D2E72" w:rsidRDefault="005D2E72" w:rsidP="00D55233">
      <w:pPr>
        <w:jc w:val="center"/>
        <w:rPr>
          <w:sz w:val="36"/>
          <w:szCs w:val="36"/>
        </w:rPr>
      </w:pPr>
    </w:p>
    <w:p w14:paraId="7C580D73" w14:textId="77777777" w:rsidR="00BB6EE0" w:rsidRDefault="00BB6EE0" w:rsidP="00D55233">
      <w:pPr>
        <w:jc w:val="center"/>
        <w:rPr>
          <w:sz w:val="36"/>
          <w:szCs w:val="36"/>
        </w:rPr>
      </w:pPr>
    </w:p>
    <w:p w14:paraId="2FA3A096" w14:textId="50A9D12D" w:rsidR="002379BC" w:rsidRDefault="00491D79" w:rsidP="00826B88">
      <w:pPr>
        <w:rPr>
          <w:sz w:val="36"/>
          <w:szCs w:val="36"/>
        </w:rPr>
      </w:pPr>
      <w:r>
        <w:rPr>
          <w:noProof/>
        </w:rPr>
        <w:drawing>
          <wp:anchor distT="0" distB="0" distL="114300" distR="114300" simplePos="0" relativeHeight="251688960" behindDoc="1" locked="0" layoutInCell="1" allowOverlap="1" wp14:anchorId="6AE1F0F2" wp14:editId="661B5139">
            <wp:simplePos x="0" y="0"/>
            <wp:positionH relativeFrom="column">
              <wp:posOffset>1043940</wp:posOffset>
            </wp:positionH>
            <wp:positionV relativeFrom="paragraph">
              <wp:posOffset>97155</wp:posOffset>
            </wp:positionV>
            <wp:extent cx="3400425" cy="2612390"/>
            <wp:effectExtent l="0" t="0" r="9525" b="0"/>
            <wp:wrapTight wrapText="bothSides">
              <wp:wrapPolygon edited="0">
                <wp:start x="0" y="0"/>
                <wp:lineTo x="0" y="21421"/>
                <wp:lineTo x="21539" y="21421"/>
                <wp:lineTo x="21539"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400425" cy="2612390"/>
                    </a:xfrm>
                    <a:prstGeom prst="rect">
                      <a:avLst/>
                    </a:prstGeom>
                  </pic:spPr>
                </pic:pic>
              </a:graphicData>
            </a:graphic>
            <wp14:sizeRelH relativeFrom="margin">
              <wp14:pctWidth>0</wp14:pctWidth>
            </wp14:sizeRelH>
            <wp14:sizeRelV relativeFrom="margin">
              <wp14:pctHeight>0</wp14:pctHeight>
            </wp14:sizeRelV>
          </wp:anchor>
        </w:drawing>
      </w:r>
    </w:p>
    <w:p w14:paraId="33545BAE" w14:textId="5EA8A821" w:rsidR="00EC023B" w:rsidRDefault="00EC023B" w:rsidP="00826B88">
      <w:pPr>
        <w:rPr>
          <w:sz w:val="36"/>
          <w:szCs w:val="36"/>
        </w:rPr>
      </w:pPr>
    </w:p>
    <w:p w14:paraId="464DFD19" w14:textId="64BD7181" w:rsidR="00EC023B" w:rsidRDefault="00EC023B" w:rsidP="00826B88">
      <w:pPr>
        <w:rPr>
          <w:sz w:val="36"/>
          <w:szCs w:val="36"/>
        </w:rPr>
      </w:pPr>
    </w:p>
    <w:p w14:paraId="38F38E96" w14:textId="0303FA40" w:rsidR="00F05025" w:rsidRDefault="00F05025" w:rsidP="00826B88">
      <w:pPr>
        <w:rPr>
          <w:sz w:val="36"/>
          <w:szCs w:val="36"/>
        </w:rPr>
      </w:pPr>
      <w:r>
        <w:rPr>
          <w:noProof/>
        </w:rPr>
        <w:drawing>
          <wp:anchor distT="0" distB="0" distL="114300" distR="114300" simplePos="0" relativeHeight="251689984" behindDoc="1" locked="0" layoutInCell="1" allowOverlap="1" wp14:anchorId="153179D2" wp14:editId="121A7DD6">
            <wp:simplePos x="0" y="0"/>
            <wp:positionH relativeFrom="column">
              <wp:posOffset>-937260</wp:posOffset>
            </wp:positionH>
            <wp:positionV relativeFrom="paragraph">
              <wp:posOffset>1917700</wp:posOffset>
            </wp:positionV>
            <wp:extent cx="3724275" cy="2808605"/>
            <wp:effectExtent l="76200" t="76200" r="142875" b="125095"/>
            <wp:wrapTight wrapText="bothSides">
              <wp:wrapPolygon edited="0">
                <wp:start x="-221" y="-586"/>
                <wp:lineTo x="-442" y="-440"/>
                <wp:lineTo x="-442" y="21830"/>
                <wp:lineTo x="-221" y="22416"/>
                <wp:lineTo x="22097" y="22416"/>
                <wp:lineTo x="22318" y="20804"/>
                <wp:lineTo x="22318" y="1905"/>
                <wp:lineTo x="22097" y="-293"/>
                <wp:lineTo x="22097" y="-586"/>
                <wp:lineTo x="-221" y="-586"/>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724275" cy="2808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2B1D68C" w14:textId="3C4815C5" w:rsidR="002406F3" w:rsidRDefault="00491D79" w:rsidP="00826B88">
      <w:pPr>
        <w:rPr>
          <w:sz w:val="36"/>
          <w:szCs w:val="36"/>
        </w:rPr>
      </w:pPr>
      <w:r>
        <w:rPr>
          <w:noProof/>
        </w:rPr>
        <w:drawing>
          <wp:anchor distT="0" distB="0" distL="114300" distR="114300" simplePos="0" relativeHeight="251691008" behindDoc="1" locked="0" layoutInCell="1" allowOverlap="1" wp14:anchorId="7C76B1D5" wp14:editId="7897FFC3">
            <wp:simplePos x="0" y="0"/>
            <wp:positionH relativeFrom="page">
              <wp:posOffset>3990975</wp:posOffset>
            </wp:positionH>
            <wp:positionV relativeFrom="paragraph">
              <wp:posOffset>1524635</wp:posOffset>
            </wp:positionV>
            <wp:extent cx="3600450" cy="2781300"/>
            <wp:effectExtent l="76200" t="76200" r="133350" b="133350"/>
            <wp:wrapTight wrapText="bothSides">
              <wp:wrapPolygon edited="0">
                <wp:start x="-229" y="-592"/>
                <wp:lineTo x="-457" y="-444"/>
                <wp:lineTo x="-457" y="21896"/>
                <wp:lineTo x="-229" y="22488"/>
                <wp:lineTo x="22057" y="22488"/>
                <wp:lineTo x="22286" y="21008"/>
                <wp:lineTo x="22286" y="1923"/>
                <wp:lineTo x="22057" y="-296"/>
                <wp:lineTo x="22057" y="-592"/>
                <wp:lineTo x="-229" y="-592"/>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600450" cy="2781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B80B2B2" w14:textId="1A1F78E8" w:rsidR="00812D62" w:rsidRDefault="00812D62" w:rsidP="00826B88">
      <w:pPr>
        <w:rPr>
          <w:sz w:val="36"/>
          <w:szCs w:val="36"/>
        </w:rPr>
      </w:pPr>
    </w:p>
    <w:p w14:paraId="035417A2" w14:textId="67DE9027" w:rsidR="00AE4121" w:rsidRDefault="00AE4121" w:rsidP="00826B88">
      <w:pPr>
        <w:rPr>
          <w:sz w:val="36"/>
          <w:szCs w:val="36"/>
        </w:rPr>
      </w:pPr>
    </w:p>
    <w:p w14:paraId="4C1B4179" w14:textId="7AA8F2FD" w:rsidR="00C25FDC" w:rsidRDefault="00C25FDC" w:rsidP="00826B88">
      <w:pPr>
        <w:rPr>
          <w:sz w:val="36"/>
          <w:szCs w:val="36"/>
        </w:rPr>
      </w:pPr>
    </w:p>
    <w:p w14:paraId="4CAB8B76" w14:textId="556DA57D" w:rsidR="002142BA" w:rsidRDefault="002142BA" w:rsidP="00826B88">
      <w:pPr>
        <w:rPr>
          <w:sz w:val="36"/>
          <w:szCs w:val="36"/>
        </w:rPr>
      </w:pPr>
    </w:p>
    <w:p w14:paraId="1352F2D1" w14:textId="77777777" w:rsidR="00BB6EE0" w:rsidRDefault="00BB6EE0" w:rsidP="00826B88">
      <w:pPr>
        <w:rPr>
          <w:sz w:val="36"/>
          <w:szCs w:val="36"/>
        </w:rPr>
      </w:pPr>
    </w:p>
    <w:p w14:paraId="45FC85F5" w14:textId="77777777" w:rsidR="00BB6EE0" w:rsidRDefault="00BB6EE0" w:rsidP="00826B88">
      <w:pPr>
        <w:rPr>
          <w:sz w:val="36"/>
          <w:szCs w:val="36"/>
        </w:rPr>
      </w:pPr>
    </w:p>
    <w:p w14:paraId="767970D1" w14:textId="037324BD" w:rsidR="00BB6EE0" w:rsidRDefault="00BB6EE0" w:rsidP="00826B88">
      <w:pPr>
        <w:rPr>
          <w:sz w:val="36"/>
          <w:szCs w:val="36"/>
        </w:rPr>
      </w:pPr>
      <w:r>
        <w:rPr>
          <w:noProof/>
        </w:rPr>
        <w:lastRenderedPageBreak/>
        <w:drawing>
          <wp:anchor distT="0" distB="0" distL="114300" distR="114300" simplePos="0" relativeHeight="251692032" behindDoc="1" locked="0" layoutInCell="1" allowOverlap="1" wp14:anchorId="0F65302C" wp14:editId="73552932">
            <wp:simplePos x="0" y="0"/>
            <wp:positionH relativeFrom="margin">
              <wp:align>right</wp:align>
            </wp:positionH>
            <wp:positionV relativeFrom="paragraph">
              <wp:posOffset>144780</wp:posOffset>
            </wp:positionV>
            <wp:extent cx="5142865" cy="3815715"/>
            <wp:effectExtent l="76200" t="76200" r="133985" b="127635"/>
            <wp:wrapTight wrapText="bothSides">
              <wp:wrapPolygon edited="0">
                <wp:start x="-160" y="-431"/>
                <wp:lineTo x="-320" y="-324"/>
                <wp:lineTo x="-320" y="21783"/>
                <wp:lineTo x="-160" y="22215"/>
                <wp:lineTo x="21923" y="22215"/>
                <wp:lineTo x="21923" y="22107"/>
                <wp:lineTo x="22083" y="20489"/>
                <wp:lineTo x="22083" y="1402"/>
                <wp:lineTo x="21923" y="-216"/>
                <wp:lineTo x="21923" y="-431"/>
                <wp:lineTo x="-160" y="-431"/>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142865" cy="3815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1" locked="0" layoutInCell="1" allowOverlap="1" wp14:anchorId="65CE2947" wp14:editId="2242B7F5">
            <wp:simplePos x="0" y="0"/>
            <wp:positionH relativeFrom="margin">
              <wp:align>right</wp:align>
            </wp:positionH>
            <wp:positionV relativeFrom="paragraph">
              <wp:posOffset>4164330</wp:posOffset>
            </wp:positionV>
            <wp:extent cx="5161915" cy="3667125"/>
            <wp:effectExtent l="76200" t="76200" r="133985" b="142875"/>
            <wp:wrapTight wrapText="bothSides">
              <wp:wrapPolygon edited="0">
                <wp:start x="-159" y="-449"/>
                <wp:lineTo x="-319" y="-337"/>
                <wp:lineTo x="-319" y="21881"/>
                <wp:lineTo x="-159" y="22329"/>
                <wp:lineTo x="21922" y="22329"/>
                <wp:lineTo x="22081" y="21319"/>
                <wp:lineTo x="22081" y="1459"/>
                <wp:lineTo x="21922" y="-224"/>
                <wp:lineTo x="21922" y="-449"/>
                <wp:lineTo x="-159" y="-449"/>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161915" cy="3667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C1209CD" w14:textId="597C007D" w:rsidR="00F05025" w:rsidRPr="00FF54EB" w:rsidRDefault="000F0E61" w:rsidP="00826B88">
      <w:pPr>
        <w:rPr>
          <w:sz w:val="36"/>
          <w:szCs w:val="36"/>
        </w:rPr>
      </w:pPr>
      <w:r>
        <w:rPr>
          <w:noProof/>
        </w:rPr>
        <w:lastRenderedPageBreak/>
        <w:drawing>
          <wp:anchor distT="0" distB="0" distL="114300" distR="114300" simplePos="0" relativeHeight="251694080" behindDoc="1" locked="0" layoutInCell="1" allowOverlap="1" wp14:anchorId="07E59E9B" wp14:editId="720F7C95">
            <wp:simplePos x="0" y="0"/>
            <wp:positionH relativeFrom="margin">
              <wp:posOffset>367665</wp:posOffset>
            </wp:positionH>
            <wp:positionV relativeFrom="paragraph">
              <wp:posOffset>4069080</wp:posOffset>
            </wp:positionV>
            <wp:extent cx="4981575" cy="3733800"/>
            <wp:effectExtent l="76200" t="76200" r="142875" b="133350"/>
            <wp:wrapTight wrapText="bothSides">
              <wp:wrapPolygon edited="0">
                <wp:start x="-165" y="-441"/>
                <wp:lineTo x="-330" y="-331"/>
                <wp:lineTo x="-330" y="21820"/>
                <wp:lineTo x="-165" y="22261"/>
                <wp:lineTo x="21972" y="22261"/>
                <wp:lineTo x="22137" y="20939"/>
                <wp:lineTo x="22137" y="1433"/>
                <wp:lineTo x="21972" y="-220"/>
                <wp:lineTo x="21972" y="-441"/>
                <wp:lineTo x="-165" y="-441"/>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981575" cy="3733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1" locked="0" layoutInCell="1" allowOverlap="1" wp14:anchorId="67E93DC3" wp14:editId="0A6A2191">
            <wp:simplePos x="0" y="0"/>
            <wp:positionH relativeFrom="margin">
              <wp:posOffset>405765</wp:posOffset>
            </wp:positionH>
            <wp:positionV relativeFrom="paragraph">
              <wp:posOffset>135255</wp:posOffset>
            </wp:positionV>
            <wp:extent cx="4962525" cy="3790950"/>
            <wp:effectExtent l="76200" t="76200" r="142875" b="133350"/>
            <wp:wrapTight wrapText="bothSides">
              <wp:wrapPolygon edited="0">
                <wp:start x="-166" y="-434"/>
                <wp:lineTo x="-332" y="-326"/>
                <wp:lineTo x="-332" y="21817"/>
                <wp:lineTo x="-166" y="22251"/>
                <wp:lineTo x="21973" y="22251"/>
                <wp:lineTo x="22139" y="20623"/>
                <wp:lineTo x="22139" y="1411"/>
                <wp:lineTo x="21973" y="-217"/>
                <wp:lineTo x="21973" y="-434"/>
                <wp:lineTo x="-166" y="-434"/>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962525" cy="3790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sectPr w:rsidR="00F05025" w:rsidRPr="00FF54E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6D0459"/>
    <w:multiLevelType w:val="multilevel"/>
    <w:tmpl w:val="D0E4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1D4FE7"/>
    <w:multiLevelType w:val="hybridMultilevel"/>
    <w:tmpl w:val="A3407014"/>
    <w:lvl w:ilvl="0" w:tplc="6E38FBFC">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30D651BB"/>
    <w:multiLevelType w:val="multilevel"/>
    <w:tmpl w:val="5F0A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3141DB"/>
    <w:multiLevelType w:val="multilevel"/>
    <w:tmpl w:val="5E16F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9CC5C30"/>
    <w:multiLevelType w:val="multilevel"/>
    <w:tmpl w:val="CBF4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5F14C09"/>
    <w:multiLevelType w:val="multilevel"/>
    <w:tmpl w:val="6FAC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E1E7E0A"/>
    <w:multiLevelType w:val="multilevel"/>
    <w:tmpl w:val="52644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4916DC6"/>
    <w:multiLevelType w:val="multilevel"/>
    <w:tmpl w:val="039C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947207"/>
    <w:multiLevelType w:val="multilevel"/>
    <w:tmpl w:val="6942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B777B7B"/>
    <w:multiLevelType w:val="multilevel"/>
    <w:tmpl w:val="E042C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4"/>
  </w:num>
  <w:num w:numId="4">
    <w:abstractNumId w:val="3"/>
  </w:num>
  <w:num w:numId="5">
    <w:abstractNumId w:val="7"/>
  </w:num>
  <w:num w:numId="6">
    <w:abstractNumId w:val="9"/>
  </w:num>
  <w:num w:numId="7">
    <w:abstractNumId w:val="0"/>
  </w:num>
  <w:num w:numId="8">
    <w:abstractNumId w:val="6"/>
  </w:num>
  <w:num w:numId="9">
    <w:abstractNumId w:val="5"/>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F02"/>
    <w:rsid w:val="000147AF"/>
    <w:rsid w:val="00030602"/>
    <w:rsid w:val="00046328"/>
    <w:rsid w:val="00055C73"/>
    <w:rsid w:val="00061C0A"/>
    <w:rsid w:val="000653E9"/>
    <w:rsid w:val="000B5EE9"/>
    <w:rsid w:val="000E6E35"/>
    <w:rsid w:val="000F0E61"/>
    <w:rsid w:val="00170103"/>
    <w:rsid w:val="0017063C"/>
    <w:rsid w:val="00184FF3"/>
    <w:rsid w:val="001F2219"/>
    <w:rsid w:val="001F274A"/>
    <w:rsid w:val="002142BA"/>
    <w:rsid w:val="00237650"/>
    <w:rsid w:val="002379BC"/>
    <w:rsid w:val="002406F3"/>
    <w:rsid w:val="0024220F"/>
    <w:rsid w:val="00266D22"/>
    <w:rsid w:val="00275460"/>
    <w:rsid w:val="002819D4"/>
    <w:rsid w:val="00302DCF"/>
    <w:rsid w:val="00304A3B"/>
    <w:rsid w:val="00364B5B"/>
    <w:rsid w:val="0039058C"/>
    <w:rsid w:val="00395B92"/>
    <w:rsid w:val="003E3ECC"/>
    <w:rsid w:val="00485C1C"/>
    <w:rsid w:val="00486937"/>
    <w:rsid w:val="00491D79"/>
    <w:rsid w:val="00531AF6"/>
    <w:rsid w:val="005522C2"/>
    <w:rsid w:val="00553F99"/>
    <w:rsid w:val="00561A83"/>
    <w:rsid w:val="00594D36"/>
    <w:rsid w:val="005D2E72"/>
    <w:rsid w:val="005D6EDD"/>
    <w:rsid w:val="0061393C"/>
    <w:rsid w:val="0061431D"/>
    <w:rsid w:val="006405D4"/>
    <w:rsid w:val="00682D3E"/>
    <w:rsid w:val="006A32CD"/>
    <w:rsid w:val="006A5156"/>
    <w:rsid w:val="006A73DA"/>
    <w:rsid w:val="006B1F4C"/>
    <w:rsid w:val="007230A1"/>
    <w:rsid w:val="007232F9"/>
    <w:rsid w:val="00756DDB"/>
    <w:rsid w:val="007576BE"/>
    <w:rsid w:val="007A0FAB"/>
    <w:rsid w:val="00812D62"/>
    <w:rsid w:val="00815618"/>
    <w:rsid w:val="00826B88"/>
    <w:rsid w:val="00862DCD"/>
    <w:rsid w:val="00865E55"/>
    <w:rsid w:val="0087318E"/>
    <w:rsid w:val="00873CD5"/>
    <w:rsid w:val="008D0F64"/>
    <w:rsid w:val="008D32DE"/>
    <w:rsid w:val="008D5F6E"/>
    <w:rsid w:val="0090657A"/>
    <w:rsid w:val="0091556B"/>
    <w:rsid w:val="00936754"/>
    <w:rsid w:val="00957762"/>
    <w:rsid w:val="00960C19"/>
    <w:rsid w:val="0099372C"/>
    <w:rsid w:val="009B5AE5"/>
    <w:rsid w:val="009F1351"/>
    <w:rsid w:val="009F2320"/>
    <w:rsid w:val="00A05C2A"/>
    <w:rsid w:val="00A134EB"/>
    <w:rsid w:val="00A16715"/>
    <w:rsid w:val="00A61DA7"/>
    <w:rsid w:val="00A81137"/>
    <w:rsid w:val="00A95AAB"/>
    <w:rsid w:val="00AB28B7"/>
    <w:rsid w:val="00AB33E3"/>
    <w:rsid w:val="00AC4303"/>
    <w:rsid w:val="00AE0D87"/>
    <w:rsid w:val="00AE4121"/>
    <w:rsid w:val="00B34D9C"/>
    <w:rsid w:val="00B62A44"/>
    <w:rsid w:val="00B92120"/>
    <w:rsid w:val="00B9696E"/>
    <w:rsid w:val="00BA1053"/>
    <w:rsid w:val="00BA54EB"/>
    <w:rsid w:val="00BB6EE0"/>
    <w:rsid w:val="00C25FDC"/>
    <w:rsid w:val="00C61B0F"/>
    <w:rsid w:val="00C75C7F"/>
    <w:rsid w:val="00CC4716"/>
    <w:rsid w:val="00CD5480"/>
    <w:rsid w:val="00D5017B"/>
    <w:rsid w:val="00D55233"/>
    <w:rsid w:val="00D565A4"/>
    <w:rsid w:val="00D70B49"/>
    <w:rsid w:val="00E0213D"/>
    <w:rsid w:val="00E119CE"/>
    <w:rsid w:val="00E3052C"/>
    <w:rsid w:val="00E33AB3"/>
    <w:rsid w:val="00E374C3"/>
    <w:rsid w:val="00E4612B"/>
    <w:rsid w:val="00E53A83"/>
    <w:rsid w:val="00E7315B"/>
    <w:rsid w:val="00E847AE"/>
    <w:rsid w:val="00E978C6"/>
    <w:rsid w:val="00EC023B"/>
    <w:rsid w:val="00ED0B91"/>
    <w:rsid w:val="00EF608F"/>
    <w:rsid w:val="00F05025"/>
    <w:rsid w:val="00F17ECF"/>
    <w:rsid w:val="00F85338"/>
    <w:rsid w:val="00F90F02"/>
    <w:rsid w:val="00F94DE2"/>
    <w:rsid w:val="00FB35B3"/>
    <w:rsid w:val="00FC4BAA"/>
    <w:rsid w:val="00FE563F"/>
    <w:rsid w:val="00FF54EB"/>
    <w:rsid w:val="00FF57B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E2A9E"/>
  <w15:chartTrackingRefBased/>
  <w15:docId w15:val="{823700CA-C113-4B53-BC43-128093F71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7A0FA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E847A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847A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E847A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A0FAB"/>
    <w:rPr>
      <w:rFonts w:ascii="Times New Roman" w:eastAsia="Times New Roman" w:hAnsi="Times New Roman" w:cs="Times New Roman"/>
      <w:b/>
      <w:bCs/>
      <w:kern w:val="36"/>
      <w:sz w:val="48"/>
      <w:szCs w:val="48"/>
      <w:lang w:eastAsia="es-CO"/>
    </w:rPr>
  </w:style>
  <w:style w:type="paragraph" w:styleId="NormalWeb">
    <w:name w:val="Normal (Web)"/>
    <w:basedOn w:val="Normal"/>
    <w:uiPriority w:val="99"/>
    <w:semiHidden/>
    <w:unhideWhenUsed/>
    <w:rsid w:val="007A0FA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7A0FAB"/>
    <w:rPr>
      <w:b/>
      <w:bCs/>
    </w:rPr>
  </w:style>
  <w:style w:type="paragraph" w:styleId="Prrafodelista">
    <w:name w:val="List Paragraph"/>
    <w:basedOn w:val="Normal"/>
    <w:uiPriority w:val="34"/>
    <w:qFormat/>
    <w:rsid w:val="00561A83"/>
    <w:pPr>
      <w:ind w:left="720"/>
      <w:contextualSpacing/>
    </w:pPr>
  </w:style>
  <w:style w:type="character" w:styleId="nfasis">
    <w:name w:val="Emphasis"/>
    <w:basedOn w:val="Fuentedeprrafopredeter"/>
    <w:uiPriority w:val="20"/>
    <w:qFormat/>
    <w:rsid w:val="0061393C"/>
    <w:rPr>
      <w:i/>
      <w:iCs/>
    </w:rPr>
  </w:style>
  <w:style w:type="character" w:customStyle="1" w:styleId="Ttulo2Car">
    <w:name w:val="Título 2 Car"/>
    <w:basedOn w:val="Fuentedeprrafopredeter"/>
    <w:link w:val="Ttulo2"/>
    <w:uiPriority w:val="9"/>
    <w:semiHidden/>
    <w:rsid w:val="00E847A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E847A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E847A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41512">
      <w:bodyDiv w:val="1"/>
      <w:marLeft w:val="0"/>
      <w:marRight w:val="0"/>
      <w:marTop w:val="0"/>
      <w:marBottom w:val="0"/>
      <w:divBdr>
        <w:top w:val="none" w:sz="0" w:space="0" w:color="auto"/>
        <w:left w:val="none" w:sz="0" w:space="0" w:color="auto"/>
        <w:bottom w:val="none" w:sz="0" w:space="0" w:color="auto"/>
        <w:right w:val="none" w:sz="0" w:space="0" w:color="auto"/>
      </w:divBdr>
    </w:div>
    <w:div w:id="102113995">
      <w:bodyDiv w:val="1"/>
      <w:marLeft w:val="0"/>
      <w:marRight w:val="0"/>
      <w:marTop w:val="0"/>
      <w:marBottom w:val="0"/>
      <w:divBdr>
        <w:top w:val="none" w:sz="0" w:space="0" w:color="auto"/>
        <w:left w:val="none" w:sz="0" w:space="0" w:color="auto"/>
        <w:bottom w:val="none" w:sz="0" w:space="0" w:color="auto"/>
        <w:right w:val="none" w:sz="0" w:space="0" w:color="auto"/>
      </w:divBdr>
    </w:div>
    <w:div w:id="498280021">
      <w:bodyDiv w:val="1"/>
      <w:marLeft w:val="0"/>
      <w:marRight w:val="0"/>
      <w:marTop w:val="0"/>
      <w:marBottom w:val="0"/>
      <w:divBdr>
        <w:top w:val="none" w:sz="0" w:space="0" w:color="auto"/>
        <w:left w:val="none" w:sz="0" w:space="0" w:color="auto"/>
        <w:bottom w:val="none" w:sz="0" w:space="0" w:color="auto"/>
        <w:right w:val="none" w:sz="0" w:space="0" w:color="auto"/>
      </w:divBdr>
      <w:divsChild>
        <w:div w:id="845025215">
          <w:marLeft w:val="0"/>
          <w:marRight w:val="0"/>
          <w:marTop w:val="0"/>
          <w:marBottom w:val="0"/>
          <w:divBdr>
            <w:top w:val="none" w:sz="0" w:space="0" w:color="auto"/>
            <w:left w:val="none" w:sz="0" w:space="0" w:color="auto"/>
            <w:bottom w:val="none" w:sz="0" w:space="0" w:color="auto"/>
            <w:right w:val="none" w:sz="0" w:space="0" w:color="auto"/>
          </w:divBdr>
        </w:div>
      </w:divsChild>
    </w:div>
    <w:div w:id="538444685">
      <w:bodyDiv w:val="1"/>
      <w:marLeft w:val="0"/>
      <w:marRight w:val="0"/>
      <w:marTop w:val="0"/>
      <w:marBottom w:val="0"/>
      <w:divBdr>
        <w:top w:val="none" w:sz="0" w:space="0" w:color="auto"/>
        <w:left w:val="none" w:sz="0" w:space="0" w:color="auto"/>
        <w:bottom w:val="none" w:sz="0" w:space="0" w:color="auto"/>
        <w:right w:val="none" w:sz="0" w:space="0" w:color="auto"/>
      </w:divBdr>
    </w:div>
    <w:div w:id="567149062">
      <w:bodyDiv w:val="1"/>
      <w:marLeft w:val="0"/>
      <w:marRight w:val="0"/>
      <w:marTop w:val="0"/>
      <w:marBottom w:val="0"/>
      <w:divBdr>
        <w:top w:val="none" w:sz="0" w:space="0" w:color="auto"/>
        <w:left w:val="none" w:sz="0" w:space="0" w:color="auto"/>
        <w:bottom w:val="none" w:sz="0" w:space="0" w:color="auto"/>
        <w:right w:val="none" w:sz="0" w:space="0" w:color="auto"/>
      </w:divBdr>
    </w:div>
    <w:div w:id="572083597">
      <w:bodyDiv w:val="1"/>
      <w:marLeft w:val="0"/>
      <w:marRight w:val="0"/>
      <w:marTop w:val="0"/>
      <w:marBottom w:val="0"/>
      <w:divBdr>
        <w:top w:val="none" w:sz="0" w:space="0" w:color="auto"/>
        <w:left w:val="none" w:sz="0" w:space="0" w:color="auto"/>
        <w:bottom w:val="none" w:sz="0" w:space="0" w:color="auto"/>
        <w:right w:val="none" w:sz="0" w:space="0" w:color="auto"/>
      </w:divBdr>
      <w:divsChild>
        <w:div w:id="2040932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719054">
      <w:bodyDiv w:val="1"/>
      <w:marLeft w:val="0"/>
      <w:marRight w:val="0"/>
      <w:marTop w:val="0"/>
      <w:marBottom w:val="0"/>
      <w:divBdr>
        <w:top w:val="none" w:sz="0" w:space="0" w:color="auto"/>
        <w:left w:val="none" w:sz="0" w:space="0" w:color="auto"/>
        <w:bottom w:val="none" w:sz="0" w:space="0" w:color="auto"/>
        <w:right w:val="none" w:sz="0" w:space="0" w:color="auto"/>
      </w:divBdr>
      <w:divsChild>
        <w:div w:id="609048787">
          <w:marLeft w:val="0"/>
          <w:marRight w:val="0"/>
          <w:marTop w:val="0"/>
          <w:marBottom w:val="0"/>
          <w:divBdr>
            <w:top w:val="none" w:sz="0" w:space="0" w:color="auto"/>
            <w:left w:val="none" w:sz="0" w:space="0" w:color="auto"/>
            <w:bottom w:val="none" w:sz="0" w:space="0" w:color="auto"/>
            <w:right w:val="none" w:sz="0" w:space="0" w:color="auto"/>
          </w:divBdr>
        </w:div>
      </w:divsChild>
    </w:div>
    <w:div w:id="661927210">
      <w:bodyDiv w:val="1"/>
      <w:marLeft w:val="0"/>
      <w:marRight w:val="0"/>
      <w:marTop w:val="0"/>
      <w:marBottom w:val="0"/>
      <w:divBdr>
        <w:top w:val="none" w:sz="0" w:space="0" w:color="auto"/>
        <w:left w:val="none" w:sz="0" w:space="0" w:color="auto"/>
        <w:bottom w:val="none" w:sz="0" w:space="0" w:color="auto"/>
        <w:right w:val="none" w:sz="0" w:space="0" w:color="auto"/>
      </w:divBdr>
      <w:divsChild>
        <w:div w:id="1745293201">
          <w:marLeft w:val="0"/>
          <w:marRight w:val="0"/>
          <w:marTop w:val="0"/>
          <w:marBottom w:val="0"/>
          <w:divBdr>
            <w:top w:val="none" w:sz="0" w:space="0" w:color="auto"/>
            <w:left w:val="none" w:sz="0" w:space="0" w:color="auto"/>
            <w:bottom w:val="none" w:sz="0" w:space="0" w:color="auto"/>
            <w:right w:val="none" w:sz="0" w:space="0" w:color="auto"/>
          </w:divBdr>
        </w:div>
      </w:divsChild>
    </w:div>
    <w:div w:id="712729817">
      <w:bodyDiv w:val="1"/>
      <w:marLeft w:val="0"/>
      <w:marRight w:val="0"/>
      <w:marTop w:val="0"/>
      <w:marBottom w:val="0"/>
      <w:divBdr>
        <w:top w:val="none" w:sz="0" w:space="0" w:color="auto"/>
        <w:left w:val="none" w:sz="0" w:space="0" w:color="auto"/>
        <w:bottom w:val="none" w:sz="0" w:space="0" w:color="auto"/>
        <w:right w:val="none" w:sz="0" w:space="0" w:color="auto"/>
      </w:divBdr>
      <w:divsChild>
        <w:div w:id="1775859274">
          <w:marLeft w:val="0"/>
          <w:marRight w:val="0"/>
          <w:marTop w:val="0"/>
          <w:marBottom w:val="0"/>
          <w:divBdr>
            <w:top w:val="none" w:sz="0" w:space="0" w:color="auto"/>
            <w:left w:val="none" w:sz="0" w:space="0" w:color="auto"/>
            <w:bottom w:val="none" w:sz="0" w:space="0" w:color="auto"/>
            <w:right w:val="none" w:sz="0" w:space="0" w:color="auto"/>
          </w:divBdr>
        </w:div>
      </w:divsChild>
    </w:div>
    <w:div w:id="784468100">
      <w:bodyDiv w:val="1"/>
      <w:marLeft w:val="0"/>
      <w:marRight w:val="0"/>
      <w:marTop w:val="0"/>
      <w:marBottom w:val="0"/>
      <w:divBdr>
        <w:top w:val="none" w:sz="0" w:space="0" w:color="auto"/>
        <w:left w:val="none" w:sz="0" w:space="0" w:color="auto"/>
        <w:bottom w:val="none" w:sz="0" w:space="0" w:color="auto"/>
        <w:right w:val="none" w:sz="0" w:space="0" w:color="auto"/>
      </w:divBdr>
      <w:divsChild>
        <w:div w:id="1476948311">
          <w:marLeft w:val="0"/>
          <w:marRight w:val="0"/>
          <w:marTop w:val="0"/>
          <w:marBottom w:val="0"/>
          <w:divBdr>
            <w:top w:val="none" w:sz="0" w:space="0" w:color="auto"/>
            <w:left w:val="none" w:sz="0" w:space="0" w:color="auto"/>
            <w:bottom w:val="none" w:sz="0" w:space="0" w:color="auto"/>
            <w:right w:val="none" w:sz="0" w:space="0" w:color="auto"/>
          </w:divBdr>
        </w:div>
      </w:divsChild>
    </w:div>
    <w:div w:id="881333443">
      <w:bodyDiv w:val="1"/>
      <w:marLeft w:val="0"/>
      <w:marRight w:val="0"/>
      <w:marTop w:val="0"/>
      <w:marBottom w:val="0"/>
      <w:divBdr>
        <w:top w:val="none" w:sz="0" w:space="0" w:color="auto"/>
        <w:left w:val="none" w:sz="0" w:space="0" w:color="auto"/>
        <w:bottom w:val="none" w:sz="0" w:space="0" w:color="auto"/>
        <w:right w:val="none" w:sz="0" w:space="0" w:color="auto"/>
      </w:divBdr>
      <w:divsChild>
        <w:div w:id="1236473672">
          <w:marLeft w:val="0"/>
          <w:marRight w:val="0"/>
          <w:marTop w:val="0"/>
          <w:marBottom w:val="0"/>
          <w:divBdr>
            <w:top w:val="none" w:sz="0" w:space="0" w:color="auto"/>
            <w:left w:val="none" w:sz="0" w:space="0" w:color="auto"/>
            <w:bottom w:val="none" w:sz="0" w:space="0" w:color="auto"/>
            <w:right w:val="none" w:sz="0" w:space="0" w:color="auto"/>
          </w:divBdr>
        </w:div>
      </w:divsChild>
    </w:div>
    <w:div w:id="936790700">
      <w:bodyDiv w:val="1"/>
      <w:marLeft w:val="0"/>
      <w:marRight w:val="0"/>
      <w:marTop w:val="0"/>
      <w:marBottom w:val="0"/>
      <w:divBdr>
        <w:top w:val="none" w:sz="0" w:space="0" w:color="auto"/>
        <w:left w:val="none" w:sz="0" w:space="0" w:color="auto"/>
        <w:bottom w:val="none" w:sz="0" w:space="0" w:color="auto"/>
        <w:right w:val="none" w:sz="0" w:space="0" w:color="auto"/>
      </w:divBdr>
      <w:divsChild>
        <w:div w:id="1984581946">
          <w:marLeft w:val="0"/>
          <w:marRight w:val="0"/>
          <w:marTop w:val="0"/>
          <w:marBottom w:val="0"/>
          <w:divBdr>
            <w:top w:val="none" w:sz="0" w:space="0" w:color="auto"/>
            <w:left w:val="none" w:sz="0" w:space="0" w:color="auto"/>
            <w:bottom w:val="none" w:sz="0" w:space="0" w:color="auto"/>
            <w:right w:val="none" w:sz="0" w:space="0" w:color="auto"/>
          </w:divBdr>
        </w:div>
      </w:divsChild>
    </w:div>
    <w:div w:id="1174026624">
      <w:bodyDiv w:val="1"/>
      <w:marLeft w:val="0"/>
      <w:marRight w:val="0"/>
      <w:marTop w:val="0"/>
      <w:marBottom w:val="0"/>
      <w:divBdr>
        <w:top w:val="none" w:sz="0" w:space="0" w:color="auto"/>
        <w:left w:val="none" w:sz="0" w:space="0" w:color="auto"/>
        <w:bottom w:val="none" w:sz="0" w:space="0" w:color="auto"/>
        <w:right w:val="none" w:sz="0" w:space="0" w:color="auto"/>
      </w:divBdr>
      <w:divsChild>
        <w:div w:id="19049518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7701329">
      <w:bodyDiv w:val="1"/>
      <w:marLeft w:val="0"/>
      <w:marRight w:val="0"/>
      <w:marTop w:val="0"/>
      <w:marBottom w:val="0"/>
      <w:divBdr>
        <w:top w:val="none" w:sz="0" w:space="0" w:color="auto"/>
        <w:left w:val="none" w:sz="0" w:space="0" w:color="auto"/>
        <w:bottom w:val="none" w:sz="0" w:space="0" w:color="auto"/>
        <w:right w:val="none" w:sz="0" w:space="0" w:color="auto"/>
      </w:divBdr>
    </w:div>
    <w:div w:id="1448044618">
      <w:bodyDiv w:val="1"/>
      <w:marLeft w:val="0"/>
      <w:marRight w:val="0"/>
      <w:marTop w:val="0"/>
      <w:marBottom w:val="0"/>
      <w:divBdr>
        <w:top w:val="none" w:sz="0" w:space="0" w:color="auto"/>
        <w:left w:val="none" w:sz="0" w:space="0" w:color="auto"/>
        <w:bottom w:val="none" w:sz="0" w:space="0" w:color="auto"/>
        <w:right w:val="none" w:sz="0" w:space="0" w:color="auto"/>
      </w:divBdr>
    </w:div>
    <w:div w:id="1647054572">
      <w:bodyDiv w:val="1"/>
      <w:marLeft w:val="0"/>
      <w:marRight w:val="0"/>
      <w:marTop w:val="0"/>
      <w:marBottom w:val="0"/>
      <w:divBdr>
        <w:top w:val="none" w:sz="0" w:space="0" w:color="auto"/>
        <w:left w:val="none" w:sz="0" w:space="0" w:color="auto"/>
        <w:bottom w:val="none" w:sz="0" w:space="0" w:color="auto"/>
        <w:right w:val="none" w:sz="0" w:space="0" w:color="auto"/>
      </w:divBdr>
    </w:div>
    <w:div w:id="1671516598">
      <w:bodyDiv w:val="1"/>
      <w:marLeft w:val="0"/>
      <w:marRight w:val="0"/>
      <w:marTop w:val="0"/>
      <w:marBottom w:val="0"/>
      <w:divBdr>
        <w:top w:val="none" w:sz="0" w:space="0" w:color="auto"/>
        <w:left w:val="none" w:sz="0" w:space="0" w:color="auto"/>
        <w:bottom w:val="none" w:sz="0" w:space="0" w:color="auto"/>
        <w:right w:val="none" w:sz="0" w:space="0" w:color="auto"/>
      </w:divBdr>
    </w:div>
    <w:div w:id="1802579753">
      <w:bodyDiv w:val="1"/>
      <w:marLeft w:val="0"/>
      <w:marRight w:val="0"/>
      <w:marTop w:val="0"/>
      <w:marBottom w:val="0"/>
      <w:divBdr>
        <w:top w:val="none" w:sz="0" w:space="0" w:color="auto"/>
        <w:left w:val="none" w:sz="0" w:space="0" w:color="auto"/>
        <w:bottom w:val="none" w:sz="0" w:space="0" w:color="auto"/>
        <w:right w:val="none" w:sz="0" w:space="0" w:color="auto"/>
      </w:divBdr>
      <w:divsChild>
        <w:div w:id="188922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0954">
      <w:bodyDiv w:val="1"/>
      <w:marLeft w:val="0"/>
      <w:marRight w:val="0"/>
      <w:marTop w:val="0"/>
      <w:marBottom w:val="0"/>
      <w:divBdr>
        <w:top w:val="none" w:sz="0" w:space="0" w:color="auto"/>
        <w:left w:val="none" w:sz="0" w:space="0" w:color="auto"/>
        <w:bottom w:val="none" w:sz="0" w:space="0" w:color="auto"/>
        <w:right w:val="none" w:sz="0" w:space="0" w:color="auto"/>
      </w:divBdr>
      <w:divsChild>
        <w:div w:id="4921806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3461968">
      <w:bodyDiv w:val="1"/>
      <w:marLeft w:val="0"/>
      <w:marRight w:val="0"/>
      <w:marTop w:val="0"/>
      <w:marBottom w:val="0"/>
      <w:divBdr>
        <w:top w:val="none" w:sz="0" w:space="0" w:color="auto"/>
        <w:left w:val="none" w:sz="0" w:space="0" w:color="auto"/>
        <w:bottom w:val="none" w:sz="0" w:space="0" w:color="auto"/>
        <w:right w:val="none" w:sz="0" w:space="0" w:color="auto"/>
      </w:divBdr>
      <w:divsChild>
        <w:div w:id="1718969064">
          <w:marLeft w:val="0"/>
          <w:marRight w:val="0"/>
          <w:marTop w:val="0"/>
          <w:marBottom w:val="0"/>
          <w:divBdr>
            <w:top w:val="none" w:sz="0" w:space="0" w:color="auto"/>
            <w:left w:val="none" w:sz="0" w:space="0" w:color="auto"/>
            <w:bottom w:val="none" w:sz="0" w:space="0" w:color="auto"/>
            <w:right w:val="none" w:sz="0" w:space="0" w:color="auto"/>
          </w:divBdr>
        </w:div>
      </w:divsChild>
    </w:div>
    <w:div w:id="1948850038">
      <w:bodyDiv w:val="1"/>
      <w:marLeft w:val="0"/>
      <w:marRight w:val="0"/>
      <w:marTop w:val="0"/>
      <w:marBottom w:val="0"/>
      <w:divBdr>
        <w:top w:val="none" w:sz="0" w:space="0" w:color="auto"/>
        <w:left w:val="none" w:sz="0" w:space="0" w:color="auto"/>
        <w:bottom w:val="none" w:sz="0" w:space="0" w:color="auto"/>
        <w:right w:val="none" w:sz="0" w:space="0" w:color="auto"/>
      </w:divBdr>
      <w:divsChild>
        <w:div w:id="270750525">
          <w:marLeft w:val="0"/>
          <w:marRight w:val="0"/>
          <w:marTop w:val="0"/>
          <w:marBottom w:val="0"/>
          <w:divBdr>
            <w:top w:val="none" w:sz="0" w:space="0" w:color="auto"/>
            <w:left w:val="none" w:sz="0" w:space="0" w:color="auto"/>
            <w:bottom w:val="none" w:sz="0" w:space="0" w:color="auto"/>
            <w:right w:val="none" w:sz="0" w:space="0" w:color="auto"/>
          </w:divBdr>
        </w:div>
      </w:divsChild>
    </w:div>
    <w:div w:id="2007858934">
      <w:bodyDiv w:val="1"/>
      <w:marLeft w:val="0"/>
      <w:marRight w:val="0"/>
      <w:marTop w:val="0"/>
      <w:marBottom w:val="0"/>
      <w:divBdr>
        <w:top w:val="none" w:sz="0" w:space="0" w:color="auto"/>
        <w:left w:val="none" w:sz="0" w:space="0" w:color="auto"/>
        <w:bottom w:val="none" w:sz="0" w:space="0" w:color="auto"/>
        <w:right w:val="none" w:sz="0" w:space="0" w:color="auto"/>
      </w:divBdr>
    </w:div>
    <w:div w:id="2133089879">
      <w:bodyDiv w:val="1"/>
      <w:marLeft w:val="0"/>
      <w:marRight w:val="0"/>
      <w:marTop w:val="0"/>
      <w:marBottom w:val="0"/>
      <w:divBdr>
        <w:top w:val="none" w:sz="0" w:space="0" w:color="auto"/>
        <w:left w:val="none" w:sz="0" w:space="0" w:color="auto"/>
        <w:bottom w:val="none" w:sz="0" w:space="0" w:color="auto"/>
        <w:right w:val="none" w:sz="0" w:space="0" w:color="auto"/>
      </w:divBdr>
      <w:divsChild>
        <w:div w:id="13652542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1697</TotalTime>
  <Pages>27</Pages>
  <Words>1412</Words>
  <Characters>7768</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259</cp:revision>
  <dcterms:created xsi:type="dcterms:W3CDTF">2020-05-25T22:59:00Z</dcterms:created>
  <dcterms:modified xsi:type="dcterms:W3CDTF">2021-01-29T04:14:00Z</dcterms:modified>
</cp:coreProperties>
</file>