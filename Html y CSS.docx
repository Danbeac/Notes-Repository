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50770" w14:textId="77777777" w:rsidR="00797CC4" w:rsidRDefault="00797CC4" w:rsidP="00797CC4">
      <w:pPr>
        <w:rPr>
          <w:rFonts w:ascii="Times New Roman" w:hAnsi="Times New Roman" w:cs="Times New Roman"/>
          <w:b/>
          <w:bCs/>
          <w:i/>
          <w:iCs/>
          <w:sz w:val="48"/>
          <w:szCs w:val="48"/>
        </w:rPr>
      </w:pPr>
      <w:bookmarkStart w:id="0" w:name="_Hlk53255989"/>
    </w:p>
    <w:p w14:paraId="1CBB1A0C" w14:textId="77777777" w:rsidR="00797CC4"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Frontend.</w:t>
      </w:r>
    </w:p>
    <w:p w14:paraId="50E30757" w14:textId="77777777" w:rsidR="00797CC4" w:rsidRDefault="00797CC4" w:rsidP="00797CC4">
      <w:pPr>
        <w:pStyle w:val="NormalWeb"/>
      </w:pPr>
      <w:r>
        <w:rPr>
          <w:rStyle w:val="Textoennegrita"/>
        </w:rPr>
        <w:t>¿Qué es Frontend?</w:t>
      </w:r>
    </w:p>
    <w:p w14:paraId="309D6B4C" w14:textId="77777777" w:rsidR="00797CC4" w:rsidRDefault="00797CC4" w:rsidP="00797CC4">
      <w:pPr>
        <w:pStyle w:val="NormalWeb"/>
      </w:pPr>
      <w:r>
        <w:t>Frontend es la parte de un programa o dispositivo a la que un usuario puede acceder directamente. Son todas las tecnologías de diseño y desarrollo web que corren en el navegador y que se encargan de la interactividad con los usuarios.</w:t>
      </w:r>
    </w:p>
    <w:p w14:paraId="222A2285" w14:textId="77777777" w:rsidR="00797CC4" w:rsidRDefault="00797CC4" w:rsidP="00797CC4">
      <w:pPr>
        <w:pStyle w:val="NormalWeb"/>
        <w:rPr>
          <w:lang w:val="en-US"/>
        </w:rPr>
      </w:pPr>
      <w:r>
        <w:t xml:space="preserve">Un programador Frontend debe saber de códigos (HTML, CSS y JavaScript) para poder usar algunos framework o librerías que expanden sus capacidades para crear cualquier tipo de interfaces de usuarios. </w:t>
      </w:r>
      <w:r>
        <w:rPr>
          <w:lang w:val="en-US"/>
        </w:rPr>
        <w:t>React, Redux, Angular, Bootstrap, Foundation, LESS, Sass, Stylus y PostCSS son algunos de ellos.</w:t>
      </w:r>
    </w:p>
    <w:p w14:paraId="457B0EF9" w14:textId="7F9B9714" w:rsidR="00797CC4" w:rsidRDefault="00797CC4" w:rsidP="00797CC4">
      <w:pPr>
        <w:pStyle w:val="Ttulo1"/>
        <w:rPr>
          <w:lang w:val="en-US"/>
        </w:rPr>
      </w:pPr>
      <w:r>
        <w:rPr>
          <w:lang w:val="en-US"/>
        </w:rPr>
        <w:t>Backend</w:t>
      </w:r>
      <w:r w:rsidR="00311580">
        <w:rPr>
          <w:lang w:val="en-US"/>
        </w:rPr>
        <w:t>.</w:t>
      </w:r>
      <w:bookmarkStart w:id="1" w:name="_GoBack"/>
      <w:bookmarkEnd w:id="1"/>
    </w:p>
    <w:p w14:paraId="1CFA4B50" w14:textId="77777777" w:rsidR="00797CC4" w:rsidRDefault="00797CC4" w:rsidP="00797CC4">
      <w:pPr>
        <w:pStyle w:val="NormalWeb"/>
      </w:pPr>
      <w:r>
        <w:rPr>
          <w:rStyle w:val="Textoennegrita"/>
        </w:rPr>
        <w:t>¿Qué es Backend?</w:t>
      </w:r>
    </w:p>
    <w:p w14:paraId="49280245" w14:textId="77777777" w:rsidR="00797CC4" w:rsidRDefault="00797CC4" w:rsidP="00797CC4">
      <w:pPr>
        <w:rPr>
          <w:rFonts w:ascii="Times New Roman" w:hAnsi="Times New Roman" w:cs="Times New Roman"/>
        </w:rPr>
      </w:pPr>
      <w:r>
        <w:rPr>
          <w:rFonts w:ascii="Times New Roman" w:hAnsi="Times New Roman" w:cs="Times New Roman"/>
        </w:rPr>
        <w:t xml:space="preserve">Es lo opuesto a un </w:t>
      </w:r>
      <w:r>
        <w:rPr>
          <w:rStyle w:val="Textoennegrita"/>
          <w:rFonts w:ascii="Times New Roman" w:hAnsi="Times New Roman" w:cs="Times New Roman"/>
        </w:rPr>
        <w:t>Front-end</w:t>
      </w:r>
      <w:r>
        <w:rPr>
          <w:rFonts w:ascii="Times New Roman" w:hAnsi="Times New Roman" w:cs="Times New Roman"/>
        </w:rPr>
        <w:t xml:space="preserve">, ya que el Back-end trabaja en el lado del </w:t>
      </w:r>
      <w:r>
        <w:rPr>
          <w:rFonts w:ascii="Times New Roman" w:hAnsi="Times New Roman" w:cs="Times New Roman"/>
          <w:i/>
          <w:iCs/>
          <w:u w:val="single"/>
        </w:rPr>
        <w:t>servidor</w:t>
      </w:r>
      <w:r>
        <w:rPr>
          <w:rFonts w:ascii="Times New Roman" w:hAnsi="Times New Roman" w:cs="Times New Roman"/>
        </w:rPr>
        <w:t xml:space="preserve"> mientras el Front-end en el lado del </w:t>
      </w:r>
      <w:r>
        <w:rPr>
          <w:rFonts w:ascii="Times New Roman" w:hAnsi="Times New Roman" w:cs="Times New Roman"/>
          <w:i/>
          <w:iCs/>
          <w:u w:val="single"/>
        </w:rPr>
        <w:t>cliente</w:t>
      </w:r>
      <w:r>
        <w:rPr>
          <w:rFonts w:ascii="Times New Roman" w:hAnsi="Times New Roman" w:cs="Times New Roman"/>
        </w:rPr>
        <w:t>.</w:t>
      </w:r>
    </w:p>
    <w:p w14:paraId="1EEBF27A" w14:textId="77777777" w:rsidR="00797CC4" w:rsidRDefault="00797CC4" w:rsidP="00797CC4">
      <w:pPr>
        <w:rPr>
          <w:rFonts w:ascii="Times New Roman" w:hAnsi="Times New Roman" w:cs="Times New Roman"/>
          <w:b/>
          <w:bCs/>
          <w:i/>
          <w:iCs/>
          <w:sz w:val="48"/>
          <w:szCs w:val="48"/>
        </w:rPr>
      </w:pPr>
      <w:r>
        <w:rPr>
          <w:rFonts w:ascii="Times New Roman" w:hAnsi="Times New Roman" w:cs="Times New Roman"/>
        </w:rPr>
        <w:t>Un programador Backend es el responsable de manejar toda la lógica que hay detrás de una petición dada por el navegador.</w:t>
      </w:r>
      <w:r>
        <w:rPr>
          <w:rFonts w:ascii="Times New Roman" w:hAnsi="Times New Roman" w:cs="Times New Roman"/>
        </w:rPr>
        <w:br/>
        <w:t xml:space="preserve">Una característica que lo diferencia del </w:t>
      </w:r>
      <w:r>
        <w:rPr>
          <w:rStyle w:val="Textoennegrita"/>
          <w:rFonts w:ascii="Times New Roman" w:hAnsi="Times New Roman" w:cs="Times New Roman"/>
        </w:rPr>
        <w:t>Front-end</w:t>
      </w:r>
      <w:r>
        <w:rPr>
          <w:rFonts w:ascii="Times New Roman" w:hAnsi="Times New Roman" w:cs="Times New Roman"/>
        </w:rPr>
        <w:t xml:space="preserve"> es que no tiene estándares, ya que tiene varios lenguajes de programación </w:t>
      </w:r>
      <w:r>
        <w:rPr>
          <w:rStyle w:val="Textoennegrita"/>
          <w:rFonts w:ascii="Times New Roman" w:hAnsi="Times New Roman" w:cs="Times New Roman"/>
        </w:rPr>
        <w:t>(Node.js, Python, PHP, Ruby, GO, Java, .NET entre otros)</w:t>
      </w:r>
      <w:r>
        <w:rPr>
          <w:rFonts w:ascii="Times New Roman" w:hAnsi="Times New Roman" w:cs="Times New Roman"/>
        </w:rPr>
        <w:t xml:space="preserve"> . Los cuales estos lenguajes tienen sus propios frameworks como Django (Python), Lavarel (PHP), Rails (Ruby), Express (JS), Spring (Java).</w:t>
      </w:r>
    </w:p>
    <w:p w14:paraId="5CC1EAE4" w14:textId="77777777" w:rsidR="00797CC4" w:rsidRDefault="00797CC4" w:rsidP="00797CC4">
      <w:pPr>
        <w:pStyle w:val="Ttulo1"/>
      </w:pPr>
      <w:r>
        <w:t>Fullstack</w:t>
      </w:r>
    </w:p>
    <w:p w14:paraId="165D0BFD" w14:textId="77777777" w:rsidR="00797CC4" w:rsidRDefault="00797CC4" w:rsidP="00797CC4">
      <w:pPr>
        <w:rPr>
          <w:rFonts w:ascii="Times New Roman" w:hAnsi="Times New Roman" w:cs="Times New Roman"/>
          <w:sz w:val="48"/>
          <w:szCs w:val="48"/>
        </w:rPr>
      </w:pPr>
      <w:r>
        <w:rPr>
          <w:rFonts w:ascii="Times New Roman" w:hAnsi="Times New Roman" w:cs="Times New Roman"/>
        </w:rPr>
        <w:t xml:space="preserve">Un Desarrollador </w:t>
      </w:r>
      <w:r>
        <w:rPr>
          <w:rStyle w:val="Textoennegrita"/>
          <w:rFonts w:ascii="Times New Roman" w:hAnsi="Times New Roman" w:cs="Times New Roman"/>
        </w:rPr>
        <w:t>Fullstack</w:t>
      </w:r>
      <w:r>
        <w:rPr>
          <w:rFonts w:ascii="Times New Roman" w:hAnsi="Times New Roman" w:cs="Times New Roman"/>
        </w:rPr>
        <w:t xml:space="preserve"> es alguien que tiene conocimientos tanto del </w:t>
      </w:r>
      <w:r>
        <w:rPr>
          <w:rStyle w:val="Textoennegrita"/>
          <w:rFonts w:ascii="Times New Roman" w:hAnsi="Times New Roman" w:cs="Times New Roman"/>
        </w:rPr>
        <w:t>Front-end</w:t>
      </w:r>
      <w:r>
        <w:rPr>
          <w:rFonts w:ascii="Times New Roman" w:hAnsi="Times New Roman" w:cs="Times New Roman"/>
        </w:rPr>
        <w:t xml:space="preserve"> como del </w:t>
      </w:r>
      <w:r>
        <w:rPr>
          <w:rStyle w:val="Textoennegrita"/>
          <w:rFonts w:ascii="Times New Roman" w:hAnsi="Times New Roman" w:cs="Times New Roman"/>
        </w:rPr>
        <w:t>Back-end</w:t>
      </w:r>
      <w:r>
        <w:rPr>
          <w:rFonts w:ascii="Times New Roman" w:hAnsi="Times New Roman" w:cs="Times New Roman"/>
        </w:rPr>
        <w:t xml:space="preserve">, es alguien que entiende cómo funciona un producto web desde principio a fin. Desde la </w:t>
      </w:r>
      <w:r>
        <w:rPr>
          <w:rFonts w:ascii="Times New Roman" w:hAnsi="Times New Roman" w:cs="Times New Roman"/>
          <w:b/>
          <w:bCs/>
          <w:i/>
          <w:iCs/>
        </w:rPr>
        <w:t>idea</w:t>
      </w:r>
      <w:r>
        <w:rPr>
          <w:rFonts w:ascii="Times New Roman" w:hAnsi="Times New Roman" w:cs="Times New Roman"/>
        </w:rPr>
        <w:t xml:space="preserve">, hasta la </w:t>
      </w:r>
      <w:r>
        <w:rPr>
          <w:rFonts w:ascii="Times New Roman" w:hAnsi="Times New Roman" w:cs="Times New Roman"/>
          <w:b/>
          <w:bCs/>
          <w:i/>
          <w:iCs/>
        </w:rPr>
        <w:t>producción</w:t>
      </w:r>
      <w:r>
        <w:rPr>
          <w:rFonts w:ascii="Times New Roman" w:hAnsi="Times New Roman" w:cs="Times New Roman"/>
        </w:rPr>
        <w:t>.</w:t>
      </w:r>
      <w:r>
        <w:rPr>
          <w:rFonts w:ascii="Times New Roman" w:hAnsi="Times New Roman" w:cs="Times New Roman"/>
        </w:rPr>
        <w:br/>
        <w:t>Sin dudas tiene un alto conocimiento acerca de una aplicación web.</w:t>
      </w:r>
      <w:r>
        <w:rPr>
          <w:rFonts w:ascii="Times New Roman" w:hAnsi="Times New Roman" w:cs="Times New Roman"/>
        </w:rPr>
        <w:br/>
        <w:t xml:space="preserve">Pero Hey! Ellos tienen sus áreas de especialización, ya sea </w:t>
      </w:r>
      <w:r>
        <w:rPr>
          <w:rStyle w:val="Textoennegrita"/>
          <w:rFonts w:ascii="Times New Roman" w:hAnsi="Times New Roman" w:cs="Times New Roman"/>
        </w:rPr>
        <w:t>Front-end</w:t>
      </w:r>
      <w:r>
        <w:rPr>
          <w:rFonts w:ascii="Times New Roman" w:hAnsi="Times New Roman" w:cs="Times New Roman"/>
        </w:rPr>
        <w:t xml:space="preserve"> o </w:t>
      </w:r>
      <w:r>
        <w:rPr>
          <w:rStyle w:val="Textoennegrita"/>
          <w:rFonts w:ascii="Times New Roman" w:hAnsi="Times New Roman" w:cs="Times New Roman"/>
        </w:rPr>
        <w:t>Back-end</w:t>
      </w:r>
      <w:r>
        <w:rPr>
          <w:rFonts w:ascii="Times New Roman" w:hAnsi="Times New Roman" w:cs="Times New Roman"/>
        </w:rPr>
        <w:br/>
      </w:r>
    </w:p>
    <w:p w14:paraId="0AA1B69D" w14:textId="1D781240" w:rsidR="00797CC4" w:rsidRDefault="00797CC4" w:rsidP="00797CC4">
      <w:pPr>
        <w:jc w:val="center"/>
        <w:rPr>
          <w:rFonts w:ascii="Times New Roman" w:hAnsi="Times New Roman" w:cs="Times New Roman"/>
        </w:rPr>
      </w:pPr>
      <w:r>
        <w:rPr>
          <w:rStyle w:val="Textoennegrita"/>
        </w:rPr>
        <w:t>Full Stack</w:t>
      </w:r>
      <w:r>
        <w:rPr>
          <w:rFonts w:ascii="Times New Roman" w:hAnsi="Times New Roman" w:cs="Times New Roman"/>
        </w:rPr>
        <w:t>: Entenderlo todo. NO saberlo todo.</w:t>
      </w:r>
    </w:p>
    <w:p w14:paraId="2260DEC5" w14:textId="794EE3E9" w:rsidR="00797CC4" w:rsidRDefault="00797CC4" w:rsidP="00797CC4">
      <w:pPr>
        <w:jc w:val="center"/>
        <w:rPr>
          <w:rFonts w:ascii="Times New Roman" w:hAnsi="Times New Roman" w:cs="Times New Roman"/>
        </w:rPr>
      </w:pPr>
    </w:p>
    <w:p w14:paraId="6F82AE7A" w14:textId="77777777"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lastRenderedPageBreak/>
        <w:t>¿Cómo se construye la tecnología web?</w:t>
      </w:r>
    </w:p>
    <w:p w14:paraId="036C6BDF"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7172ECB3"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60EF930D"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61E935A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ABC695D"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3922EDE0"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p>
    <w:p w14:paraId="0C0C8318" w14:textId="77777777" w:rsidR="00797CC4" w:rsidRDefault="00797CC4" w:rsidP="00797CC4">
      <w:pPr>
        <w:pStyle w:val="Ttulo1"/>
      </w:pPr>
      <w:r>
        <w:t>Comprendamos Internet</w:t>
      </w:r>
    </w:p>
    <w:p w14:paraId="570DE597" w14:textId="77777777" w:rsidR="00797CC4" w:rsidRDefault="00797CC4" w:rsidP="00797CC4">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4B2DC2B2" w14:textId="77777777" w:rsidR="00797CC4" w:rsidRDefault="00797CC4" w:rsidP="00797CC4">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359315A2" w14:textId="77777777" w:rsidR="00797CC4" w:rsidRDefault="00797CC4" w:rsidP="00797CC4">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66B1C210" w14:textId="77777777" w:rsidR="00797CC4" w:rsidRDefault="00797CC4" w:rsidP="00797CC4">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4C6ED453" w14:textId="77777777" w:rsidR="00797CC4" w:rsidRDefault="00797CC4" w:rsidP="00797CC4">
      <w:pPr>
        <w:pStyle w:val="NormalWeb"/>
      </w:pPr>
      <w:r>
        <w:lastRenderedPageBreak/>
        <w:t xml:space="preserve">La </w:t>
      </w:r>
      <w:r>
        <w:rPr>
          <w:rStyle w:val="Textoennegrita"/>
        </w:rPr>
        <w:t>tecnología de la información</w:t>
      </w:r>
      <w:r>
        <w:t xml:space="preserve"> es la aplicación de ordenadores y equipos de telecomunicación para almacenar, recuperar, transmitir y manipular datos, con frecuencia, utilizado en el contexto de negocios o empresas.</w:t>
      </w:r>
    </w:p>
    <w:p w14:paraId="52D45F4D" w14:textId="77777777" w:rsidR="00797CC4" w:rsidRDefault="00797CC4" w:rsidP="00797CC4">
      <w:pPr>
        <w:pStyle w:val="NormalWeb"/>
      </w:pPr>
      <w:r>
        <w:t xml:space="preserve">La </w:t>
      </w:r>
      <w:r>
        <w:rPr>
          <w:rStyle w:val="Textoennegrita"/>
        </w:rPr>
        <w:t>Comunicación Síncrona</w:t>
      </w:r>
      <w:r>
        <w:t xml:space="preserve"> es comunicación en tiempo real, por ejemplo, en aplicaciones de mensajería y videochat. Sin embargo, también existe la </w:t>
      </w:r>
      <w:r>
        <w:rPr>
          <w:rStyle w:val="Textoennegrita"/>
        </w:rPr>
        <w:t>Comunicación Asíncrona</w:t>
      </w:r>
      <w:r>
        <w:t>, comunicación en tiempo NO real, así funciona Gmail, puede pasar que recibamos un nuevo correo, pero no lo leemos inmediatamente lo envían, por eso es comunicación asíncrona.</w:t>
      </w:r>
    </w:p>
    <w:p w14:paraId="628A5243" w14:textId="77777777" w:rsidR="00797CC4" w:rsidRDefault="00797CC4" w:rsidP="00797CC4">
      <w:pPr>
        <w:jc w:val="center"/>
        <w:rPr>
          <w:rFonts w:ascii="Times New Roman" w:hAnsi="Times New Roman" w:cs="Times New Roman"/>
        </w:rPr>
      </w:pPr>
    </w:p>
    <w:p w14:paraId="78E7665F" w14:textId="3858DD12" w:rsidR="00797CC4" w:rsidRDefault="00797CC4" w:rsidP="00797CC4">
      <w:pPr>
        <w:rPr>
          <w:rFonts w:ascii="Times New Roman" w:hAnsi="Times New Roman" w:cs="Times New Roman"/>
          <w:b/>
          <w:bCs/>
          <w:i/>
          <w:iCs/>
          <w:sz w:val="48"/>
          <w:szCs w:val="48"/>
        </w:rPr>
      </w:pPr>
    </w:p>
    <w:p w14:paraId="4425DC0C" w14:textId="7B779066" w:rsidR="00797CC4" w:rsidRDefault="00797CC4" w:rsidP="00797CC4">
      <w:pPr>
        <w:rPr>
          <w:rFonts w:ascii="Times New Roman" w:hAnsi="Times New Roman" w:cs="Times New Roman"/>
          <w:b/>
          <w:bCs/>
          <w:i/>
          <w:iCs/>
          <w:sz w:val="48"/>
          <w:szCs w:val="48"/>
        </w:rPr>
      </w:pPr>
    </w:p>
    <w:p w14:paraId="34EB834E" w14:textId="4A1910B1" w:rsidR="00797CC4" w:rsidRDefault="00797CC4" w:rsidP="00797CC4">
      <w:pPr>
        <w:rPr>
          <w:rFonts w:ascii="Times New Roman" w:hAnsi="Times New Roman" w:cs="Times New Roman"/>
          <w:b/>
          <w:bCs/>
          <w:i/>
          <w:iCs/>
          <w:sz w:val="48"/>
          <w:szCs w:val="48"/>
        </w:rPr>
      </w:pPr>
    </w:p>
    <w:p w14:paraId="3EA22979" w14:textId="6E1DD242" w:rsidR="00797CC4" w:rsidRDefault="00797CC4" w:rsidP="00797CC4">
      <w:pPr>
        <w:rPr>
          <w:rFonts w:ascii="Times New Roman" w:hAnsi="Times New Roman" w:cs="Times New Roman"/>
          <w:b/>
          <w:bCs/>
          <w:i/>
          <w:iCs/>
          <w:sz w:val="48"/>
          <w:szCs w:val="48"/>
        </w:rPr>
      </w:pPr>
    </w:p>
    <w:p w14:paraId="09181CE0" w14:textId="7D186A41" w:rsidR="00797CC4" w:rsidRDefault="00797CC4" w:rsidP="00797CC4">
      <w:pPr>
        <w:rPr>
          <w:rFonts w:ascii="Times New Roman" w:hAnsi="Times New Roman" w:cs="Times New Roman"/>
          <w:b/>
          <w:bCs/>
          <w:i/>
          <w:iCs/>
          <w:sz w:val="48"/>
          <w:szCs w:val="48"/>
        </w:rPr>
      </w:pPr>
    </w:p>
    <w:p w14:paraId="307433C3" w14:textId="74F27FD3" w:rsidR="00797CC4" w:rsidRDefault="00797CC4" w:rsidP="00797CC4">
      <w:pPr>
        <w:rPr>
          <w:rFonts w:ascii="Times New Roman" w:hAnsi="Times New Roman" w:cs="Times New Roman"/>
          <w:b/>
          <w:bCs/>
          <w:i/>
          <w:iCs/>
          <w:sz w:val="48"/>
          <w:szCs w:val="48"/>
        </w:rPr>
      </w:pPr>
    </w:p>
    <w:p w14:paraId="161EC681" w14:textId="77777777" w:rsidR="00797CC4" w:rsidRDefault="00797CC4" w:rsidP="00797CC4">
      <w:pPr>
        <w:rPr>
          <w:rFonts w:ascii="Times New Roman" w:hAnsi="Times New Roman" w:cs="Times New Roman"/>
          <w:b/>
          <w:bCs/>
          <w:i/>
          <w:iCs/>
          <w:sz w:val="48"/>
          <w:szCs w:val="48"/>
        </w:rPr>
      </w:pPr>
    </w:p>
    <w:p w14:paraId="604F3356" w14:textId="77777777" w:rsidR="00797CC4" w:rsidRDefault="00797CC4" w:rsidP="00797CC4">
      <w:pPr>
        <w:jc w:val="center"/>
        <w:rPr>
          <w:rFonts w:ascii="Times New Roman" w:hAnsi="Times New Roman" w:cs="Times New Roman"/>
        </w:rPr>
      </w:pPr>
    </w:p>
    <w:p w14:paraId="59714893" w14:textId="77777777" w:rsidR="00797CC4" w:rsidRDefault="00797CC4" w:rsidP="00797CC4">
      <w:pPr>
        <w:jc w:val="center"/>
        <w:rPr>
          <w:rFonts w:ascii="Times New Roman" w:hAnsi="Times New Roman" w:cs="Times New Roman"/>
          <w:sz w:val="48"/>
          <w:szCs w:val="48"/>
        </w:rPr>
      </w:pPr>
      <w:r>
        <w:rPr>
          <w:rFonts w:ascii="Times New Roman" w:hAnsi="Times New Roman" w:cs="Times New Roman"/>
          <w:noProof/>
        </w:rPr>
        <w:lastRenderedPageBreak/>
        <w:drawing>
          <wp:inline distT="0" distB="0" distL="0" distR="0" wp14:anchorId="4B03D0FB" wp14:editId="6C7516E8">
            <wp:extent cx="4133850" cy="3114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33850" cy="3114675"/>
                    </a:xfrm>
                    <a:prstGeom prst="rect">
                      <a:avLst/>
                    </a:prstGeom>
                    <a:noFill/>
                    <a:ln>
                      <a:noFill/>
                    </a:ln>
                  </pic:spPr>
                </pic:pic>
              </a:graphicData>
            </a:graphic>
          </wp:inline>
        </w:drawing>
      </w:r>
    </w:p>
    <w:p w14:paraId="69FA238A" w14:textId="77777777" w:rsidR="00797CC4" w:rsidRDefault="00797CC4" w:rsidP="00797CC4">
      <w:pPr>
        <w:jc w:val="center"/>
        <w:rPr>
          <w:rFonts w:ascii="Times New Roman" w:hAnsi="Times New Roman" w:cs="Times New Roman"/>
          <w:sz w:val="48"/>
          <w:szCs w:val="48"/>
        </w:rPr>
      </w:pPr>
    </w:p>
    <w:p w14:paraId="3C3253CD" w14:textId="77777777" w:rsidR="00797CC4" w:rsidRDefault="00797CC4" w:rsidP="00797CC4">
      <w:pPr>
        <w:rPr>
          <w:rFonts w:ascii="Times New Roman" w:hAnsi="Times New Roman" w:cs="Times New Roman"/>
          <w:sz w:val="48"/>
          <w:szCs w:val="48"/>
        </w:rPr>
      </w:pPr>
      <w:r>
        <w:rPr>
          <w:rFonts w:ascii="Times New Roman" w:hAnsi="Times New Roman" w:cs="Times New Roman"/>
          <w:noProof/>
        </w:rPr>
        <w:drawing>
          <wp:inline distT="0" distB="0" distL="0" distR="0" wp14:anchorId="62FCA76F" wp14:editId="11B02F8F">
            <wp:extent cx="2924175" cy="33718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24175" cy="3371850"/>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2F1D3972" wp14:editId="0F31A29C">
            <wp:extent cx="2619375" cy="33623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9375" cy="3362325"/>
                    </a:xfrm>
                    <a:prstGeom prst="rect">
                      <a:avLst/>
                    </a:prstGeom>
                    <a:noFill/>
                    <a:ln>
                      <a:noFill/>
                    </a:ln>
                  </pic:spPr>
                </pic:pic>
              </a:graphicData>
            </a:graphic>
          </wp:inline>
        </w:drawing>
      </w:r>
    </w:p>
    <w:p w14:paraId="7306C05E" w14:textId="77777777" w:rsidR="00797CC4" w:rsidRDefault="00797CC4" w:rsidP="00797CC4">
      <w:pPr>
        <w:pStyle w:val="Ttulo1"/>
      </w:pPr>
    </w:p>
    <w:p w14:paraId="078EF5EB" w14:textId="77777777" w:rsidR="00797CC4" w:rsidRDefault="00797CC4" w:rsidP="00797CC4">
      <w:pPr>
        <w:pStyle w:val="Ttulo1"/>
      </w:pPr>
    </w:p>
    <w:p w14:paraId="71C5C42C" w14:textId="35B1F84A" w:rsidR="00797CC4" w:rsidRDefault="00797CC4" w:rsidP="00797CC4">
      <w:pPr>
        <w:pStyle w:val="Ttulo1"/>
      </w:pPr>
      <w:r>
        <w:lastRenderedPageBreak/>
        <w:t>Anatomía de una etiqueta de HTML</w:t>
      </w:r>
    </w:p>
    <w:p w14:paraId="6C448275" w14:textId="5DC26ECC"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0" locked="0" layoutInCell="1" allowOverlap="1" wp14:anchorId="591CD776" wp14:editId="7C1EED93">
            <wp:simplePos x="0" y="0"/>
            <wp:positionH relativeFrom="margin">
              <wp:posOffset>771525</wp:posOffset>
            </wp:positionH>
            <wp:positionV relativeFrom="paragraph">
              <wp:posOffset>57150</wp:posOffset>
            </wp:positionV>
            <wp:extent cx="4362450" cy="3000375"/>
            <wp:effectExtent l="76200" t="76200" r="133350" b="142875"/>
            <wp:wrapSquare wrapText="bothSides"/>
            <wp:docPr id="54" name="Imagen 54"/>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8">
                      <a:extLst>
                        <a:ext uri="{28A0092B-C50C-407E-A947-70E740481C1C}">
                          <a14:useLocalDpi xmlns:a14="http://schemas.microsoft.com/office/drawing/2010/main" val="0"/>
                        </a:ext>
                      </a:extLst>
                    </a:blip>
                    <a:stretch>
                      <a:fillRect/>
                    </a:stretch>
                  </pic:blipFill>
                  <pic:spPr>
                    <a:xfrm>
                      <a:off x="0" y="0"/>
                      <a:ext cx="436245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7097">
        <w:t xml:space="preserve">       </w:t>
      </w:r>
      <w:r w:rsidRPr="00831AF8">
        <w:rPr>
          <w:rFonts w:ascii="Times New Roman" w:eastAsia="Times New Roman" w:hAnsi="Times New Roman" w:cs="Times New Roman"/>
          <w:b/>
          <w:bCs/>
          <w:kern w:val="36"/>
          <w:sz w:val="48"/>
          <w:szCs w:val="48"/>
          <w:lang w:eastAsia="es-CO"/>
        </w:rPr>
        <w:t>Etiquetas y sus atributos</w:t>
      </w:r>
    </w:p>
    <w:p w14:paraId="1B4DC56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119AE6D9"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E96D1EB" w14:textId="371C5B61"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la misma.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r w:rsidR="009037BD" w:rsidRPr="00831AF8">
        <w:rPr>
          <w:rFonts w:ascii="Times New Roman" w:eastAsia="Times New Roman" w:hAnsi="Times New Roman" w:cs="Times New Roman"/>
          <w:sz w:val="24"/>
          <w:szCs w:val="24"/>
          <w:lang w:eastAsia="es-CO"/>
        </w:rPr>
        <w:t>está</w:t>
      </w:r>
      <w:r w:rsidRPr="00831AF8">
        <w:rPr>
          <w:rFonts w:ascii="Times New Roman" w:eastAsia="Times New Roman" w:hAnsi="Times New Roman" w:cs="Times New Roman"/>
          <w:sz w:val="24"/>
          <w:szCs w:val="24"/>
          <w:lang w:eastAsia="es-CO"/>
        </w:rPr>
        <w:t xml:space="preserve"> en un idioma específico:</w:t>
      </w:r>
    </w:p>
    <w:p w14:paraId="7B002253" w14:textId="67129AF3"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&lt;html </w:t>
      </w:r>
      <w:r w:rsidRPr="005D7C81">
        <w:rPr>
          <w:rFonts w:ascii="Courier New" w:eastAsia="Times New Roman" w:hAnsi="Courier New" w:cs="Courier New"/>
          <w:sz w:val="20"/>
          <w:szCs w:val="20"/>
          <w:highlight w:val="yellow"/>
          <w:lang w:eastAsia="es-CO"/>
        </w:rPr>
        <w:t>lang="es"&gt;</w:t>
      </w:r>
      <w:r w:rsidRPr="00831AF8">
        <w:rPr>
          <w:rFonts w:ascii="Courier New" w:eastAsia="Times New Roman" w:hAnsi="Courier New" w:cs="Courier New"/>
          <w:sz w:val="20"/>
          <w:szCs w:val="20"/>
          <w:lang w:eastAsia="es-CO"/>
        </w:rPr>
        <w:t>Contenido en Español&lt;/html&gt;</w:t>
      </w:r>
    </w:p>
    <w:p w14:paraId="4F31B107"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40614285"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6E41AE26" w14:textId="7F803D40"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68C2CCBB"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1435158D" w14:textId="28792632"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4104E7A0" w14:textId="77777777" w:rsidR="00FD46C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4C7C387" w14:textId="2D9ED2AC" w:rsidR="00FD46C6" w:rsidRPr="00523FD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4EA4D91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encontrarán </w:t>
      </w:r>
      <w:r w:rsidRPr="00523FD6">
        <w:rPr>
          <w:rFonts w:ascii="Times New Roman" w:eastAsia="Times New Roman" w:hAnsi="Times New Roman" w:cs="Times New Roman"/>
          <w:sz w:val="24"/>
          <w:szCs w:val="24"/>
          <w:lang w:eastAsia="es-CO"/>
        </w:rPr>
        <w:t>algunas de las etiquetas más utilizadas y para qué sirven.</w:t>
      </w:r>
    </w:p>
    <w:p w14:paraId="25288F3C" w14:textId="77777777" w:rsidR="00FD46C6" w:rsidRPr="00523FD6" w:rsidRDefault="00311580" w:rsidP="00FD46C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E0AF0E1">
          <v:rect id="_x0000_i1025" style="width:0;height:1.5pt" o:hralign="center" o:hrstd="t" o:hr="t" fillcolor="#a0a0a0" stroked="f"/>
        </w:pict>
      </w:r>
    </w:p>
    <w:p w14:paraId="200BC8C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7F21C41E"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4D6DA696"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029CB3B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50A74A8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3CE3B940"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título del documento, el cual se muestra en la barra de título del navegador o en las pestañas de página. Solamente puede contener texto y cualquier otra etiqueta contenida no será interpretada.</w:t>
      </w:r>
    </w:p>
    <w:p w14:paraId="0746954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39DAAEFF"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78486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27F44A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2778B5D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5CE4114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3476C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4CC5978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3528E2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21252B6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29FF5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44C1F29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5F850B0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&lt;nav&gt;</w:t>
      </w:r>
    </w:p>
    <w:p w14:paraId="0E05333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788B4BE7"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12EBC53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79F9C92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7EA81A17"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11FDD4A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51D4AF1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674EC333"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&lt;header&gt;</w:t>
      </w:r>
    </w:p>
    <w:p w14:paraId="53A3694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3F0B666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365009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44D4AC5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2DE59A9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5C688A2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3188678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58F7DDA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37FF8A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617B4A08"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51D40406"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4DAB425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&lt;iframe&gt;</w:t>
      </w:r>
    </w:p>
    <w:p w14:paraId="3E1C7CCA"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65EC16EA"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2D37FE6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5828794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3C0B4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32E38A3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5E3B012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18A726F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5F8E41E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comentario aparte, es decir, textos secundarios como un descargo de responsabilidad o una nota de derechos de autoría, que no son esenciales para la comprensión del documento.</w:t>
      </w:r>
    </w:p>
    <w:p w14:paraId="6F83C80F" w14:textId="77777777" w:rsidR="00FD46C6" w:rsidRDefault="00FD46C6" w:rsidP="00FD46C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9"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047E953D" w14:textId="5388801D" w:rsidR="00797CC4" w:rsidRDefault="00797CC4" w:rsidP="00797CC4">
      <w:pPr>
        <w:pStyle w:val="Ttulo1"/>
      </w:pPr>
    </w:p>
    <w:p w14:paraId="63399512" w14:textId="77777777" w:rsidR="00975DDE" w:rsidRDefault="00975DDE" w:rsidP="00975DDE">
      <w:pPr>
        <w:pStyle w:val="Ttulo1"/>
      </w:pPr>
      <w:r>
        <w:t>Estructura básica de HTML y head</w:t>
      </w:r>
    </w:p>
    <w:bookmarkEnd w:id="0"/>
    <w:p w14:paraId="3318C069" w14:textId="6AEC75CC" w:rsidR="00975DDE" w:rsidRDefault="00975DDE" w:rsidP="00975DDE">
      <w:pPr>
        <w:pStyle w:val="Ttulo1"/>
      </w:pPr>
      <w:r>
        <w:rPr>
          <w:noProof/>
        </w:rPr>
        <w:drawing>
          <wp:inline distT="0" distB="0" distL="0" distR="0" wp14:anchorId="4F2B3419" wp14:editId="34A9ADA8">
            <wp:extent cx="5610225" cy="26193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6E62324" w14:textId="77777777" w:rsidR="00494455" w:rsidRPr="007E5F41" w:rsidRDefault="00494455" w:rsidP="00494455">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lastRenderedPageBreak/>
        <w:t xml:space="preserve">Links. </w:t>
      </w:r>
      <w:r w:rsidRPr="007E5F41">
        <w:rPr>
          <w:rFonts w:ascii="Times New Roman" w:hAnsi="Times New Roman" w:cs="Times New Roman"/>
          <w:b/>
          <w:bCs/>
          <w:i/>
          <w:iCs/>
          <w:sz w:val="48"/>
          <w:szCs w:val="48"/>
        </w:rPr>
        <w:t>&lt;link&gt;</w:t>
      </w:r>
    </w:p>
    <w:p w14:paraId="55DF0547" w14:textId="77777777" w:rsidR="00494455" w:rsidRDefault="00494455" w:rsidP="00494455">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67DA4F87" w14:textId="77777777" w:rsidR="00494455" w:rsidRPr="00DD45E2" w:rsidRDefault="00494455" w:rsidP="00494455">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0C74DAC3" w14:textId="77777777" w:rsidR="00494455" w:rsidRDefault="00494455" w:rsidP="00494455">
      <w:pPr>
        <w:rPr>
          <w:rFonts w:ascii="Times New Roman" w:hAnsi="Times New Roman" w:cs="Times New Roman"/>
          <w:sz w:val="48"/>
          <w:szCs w:val="48"/>
          <w:lang w:val="en-US"/>
        </w:rPr>
      </w:pPr>
    </w:p>
    <w:p w14:paraId="79F91732" w14:textId="77777777" w:rsidR="00494455" w:rsidRDefault="00494455" w:rsidP="00494455">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(&lt;ol&gt;)</w:t>
      </w:r>
    </w:p>
    <w:p w14:paraId="63FBC762"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D1CDBE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Ordenadas --&gt;</w:t>
      </w:r>
    </w:p>
    <w:p w14:paraId="672E37C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31F23A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0CA7FE16"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23CB56D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CFC043"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F0FA6B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67C05FD"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EFE7B46"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3CC076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54474CD"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7E419E68"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999999"/>
          <w:sz w:val="21"/>
          <w:szCs w:val="21"/>
          <w:lang w:val="en-US" w:eastAsia="es-CO"/>
        </w:rPr>
        <w:t>&lt;!-- Item --&gt;</w:t>
      </w:r>
    </w:p>
    <w:p w14:paraId="3666F5FD" w14:textId="77777777" w:rsidR="00494455" w:rsidRPr="00A20D24" w:rsidRDefault="00494455" w:rsidP="00494455">
      <w:pPr>
        <w:shd w:val="clear" w:color="auto" w:fill="282822"/>
        <w:spacing w:after="0" w:line="285" w:lineRule="atLeast"/>
        <w:rPr>
          <w:rFonts w:ascii="Consolas" w:eastAsia="Times New Roman" w:hAnsi="Consolas" w:cs="Times New Roman"/>
          <w:color w:val="FFFFFF"/>
          <w:sz w:val="21"/>
          <w:szCs w:val="21"/>
          <w:lang w:val="en-US" w:eastAsia="es-CO"/>
        </w:rPr>
      </w:pPr>
      <w:r w:rsidRPr="000B7ADC">
        <w:rPr>
          <w:rFonts w:ascii="Consolas" w:eastAsia="Times New Roman" w:hAnsi="Consolas" w:cs="Times New Roman"/>
          <w:color w:val="A7DBF7"/>
          <w:sz w:val="21"/>
          <w:szCs w:val="21"/>
          <w:lang w:val="en-US" w:eastAsia="es-CO"/>
        </w:rPr>
        <w:t>                </w:t>
      </w:r>
      <w:r w:rsidRPr="00A20D24">
        <w:rPr>
          <w:rFonts w:ascii="Consolas" w:eastAsia="Times New Roman" w:hAnsi="Consolas" w:cs="Times New Roman"/>
          <w:color w:val="FFFFFF"/>
          <w:sz w:val="21"/>
          <w:szCs w:val="21"/>
          <w:lang w:val="en-US" w:eastAsia="es-CO"/>
        </w:rPr>
        <w:t>&lt;/</w:t>
      </w:r>
      <w:r w:rsidRPr="00A20D24">
        <w:rPr>
          <w:rFonts w:ascii="Consolas" w:eastAsia="Times New Roman" w:hAnsi="Consolas" w:cs="Times New Roman"/>
          <w:color w:val="6DBDFA"/>
          <w:sz w:val="21"/>
          <w:szCs w:val="21"/>
          <w:lang w:val="en-US" w:eastAsia="es-CO"/>
        </w:rPr>
        <w:t>li</w:t>
      </w:r>
      <w:r w:rsidRPr="00A20D24">
        <w:rPr>
          <w:rFonts w:ascii="Consolas" w:eastAsia="Times New Roman" w:hAnsi="Consolas" w:cs="Times New Roman"/>
          <w:color w:val="FFFFFF"/>
          <w:sz w:val="21"/>
          <w:szCs w:val="21"/>
          <w:lang w:val="en-US" w:eastAsia="es-CO"/>
        </w:rPr>
        <w:t>&gt;</w:t>
      </w:r>
    </w:p>
    <w:p w14:paraId="26F7CEA4"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20D24">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0BBF3A5B" w14:textId="77777777" w:rsidR="00494455" w:rsidRPr="007E5F41" w:rsidRDefault="00494455" w:rsidP="00494455">
      <w:pPr>
        <w:rPr>
          <w:rFonts w:ascii="Times New Roman" w:hAnsi="Times New Roman" w:cs="Times New Roman"/>
          <w:b/>
          <w:bCs/>
          <w:i/>
          <w:iCs/>
          <w:sz w:val="48"/>
          <w:szCs w:val="48"/>
        </w:rPr>
      </w:pPr>
    </w:p>
    <w:p w14:paraId="422E6131" w14:textId="77777777" w:rsidR="00494455" w:rsidRDefault="00494455" w:rsidP="00494455">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08536E1E"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03B43C2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w:t>
      </w:r>
      <w:r>
        <w:rPr>
          <w:rFonts w:ascii="Consolas" w:eastAsia="Times New Roman" w:hAnsi="Consolas" w:cs="Times New Roman"/>
          <w:color w:val="999999"/>
          <w:sz w:val="21"/>
          <w:szCs w:val="21"/>
          <w:lang w:eastAsia="es-CO"/>
        </w:rPr>
        <w:t>deso</w:t>
      </w:r>
      <w:r w:rsidRPr="00AF0DD2">
        <w:rPr>
          <w:rFonts w:ascii="Consolas" w:eastAsia="Times New Roman" w:hAnsi="Consolas" w:cs="Times New Roman"/>
          <w:color w:val="999999"/>
          <w:sz w:val="21"/>
          <w:szCs w:val="21"/>
          <w:lang w:eastAsia="es-CO"/>
        </w:rPr>
        <w:t>rdenadas --&gt;</w:t>
      </w:r>
    </w:p>
    <w:p w14:paraId="34749A68"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854536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560FBB0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485FE7D"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380D52F"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07F2266"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85770F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D96236E"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3D9E90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69CEC3D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lastRenderedPageBreak/>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C3BA4FC"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73532E2" w14:textId="77777777" w:rsidR="00494455" w:rsidRPr="00A20D24" w:rsidRDefault="00494455" w:rsidP="00494455">
      <w:pPr>
        <w:shd w:val="clear" w:color="auto" w:fill="282822"/>
        <w:spacing w:after="0" w:line="285" w:lineRule="atLeast"/>
        <w:rPr>
          <w:rFonts w:ascii="Consolas" w:eastAsia="Times New Roman" w:hAnsi="Consolas" w:cs="Times New Roman"/>
          <w:color w:val="FFFFFF"/>
          <w:sz w:val="21"/>
          <w:szCs w:val="21"/>
          <w:lang w:val="en-US" w:eastAsia="es-CO"/>
        </w:rPr>
      </w:pPr>
      <w:r w:rsidRPr="00AF0DD2">
        <w:rPr>
          <w:rFonts w:ascii="Consolas" w:eastAsia="Times New Roman" w:hAnsi="Consolas" w:cs="Times New Roman"/>
          <w:color w:val="A7DBF7"/>
          <w:sz w:val="21"/>
          <w:szCs w:val="21"/>
          <w:lang w:val="en-US" w:eastAsia="es-CO"/>
        </w:rPr>
        <w:t>                </w:t>
      </w:r>
      <w:r w:rsidRPr="00A20D24">
        <w:rPr>
          <w:rFonts w:ascii="Consolas" w:eastAsia="Times New Roman" w:hAnsi="Consolas" w:cs="Times New Roman"/>
          <w:color w:val="FFFFFF"/>
          <w:sz w:val="21"/>
          <w:szCs w:val="21"/>
          <w:lang w:val="en-US" w:eastAsia="es-CO"/>
        </w:rPr>
        <w:t>&lt;/</w:t>
      </w:r>
      <w:r w:rsidRPr="00A20D24">
        <w:rPr>
          <w:rFonts w:ascii="Consolas" w:eastAsia="Times New Roman" w:hAnsi="Consolas" w:cs="Times New Roman"/>
          <w:color w:val="6DBDFA"/>
          <w:sz w:val="21"/>
          <w:szCs w:val="21"/>
          <w:lang w:val="en-US" w:eastAsia="es-CO"/>
        </w:rPr>
        <w:t>li</w:t>
      </w:r>
      <w:r w:rsidRPr="00A20D24">
        <w:rPr>
          <w:rFonts w:ascii="Consolas" w:eastAsia="Times New Roman" w:hAnsi="Consolas" w:cs="Times New Roman"/>
          <w:color w:val="FFFFFF"/>
          <w:sz w:val="21"/>
          <w:szCs w:val="21"/>
          <w:lang w:val="en-US" w:eastAsia="es-CO"/>
        </w:rPr>
        <w:t>&gt;</w:t>
      </w:r>
    </w:p>
    <w:p w14:paraId="2EEDF20D" w14:textId="77777777" w:rsidR="00494455" w:rsidRPr="00AF0DD2"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A20D24">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796BB06A" w14:textId="77777777" w:rsidR="00494455" w:rsidRPr="007E5F41" w:rsidRDefault="00494455" w:rsidP="00494455">
      <w:pPr>
        <w:rPr>
          <w:rFonts w:ascii="Times New Roman" w:hAnsi="Times New Roman" w:cs="Times New Roman"/>
          <w:b/>
          <w:bCs/>
          <w:i/>
          <w:iCs/>
          <w:sz w:val="48"/>
          <w:szCs w:val="48"/>
        </w:rPr>
      </w:pPr>
    </w:p>
    <w:p w14:paraId="335BCE97" w14:textId="77777777" w:rsidR="00494455" w:rsidRPr="007E5F41" w:rsidRDefault="00494455" w:rsidP="00494455">
      <w:pPr>
        <w:rPr>
          <w:rFonts w:ascii="Times New Roman" w:hAnsi="Times New Roman" w:cs="Times New Roman"/>
          <w:b/>
          <w:bCs/>
          <w:i/>
          <w:iCs/>
          <w:sz w:val="48"/>
          <w:szCs w:val="48"/>
        </w:rPr>
      </w:pPr>
    </w:p>
    <w:p w14:paraId="641148E6" w14:textId="77777777" w:rsidR="00494455" w:rsidRPr="007E5F41" w:rsidRDefault="00494455" w:rsidP="00494455">
      <w:pPr>
        <w:rPr>
          <w:rFonts w:ascii="Times New Roman" w:hAnsi="Times New Roman" w:cs="Times New Roman"/>
          <w:b/>
          <w:bCs/>
          <w:i/>
          <w:iCs/>
          <w:sz w:val="48"/>
          <w:szCs w:val="48"/>
        </w:rPr>
      </w:pPr>
      <w:r w:rsidRPr="007E5F41">
        <w:rPr>
          <w:rFonts w:ascii="Times New Roman" w:hAnsi="Times New Roman" w:cs="Times New Roman"/>
          <w:b/>
          <w:bCs/>
          <w:i/>
          <w:iCs/>
          <w:sz w:val="48"/>
          <w:szCs w:val="48"/>
        </w:rPr>
        <w:t>Anclas (&lt;a&gt;)</w:t>
      </w:r>
    </w:p>
    <w:p w14:paraId="06269BCA"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Photo</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12334E01"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Imagenes</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54449FD"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Icon</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7D74FA5" w14:textId="77777777" w:rsidR="00494455" w:rsidRDefault="00494455" w:rsidP="00494455">
      <w:pPr>
        <w:rPr>
          <w:rFonts w:ascii="Times New Roman" w:hAnsi="Times New Roman" w:cs="Times New Roman"/>
          <w:b/>
          <w:bCs/>
          <w:i/>
          <w:iCs/>
          <w:sz w:val="48"/>
          <w:szCs w:val="48"/>
        </w:rPr>
      </w:pPr>
    </w:p>
    <w:p w14:paraId="5A173386"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47207991" w14:textId="77777777" w:rsidR="00494455" w:rsidRPr="003262A0" w:rsidRDefault="00494455" w:rsidP="00494455">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colocará la ruta de la imagen. Alternative (alt) es el texto alternativo que mostrará en caso de que la imagen no sea cargada.  </w:t>
      </w:r>
    </w:p>
    <w:p w14:paraId="43E47A01" w14:textId="77777777" w:rsidR="00494455" w:rsidRPr="003262A0" w:rsidRDefault="00494455" w:rsidP="00494455">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2F295966" w14:textId="77777777" w:rsidR="00494455" w:rsidRDefault="00494455" w:rsidP="00494455">
      <w:pPr>
        <w:rPr>
          <w:rFonts w:ascii="Times New Roman" w:hAnsi="Times New Roman" w:cs="Times New Roman"/>
          <w:b/>
          <w:bCs/>
          <w:i/>
          <w:iCs/>
          <w:sz w:val="48"/>
          <w:szCs w:val="48"/>
        </w:rPr>
      </w:pPr>
    </w:p>
    <w:p w14:paraId="60575A25"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122A3135"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77AE8A14"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7DF41A92" w14:textId="77777777" w:rsidR="00494455" w:rsidRPr="007E5F41"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8AC563E" w14:textId="77777777" w:rsidR="00494455" w:rsidRPr="007E5F41" w:rsidRDefault="00494455" w:rsidP="00494455">
      <w:pPr>
        <w:rPr>
          <w:rFonts w:ascii="Times New Roman" w:hAnsi="Times New Roman" w:cs="Times New Roman"/>
          <w:b/>
          <w:bCs/>
          <w:i/>
          <w:iCs/>
          <w:sz w:val="48"/>
          <w:szCs w:val="48"/>
          <w:lang w:val="en-US"/>
        </w:rPr>
      </w:pPr>
    </w:p>
    <w:p w14:paraId="26753E19"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7ADC1A0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68E03DCF"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7DB02D59" w14:textId="77777777" w:rsidR="00494455" w:rsidRPr="007E5F41" w:rsidRDefault="00494455" w:rsidP="00494455">
      <w:pPr>
        <w:rPr>
          <w:rFonts w:ascii="Times New Roman" w:hAnsi="Times New Roman" w:cs="Times New Roman"/>
          <w:b/>
          <w:bCs/>
          <w:i/>
          <w:iCs/>
          <w:sz w:val="48"/>
          <w:szCs w:val="48"/>
          <w:lang w:val="en-US"/>
        </w:rPr>
      </w:pPr>
    </w:p>
    <w:p w14:paraId="6AC8B8E6" w14:textId="77777777" w:rsidR="00494455" w:rsidRPr="000829E2"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lastRenderedPageBreak/>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316A3C47" w14:textId="77777777" w:rsidR="00494455" w:rsidRPr="000829E2"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539738D9" w14:textId="77777777" w:rsidR="00494455" w:rsidRPr="007E5F41"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6B6CBA7D" w14:textId="77777777" w:rsidR="00494455" w:rsidRPr="007E5F41" w:rsidRDefault="00494455" w:rsidP="00494455">
      <w:pPr>
        <w:rPr>
          <w:rFonts w:ascii="Times New Roman" w:hAnsi="Times New Roman" w:cs="Times New Roman"/>
          <w:b/>
          <w:bCs/>
          <w:i/>
          <w:iCs/>
          <w:sz w:val="48"/>
          <w:szCs w:val="48"/>
          <w:lang w:val="en-US"/>
        </w:rPr>
      </w:pPr>
    </w:p>
    <w:p w14:paraId="453B4F90"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0F680E6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25FE072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1D65F6D5" w14:textId="77777777" w:rsidR="00494455" w:rsidRPr="007E5F41" w:rsidRDefault="00494455" w:rsidP="00494455">
      <w:pPr>
        <w:rPr>
          <w:rFonts w:ascii="Times New Roman" w:hAnsi="Times New Roman" w:cs="Times New Roman"/>
          <w:b/>
          <w:bCs/>
          <w:i/>
          <w:iCs/>
          <w:sz w:val="48"/>
          <w:szCs w:val="48"/>
          <w:lang w:val="en-US"/>
        </w:rPr>
      </w:pPr>
    </w:p>
    <w:p w14:paraId="6BBB06A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00FBBE4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54BFF393"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2F02E4F" w14:textId="77777777" w:rsidR="00494455" w:rsidRPr="007E5F41" w:rsidRDefault="00494455" w:rsidP="00494455">
      <w:pPr>
        <w:rPr>
          <w:rFonts w:ascii="Times New Roman" w:hAnsi="Times New Roman" w:cs="Times New Roman"/>
          <w:b/>
          <w:bCs/>
          <w:i/>
          <w:iCs/>
          <w:sz w:val="48"/>
          <w:szCs w:val="48"/>
          <w:lang w:val="en-US"/>
        </w:rPr>
      </w:pPr>
    </w:p>
    <w:p w14:paraId="332D852F" w14:textId="77777777" w:rsidR="00494455" w:rsidRPr="000029EA" w:rsidRDefault="00494455" w:rsidP="00494455">
      <w:pPr>
        <w:shd w:val="clear" w:color="auto" w:fill="282822"/>
        <w:spacing w:after="0" w:line="285" w:lineRule="atLeast"/>
        <w:rPr>
          <w:rFonts w:ascii="Consolas" w:eastAsia="Times New Roman" w:hAnsi="Consolas" w:cs="Times New Roman"/>
          <w:color w:val="FFFFFF"/>
          <w:sz w:val="32"/>
          <w:szCs w:val="32"/>
          <w:lang w:eastAsia="es-CO"/>
        </w:rPr>
      </w:pPr>
      <w:r w:rsidRPr="000029EA">
        <w:rPr>
          <w:rFonts w:ascii="Consolas" w:eastAsia="Times New Roman" w:hAnsi="Consolas" w:cs="Times New Roman"/>
          <w:color w:val="FFFFFF"/>
          <w:sz w:val="32"/>
          <w:szCs w:val="32"/>
          <w:lang w:eastAsia="es-CO"/>
        </w:rPr>
        <w:t>&lt;</w:t>
      </w:r>
      <w:r w:rsidRPr="000029EA">
        <w:rPr>
          <w:rFonts w:ascii="Consolas" w:eastAsia="Times New Roman" w:hAnsi="Consolas" w:cs="Times New Roman"/>
          <w:color w:val="6DBDFA"/>
          <w:sz w:val="32"/>
          <w:szCs w:val="32"/>
          <w:lang w:eastAsia="es-CO"/>
        </w:rPr>
        <w:t>footer</w:t>
      </w:r>
      <w:r w:rsidRPr="000029EA">
        <w:rPr>
          <w:rFonts w:ascii="Consolas" w:eastAsia="Times New Roman" w:hAnsi="Consolas" w:cs="Times New Roman"/>
          <w:color w:val="FFFFFF"/>
          <w:sz w:val="32"/>
          <w:szCs w:val="32"/>
          <w:lang w:eastAsia="es-CO"/>
        </w:rPr>
        <w:t>&gt;</w:t>
      </w:r>
    </w:p>
    <w:p w14:paraId="745B38E8" w14:textId="77777777" w:rsidR="00494455" w:rsidRPr="000029EA" w:rsidRDefault="00494455" w:rsidP="00494455">
      <w:pPr>
        <w:shd w:val="clear" w:color="auto" w:fill="282822"/>
        <w:spacing w:after="0" w:line="285" w:lineRule="atLeast"/>
        <w:rPr>
          <w:rFonts w:ascii="Consolas" w:eastAsia="Times New Roman" w:hAnsi="Consolas" w:cs="Times New Roman"/>
          <w:color w:val="A7DBF7"/>
          <w:sz w:val="32"/>
          <w:szCs w:val="32"/>
          <w:lang w:eastAsia="es-CO"/>
        </w:rPr>
      </w:pPr>
    </w:p>
    <w:p w14:paraId="0C7005D4" w14:textId="309F6FD0" w:rsidR="00494455" w:rsidRPr="00F56AC5" w:rsidRDefault="00494455" w:rsidP="00F56AC5">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4F055828" w14:textId="77777777" w:rsidR="008569EC" w:rsidRDefault="008569EC" w:rsidP="008569EC">
      <w:pPr>
        <w:jc w:val="center"/>
        <w:rPr>
          <w:rFonts w:ascii="Times New Roman" w:hAnsi="Times New Roman" w:cs="Times New Roman"/>
          <w:b/>
          <w:bCs/>
          <w:sz w:val="24"/>
          <w:szCs w:val="24"/>
        </w:rPr>
      </w:pPr>
    </w:p>
    <w:p w14:paraId="522532D8" w14:textId="3AF473A5" w:rsidR="008569EC" w:rsidRDefault="008569EC" w:rsidP="008569EC">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781C7363" w14:textId="77777777" w:rsidR="008569EC" w:rsidRDefault="008569EC" w:rsidP="008569EC">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7683A4E2" w14:textId="77777777" w:rsidR="008569EC" w:rsidRDefault="008569EC" w:rsidP="008569EC">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33595F20" w14:textId="77777777" w:rsidR="008569EC"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06A30D32" w14:textId="77777777" w:rsidR="008569EC" w:rsidRPr="00BC50FB" w:rsidRDefault="008569EC" w:rsidP="008569EC">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3DDDFA" w14:textId="77777777" w:rsidR="008569EC" w:rsidRPr="000029EA"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538135" w:themeColor="accent6" w:themeShade="BF"/>
          <w:sz w:val="24"/>
          <w:szCs w:val="24"/>
        </w:rPr>
        <w:tab/>
      </w:r>
      <w:r w:rsidRPr="000029EA">
        <w:rPr>
          <w:rFonts w:ascii="Times New Roman" w:hAnsi="Times New Roman" w:cs="Times New Roman"/>
          <w:b/>
          <w:bCs/>
          <w:color w:val="538135" w:themeColor="accent6" w:themeShade="BF"/>
          <w:sz w:val="24"/>
          <w:szCs w:val="24"/>
        </w:rPr>
        <w:t>&lt;/HEAD&gt;</w:t>
      </w:r>
    </w:p>
    <w:p w14:paraId="38799D1B" w14:textId="77777777" w:rsidR="008569EC" w:rsidRPr="000029EA" w:rsidRDefault="008569EC" w:rsidP="008569EC">
      <w:pPr>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ab/>
        <w:t>&lt;BODY&gt;</w:t>
      </w:r>
    </w:p>
    <w:p w14:paraId="2C8CF41E" w14:textId="77777777" w:rsidR="008569EC" w:rsidRPr="000029EA" w:rsidRDefault="008569EC" w:rsidP="008569EC">
      <w:pPr>
        <w:rPr>
          <w:rFonts w:ascii="Times New Roman" w:hAnsi="Times New Roman" w:cs="Times New Roman"/>
          <w:b/>
          <w:bCs/>
          <w:color w:val="C45911" w:themeColor="accent2" w:themeShade="BF"/>
          <w:sz w:val="20"/>
          <w:szCs w:val="20"/>
        </w:rPr>
      </w:pP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0"/>
          <w:szCs w:val="20"/>
        </w:rPr>
        <w:t>Aquí colocaremos todo nuestro contenido &lt;header&gt; &lt;main&gt;&lt;section&gt;&lt;footer&gt;</w:t>
      </w:r>
    </w:p>
    <w:p w14:paraId="367DFE89" w14:textId="77777777" w:rsidR="008569EC" w:rsidRPr="000029EA" w:rsidRDefault="008569EC" w:rsidP="008569EC">
      <w:pPr>
        <w:ind w:firstLine="708"/>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&lt;/BODY&gt;</w:t>
      </w:r>
    </w:p>
    <w:p w14:paraId="1057DCDC" w14:textId="1B13E0DB" w:rsidR="008569EC" w:rsidRPr="000029EA" w:rsidRDefault="008569EC" w:rsidP="008569EC">
      <w:pPr>
        <w:rPr>
          <w:rFonts w:ascii="Times New Roman" w:hAnsi="Times New Roman" w:cs="Times New Roman"/>
          <w:b/>
          <w:bCs/>
          <w:color w:val="1F3864" w:themeColor="accent1" w:themeShade="80"/>
          <w:sz w:val="24"/>
          <w:szCs w:val="24"/>
        </w:rPr>
      </w:pPr>
      <w:r w:rsidRPr="000029EA">
        <w:rPr>
          <w:rFonts w:ascii="Times New Roman" w:hAnsi="Times New Roman" w:cs="Times New Roman"/>
          <w:b/>
          <w:bCs/>
          <w:color w:val="1F3864" w:themeColor="accent1" w:themeShade="80"/>
          <w:sz w:val="24"/>
          <w:szCs w:val="24"/>
        </w:rPr>
        <w:t>&lt;/HTML&gt;</w:t>
      </w:r>
    </w:p>
    <w:p w14:paraId="3832F5A5" w14:textId="77777777" w:rsidR="006B5995" w:rsidRDefault="006B5995" w:rsidP="00540A61">
      <w:pPr>
        <w:pStyle w:val="Ttulo1"/>
      </w:pPr>
    </w:p>
    <w:p w14:paraId="449ECCE1" w14:textId="20495447" w:rsidR="00540A61" w:rsidRDefault="00540A61" w:rsidP="00540A61">
      <w:pPr>
        <w:pStyle w:val="Ttulo1"/>
      </w:pPr>
      <w:r>
        <w:lastRenderedPageBreak/>
        <w:t xml:space="preserve">Nombrando etiquetas </w:t>
      </w:r>
      <w:r w:rsidR="00AF6804">
        <w:t xml:space="preserve">para CSS </w:t>
      </w:r>
      <w:r>
        <w:t xml:space="preserve">según nuestra estructura en HTML </w:t>
      </w:r>
    </w:p>
    <w:p w14:paraId="1B26BC31"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380E5F3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1A67C2C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-No utilizar palabras en español: la mayoría de los lenguajes no aceptan ñ o tildes, es por eso que evitamos esta característica.</w:t>
      </w:r>
    </w:p>
    <w:p w14:paraId="19A7570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los espacios utilizamos guión medio o guión bajo, recuerda usar solo uno de los dos caracteres.</w:t>
      </w:r>
    </w:p>
    <w:p w14:paraId="43C29D7B"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-Describir el nombre de manera general a particular, por ejemplo: home_bar</w:t>
      </w:r>
    </w:p>
    <w:p w14:paraId="1C204DC7"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1E5499D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7F8ADE5C" w14:textId="77777777" w:rsidR="008569EC" w:rsidRPr="005248D8" w:rsidRDefault="008569EC" w:rsidP="008569EC">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59B6C01F" w14:textId="35E0C740" w:rsidR="00CA0C1A" w:rsidRDefault="008569EC" w:rsidP="00D60F30">
      <w:pPr>
        <w:jc w:val="center"/>
        <w:rPr>
          <w:rFonts w:ascii="Times New Roman" w:hAnsi="Times New Roman" w:cs="Times New Roman"/>
          <w:b/>
          <w:bCs/>
          <w:i/>
          <w:iCs/>
          <w:sz w:val="48"/>
          <w:szCs w:val="48"/>
        </w:rPr>
      </w:pPr>
      <w:r>
        <w:rPr>
          <w:noProof/>
        </w:rPr>
        <w:drawing>
          <wp:inline distT="0" distB="0" distL="0" distR="0" wp14:anchorId="19C5187F" wp14:editId="39497BEE">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20035"/>
                    </a:xfrm>
                    <a:prstGeom prst="rect">
                      <a:avLst/>
                    </a:prstGeom>
                  </pic:spPr>
                </pic:pic>
              </a:graphicData>
            </a:graphic>
          </wp:inline>
        </w:drawing>
      </w:r>
    </w:p>
    <w:p w14:paraId="1E860DAA" w14:textId="77777777" w:rsidR="00CF0C07" w:rsidRDefault="00CF0C07" w:rsidP="00CA1FF5">
      <w:pPr>
        <w:rPr>
          <w:rFonts w:ascii="Times New Roman" w:hAnsi="Times New Roman" w:cs="Times New Roman"/>
          <w:b/>
          <w:bCs/>
          <w:i/>
          <w:iCs/>
          <w:sz w:val="48"/>
          <w:szCs w:val="48"/>
        </w:rPr>
      </w:pPr>
    </w:p>
    <w:p w14:paraId="5FCBD1B3" w14:textId="367CD61C" w:rsidR="00CA1FF5" w:rsidRDefault="00CA1FF5" w:rsidP="00CA1FF5">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6E2EB208" w14:textId="77777777" w:rsidR="00FB0B07" w:rsidRPr="00E30DA9" w:rsidRDefault="00FB0B07" w:rsidP="00CA1FF5">
      <w:pPr>
        <w:rPr>
          <w:rFonts w:ascii="Times New Roman" w:hAnsi="Times New Roman" w:cs="Times New Roman"/>
          <w:b/>
          <w:bCs/>
          <w:i/>
          <w:iCs/>
          <w:sz w:val="48"/>
          <w:szCs w:val="48"/>
        </w:rPr>
      </w:pPr>
    </w:p>
    <w:p w14:paraId="2938B4C4" w14:textId="77777777" w:rsidR="00CA1FF5" w:rsidRDefault="00CA1FF5" w:rsidP="00CA0C1A">
      <w:pPr>
        <w:jc w:val="center"/>
        <w:rPr>
          <w:rFonts w:ascii="Times New Roman" w:hAnsi="Times New Roman" w:cs="Times New Roman"/>
          <w:b/>
          <w:bCs/>
          <w:i/>
          <w:iCs/>
          <w:sz w:val="48"/>
          <w:szCs w:val="48"/>
        </w:rPr>
      </w:pPr>
      <w:r>
        <w:rPr>
          <w:noProof/>
        </w:rPr>
        <w:drawing>
          <wp:inline distT="0" distB="0" distL="0" distR="0" wp14:anchorId="120D42F2" wp14:editId="459485DA">
            <wp:extent cx="3438072" cy="1828800"/>
            <wp:effectExtent l="76200" t="76200" r="124460" b="133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3355" cy="1831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B9CE4" w14:textId="77777777" w:rsidR="00CA1FF5" w:rsidRDefault="00CA1FF5" w:rsidP="009813C7">
      <w:pPr>
        <w:jc w:val="cente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443EC0ED" w14:textId="77777777" w:rsidR="00CA1FF5" w:rsidRPr="008A24E7" w:rsidRDefault="00CA1FF5" w:rsidP="00CA1FF5">
      <w:pPr>
        <w:jc w:val="center"/>
        <w:rPr>
          <w:rFonts w:ascii="Times New Roman" w:hAnsi="Times New Roman" w:cs="Times New Roman"/>
          <w:i/>
          <w:iCs/>
          <w:sz w:val="32"/>
          <w:szCs w:val="32"/>
        </w:rPr>
      </w:pPr>
      <w:r>
        <w:rPr>
          <w:noProof/>
        </w:rPr>
        <w:drawing>
          <wp:inline distT="0" distB="0" distL="0" distR="0" wp14:anchorId="730BCE02" wp14:editId="26EB1A77">
            <wp:extent cx="2781300" cy="647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300" cy="647700"/>
                    </a:xfrm>
                    <a:prstGeom prst="rect">
                      <a:avLst/>
                    </a:prstGeom>
                  </pic:spPr>
                </pic:pic>
              </a:graphicData>
            </a:graphic>
          </wp:inline>
        </w:drawing>
      </w:r>
    </w:p>
    <w:p w14:paraId="6F85DBBE" w14:textId="77777777" w:rsidR="00417C8D" w:rsidRDefault="00417C8D" w:rsidP="0018329D">
      <w:pPr>
        <w:jc w:val="center"/>
        <w:rPr>
          <w:rFonts w:ascii="Times New Roman" w:hAnsi="Times New Roman" w:cs="Times New Roman"/>
          <w:i/>
          <w:iCs/>
          <w:sz w:val="32"/>
          <w:szCs w:val="32"/>
        </w:rPr>
      </w:pPr>
    </w:p>
    <w:p w14:paraId="6701808B" w14:textId="77777777" w:rsidR="00417C8D" w:rsidRDefault="00417C8D" w:rsidP="0018329D">
      <w:pPr>
        <w:jc w:val="center"/>
        <w:rPr>
          <w:rFonts w:ascii="Times New Roman" w:hAnsi="Times New Roman" w:cs="Times New Roman"/>
          <w:i/>
          <w:iCs/>
          <w:sz w:val="32"/>
          <w:szCs w:val="32"/>
        </w:rPr>
      </w:pPr>
    </w:p>
    <w:p w14:paraId="367C25BB" w14:textId="7D4BFBA2" w:rsidR="00CA1FF5" w:rsidRPr="008A24E7" w:rsidRDefault="00CA1FF5" w:rsidP="0018329D">
      <w:pPr>
        <w:jc w:val="center"/>
        <w:rPr>
          <w:rFonts w:ascii="Times New Roman" w:hAnsi="Times New Roman" w:cs="Times New Roman"/>
          <w:i/>
          <w:iCs/>
          <w:sz w:val="32"/>
          <w:szCs w:val="32"/>
        </w:rPr>
      </w:pPr>
      <w:r w:rsidRPr="008A24E7">
        <w:rPr>
          <w:rFonts w:ascii="Times New Roman" w:hAnsi="Times New Roman" w:cs="Times New Roman"/>
          <w:i/>
          <w:iCs/>
          <w:sz w:val="32"/>
          <w:szCs w:val="32"/>
        </w:rPr>
        <w:t>CSS:</w:t>
      </w:r>
    </w:p>
    <w:p w14:paraId="53C04469" w14:textId="77777777" w:rsidR="00CA1FF5" w:rsidRPr="00E30DA9" w:rsidRDefault="00CA1FF5" w:rsidP="00CA1FF5">
      <w:pPr>
        <w:jc w:val="center"/>
        <w:rPr>
          <w:rFonts w:ascii="Times New Roman" w:hAnsi="Times New Roman" w:cs="Times New Roman"/>
          <w:b/>
          <w:bCs/>
          <w:i/>
          <w:iCs/>
          <w:sz w:val="48"/>
          <w:szCs w:val="48"/>
        </w:rPr>
      </w:pPr>
      <w:r>
        <w:rPr>
          <w:noProof/>
        </w:rPr>
        <w:drawing>
          <wp:inline distT="0" distB="0" distL="0" distR="0" wp14:anchorId="246304E6" wp14:editId="05BFB1D7">
            <wp:extent cx="1895475" cy="819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5475" cy="819150"/>
                    </a:xfrm>
                    <a:prstGeom prst="rect">
                      <a:avLst/>
                    </a:prstGeom>
                  </pic:spPr>
                </pic:pic>
              </a:graphicData>
            </a:graphic>
          </wp:inline>
        </w:drawing>
      </w:r>
    </w:p>
    <w:p w14:paraId="1B429AB5" w14:textId="6535CD65" w:rsidR="00CA1FF5" w:rsidRDefault="00CA1FF5" w:rsidP="00CA1FF5">
      <w:pPr>
        <w:pStyle w:val="Ttulo1"/>
      </w:pPr>
    </w:p>
    <w:p w14:paraId="5C158C02" w14:textId="41A90D48" w:rsidR="00CA1FF5" w:rsidRDefault="00CA1FF5" w:rsidP="00975DDE">
      <w:pPr>
        <w:pStyle w:val="Ttulo1"/>
        <w:jc w:val="center"/>
      </w:pPr>
    </w:p>
    <w:p w14:paraId="7D67AFD9" w14:textId="77777777" w:rsidR="0003052E" w:rsidRDefault="0003052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D71919D" w14:textId="0B8ED9BD" w:rsidR="00975DDE" w:rsidRDefault="00975DD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Tipos de imágenes</w:t>
      </w:r>
    </w:p>
    <w:p w14:paraId="18EC160B" w14:textId="4A7FDEF5" w:rsidR="00975DDE" w:rsidRDefault="00975DDE" w:rsidP="00975DDE">
      <w:pPr>
        <w:pStyle w:val="Ttulo1"/>
        <w:rPr>
          <w:noProof/>
        </w:rPr>
      </w:pPr>
      <w:r>
        <w:rPr>
          <w:noProof/>
        </w:rPr>
        <w:drawing>
          <wp:inline distT="0" distB="0" distL="0" distR="0" wp14:anchorId="44CEB099" wp14:editId="46508C50">
            <wp:extent cx="2628900" cy="1924050"/>
            <wp:effectExtent l="76200" t="76200" r="133350" b="133350"/>
            <wp:docPr id="53" name="Imagen 53"/>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5"/>
                    <a:stretch>
                      <a:fillRect/>
                    </a:stretch>
                  </pic:blipFill>
                  <pic:spPr>
                    <a:xfrm>
                      <a:off x="0" y="0"/>
                      <a:ext cx="2453029" cy="1795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859C7FB" wp14:editId="7419F488">
            <wp:extent cx="2381250" cy="1876425"/>
            <wp:effectExtent l="76200" t="76200" r="133350" b="142875"/>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6"/>
                    <a:stretch>
                      <a:fillRect/>
                    </a:stretch>
                  </pic:blipFill>
                  <pic:spPr>
                    <a:xfrm>
                      <a:off x="0" y="0"/>
                      <a:ext cx="2225773" cy="175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66DF4" w14:textId="656DE098" w:rsidR="00975DDE" w:rsidRDefault="00975DDE" w:rsidP="00975DDE">
      <w:pPr>
        <w:pStyle w:val="Ttulo1"/>
        <w:rPr>
          <w:noProof/>
        </w:rPr>
      </w:pPr>
      <w:r>
        <w:rPr>
          <w:noProof/>
        </w:rPr>
        <w:drawing>
          <wp:inline distT="0" distB="0" distL="0" distR="0" wp14:anchorId="3759BF53" wp14:editId="2582D5D8">
            <wp:extent cx="2609850" cy="2031795"/>
            <wp:effectExtent l="76200" t="76200" r="133350" b="140335"/>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17"/>
                    <a:stretch>
                      <a:fillRect/>
                    </a:stretch>
                  </pic:blipFill>
                  <pic:spPr>
                    <a:xfrm>
                      <a:off x="0" y="0"/>
                      <a:ext cx="2449272" cy="1906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090DB683" wp14:editId="53CE01B1">
            <wp:extent cx="2419350" cy="2038350"/>
            <wp:effectExtent l="76200" t="76200" r="133350" b="133350"/>
            <wp:docPr id="84" name="Imagen 84"/>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18"/>
                    <a:stretch>
                      <a:fillRect/>
                    </a:stretch>
                  </pic:blipFill>
                  <pic:spPr>
                    <a:xfrm>
                      <a:off x="0" y="0"/>
                      <a:ext cx="2258060" cy="190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4E7D4" w14:textId="68467BB0" w:rsidR="00975DDE" w:rsidRDefault="00975DDE" w:rsidP="00975DDE">
      <w:pPr>
        <w:pStyle w:val="Ttulo1"/>
      </w:pPr>
      <w:r>
        <w:rPr>
          <w:noProof/>
        </w:rPr>
        <w:drawing>
          <wp:inline distT="0" distB="0" distL="0" distR="0" wp14:anchorId="6E1F6D85" wp14:editId="385DBFDE">
            <wp:extent cx="2619375" cy="2305050"/>
            <wp:effectExtent l="76200" t="76200" r="142875" b="133350"/>
            <wp:docPr id="85" name="Imagen 85"/>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19"/>
                    <a:stretch>
                      <a:fillRect/>
                    </a:stretch>
                  </pic:blipFill>
                  <pic:spPr>
                    <a:xfrm>
                      <a:off x="0" y="0"/>
                      <a:ext cx="2447186" cy="2153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6B96E6B" wp14:editId="429EFA3E">
            <wp:extent cx="2418740" cy="2315210"/>
            <wp:effectExtent l="76200" t="76200" r="133985" b="142240"/>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20"/>
                    <a:stretch>
                      <a:fillRect/>
                    </a:stretch>
                  </pic:blipFill>
                  <pic:spPr>
                    <a:xfrm>
                      <a:off x="0" y="0"/>
                      <a:ext cx="2262106" cy="2165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A714" w14:textId="77777777" w:rsidR="00975DDE" w:rsidRDefault="00975DDE" w:rsidP="00975DDE">
      <w:pPr>
        <w:pStyle w:val="Ttulo1"/>
      </w:pPr>
    </w:p>
    <w:p w14:paraId="711C75CA" w14:textId="77777777" w:rsidR="00975DDE" w:rsidRDefault="00975DDE" w:rsidP="00975DDE">
      <w:pPr>
        <w:pStyle w:val="Ttulo1"/>
      </w:pPr>
      <w:r>
        <w:t>Optimización de imágenes.</w:t>
      </w:r>
    </w:p>
    <w:p w14:paraId="6BDFCA2E" w14:textId="72DCBECC" w:rsidR="00975DDE" w:rsidRDefault="00975DDE" w:rsidP="00975DDE">
      <w:pPr>
        <w:pStyle w:val="Ttulo1"/>
      </w:pPr>
      <w:r>
        <w:rPr>
          <w:noProof/>
        </w:rPr>
        <w:drawing>
          <wp:inline distT="0" distB="0" distL="0" distR="0" wp14:anchorId="52CDD650" wp14:editId="16130613">
            <wp:extent cx="5915025" cy="3771900"/>
            <wp:effectExtent l="76200" t="76200" r="142875" b="5715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21"/>
                    <a:stretch>
                      <a:fillRect/>
                    </a:stretch>
                  </pic:blipFill>
                  <pic:spPr>
                    <a:xfrm>
                      <a:off x="0" y="0"/>
                      <a:ext cx="573405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C3409" w14:textId="511EBCE0" w:rsidR="00975DDE" w:rsidRDefault="00975DDE" w:rsidP="00975DDE">
      <w:pPr>
        <w:pStyle w:val="Ttulo1"/>
        <w:jc w:val="center"/>
      </w:pPr>
      <w:r>
        <w:rPr>
          <w:noProof/>
        </w:rPr>
        <w:drawing>
          <wp:inline distT="0" distB="0" distL="0" distR="0" wp14:anchorId="3DA393EE" wp14:editId="5F8374A5">
            <wp:extent cx="2381250" cy="1924050"/>
            <wp:effectExtent l="76200" t="76200" r="133350" b="95250"/>
            <wp:docPr id="87" name="Imagen 87"/>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22"/>
                    <a:stretch>
                      <a:fillRect/>
                    </a:stretch>
                  </pic:blipFill>
                  <pic:spPr>
                    <a:xfrm>
                      <a:off x="0" y="0"/>
                      <a:ext cx="2209800" cy="174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76ED545" wp14:editId="7D96EBB8">
            <wp:extent cx="2219325" cy="1943100"/>
            <wp:effectExtent l="76200" t="76200" r="142875" b="95250"/>
            <wp:docPr id="88" name="Imagen 88"/>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23"/>
                    <a:stretch>
                      <a:fillRect/>
                    </a:stretch>
                  </pic:blipFill>
                  <pic:spPr>
                    <a:xfrm>
                      <a:off x="0" y="0"/>
                      <a:ext cx="2044700" cy="176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4F159" w14:textId="77777777" w:rsidR="00975DDE" w:rsidRDefault="00311580" w:rsidP="00975DDE">
      <w:pPr>
        <w:jc w:val="center"/>
        <w:rPr>
          <w:rFonts w:ascii="Times New Roman" w:hAnsi="Times New Roman" w:cs="Times New Roman"/>
          <w:sz w:val="48"/>
          <w:szCs w:val="48"/>
        </w:rPr>
      </w:pPr>
      <w:hyperlink r:id="rId24" w:history="1">
        <w:r w:rsidR="00975DDE">
          <w:rPr>
            <w:rStyle w:val="Hipervnculo"/>
            <w:highlight w:val="yellow"/>
          </w:rPr>
          <w:t>https://tinypng.com/</w:t>
        </w:r>
      </w:hyperlink>
    </w:p>
    <w:p w14:paraId="06EBA007" w14:textId="77777777" w:rsidR="00975DDE" w:rsidRDefault="00311580" w:rsidP="00975DDE">
      <w:pPr>
        <w:jc w:val="center"/>
        <w:rPr>
          <w:rFonts w:ascii="Times New Roman" w:hAnsi="Times New Roman" w:cs="Times New Roman"/>
          <w:i/>
          <w:iCs/>
          <w:sz w:val="48"/>
          <w:szCs w:val="48"/>
          <w:u w:val="single"/>
        </w:rPr>
      </w:pPr>
      <w:hyperlink r:id="rId25" w:history="1">
        <w:r w:rsidR="00975DDE">
          <w:rPr>
            <w:rStyle w:val="Hipervnculo"/>
            <w:i/>
            <w:iCs/>
            <w:highlight w:val="yellow"/>
          </w:rPr>
          <w:t>https://www.verexif.com/</w:t>
        </w:r>
      </w:hyperlink>
    </w:p>
    <w:p w14:paraId="3E6ABFF2" w14:textId="77777777" w:rsidR="00975DDE" w:rsidRDefault="00975DDE" w:rsidP="00975DDE">
      <w:pPr>
        <w:pStyle w:val="Ttulo1"/>
      </w:pPr>
    </w:p>
    <w:p w14:paraId="20528AE8" w14:textId="77777777" w:rsidR="00975DDE" w:rsidRDefault="00975DDE" w:rsidP="00975DDE">
      <w:pPr>
        <w:pStyle w:val="Ttulo1"/>
      </w:pPr>
      <w:r>
        <w:t>Etiqueta img</w:t>
      </w:r>
    </w:p>
    <w:p w14:paraId="19A7BC4D"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La etiqueta imagen nos ayuda a poder renderizar las imágenes, tiene 2 atributos, el primero es </w:t>
      </w:r>
      <w:r>
        <w:rPr>
          <w:rFonts w:ascii="Times New Roman" w:hAnsi="Times New Roman" w:cs="Times New Roman"/>
          <w:b/>
          <w:bCs/>
          <w:sz w:val="24"/>
          <w:szCs w:val="24"/>
        </w:rPr>
        <w:t>src=’’ (</w:t>
      </w:r>
      <w:r>
        <w:rPr>
          <w:rFonts w:ascii="Times New Roman" w:hAnsi="Times New Roman" w:cs="Times New Roman"/>
          <w:sz w:val="24"/>
          <w:szCs w:val="24"/>
        </w:rPr>
        <w:t>source</w:t>
      </w:r>
      <w:r>
        <w:rPr>
          <w:rFonts w:ascii="Times New Roman" w:hAnsi="Times New Roman" w:cs="Times New Roman"/>
          <w:b/>
          <w:bCs/>
          <w:sz w:val="24"/>
          <w:szCs w:val="24"/>
        </w:rPr>
        <w:t>)</w:t>
      </w:r>
      <w:r>
        <w:rPr>
          <w:rFonts w:ascii="Times New Roman" w:hAnsi="Times New Roman" w:cs="Times New Roman"/>
          <w:sz w:val="24"/>
          <w:szCs w:val="24"/>
        </w:rPr>
        <w:t xml:space="preserve"> para decirle en donde se encuentra la imagen que queremos enseñar.</w:t>
      </w:r>
    </w:p>
    <w:p w14:paraId="52EF9D87" w14:textId="747B3D0E"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El segundo atributo es </w:t>
      </w:r>
      <w:r>
        <w:rPr>
          <w:rFonts w:ascii="Times New Roman" w:hAnsi="Times New Roman" w:cs="Times New Roman"/>
          <w:b/>
          <w:bCs/>
          <w:sz w:val="24"/>
          <w:szCs w:val="24"/>
        </w:rPr>
        <w:t>alt=’’</w:t>
      </w:r>
      <w:r>
        <w:rPr>
          <w:rFonts w:ascii="Times New Roman" w:hAnsi="Times New Roman" w:cs="Times New Roman"/>
          <w:sz w:val="24"/>
          <w:szCs w:val="24"/>
        </w:rPr>
        <w:t xml:space="preserve"> que es una descripción que le vamos a dar a la imagen y esto nos sirve para dos cosas: primero, cuando la imagen no se logre renderizar va poder decir ahí cual es la descripción de esa imagen en caso de que no se vea, el segundo es alt </w:t>
      </w:r>
      <w:r w:rsidR="005103A8">
        <w:rPr>
          <w:rFonts w:ascii="Times New Roman" w:hAnsi="Times New Roman" w:cs="Times New Roman"/>
          <w:sz w:val="24"/>
          <w:szCs w:val="24"/>
        </w:rPr>
        <w:t xml:space="preserve">que </w:t>
      </w:r>
      <w:r>
        <w:rPr>
          <w:rFonts w:ascii="Times New Roman" w:hAnsi="Times New Roman" w:cs="Times New Roman"/>
          <w:sz w:val="24"/>
          <w:szCs w:val="24"/>
        </w:rPr>
        <w:t>nos ayuda para temas de accesibilidad.</w:t>
      </w:r>
    </w:p>
    <w:p w14:paraId="4D7B2FCA" w14:textId="75FFC12D" w:rsidR="00975DDE" w:rsidRDefault="00975DDE" w:rsidP="00975DDE">
      <w:pPr>
        <w:rPr>
          <w:rFonts w:ascii="Times New Roman" w:hAnsi="Times New Roman" w:cs="Times New Roman"/>
          <w:sz w:val="24"/>
          <w:szCs w:val="24"/>
        </w:rPr>
      </w:pPr>
      <w:r>
        <w:rPr>
          <w:rFonts w:ascii="Times New Roman" w:hAnsi="Times New Roman" w:cs="Times New Roman"/>
          <w:noProof/>
        </w:rPr>
        <w:drawing>
          <wp:inline distT="0" distB="0" distL="0" distR="0" wp14:anchorId="01F8A0AC" wp14:editId="5870AF3E">
            <wp:extent cx="5612130" cy="6197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619760"/>
                    </a:xfrm>
                    <a:prstGeom prst="rect">
                      <a:avLst/>
                    </a:prstGeom>
                    <a:noFill/>
                    <a:ln>
                      <a:noFill/>
                    </a:ln>
                  </pic:spPr>
                </pic:pic>
              </a:graphicData>
            </a:graphic>
          </wp:inline>
        </w:drawing>
      </w:r>
    </w:p>
    <w:p w14:paraId="09E539DE"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La etiqueta de imagen no es la única que tenemos, hay otra que se llama figure, esto nos ayuda para poder generar un contenedor para la imagen.</w:t>
      </w:r>
    </w:p>
    <w:p w14:paraId="39E9B930" w14:textId="533B81B7" w:rsidR="00975DDE" w:rsidRDefault="00975DDE" w:rsidP="00975DDE">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A38897A" wp14:editId="3FC3BD21">
            <wp:extent cx="5612130" cy="152717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527175"/>
                    </a:xfrm>
                    <a:prstGeom prst="rect">
                      <a:avLst/>
                    </a:prstGeom>
                    <a:noFill/>
                    <a:ln>
                      <a:noFill/>
                    </a:ln>
                  </pic:spPr>
                </pic:pic>
              </a:graphicData>
            </a:graphic>
          </wp:inline>
        </w:drawing>
      </w:r>
    </w:p>
    <w:p w14:paraId="56724179" w14:textId="77777777" w:rsidR="00975DDE" w:rsidRDefault="00975DDE" w:rsidP="00975DDE">
      <w:pPr>
        <w:rPr>
          <w:rFonts w:ascii="Times New Roman" w:hAnsi="Times New Roman" w:cs="Times New Roman"/>
          <w:sz w:val="24"/>
          <w:szCs w:val="24"/>
        </w:rPr>
      </w:pPr>
    </w:p>
    <w:p w14:paraId="7846B364" w14:textId="77777777" w:rsidR="00975DDE" w:rsidRDefault="00975DDE" w:rsidP="00975DDE">
      <w:pPr>
        <w:rPr>
          <w:rFonts w:ascii="Times New Roman" w:hAnsi="Times New Roman" w:cs="Times New Roman"/>
          <w:sz w:val="24"/>
          <w:szCs w:val="24"/>
        </w:rPr>
      </w:pPr>
    </w:p>
    <w:p w14:paraId="4B5D0DDF" w14:textId="72012A73" w:rsidR="00975DDE" w:rsidRDefault="00975DDE" w:rsidP="00975DDE">
      <w:pPr>
        <w:jc w:val="center"/>
        <w:rPr>
          <w:rFonts w:ascii="Times New Roman" w:hAnsi="Times New Roman" w:cs="Times New Roman"/>
          <w:b/>
          <w:bCs/>
          <w:sz w:val="24"/>
          <w:szCs w:val="24"/>
        </w:rPr>
      </w:pPr>
      <w:r>
        <w:rPr>
          <w:rFonts w:ascii="Times New Roman" w:hAnsi="Times New Roman" w:cs="Times New Roman"/>
          <w:b/>
          <w:bCs/>
          <w:sz w:val="24"/>
          <w:szCs w:val="24"/>
        </w:rPr>
        <w:t>Paginas para descargar imágenes gratis</w:t>
      </w:r>
      <w:r w:rsidR="0022101E">
        <w:rPr>
          <w:rFonts w:ascii="Times New Roman" w:hAnsi="Times New Roman" w:cs="Times New Roman"/>
          <w:b/>
          <w:bCs/>
          <w:sz w:val="24"/>
          <w:szCs w:val="24"/>
        </w:rPr>
        <w:t xml:space="preserve"> para proyectos</w:t>
      </w:r>
      <w:r>
        <w:rPr>
          <w:rFonts w:ascii="Times New Roman" w:hAnsi="Times New Roman" w:cs="Times New Roman"/>
          <w:b/>
          <w:bCs/>
          <w:sz w:val="24"/>
          <w:szCs w:val="24"/>
        </w:rPr>
        <w:t>:</w:t>
      </w:r>
    </w:p>
    <w:p w14:paraId="4BE9F84E" w14:textId="77777777" w:rsidR="00975DDE" w:rsidRPr="0022101E" w:rsidRDefault="00311580" w:rsidP="00975DDE">
      <w:pPr>
        <w:jc w:val="center"/>
        <w:rPr>
          <w:rFonts w:ascii="Times New Roman" w:hAnsi="Times New Roman" w:cs="Times New Roman"/>
          <w:i/>
          <w:iCs/>
          <w:sz w:val="56"/>
          <w:szCs w:val="56"/>
        </w:rPr>
      </w:pPr>
      <w:hyperlink r:id="rId28" w:history="1">
        <w:r w:rsidR="00975DDE" w:rsidRPr="0022101E">
          <w:rPr>
            <w:rStyle w:val="Hipervnculo"/>
            <w:rFonts w:ascii="Times New Roman" w:hAnsi="Times New Roman" w:cs="Times New Roman"/>
            <w:i/>
            <w:iCs/>
            <w:sz w:val="28"/>
            <w:szCs w:val="28"/>
            <w:highlight w:val="yellow"/>
          </w:rPr>
          <w:t>https://www.pexels.com/es-es/</w:t>
        </w:r>
      </w:hyperlink>
    </w:p>
    <w:p w14:paraId="69E7AF6F" w14:textId="111B4C6B" w:rsidR="00975DDE" w:rsidRPr="0022101E" w:rsidRDefault="00311580" w:rsidP="00975DDE">
      <w:pPr>
        <w:jc w:val="center"/>
        <w:rPr>
          <w:rFonts w:ascii="Times New Roman" w:hAnsi="Times New Roman" w:cs="Times New Roman"/>
          <w:sz w:val="28"/>
          <w:szCs w:val="28"/>
        </w:rPr>
      </w:pPr>
      <w:hyperlink r:id="rId29" w:history="1">
        <w:r w:rsidR="00975DDE" w:rsidRPr="0022101E">
          <w:rPr>
            <w:rStyle w:val="Hipervnculo"/>
            <w:rFonts w:ascii="Times New Roman" w:hAnsi="Times New Roman" w:cs="Times New Roman"/>
            <w:i/>
            <w:iCs/>
            <w:sz w:val="28"/>
            <w:szCs w:val="28"/>
            <w:highlight w:val="yellow"/>
          </w:rPr>
          <w:t>http://styleguides.io/</w:t>
        </w:r>
      </w:hyperlink>
    </w:p>
    <w:p w14:paraId="0108CB00" w14:textId="348BD692" w:rsidR="0022101E" w:rsidRDefault="00311580" w:rsidP="0022101E">
      <w:pPr>
        <w:jc w:val="center"/>
        <w:rPr>
          <w:rStyle w:val="Hipervnculo"/>
          <w:rFonts w:ascii="Times New Roman" w:hAnsi="Times New Roman" w:cs="Times New Roman"/>
          <w:sz w:val="28"/>
          <w:szCs w:val="28"/>
          <w:highlight w:val="yellow"/>
        </w:rPr>
      </w:pPr>
      <w:hyperlink r:id="rId30" w:history="1">
        <w:r w:rsidR="0022101E" w:rsidRPr="0022101E">
          <w:rPr>
            <w:rStyle w:val="Hipervnculo"/>
            <w:rFonts w:ascii="Times New Roman" w:hAnsi="Times New Roman" w:cs="Times New Roman"/>
            <w:sz w:val="28"/>
            <w:szCs w:val="28"/>
            <w:highlight w:val="yellow"/>
          </w:rPr>
          <w:t>https://www.freepik.es/</w:t>
        </w:r>
      </w:hyperlink>
      <w:r w:rsidR="0022101E" w:rsidRPr="0022101E">
        <w:rPr>
          <w:rStyle w:val="Hipervnculo"/>
          <w:rFonts w:ascii="Times New Roman" w:hAnsi="Times New Roman" w:cs="Times New Roman"/>
          <w:sz w:val="28"/>
          <w:szCs w:val="28"/>
          <w:highlight w:val="yellow"/>
        </w:rPr>
        <w:t xml:space="preserve"> </w:t>
      </w:r>
    </w:p>
    <w:p w14:paraId="73B369D1" w14:textId="1BA52929" w:rsidR="0022101E" w:rsidRPr="00B9094E" w:rsidRDefault="00311580" w:rsidP="0022101E">
      <w:pPr>
        <w:jc w:val="center"/>
        <w:rPr>
          <w:rStyle w:val="Hipervnculo"/>
          <w:rFonts w:ascii="Times New Roman" w:hAnsi="Times New Roman" w:cs="Times New Roman"/>
          <w:sz w:val="28"/>
          <w:szCs w:val="28"/>
          <w:highlight w:val="yellow"/>
        </w:rPr>
      </w:pPr>
      <w:hyperlink r:id="rId31" w:history="1">
        <w:r w:rsidR="00B9094E" w:rsidRPr="00B9094E">
          <w:rPr>
            <w:rStyle w:val="Hipervnculo"/>
            <w:rFonts w:ascii="Times New Roman" w:hAnsi="Times New Roman" w:cs="Times New Roman"/>
            <w:sz w:val="28"/>
            <w:szCs w:val="28"/>
            <w:highlight w:val="yellow"/>
          </w:rPr>
          <w:t>https://icons8.com/illustrations</w:t>
        </w:r>
      </w:hyperlink>
    </w:p>
    <w:p w14:paraId="1E11ED17" w14:textId="5998CBC3" w:rsidR="00B9094E" w:rsidRPr="00A20D24" w:rsidRDefault="00311580" w:rsidP="0022101E">
      <w:pPr>
        <w:jc w:val="center"/>
        <w:rPr>
          <w:rStyle w:val="Hipervnculo"/>
          <w:rFonts w:ascii="Times New Roman" w:hAnsi="Times New Roman" w:cs="Times New Roman"/>
          <w:sz w:val="28"/>
          <w:szCs w:val="28"/>
          <w:highlight w:val="yellow"/>
        </w:rPr>
      </w:pPr>
      <w:hyperlink r:id="rId32" w:history="1">
        <w:r w:rsidR="00B9094E" w:rsidRPr="00A20D24">
          <w:rPr>
            <w:rStyle w:val="Hipervnculo"/>
            <w:rFonts w:ascii="Times New Roman" w:hAnsi="Times New Roman" w:cs="Times New Roman"/>
            <w:sz w:val="28"/>
            <w:szCs w:val="28"/>
            <w:highlight w:val="yellow"/>
          </w:rPr>
          <w:t>https://unsplash.com/</w:t>
        </w:r>
      </w:hyperlink>
    </w:p>
    <w:p w14:paraId="3A8E34D9" w14:textId="546FA474" w:rsidR="005F1E06" w:rsidRPr="00A20D24" w:rsidRDefault="005F1E06" w:rsidP="005F1E06">
      <w:pPr>
        <w:pStyle w:val="Ttulo1"/>
      </w:pPr>
    </w:p>
    <w:p w14:paraId="5A04D154" w14:textId="77777777" w:rsidR="00A87E16" w:rsidRPr="00A20D24" w:rsidRDefault="00A87E16" w:rsidP="005F1E06">
      <w:pPr>
        <w:pStyle w:val="Ttulo1"/>
      </w:pPr>
    </w:p>
    <w:p w14:paraId="63D185CC" w14:textId="3591EF18" w:rsidR="005F1E06" w:rsidRPr="00B170E8" w:rsidRDefault="005F1E06" w:rsidP="005F1E06">
      <w:pPr>
        <w:pStyle w:val="Ttulo1"/>
      </w:pPr>
      <w:r w:rsidRPr="00B170E8">
        <w:t>Imágenes responsive</w:t>
      </w:r>
    </w:p>
    <w:p w14:paraId="7806C470" w14:textId="3DCFDB1B" w:rsidR="005F1E06" w:rsidRDefault="005F1E06" w:rsidP="005F1E06">
      <w:pPr>
        <w:pStyle w:val="Ttulo1"/>
        <w:rPr>
          <w:b w:val="0"/>
          <w:bCs w:val="0"/>
          <w:sz w:val="24"/>
          <w:szCs w:val="24"/>
        </w:rPr>
      </w:pPr>
      <w:r>
        <w:rPr>
          <w:b w:val="0"/>
          <w:bCs w:val="0"/>
          <w:sz w:val="24"/>
          <w:szCs w:val="24"/>
        </w:rPr>
        <w:t>Rec</w:t>
      </w:r>
      <w:r w:rsidR="00CD3EE0">
        <w:rPr>
          <w:b w:val="0"/>
          <w:bCs w:val="0"/>
          <w:sz w:val="24"/>
          <w:szCs w:val="24"/>
        </w:rPr>
        <w:t>o</w:t>
      </w:r>
      <w:r>
        <w:rPr>
          <w:b w:val="0"/>
          <w:bCs w:val="0"/>
          <w:sz w:val="24"/>
          <w:szCs w:val="24"/>
        </w:rPr>
        <w:t>rd</w:t>
      </w:r>
      <w:r w:rsidR="00FB2385">
        <w:rPr>
          <w:b w:val="0"/>
          <w:bCs w:val="0"/>
          <w:sz w:val="24"/>
          <w:szCs w:val="24"/>
        </w:rPr>
        <w:t>ar</w:t>
      </w:r>
      <w:r>
        <w:rPr>
          <w:b w:val="0"/>
          <w:bCs w:val="0"/>
          <w:sz w:val="24"/>
          <w:szCs w:val="24"/>
        </w:rPr>
        <w:t xml:space="preserve"> usar la etiqueta </w:t>
      </w:r>
      <w:r>
        <w:rPr>
          <w:sz w:val="24"/>
          <w:szCs w:val="24"/>
        </w:rPr>
        <w:t>&lt;picture&gt;&lt;/picture&gt;</w:t>
      </w:r>
    </w:p>
    <w:p w14:paraId="36AAFB04" w14:textId="77777777" w:rsidR="005F1E06" w:rsidRDefault="005F1E06" w:rsidP="005F1E06">
      <w:pPr>
        <w:pStyle w:val="Ttulo1"/>
        <w:rPr>
          <w:b w:val="0"/>
          <w:bCs w:val="0"/>
          <w:sz w:val="24"/>
          <w:szCs w:val="24"/>
        </w:rPr>
      </w:pPr>
      <w:r>
        <w:rPr>
          <w:b w:val="0"/>
          <w:bCs w:val="0"/>
          <w:sz w:val="24"/>
          <w:szCs w:val="24"/>
        </w:rPr>
        <w:t xml:space="preserve">Y también utilizar la etiqueta </w:t>
      </w:r>
      <w:r>
        <w:rPr>
          <w:sz w:val="24"/>
          <w:szCs w:val="24"/>
        </w:rPr>
        <w:t>&lt;source/&gt;</w:t>
      </w:r>
      <w:r>
        <w:rPr>
          <w:b w:val="0"/>
          <w:bCs w:val="0"/>
          <w:sz w:val="24"/>
          <w:szCs w:val="24"/>
        </w:rPr>
        <w:t xml:space="preserve"> dentro de esta, a la vez que se ordenan de mayor tamaño a menor con el argumento media, al final dejar la imagen con la etiqueta </w:t>
      </w:r>
      <w:r>
        <w:rPr>
          <w:sz w:val="24"/>
          <w:szCs w:val="24"/>
        </w:rPr>
        <w:t>&lt;img&gt;</w:t>
      </w:r>
      <w:r>
        <w:rPr>
          <w:b w:val="0"/>
          <w:bCs w:val="0"/>
          <w:sz w:val="24"/>
          <w:szCs w:val="24"/>
        </w:rPr>
        <w:t xml:space="preserve"> que esta imagen debe ser la pensada para dispositivos móviles.</w:t>
      </w:r>
    </w:p>
    <w:p w14:paraId="586CABE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5C0AD85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271B4AC4"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999999"/>
          <w:sz w:val="21"/>
          <w:szCs w:val="21"/>
          <w:lang w:eastAsia="es-CO"/>
        </w:rPr>
        <w:t>&lt;!-- </w:t>
      </w:r>
    </w:p>
    <w:p w14:paraId="5D101905"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Para trabajar con imagenes responsivas se recomienda usar la etiqueta picture.</w:t>
      </w:r>
    </w:p>
    <w:p w14:paraId="4D9CAA29"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y dentro de esta indicar los diferentes tamaños dentro de las etiquetas source y el atributo media.</w:t>
      </w:r>
    </w:p>
    <w:p w14:paraId="0E38BC7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Ademas de que el orden es de mayor a menor tamaño y al final la imagen con la etiqueta img que esta pensada para mobile.</w:t>
      </w:r>
    </w:p>
    <w:p w14:paraId="31A2E55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999999"/>
          <w:sz w:val="21"/>
          <w:szCs w:val="21"/>
          <w:lang w:eastAsia="es-CO"/>
        </w:rPr>
        <w:t>         </w:t>
      </w:r>
      <w:r>
        <w:rPr>
          <w:rFonts w:ascii="Consolas" w:eastAsia="Times New Roman" w:hAnsi="Consolas" w:cs="Times New Roman"/>
          <w:color w:val="999999"/>
          <w:sz w:val="21"/>
          <w:szCs w:val="21"/>
          <w:lang w:val="en-US" w:eastAsia="es-CO"/>
        </w:rPr>
        <w:t>--&gt;</w:t>
      </w:r>
    </w:p>
    <w:p w14:paraId="514518B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picture</w:t>
      </w:r>
      <w:r>
        <w:rPr>
          <w:rFonts w:ascii="Consolas" w:eastAsia="Times New Roman" w:hAnsi="Consolas" w:cs="Times New Roman"/>
          <w:color w:val="FFFFFF"/>
          <w:sz w:val="21"/>
          <w:szCs w:val="21"/>
          <w:lang w:val="en-US" w:eastAsia="es-CO"/>
        </w:rPr>
        <w:t>&gt;</w:t>
      </w:r>
    </w:p>
    <w:p w14:paraId="62D203B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1000px)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./images/large.jpg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2DE5582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800px)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./images/medium.jpg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52738D6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img</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./images/small.jpg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alt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3603D1C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picture</w:t>
      </w:r>
      <w:r>
        <w:rPr>
          <w:rFonts w:ascii="Consolas" w:eastAsia="Times New Roman" w:hAnsi="Consolas" w:cs="Times New Roman"/>
          <w:color w:val="FFFFFF"/>
          <w:sz w:val="21"/>
          <w:szCs w:val="21"/>
          <w:lang w:eastAsia="es-CO"/>
        </w:rPr>
        <w:t>&gt;</w:t>
      </w:r>
    </w:p>
    <w:p w14:paraId="4B94803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1B07702F"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07678961" w14:textId="77777777" w:rsidR="005F1E06" w:rsidRDefault="005F1E06" w:rsidP="005F1E06">
      <w:pPr>
        <w:pStyle w:val="NormalWeb"/>
        <w:rPr>
          <w:b/>
          <w:bCs/>
        </w:rPr>
      </w:pPr>
      <w:r>
        <w:t xml:space="preserve">Es completamente válido usar </w:t>
      </w:r>
      <w:r>
        <w:rPr>
          <w:b/>
          <w:bCs/>
        </w:rPr>
        <w:t>&lt;picture&gt;</w:t>
      </w:r>
      <w:r>
        <w:t xml:space="preserve"> dentro de </w:t>
      </w:r>
      <w:r>
        <w:rPr>
          <w:b/>
          <w:bCs/>
        </w:rPr>
        <w:t>&lt;figure&gt;</w:t>
      </w:r>
      <w:r>
        <w:t xml:space="preserve"> y así poder usar el </w:t>
      </w:r>
      <w:r>
        <w:rPr>
          <w:b/>
          <w:bCs/>
        </w:rPr>
        <w:t>&lt;figcaption&gt;</w:t>
      </w:r>
    </w:p>
    <w:p w14:paraId="2A0DFA99" w14:textId="77777777" w:rsidR="005F1E06" w:rsidRDefault="005F1E06" w:rsidP="005F1E06">
      <w:pPr>
        <w:pStyle w:val="NormalWeb"/>
        <w:rPr>
          <w:sz w:val="48"/>
          <w:szCs w:val="48"/>
        </w:rPr>
      </w:pPr>
      <w:r>
        <w:rPr>
          <w:noProof/>
        </w:rPr>
        <w:drawing>
          <wp:inline distT="0" distB="0" distL="0" distR="0" wp14:anchorId="7553876F" wp14:editId="207FB4F2">
            <wp:extent cx="5610225" cy="15430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14:paraId="0BBBD4E0" w14:textId="5E4D790F" w:rsidR="00AF6804" w:rsidRDefault="00AF6804" w:rsidP="0022101E">
      <w:pPr>
        <w:jc w:val="center"/>
        <w:rPr>
          <w:rFonts w:ascii="Times New Roman" w:hAnsi="Times New Roman" w:cs="Times New Roman"/>
          <w:sz w:val="48"/>
          <w:szCs w:val="48"/>
          <w:highlight w:val="yellow"/>
        </w:rPr>
      </w:pPr>
    </w:p>
    <w:p w14:paraId="69FD033D" w14:textId="2A723D9D" w:rsidR="00AF6804" w:rsidRDefault="00AF6804" w:rsidP="0022101E">
      <w:pPr>
        <w:jc w:val="center"/>
        <w:rPr>
          <w:rFonts w:ascii="Times New Roman" w:hAnsi="Times New Roman" w:cs="Times New Roman"/>
          <w:sz w:val="48"/>
          <w:szCs w:val="48"/>
          <w:highlight w:val="yellow"/>
        </w:rPr>
      </w:pPr>
    </w:p>
    <w:p w14:paraId="06FC3A9E" w14:textId="77777777" w:rsidR="00AF6804" w:rsidRPr="00D50FE0" w:rsidRDefault="00AF6804" w:rsidP="00AF6804">
      <w:pPr>
        <w:jc w:val="center"/>
        <w:rPr>
          <w:rFonts w:ascii="Times New Roman" w:hAnsi="Times New Roman" w:cs="Times New Roman"/>
          <w:b/>
          <w:bCs/>
          <w:i/>
          <w:iCs/>
          <w:sz w:val="48"/>
          <w:szCs w:val="48"/>
          <w:lang w:val="en-US"/>
        </w:rPr>
      </w:pPr>
      <w:r w:rsidRPr="000029EA">
        <w:rPr>
          <w:rFonts w:ascii="Times New Roman" w:hAnsi="Times New Roman" w:cs="Times New Roman"/>
          <w:b/>
          <w:bCs/>
          <w:sz w:val="24"/>
          <w:szCs w:val="24"/>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15617294"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0B96C2C2" wp14:editId="31BA3FA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4D90" w14:textId="77777777" w:rsidR="00AF6804" w:rsidRDefault="00AF6804" w:rsidP="00AF6804">
      <w:pPr>
        <w:jc w:val="center"/>
        <w:rPr>
          <w:rFonts w:ascii="Times New Roman" w:hAnsi="Times New Roman" w:cs="Times New Roman"/>
          <w:b/>
          <w:bCs/>
          <w:i/>
          <w:iCs/>
          <w:sz w:val="48"/>
          <w:szCs w:val="48"/>
        </w:rPr>
      </w:pPr>
    </w:p>
    <w:p w14:paraId="6D2D772F" w14:textId="77777777" w:rsidR="00AF6804" w:rsidRDefault="00AF6804" w:rsidP="00AF6804">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0442392B" w14:textId="77777777" w:rsidR="00AF6804" w:rsidRDefault="00AF6804" w:rsidP="00AF6804">
      <w:pPr>
        <w:jc w:val="center"/>
        <w:rPr>
          <w:rFonts w:ascii="Times New Roman" w:hAnsi="Times New Roman" w:cs="Times New Roman"/>
          <w:b/>
          <w:bCs/>
          <w:sz w:val="24"/>
          <w:szCs w:val="24"/>
        </w:rPr>
      </w:pPr>
      <w:r>
        <w:rPr>
          <w:noProof/>
        </w:rPr>
        <w:drawing>
          <wp:inline distT="0" distB="0" distL="0" distR="0" wp14:anchorId="5128C5D4" wp14:editId="243A3FE4">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325" cy="1762125"/>
                    </a:xfrm>
                    <a:prstGeom prst="rect">
                      <a:avLst/>
                    </a:prstGeom>
                  </pic:spPr>
                </pic:pic>
              </a:graphicData>
            </a:graphic>
          </wp:inline>
        </w:drawing>
      </w:r>
    </w:p>
    <w:p w14:paraId="7B97DA18"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69B1DA8D" wp14:editId="671A536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866775"/>
                    </a:xfrm>
                    <a:prstGeom prst="rect">
                      <a:avLst/>
                    </a:prstGeom>
                  </pic:spPr>
                </pic:pic>
              </a:graphicData>
            </a:graphic>
          </wp:inline>
        </w:drawing>
      </w:r>
    </w:p>
    <w:p w14:paraId="78423320" w14:textId="77FF4E44" w:rsidR="00975DDE" w:rsidRDefault="00975DDE" w:rsidP="00AF6804">
      <w:pPr>
        <w:rPr>
          <w:rFonts w:ascii="Times New Roman" w:hAnsi="Times New Roman" w:cs="Times New Roman"/>
          <w:sz w:val="48"/>
          <w:szCs w:val="48"/>
        </w:rPr>
      </w:pPr>
    </w:p>
    <w:p w14:paraId="186A8675" w14:textId="77777777" w:rsidR="00AF6804" w:rsidRDefault="00AF6804" w:rsidP="00AF6804">
      <w:pPr>
        <w:rPr>
          <w:rFonts w:ascii="Times New Roman" w:hAnsi="Times New Roman" w:cs="Times New Roman"/>
          <w:i/>
          <w:iCs/>
          <w:sz w:val="48"/>
          <w:szCs w:val="48"/>
        </w:rPr>
      </w:pPr>
    </w:p>
    <w:p w14:paraId="74E50B28" w14:textId="77777777" w:rsidR="00CF0C07" w:rsidRDefault="00CF0C07" w:rsidP="00CF0C07">
      <w:pPr>
        <w:pStyle w:val="Ttulo1"/>
      </w:pPr>
      <w:r>
        <w:t>Fuentes de iconos</w:t>
      </w:r>
    </w:p>
    <w:p w14:paraId="11EA0408" w14:textId="77777777" w:rsidR="00CF0C07" w:rsidRDefault="00CF0C07" w:rsidP="00CF0C07">
      <w:pPr>
        <w:pStyle w:val="NormalWeb"/>
      </w:pPr>
      <w:r>
        <w:t>Todo menú necesita de la presencia de iconos, por este motivo, en esta clase aprenderás sobre las fuentes de iconos y las aplicarás en la realización del menú de tu proyecto.</w:t>
      </w:r>
    </w:p>
    <w:p w14:paraId="4656493B" w14:textId="77443AC4" w:rsidR="00B9094E" w:rsidRDefault="00CF0C07" w:rsidP="00CF0C07">
      <w:pPr>
        <w:pStyle w:val="NormalWeb"/>
      </w:pPr>
      <w:r>
        <w:t xml:space="preserve">En este abordaje a las fuentes de iconos, conocerás la plataforma </w:t>
      </w:r>
      <w:hyperlink r:id="rId37" w:tgtFrame="_blank" w:history="1">
        <w:r>
          <w:rPr>
            <w:rStyle w:val="Hipervnculo"/>
          </w:rPr>
          <w:t>icomoon.io</w:t>
        </w:r>
      </w:hyperlink>
      <w:r>
        <w:t>, en ella podrás importar o añadir familias de iconos, desde tu computador o desde el sistema.</w:t>
      </w:r>
    </w:p>
    <w:p w14:paraId="733ECB31" w14:textId="0F8F6558" w:rsidR="00CF0C07" w:rsidRPr="00FF0A1F" w:rsidRDefault="00311580" w:rsidP="00CF0C07">
      <w:pPr>
        <w:pStyle w:val="NormalWeb"/>
        <w:jc w:val="center"/>
        <w:rPr>
          <w:i/>
          <w:iCs/>
          <w:sz w:val="28"/>
          <w:szCs w:val="28"/>
          <w:highlight w:val="yellow"/>
          <w:u w:val="single"/>
        </w:rPr>
      </w:pPr>
      <w:hyperlink r:id="rId38" w:history="1">
        <w:r w:rsidR="00B9094E" w:rsidRPr="00FF0A1F">
          <w:rPr>
            <w:rStyle w:val="Hipervnculo"/>
            <w:i/>
            <w:iCs/>
            <w:sz w:val="28"/>
            <w:szCs w:val="28"/>
            <w:highlight w:val="yellow"/>
          </w:rPr>
          <w:t>https://www.flaticon.es/</w:t>
        </w:r>
      </w:hyperlink>
    </w:p>
    <w:p w14:paraId="0B2FA96E" w14:textId="56DA15C4" w:rsidR="00B9094E" w:rsidRPr="00FF0A1F" w:rsidRDefault="00B9094E" w:rsidP="00CF0C07">
      <w:pPr>
        <w:pStyle w:val="NormalWeb"/>
        <w:jc w:val="center"/>
        <w:rPr>
          <w:i/>
          <w:iCs/>
          <w:sz w:val="28"/>
          <w:szCs w:val="28"/>
          <w:highlight w:val="yellow"/>
          <w:u w:val="single"/>
        </w:rPr>
      </w:pPr>
      <w:r w:rsidRPr="00FF0A1F">
        <w:rPr>
          <w:i/>
          <w:iCs/>
          <w:sz w:val="28"/>
          <w:szCs w:val="28"/>
          <w:highlight w:val="yellow"/>
          <w:u w:val="single"/>
        </w:rPr>
        <w:t>https://svgporn.com/</w:t>
      </w:r>
    </w:p>
    <w:p w14:paraId="1823CA8A" w14:textId="493C045E" w:rsidR="00FF0A1F" w:rsidRDefault="00311580" w:rsidP="00B9094E">
      <w:pPr>
        <w:pStyle w:val="NormalWeb"/>
        <w:jc w:val="center"/>
        <w:rPr>
          <w:i/>
          <w:iCs/>
          <w:color w:val="0563C1" w:themeColor="hyperlink"/>
          <w:sz w:val="28"/>
          <w:szCs w:val="28"/>
          <w:u w:val="single"/>
        </w:rPr>
      </w:pPr>
      <w:hyperlink r:id="rId39" w:history="1">
        <w:r w:rsidR="00FF0A1F" w:rsidRPr="009A3E7B">
          <w:rPr>
            <w:rStyle w:val="Hipervnculo"/>
            <w:i/>
            <w:iCs/>
            <w:sz w:val="28"/>
            <w:szCs w:val="28"/>
            <w:highlight w:val="yellow"/>
          </w:rPr>
          <w:t>https://iconscout.com/</w:t>
        </w:r>
      </w:hyperlink>
    </w:p>
    <w:p w14:paraId="0698B2DB" w14:textId="40D31833" w:rsidR="00FF0A1F" w:rsidRPr="00FF0A1F" w:rsidRDefault="00311580" w:rsidP="00FF0A1F">
      <w:pPr>
        <w:pStyle w:val="NormalWeb"/>
        <w:jc w:val="center"/>
        <w:rPr>
          <w:i/>
          <w:iCs/>
          <w:color w:val="0563C1" w:themeColor="hyperlink"/>
          <w:sz w:val="28"/>
          <w:szCs w:val="28"/>
          <w:highlight w:val="yellow"/>
          <w:u w:val="single"/>
        </w:rPr>
      </w:pPr>
      <w:hyperlink r:id="rId40" w:history="1">
        <w:r w:rsidR="00FF0A1F" w:rsidRPr="00FF0A1F">
          <w:rPr>
            <w:rStyle w:val="Hipervnculo"/>
            <w:i/>
            <w:iCs/>
            <w:sz w:val="28"/>
            <w:szCs w:val="28"/>
            <w:highlight w:val="yellow"/>
          </w:rPr>
          <w:t>https://icomoon.io/</w:t>
        </w:r>
      </w:hyperlink>
    </w:p>
    <w:p w14:paraId="4B061461" w14:textId="77777777" w:rsidR="00CF0C07" w:rsidRDefault="00CF0C07" w:rsidP="00CF0C07">
      <w:pPr>
        <w:pStyle w:val="NormalWeb"/>
        <w:jc w:val="center"/>
        <w:rPr>
          <w:i/>
          <w:iCs/>
          <w:sz w:val="44"/>
          <w:szCs w:val="44"/>
        </w:rPr>
      </w:pPr>
      <w:r>
        <w:rPr>
          <w:noProof/>
        </w:rPr>
        <w:drawing>
          <wp:inline distT="0" distB="0" distL="0" distR="0" wp14:anchorId="45CF24E6" wp14:editId="36C7641F">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8B790" w14:textId="77777777" w:rsidR="00CF0C07" w:rsidRDefault="00CF0C07" w:rsidP="00CF0C07">
      <w:pPr>
        <w:pStyle w:val="NormalWeb"/>
        <w:jc w:val="center"/>
        <w:rPr>
          <w:i/>
          <w:iCs/>
          <w:sz w:val="44"/>
          <w:szCs w:val="44"/>
        </w:rPr>
      </w:pPr>
      <w:r>
        <w:rPr>
          <w:noProof/>
        </w:rPr>
        <w:lastRenderedPageBreak/>
        <w:drawing>
          <wp:inline distT="0" distB="0" distL="0" distR="0" wp14:anchorId="1A58C790" wp14:editId="5AECB208">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DF7C" w14:textId="77777777" w:rsidR="00CF0C07" w:rsidRDefault="00CF0C07" w:rsidP="00CF0C07">
      <w:pPr>
        <w:pStyle w:val="NormalWeb"/>
      </w:pPr>
      <w:r>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1DA87F86" w14:textId="77777777" w:rsidR="00CF0C07" w:rsidRDefault="00CF0C07" w:rsidP="00CF0C07">
      <w:pPr>
        <w:pStyle w:val="NormalWeb"/>
        <w:numPr>
          <w:ilvl w:val="0"/>
          <w:numId w:val="3"/>
        </w:numPr>
      </w:pPr>
      <w:r>
        <w:t>Esto deberemos pasarlo a nuestros estilos.</w:t>
      </w:r>
    </w:p>
    <w:p w14:paraId="64310B9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4896D73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5DCAD1F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48E4BB2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09EDA92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7D7E33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D8B820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1C084B8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546D6D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9AD74B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5E634C3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226F117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9FD493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24EE6DB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69F2E74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26A08A8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77EF4C2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3249A90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E6F76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DAE975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7DF0CBC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19C6961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7277DEE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7BAFC7E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2195679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7BB441B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D49908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A3A41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47F040D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6F35FED"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1B3E45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D4A830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7E91F663" w14:textId="77777777" w:rsidR="00CF0C07" w:rsidRPr="00280670"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40A6396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4AC33086" w14:textId="50BCE8CC" w:rsidR="00CF0C07" w:rsidRPr="00E9628A" w:rsidRDefault="00CF0C07" w:rsidP="00E9628A">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3D2966D6" w14:textId="77777777" w:rsidR="00CF0C07" w:rsidRDefault="00CF0C07" w:rsidP="00CF0C07">
      <w:pPr>
        <w:pStyle w:val="NormalWeb"/>
        <w:numPr>
          <w:ilvl w:val="0"/>
          <w:numId w:val="3"/>
        </w:numPr>
      </w:pPr>
      <w:r>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785AF7A1" w14:textId="77777777" w:rsidR="00CF0C07" w:rsidRDefault="00CF0C07" w:rsidP="00CF0C07">
      <w:pPr>
        <w:pStyle w:val="NormalWeb"/>
        <w:numPr>
          <w:ilvl w:val="0"/>
          <w:numId w:val="3"/>
        </w:numPr>
      </w:pPr>
      <w:r>
        <w:t xml:space="preserve"> Luego cambiaremos las rutas que estaban colocadas en el css anteriormente copiado, por las rutas apuntando a nuestro proyecto.</w:t>
      </w:r>
    </w:p>
    <w:p w14:paraId="54DADE2A" w14:textId="77777777" w:rsidR="00CF0C07" w:rsidRDefault="00CF0C07" w:rsidP="00CF0C07">
      <w:pPr>
        <w:pStyle w:val="NormalWeb"/>
        <w:jc w:val="center"/>
        <w:rPr>
          <w:noProof/>
        </w:rPr>
      </w:pPr>
      <w:r>
        <w:rPr>
          <w:noProof/>
        </w:rPr>
        <w:drawing>
          <wp:inline distT="0" distB="0" distL="0" distR="0" wp14:anchorId="4576CB20" wp14:editId="795B6BE1">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994535"/>
                    </a:xfrm>
                    <a:prstGeom prst="rect">
                      <a:avLst/>
                    </a:prstGeom>
                  </pic:spPr>
                </pic:pic>
              </a:graphicData>
            </a:graphic>
          </wp:inline>
        </w:drawing>
      </w:r>
      <w:r>
        <w:rPr>
          <w:noProof/>
        </w:rPr>
        <w:t xml:space="preserve"> </w:t>
      </w:r>
    </w:p>
    <w:p w14:paraId="6B89C2B4" w14:textId="77777777" w:rsidR="00CF0C07" w:rsidRDefault="00CF0C07" w:rsidP="00CF0C07">
      <w:pPr>
        <w:pStyle w:val="NormalWeb"/>
        <w:numPr>
          <w:ilvl w:val="0"/>
          <w:numId w:val="4"/>
        </w:numPr>
      </w:pPr>
      <w:r>
        <w:t>Para agregarlo al proyecto solo debo llamar la clase en mi elemento HTML.</w:t>
      </w:r>
    </w:p>
    <w:p w14:paraId="1EFF5E3E" w14:textId="77777777" w:rsidR="00CF0C07" w:rsidRDefault="00CF0C07" w:rsidP="00CF0C07">
      <w:pPr>
        <w:pStyle w:val="NormalWeb"/>
        <w:ind w:left="720"/>
        <w:jc w:val="center"/>
      </w:pPr>
      <w:r>
        <w:rPr>
          <w:noProof/>
        </w:rPr>
        <w:drawing>
          <wp:inline distT="0" distB="0" distL="0" distR="0" wp14:anchorId="43468E19" wp14:editId="04C63C90">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5150" cy="666750"/>
                    </a:xfrm>
                    <a:prstGeom prst="rect">
                      <a:avLst/>
                    </a:prstGeom>
                  </pic:spPr>
                </pic:pic>
              </a:graphicData>
            </a:graphic>
          </wp:inline>
        </w:drawing>
      </w:r>
    </w:p>
    <w:p w14:paraId="1EB051DB" w14:textId="77777777" w:rsidR="00975DDE" w:rsidRDefault="00975DDE" w:rsidP="00975DDE">
      <w:pPr>
        <w:pStyle w:val="Ttulo1"/>
      </w:pPr>
    </w:p>
    <w:p w14:paraId="6D410284" w14:textId="77777777" w:rsidR="00975DDE" w:rsidRDefault="00975DDE" w:rsidP="00975DDE">
      <w:pPr>
        <w:pStyle w:val="Ttulo1"/>
      </w:pPr>
    </w:p>
    <w:p w14:paraId="1E53B85B" w14:textId="77777777" w:rsidR="0046185A" w:rsidRDefault="0046185A" w:rsidP="00975DDE">
      <w:pPr>
        <w:pStyle w:val="Ttulo1"/>
      </w:pPr>
    </w:p>
    <w:p w14:paraId="02E82AD7" w14:textId="77777777" w:rsidR="00386797" w:rsidRDefault="00386797" w:rsidP="00975DDE">
      <w:pPr>
        <w:pStyle w:val="Ttulo1"/>
        <w:rPr>
          <w:lang w:val="en-US"/>
        </w:rPr>
      </w:pPr>
    </w:p>
    <w:p w14:paraId="720A787D" w14:textId="66EF3C46" w:rsidR="00975DDE" w:rsidRPr="00B170E8" w:rsidRDefault="00975DDE" w:rsidP="00975DDE">
      <w:pPr>
        <w:pStyle w:val="Ttulo1"/>
      </w:pPr>
      <w:r w:rsidRPr="00B170E8">
        <w:t>Etiqueta video.</w:t>
      </w:r>
    </w:p>
    <w:p w14:paraId="2C192D34" w14:textId="7F9FBC60"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&lt;!- Controls "nos da los botones" **** preload "permite que el video se auto cargue antes de que el usuario lo manipule" --&gt;</w:t>
      </w:r>
    </w:p>
    <w:p w14:paraId="5CE7DBC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video</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controls</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preload</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auto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45E79B3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999999"/>
          <w:sz w:val="21"/>
          <w:szCs w:val="21"/>
          <w:lang w:eastAsia="es-CO"/>
        </w:rPr>
        <w:t>&lt;!--Para no tener problemas en los navegadores</w:t>
      </w:r>
    </w:p>
    <w:p w14:paraId="6139733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defino varias rutas que yo tenga del video en distintos formatos--&gt;</w:t>
      </w:r>
    </w:p>
    <w:p w14:paraId="74065C6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./miVideo.mp4#t=10,60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31397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./miVideo.mpv#t=10,60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19CCAA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999999"/>
          <w:sz w:val="21"/>
          <w:szCs w:val="21"/>
          <w:lang w:eastAsia="es-CO"/>
        </w:rPr>
        <w:t>&lt;!-- Para darle un tiempo de inicio a fin lo hacemos con el # después t="como quiero</w:t>
      </w:r>
      <w:r>
        <w:rPr>
          <w:rFonts w:ascii="Times New Roman" w:eastAsia="Times New Roman" w:hAnsi="Times New Roman" w:cs="Times New Roman"/>
          <w:color w:val="A7DBF7"/>
          <w:sz w:val="21"/>
          <w:szCs w:val="21"/>
          <w:lang w:eastAsia="es-CO"/>
        </w:rPr>
        <w:t xml:space="preserve">                  </w:t>
      </w:r>
      <w:r>
        <w:rPr>
          <w:rFonts w:ascii="Times New Roman" w:eastAsia="Times New Roman" w:hAnsi="Times New Roman" w:cs="Times New Roman"/>
          <w:color w:val="999999"/>
          <w:sz w:val="21"/>
          <w:szCs w:val="21"/>
          <w:lang w:eastAsia="es-CO"/>
        </w:rPr>
        <w:t>que inicie" lo separo con , despues le doy el otro tiempo donde quiero que</w:t>
      </w:r>
    </w:p>
    <w:p w14:paraId="47177948"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w:t>
      </w:r>
      <w:r w:rsidRPr="00B170E8">
        <w:rPr>
          <w:rFonts w:ascii="Times New Roman" w:eastAsia="Times New Roman" w:hAnsi="Times New Roman" w:cs="Times New Roman"/>
          <w:color w:val="999999"/>
          <w:sz w:val="21"/>
          <w:szCs w:val="21"/>
          <w:lang w:eastAsia="es-CO"/>
        </w:rPr>
        <w:t>finalize--&gt;</w:t>
      </w:r>
    </w:p>
    <w:p w14:paraId="6A94885C" w14:textId="77777777" w:rsidR="00975DDE" w:rsidRPr="00B170E8"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sidRPr="00B170E8">
        <w:rPr>
          <w:rFonts w:ascii="Times New Roman" w:eastAsia="Times New Roman" w:hAnsi="Times New Roman" w:cs="Times New Roman"/>
          <w:color w:val="A7DBF7"/>
          <w:sz w:val="21"/>
          <w:szCs w:val="21"/>
          <w:lang w:eastAsia="es-CO"/>
        </w:rPr>
        <w:t>        </w:t>
      </w:r>
      <w:r w:rsidRPr="00B170E8">
        <w:rPr>
          <w:rFonts w:ascii="Times New Roman" w:eastAsia="Times New Roman" w:hAnsi="Times New Roman" w:cs="Times New Roman"/>
          <w:color w:val="FFFFFF"/>
          <w:sz w:val="21"/>
          <w:szCs w:val="21"/>
          <w:lang w:eastAsia="es-CO"/>
        </w:rPr>
        <w:t>&lt;/</w:t>
      </w:r>
      <w:r w:rsidRPr="00B170E8">
        <w:rPr>
          <w:rFonts w:ascii="Times New Roman" w:eastAsia="Times New Roman" w:hAnsi="Times New Roman" w:cs="Times New Roman"/>
          <w:color w:val="6DBDFA"/>
          <w:sz w:val="21"/>
          <w:szCs w:val="21"/>
          <w:lang w:eastAsia="es-CO"/>
        </w:rPr>
        <w:t>video</w:t>
      </w:r>
      <w:r w:rsidRPr="00B170E8">
        <w:rPr>
          <w:rFonts w:ascii="Times New Roman" w:eastAsia="Times New Roman" w:hAnsi="Times New Roman" w:cs="Times New Roman"/>
          <w:color w:val="FFFFFF"/>
          <w:sz w:val="21"/>
          <w:szCs w:val="21"/>
          <w:lang w:eastAsia="es-CO"/>
        </w:rPr>
        <w:t>&gt;</w:t>
      </w:r>
    </w:p>
    <w:p w14:paraId="2B64F603" w14:textId="77777777" w:rsidR="00386797" w:rsidRDefault="00386797" w:rsidP="00045E4B">
      <w:pPr>
        <w:pStyle w:val="Ttulo1"/>
      </w:pPr>
    </w:p>
    <w:p w14:paraId="0FA20A55" w14:textId="1FC032AE" w:rsidR="00045E4B" w:rsidRDefault="00045E4B" w:rsidP="00045E4B">
      <w:pPr>
        <w:pStyle w:val="Ttulo1"/>
      </w:pPr>
      <w:r>
        <w:t>Videos HTML5</w:t>
      </w:r>
    </w:p>
    <w:p w14:paraId="1715846C" w14:textId="11CFC4E3" w:rsidR="00045E4B" w:rsidRDefault="00045E4B" w:rsidP="00045E4B">
      <w:pPr>
        <w:pStyle w:val="NormalWeb"/>
      </w:pPr>
      <w:r>
        <w:t>Como sabes, los videos son contenidos cada vez más comunes e incluso necesarios en las web sites.</w:t>
      </w:r>
      <w:r w:rsidR="00F23457">
        <w:t xml:space="preserve"> </w:t>
      </w:r>
      <w:r>
        <w:t>Por esta razón, en esta clase aprenderás a incluir un video en tu proyecto y, por lo tanto, lo modificarás para convertirlo en un material responsivo, es decir, que sea coherente con tu trabajo de Responsive Design.</w:t>
      </w:r>
    </w:p>
    <w:p w14:paraId="2F85F223" w14:textId="77777777" w:rsidR="00045E4B" w:rsidRDefault="00045E4B" w:rsidP="00045E4B">
      <w:pPr>
        <w:pStyle w:val="NormalWeb"/>
      </w:pPr>
      <w:r>
        <w:t>Para aprender esto es necesario que elijas cualquier video que tengas en su formato original y aplicar las siguientes líneas:</w:t>
      </w:r>
    </w:p>
    <w:p w14:paraId="40A6E675" w14:textId="77777777" w:rsidR="00045E4B" w:rsidRPr="002B0BDF" w:rsidRDefault="00045E4B" w:rsidP="00045E4B">
      <w:pPr>
        <w:pStyle w:val="NormalWeb"/>
        <w:rPr>
          <w:b/>
          <w:bCs/>
          <w:lang w:val="en-US"/>
        </w:rPr>
      </w:pPr>
      <w:r w:rsidRPr="002B0BDF">
        <w:rPr>
          <w:b/>
          <w:bCs/>
          <w:lang w:val="en-US"/>
        </w:rPr>
        <w:t>HTML</w:t>
      </w:r>
    </w:p>
    <w:p w14:paraId="5DE3E3C1" w14:textId="77777777" w:rsidR="00045E4B" w:rsidRPr="00D34D93" w:rsidRDefault="00045E4B" w:rsidP="00045E4B">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0AA5475F" w14:textId="77777777" w:rsidR="00045E4B" w:rsidRDefault="00045E4B" w:rsidP="00045E4B">
      <w:pPr>
        <w:pStyle w:val="NormalWeb"/>
        <w:rPr>
          <w:b/>
          <w:bCs/>
          <w:lang w:val="en-US"/>
        </w:rPr>
      </w:pPr>
      <w:r>
        <w:rPr>
          <w:noProof/>
        </w:rPr>
        <w:drawing>
          <wp:inline distT="0" distB="0" distL="0" distR="0" wp14:anchorId="24F58DFB" wp14:editId="7B548BFB">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1AFBC57" w14:textId="77777777" w:rsidR="00045E4B" w:rsidRDefault="00045E4B" w:rsidP="00045E4B">
      <w:pPr>
        <w:pStyle w:val="NormalWeb"/>
        <w:rPr>
          <w:lang w:val="en-US"/>
        </w:rPr>
      </w:pPr>
      <w:r w:rsidRPr="00D34D93">
        <w:rPr>
          <w:b/>
          <w:bCs/>
          <w:lang w:val="en-US"/>
        </w:rPr>
        <w:t>CSS</w:t>
      </w:r>
      <w:r>
        <w:rPr>
          <w:lang w:val="en-US"/>
        </w:rPr>
        <w:t>:</w:t>
      </w:r>
    </w:p>
    <w:p w14:paraId="4DD90B4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1A91988E"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5E96453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45E95F30"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6BB77AE7" w14:textId="77777777" w:rsidR="00F23457" w:rsidRDefault="00F23457" w:rsidP="00045E4B">
      <w:pPr>
        <w:pStyle w:val="Ttulo1"/>
      </w:pPr>
    </w:p>
    <w:p w14:paraId="13751AAC" w14:textId="2E0AB466" w:rsidR="00045E4B" w:rsidRDefault="00045E4B" w:rsidP="00045E4B">
      <w:pPr>
        <w:pStyle w:val="Ttulo1"/>
      </w:pPr>
      <w:r>
        <w:t>Video insertado</w:t>
      </w:r>
    </w:p>
    <w:p w14:paraId="0E8CE332" w14:textId="77777777" w:rsidR="00045E4B" w:rsidRDefault="00045E4B" w:rsidP="00045E4B">
      <w:pPr>
        <w:pStyle w:val="NormalWeb"/>
      </w:pPr>
      <w:r>
        <w:t>En esta clase aprenderás a implementar videos responsive en tu proyecto, originarios o alojados en otras plataformas (como YouTube y/o Vimeo). Por este motivo trabajarás con la etiqueta iframe.</w:t>
      </w:r>
    </w:p>
    <w:p w14:paraId="4DF4BD2B" w14:textId="77777777" w:rsidR="00045E4B" w:rsidRDefault="00045E4B" w:rsidP="00045E4B">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410A09D1" w14:textId="77777777" w:rsidR="00045E4B" w:rsidRDefault="00045E4B" w:rsidP="00045E4B">
      <w:pPr>
        <w:pStyle w:val="NormalWeb"/>
        <w:jc w:val="center"/>
      </w:pPr>
      <w:r w:rsidRPr="003219EB">
        <w:rPr>
          <w:highlight w:val="yellow"/>
        </w:rPr>
        <w:t>Para extraer un video de YouTube:</w:t>
      </w:r>
    </w:p>
    <w:p w14:paraId="39275FAF" w14:textId="77777777" w:rsidR="00045E4B" w:rsidRDefault="00045E4B" w:rsidP="00045E4B">
      <w:pPr>
        <w:pStyle w:val="NormalWeb"/>
      </w:pPr>
      <w:r>
        <w:rPr>
          <w:noProof/>
        </w:rPr>
        <w:drawing>
          <wp:inline distT="0" distB="0" distL="0" distR="0" wp14:anchorId="0BF0AB18" wp14:editId="1CE6486B">
            <wp:extent cx="2638425" cy="1923550"/>
            <wp:effectExtent l="76200" t="76200" r="123825" b="133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56"/>
                    <a:stretch/>
                  </pic:blipFill>
                  <pic:spPr bwMode="auto">
                    <a:xfrm>
                      <a:off x="0" y="0"/>
                      <a:ext cx="2676854" cy="1951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F4C2585" wp14:editId="0EC28466">
            <wp:extent cx="2552700" cy="1922145"/>
            <wp:effectExtent l="76200" t="76200" r="133350" b="135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1425" cy="1958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8E7E5D" w14:textId="77777777" w:rsidR="00045E4B" w:rsidRDefault="00045E4B" w:rsidP="00045E4B">
      <w:pPr>
        <w:pStyle w:val="NormalWeb"/>
      </w:pPr>
      <w:r>
        <w:t>La etiqueta &lt;iframe&gt;&lt;/iframe&gt; se utiliza para insertar contenido de otras páginas web dentro de la tuya, como por ejemplo videos de YouTube.</w:t>
      </w:r>
    </w:p>
    <w:p w14:paraId="13927BB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75A0213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1B266A96"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2BD3B3DE"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73A8080A"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104950E9"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7B1B610" w14:textId="77777777" w:rsidR="00045E4B" w:rsidRDefault="00045E4B" w:rsidP="00045E4B">
      <w:pPr>
        <w:pStyle w:val="NormalWeb"/>
      </w:pPr>
      <w:r>
        <w:t xml:space="preserve">A diferencia de los videos HTML (tema anterior), en este caso los tamaños de width y height no los puede calcular automáticamente. </w:t>
      </w:r>
    </w:p>
    <w:p w14:paraId="27A25F3A" w14:textId="77777777" w:rsidR="00045E4B" w:rsidRDefault="00045E4B" w:rsidP="00045E4B">
      <w:pPr>
        <w:pStyle w:val="NormalWeb"/>
        <w:jc w:val="center"/>
      </w:pPr>
      <w:r w:rsidRPr="00297DCD">
        <w:rPr>
          <w:highlight w:val="yellow"/>
        </w:rPr>
        <w:t>Entonces NO sirve poner:</w:t>
      </w:r>
    </w:p>
    <w:p w14:paraId="1B2BFEA0"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lastRenderedPageBreak/>
        <w:t>.youtube-video</w:t>
      </w:r>
      <w:r w:rsidRPr="003219EB">
        <w:rPr>
          <w:rFonts w:ascii="Consolas" w:eastAsia="Times New Roman" w:hAnsi="Consolas" w:cs="Times New Roman"/>
          <w:color w:val="A7DBF7"/>
          <w:sz w:val="21"/>
          <w:szCs w:val="21"/>
          <w:lang w:eastAsia="es-CO"/>
        </w:rPr>
        <w:t> {</w:t>
      </w:r>
    </w:p>
    <w:p w14:paraId="01D40FB4"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3F6B1C1F"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4EAF1918" w14:textId="57005EBD" w:rsidR="00045E4B" w:rsidRPr="00664B77" w:rsidRDefault="00045E4B" w:rsidP="00664B77">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E6290ED" w14:textId="77777777" w:rsidR="00045E4B" w:rsidRDefault="00045E4B" w:rsidP="00045E4B">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165E9A75" w14:textId="77777777" w:rsidR="00045E4B" w:rsidRDefault="00045E4B" w:rsidP="00045E4B">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4658437C" w14:textId="77777777" w:rsidR="00045E4B" w:rsidRDefault="00045E4B" w:rsidP="00045E4B">
      <w:pPr>
        <w:pStyle w:val="NormalWeb"/>
        <w:jc w:val="center"/>
      </w:pPr>
      <w:r>
        <w:rPr>
          <w:noProof/>
        </w:rPr>
        <w:drawing>
          <wp:inline distT="0" distB="0" distL="0" distR="0" wp14:anchorId="1FFAF241" wp14:editId="792C62F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850" cy="276225"/>
                    </a:xfrm>
                    <a:prstGeom prst="rect">
                      <a:avLst/>
                    </a:prstGeom>
                  </pic:spPr>
                </pic:pic>
              </a:graphicData>
            </a:graphic>
          </wp:inline>
        </w:drawing>
      </w:r>
    </w:p>
    <w:p w14:paraId="4321C2BD" w14:textId="77777777" w:rsidR="00045E4B" w:rsidRDefault="00045E4B" w:rsidP="00045E4B">
      <w:pPr>
        <w:pStyle w:val="NormalWeb"/>
        <w:jc w:val="center"/>
      </w:pPr>
      <w:r>
        <w:rPr>
          <w:noProof/>
        </w:rPr>
        <w:drawing>
          <wp:inline distT="0" distB="0" distL="0" distR="0" wp14:anchorId="36DD2573" wp14:editId="7DED17C1">
            <wp:extent cx="475073" cy="474980"/>
            <wp:effectExtent l="0" t="0" r="127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3457" r="44962"/>
                    <a:stretch/>
                  </pic:blipFill>
                  <pic:spPr bwMode="auto">
                    <a:xfrm>
                      <a:off x="0" y="0"/>
                      <a:ext cx="488379" cy="48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9C036" wp14:editId="3F7B2FDE">
            <wp:extent cx="1276350" cy="468132"/>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982" r="55509"/>
                    <a:stretch/>
                  </pic:blipFill>
                  <pic:spPr bwMode="auto">
                    <a:xfrm>
                      <a:off x="0" y="0"/>
                      <a:ext cx="1302993" cy="477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0EEAE" wp14:editId="08C19A80">
            <wp:extent cx="371347" cy="47117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38" r="87816"/>
                    <a:stretch/>
                  </pic:blipFill>
                  <pic:spPr bwMode="auto">
                    <a:xfrm>
                      <a:off x="0" y="0"/>
                      <a:ext cx="382729" cy="485611"/>
                    </a:xfrm>
                    <a:prstGeom prst="rect">
                      <a:avLst/>
                    </a:prstGeom>
                    <a:ln>
                      <a:noFill/>
                    </a:ln>
                    <a:extLst>
                      <a:ext uri="{53640926-AAD7-44D8-BBD7-CCE9431645EC}">
                        <a14:shadowObscured xmlns:a14="http://schemas.microsoft.com/office/drawing/2010/main"/>
                      </a:ext>
                    </a:extLst>
                  </pic:spPr>
                </pic:pic>
              </a:graphicData>
            </a:graphic>
          </wp:inline>
        </w:drawing>
      </w:r>
    </w:p>
    <w:p w14:paraId="764123B2" w14:textId="65417524" w:rsidR="00045E4B" w:rsidRDefault="00045E4B" w:rsidP="00664B77">
      <w:pPr>
        <w:pStyle w:val="NormalWeb"/>
        <w:jc w:val="center"/>
      </w:pPr>
      <w:r>
        <w:rPr>
          <w:noProof/>
        </w:rPr>
        <w:drawing>
          <wp:inline distT="0" distB="0" distL="0" distR="0" wp14:anchorId="4703EF20" wp14:editId="010BA6B2">
            <wp:extent cx="1764634" cy="41910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4903" cy="445289"/>
                    </a:xfrm>
                    <a:prstGeom prst="rect">
                      <a:avLst/>
                    </a:prstGeom>
                  </pic:spPr>
                </pic:pic>
              </a:graphicData>
            </a:graphic>
          </wp:inline>
        </w:drawing>
      </w:r>
      <w:r>
        <w:br/>
        <w:t xml:space="preserve">En conclusión, si el video es de 16:9 en horizontal el código CSS del </w:t>
      </w:r>
      <w:r>
        <w:rPr>
          <w:rStyle w:val="CdigoHTML"/>
        </w:rPr>
        <w:t>div</w:t>
      </w:r>
      <w:r>
        <w:t xml:space="preserve"> contenedor va a quedar:</w:t>
      </w:r>
    </w:p>
    <w:p w14:paraId="3C034885"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.flexible-video</w:t>
      </w:r>
      <w:r w:rsidRPr="00541573">
        <w:rPr>
          <w:rFonts w:ascii="Consolas" w:eastAsia="Times New Roman" w:hAnsi="Consolas" w:cs="Times New Roman"/>
          <w:color w:val="A7DBF7"/>
          <w:sz w:val="21"/>
          <w:szCs w:val="21"/>
          <w:lang w:val="en-US" w:eastAsia="es-CO"/>
        </w:rPr>
        <w:t> {</w:t>
      </w:r>
    </w:p>
    <w:p w14:paraId="6501E810"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5308E2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2CAF818"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3F9C567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6BAE9B81" w14:textId="77777777" w:rsidR="00045E4B" w:rsidRPr="002B0BD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24908725" w14:textId="77777777" w:rsidR="00045E4B" w:rsidRDefault="00045E4B" w:rsidP="00045E4B">
      <w:pPr>
        <w:shd w:val="clear" w:color="auto" w:fill="282822"/>
        <w:spacing w:after="0" w:line="285" w:lineRule="atLeast"/>
        <w:rPr>
          <w:rFonts w:ascii="Consolas" w:eastAsia="Times New Roman" w:hAnsi="Consolas" w:cs="Times New Roman"/>
          <w:color w:val="F7ECB5"/>
          <w:sz w:val="21"/>
          <w:szCs w:val="21"/>
          <w:lang w:val="en-US" w:eastAsia="es-CO"/>
        </w:rPr>
      </w:pPr>
    </w:p>
    <w:p w14:paraId="579D63D7"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4C0C214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0866338F"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53D4AB59"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0BE4A3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F326531"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B60E5A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F567A1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53961F4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13A50E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2B0E910" w14:textId="6CEE19BF" w:rsidR="00975DDE" w:rsidRPr="00E43D23" w:rsidRDefault="00045E4B" w:rsidP="00E43D23">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6CFC3C8F" w14:textId="77777777" w:rsidR="00262F49" w:rsidRDefault="00262F49" w:rsidP="0046185A">
      <w:pPr>
        <w:pStyle w:val="Ttulo1"/>
        <w:jc w:val="center"/>
        <w:rPr>
          <w:highlight w:val="green"/>
        </w:rPr>
      </w:pPr>
    </w:p>
    <w:p w14:paraId="17E9E8DA" w14:textId="35B7F344" w:rsidR="00975DDE" w:rsidRPr="000029EA" w:rsidRDefault="0046185A" w:rsidP="0046185A">
      <w:pPr>
        <w:pStyle w:val="Ttulo1"/>
        <w:jc w:val="center"/>
      </w:pPr>
      <w:r w:rsidRPr="00E43D23">
        <w:rPr>
          <w:highlight w:val="green"/>
        </w:rPr>
        <w:t>Formularios.</w:t>
      </w:r>
    </w:p>
    <w:p w14:paraId="0396A51A" w14:textId="77777777" w:rsidR="00975DDE" w:rsidRDefault="00975DDE" w:rsidP="00975DDE">
      <w:pPr>
        <w:pStyle w:val="Ttulo1"/>
      </w:pPr>
      <w:r>
        <w:t>Etiqueta form e input.</w:t>
      </w:r>
    </w:p>
    <w:p w14:paraId="454888DF" w14:textId="77777777" w:rsidR="00975DDE" w:rsidRDefault="00975DDE" w:rsidP="00975DDE">
      <w:pPr>
        <w:pStyle w:val="Ttulo1"/>
        <w:rPr>
          <w:sz w:val="24"/>
          <w:szCs w:val="24"/>
        </w:rPr>
      </w:pPr>
      <w:r>
        <w:rPr>
          <w:b w:val="0"/>
          <w:bCs w:val="0"/>
          <w:sz w:val="24"/>
          <w:szCs w:val="24"/>
        </w:rPr>
        <w:t xml:space="preserve">Según la especificación de HTML se debe trabajar a </w:t>
      </w:r>
      <w:r>
        <w:rPr>
          <w:sz w:val="24"/>
          <w:szCs w:val="24"/>
        </w:rPr>
        <w:t>label</w:t>
      </w:r>
      <w:r>
        <w:rPr>
          <w:b w:val="0"/>
          <w:bCs w:val="0"/>
          <w:sz w:val="24"/>
          <w:szCs w:val="24"/>
        </w:rPr>
        <w:t xml:space="preserve"> como un </w:t>
      </w:r>
      <w:r>
        <w:rPr>
          <w:sz w:val="24"/>
          <w:szCs w:val="24"/>
        </w:rPr>
        <w:t>contenedor.</w:t>
      </w:r>
    </w:p>
    <w:p w14:paraId="0AB7B638" w14:textId="77777777" w:rsidR="00975DDE" w:rsidRDefault="00975DDE" w:rsidP="00975DDE">
      <w:pPr>
        <w:pStyle w:val="Ttulo1"/>
        <w:rPr>
          <w:b w:val="0"/>
          <w:bCs w:val="0"/>
          <w:sz w:val="24"/>
          <w:szCs w:val="24"/>
        </w:rPr>
      </w:pPr>
      <w:r>
        <w:rPr>
          <w:b w:val="0"/>
          <w:bCs w:val="0"/>
          <w:sz w:val="24"/>
          <w:szCs w:val="24"/>
        </w:rPr>
        <w:t xml:space="preserve">Es importante utilizar la etiqueta </w:t>
      </w:r>
      <w:r>
        <w:rPr>
          <w:sz w:val="24"/>
          <w:szCs w:val="24"/>
        </w:rPr>
        <w:t>&lt;form&gt;&lt;/form&gt;</w:t>
      </w:r>
      <w:r>
        <w:rPr>
          <w:b w:val="0"/>
          <w:bCs w:val="0"/>
          <w:sz w:val="24"/>
          <w:szCs w:val="24"/>
        </w:rPr>
        <w:t xml:space="preserve"> para indicar que utilizaremos un formulario, además de la semántica y buenas prácticas.</w:t>
      </w:r>
    </w:p>
    <w:p w14:paraId="44D648B4" w14:textId="77777777" w:rsidR="00975DDE" w:rsidRDefault="00975DDE" w:rsidP="00975DDE">
      <w:pPr>
        <w:pStyle w:val="Ttulo1"/>
        <w:rPr>
          <w:b w:val="0"/>
          <w:bCs w:val="0"/>
          <w:sz w:val="24"/>
          <w:szCs w:val="24"/>
        </w:rPr>
      </w:pPr>
      <w:r>
        <w:rPr>
          <w:b w:val="0"/>
          <w:bCs w:val="0"/>
          <w:sz w:val="24"/>
          <w:szCs w:val="24"/>
        </w:rPr>
        <w:t>Dentro de estas etiquetas indicaremos los elementos del Formulario como lo son:</w:t>
      </w:r>
    </w:p>
    <w:p w14:paraId="56BF1534" w14:textId="20A53FAF" w:rsidR="00975DDE" w:rsidRDefault="00975DDE" w:rsidP="00975DDE">
      <w:pPr>
        <w:pStyle w:val="Ttulo1"/>
        <w:rPr>
          <w:b w:val="0"/>
          <w:bCs w:val="0"/>
          <w:sz w:val="24"/>
          <w:szCs w:val="24"/>
        </w:rPr>
      </w:pPr>
      <w:r>
        <w:rPr>
          <w:sz w:val="24"/>
          <w:szCs w:val="24"/>
        </w:rPr>
        <w:t>&lt;label&gt;&lt;/label&gt;</w:t>
      </w:r>
      <w:r>
        <w:rPr>
          <w:b w:val="0"/>
          <w:bCs w:val="0"/>
          <w:sz w:val="24"/>
          <w:szCs w:val="24"/>
        </w:rPr>
        <w:t xml:space="preserve"> que será como nuestro “Contenedor” en esta ocasión. Dentro de él pondremos la etiqueta </w:t>
      </w:r>
      <w:r>
        <w:rPr>
          <w:sz w:val="24"/>
          <w:szCs w:val="24"/>
        </w:rPr>
        <w:t>&lt;span&gt;&lt;/span&gt;</w:t>
      </w:r>
      <w:r>
        <w:rPr>
          <w:b w:val="0"/>
          <w:bCs w:val="0"/>
          <w:sz w:val="24"/>
          <w:szCs w:val="24"/>
        </w:rPr>
        <w:t xml:space="preserve"> para colocar un texto haciendo alusión al contenido esperado (nombre, contraseña, fecha etc…) .Otra de las etiquetas importantes es </w:t>
      </w:r>
      <w:r>
        <w:rPr>
          <w:sz w:val="24"/>
          <w:szCs w:val="24"/>
        </w:rPr>
        <w:t>&lt;input&gt;</w:t>
      </w:r>
      <w:r>
        <w:rPr>
          <w:b w:val="0"/>
          <w:bCs w:val="0"/>
          <w:sz w:val="24"/>
          <w:szCs w:val="24"/>
        </w:rPr>
        <w:t xml:space="preserve"> Aquí es importante aclarar que hay muchos tipos de Input, los cuales podrán ser consultados acá: </w:t>
      </w:r>
      <w:hyperlink r:id="rId51" w:history="1">
        <w:r>
          <w:rPr>
            <w:rStyle w:val="Hipervnculo"/>
            <w:sz w:val="24"/>
            <w:szCs w:val="24"/>
          </w:rPr>
          <w:t>https://www.w3schools.com/html/html_form_input_types.asp</w:t>
        </w:r>
      </w:hyperlink>
    </w:p>
    <w:p w14:paraId="7B9D4BDF" w14:textId="7AD7F8E1" w:rsidR="00975DDE" w:rsidRDefault="00975DDE" w:rsidP="00975DDE">
      <w:pPr>
        <w:pStyle w:val="Ttulo1"/>
        <w:rPr>
          <w:b w:val="0"/>
          <w:bCs w:val="0"/>
          <w:sz w:val="24"/>
          <w:szCs w:val="24"/>
        </w:rPr>
      </w:pPr>
      <w:r>
        <w:rPr>
          <w:b w:val="0"/>
          <w:bCs w:val="0"/>
          <w:sz w:val="24"/>
          <w:szCs w:val="24"/>
        </w:rPr>
        <w:t xml:space="preserve">También es importante mencionar que el valor del atributo </w:t>
      </w:r>
      <w:r>
        <w:rPr>
          <w:sz w:val="24"/>
          <w:szCs w:val="24"/>
        </w:rPr>
        <w:t>for</w:t>
      </w:r>
      <w:r>
        <w:rPr>
          <w:b w:val="0"/>
          <w:bCs w:val="0"/>
          <w:sz w:val="24"/>
          <w:szCs w:val="24"/>
        </w:rPr>
        <w:t xml:space="preserve"> </w:t>
      </w:r>
      <w:r>
        <w:rPr>
          <w:sz w:val="24"/>
          <w:szCs w:val="24"/>
        </w:rPr>
        <w:t>&lt;label for="</w:t>
      </w:r>
      <w:r>
        <w:rPr>
          <w:sz w:val="14"/>
          <w:szCs w:val="14"/>
        </w:rPr>
        <w:t xml:space="preserve"> nombre </w:t>
      </w:r>
      <w:r>
        <w:rPr>
          <w:sz w:val="24"/>
          <w:szCs w:val="24"/>
        </w:rPr>
        <w:t xml:space="preserve">"&gt; </w:t>
      </w:r>
      <w:r>
        <w:rPr>
          <w:b w:val="0"/>
          <w:bCs w:val="0"/>
          <w:sz w:val="24"/>
          <w:szCs w:val="24"/>
        </w:rPr>
        <w:t>debe</w:t>
      </w:r>
      <w:r>
        <w:rPr>
          <w:sz w:val="24"/>
          <w:szCs w:val="24"/>
        </w:rPr>
        <w:t xml:space="preserve"> </w:t>
      </w:r>
      <w:r>
        <w:rPr>
          <w:b w:val="0"/>
          <w:bCs w:val="0"/>
          <w:sz w:val="24"/>
          <w:szCs w:val="24"/>
        </w:rPr>
        <w:t>ser el mismo</w:t>
      </w:r>
      <w:r>
        <w:rPr>
          <w:sz w:val="24"/>
          <w:szCs w:val="24"/>
        </w:rPr>
        <w:t xml:space="preserve"> </w:t>
      </w:r>
      <w:r>
        <w:rPr>
          <w:b w:val="0"/>
          <w:bCs w:val="0"/>
          <w:sz w:val="24"/>
          <w:szCs w:val="24"/>
        </w:rPr>
        <w:t xml:space="preserve">que el </w:t>
      </w:r>
      <w:r w:rsidR="00382996">
        <w:rPr>
          <w:b w:val="0"/>
          <w:bCs w:val="0"/>
          <w:sz w:val="24"/>
          <w:szCs w:val="24"/>
        </w:rPr>
        <w:t xml:space="preserve">de </w:t>
      </w:r>
      <w:r w:rsidR="00382996" w:rsidRPr="00382996">
        <w:rPr>
          <w:sz w:val="24"/>
          <w:szCs w:val="24"/>
        </w:rPr>
        <w:t>id</w:t>
      </w:r>
      <w:r>
        <w:rPr>
          <w:sz w:val="24"/>
          <w:szCs w:val="24"/>
        </w:rPr>
        <w:t xml:space="preserve"> &lt;input id=" </w:t>
      </w:r>
      <w:r>
        <w:rPr>
          <w:sz w:val="14"/>
          <w:szCs w:val="14"/>
        </w:rPr>
        <w:t xml:space="preserve">nombre </w:t>
      </w:r>
      <w:r>
        <w:rPr>
          <w:sz w:val="24"/>
          <w:szCs w:val="24"/>
        </w:rPr>
        <w:t>"&gt;</w:t>
      </w:r>
    </w:p>
    <w:p w14:paraId="5C749E0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body</w:t>
      </w:r>
      <w:r>
        <w:rPr>
          <w:rFonts w:ascii="Times New Roman" w:eastAsia="Times New Roman" w:hAnsi="Times New Roman" w:cs="Times New Roman"/>
          <w:color w:val="FFFFFF"/>
          <w:sz w:val="21"/>
          <w:szCs w:val="21"/>
          <w:lang w:val="en-US" w:eastAsia="es-CO"/>
        </w:rPr>
        <w:t>&gt;</w:t>
      </w:r>
    </w:p>
    <w:p w14:paraId="00DE46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6A4C60E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0F2D75A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Cual es tu nombre?</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5E0650E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text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placeholder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Tu 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required</w:t>
      </w:r>
      <w:r>
        <w:rPr>
          <w:rFonts w:ascii="Times New Roman" w:eastAsia="Times New Roman" w:hAnsi="Times New Roman" w:cs="Times New Roman"/>
          <w:color w:val="FFFFFF"/>
          <w:sz w:val="21"/>
          <w:szCs w:val="21"/>
          <w:lang w:val="en-US" w:eastAsia="es-CO"/>
        </w:rPr>
        <w:t>&gt;</w:t>
      </w:r>
    </w:p>
    <w:p w14:paraId="335B206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49F647B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inicio-platzi</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0829F1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Que día comenzaste en Platzi?</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4C219F6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inicio-platzi</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40EDE4B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016C7C08"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horario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39DEE4D2"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En que horario estudias?</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36FD22A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2828631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306D9F07"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87AA23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body</w:t>
      </w:r>
      <w:r>
        <w:rPr>
          <w:rFonts w:ascii="Times New Roman" w:eastAsia="Times New Roman" w:hAnsi="Times New Roman" w:cs="Times New Roman"/>
          <w:color w:val="FFFFFF"/>
          <w:sz w:val="21"/>
          <w:szCs w:val="21"/>
          <w:lang w:eastAsia="es-CO"/>
        </w:rPr>
        <w:t>&gt;</w:t>
      </w:r>
    </w:p>
    <w:p w14:paraId="13ACF2B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html</w:t>
      </w:r>
      <w:r>
        <w:rPr>
          <w:rFonts w:ascii="Times New Roman" w:eastAsia="Times New Roman" w:hAnsi="Times New Roman" w:cs="Times New Roman"/>
          <w:color w:val="FFFFFF"/>
          <w:sz w:val="21"/>
          <w:szCs w:val="21"/>
          <w:lang w:eastAsia="es-CO"/>
        </w:rPr>
        <w:t>&gt;</w:t>
      </w:r>
    </w:p>
    <w:p w14:paraId="6CE72F77" w14:textId="77777777" w:rsidR="00975DDE" w:rsidRDefault="00975DDE" w:rsidP="00975DDE">
      <w:pPr>
        <w:pStyle w:val="Ttulo1"/>
      </w:pPr>
    </w:p>
    <w:p w14:paraId="6D7B7EAF" w14:textId="77777777" w:rsidR="00262F49" w:rsidRDefault="00262F49" w:rsidP="00975DDE">
      <w:pPr>
        <w:pStyle w:val="Ttulo1"/>
      </w:pPr>
    </w:p>
    <w:p w14:paraId="7C14C6C9" w14:textId="2E6B8289" w:rsidR="00975DDE" w:rsidRDefault="00975DDE" w:rsidP="00975DDE">
      <w:pPr>
        <w:pStyle w:val="Ttulo1"/>
      </w:pPr>
      <w:r>
        <w:t>Calendar</w:t>
      </w:r>
    </w:p>
    <w:p w14:paraId="441B1637"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Para generar un formulario de calendario podemos realizarlo de distintas formas. La primera va a ser una de las más largas ya que vamos a especificar un Input por cada tipo de dato que necesitemos (dia,hora,semana,mes).</w:t>
      </w:r>
    </w:p>
    <w:p w14:paraId="5E3005EF"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Es importante mencionar que el valor de mi atributo </w:t>
      </w:r>
      <w:r>
        <w:rPr>
          <w:rFonts w:ascii="Times New Roman" w:hAnsi="Times New Roman" w:cs="Times New Roman"/>
          <w:b/>
          <w:bCs/>
          <w:sz w:val="24"/>
          <w:szCs w:val="24"/>
        </w:rPr>
        <w:t xml:space="preserve">name &lt;input name=" </w:t>
      </w:r>
      <w:r>
        <w:rPr>
          <w:rFonts w:ascii="Times New Roman" w:hAnsi="Times New Roman" w:cs="Times New Roman"/>
          <w:b/>
          <w:bCs/>
          <w:sz w:val="18"/>
          <w:szCs w:val="18"/>
        </w:rPr>
        <w:t xml:space="preserve">nombre </w:t>
      </w:r>
      <w:r>
        <w:rPr>
          <w:rFonts w:ascii="Times New Roman" w:hAnsi="Times New Roman" w:cs="Times New Roman"/>
          <w:b/>
          <w:bCs/>
          <w:sz w:val="24"/>
          <w:szCs w:val="24"/>
        </w:rPr>
        <w:t xml:space="preserve">"&gt; </w:t>
      </w:r>
      <w:r>
        <w:rPr>
          <w:rFonts w:ascii="Times New Roman" w:hAnsi="Times New Roman" w:cs="Times New Roman"/>
          <w:sz w:val="24"/>
          <w:szCs w:val="24"/>
        </w:rPr>
        <w:t>será el nombre con el que se identifique el valor ingresado por el input en los método post.</w:t>
      </w:r>
    </w:p>
    <w:p w14:paraId="7360866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91007E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70D4D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Hora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346E22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0039622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476F9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343694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Día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5C2BB1A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34AFEC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F1BF69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2ED026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Semana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0255309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week</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936CD94"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667978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D19D09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Mes</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4262FF5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month</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AEAEDC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51B082B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FFFFFF"/>
          <w:sz w:val="21"/>
          <w:szCs w:val="21"/>
          <w:lang w:val="en-US" w:eastAsia="es-CO"/>
        </w:rPr>
        <w:t>&gt;</w:t>
      </w:r>
    </w:p>
    <w:p w14:paraId="7B94ADAE" w14:textId="77777777" w:rsidR="00975DDE" w:rsidRDefault="00975DDE" w:rsidP="00975DDE">
      <w:pPr>
        <w:jc w:val="center"/>
        <w:rPr>
          <w:rFonts w:ascii="Times New Roman" w:hAnsi="Times New Roman" w:cs="Times New Roman"/>
          <w:b/>
          <w:bCs/>
          <w:sz w:val="24"/>
          <w:szCs w:val="24"/>
          <w:lang w:val="en-US"/>
        </w:rPr>
      </w:pPr>
    </w:p>
    <w:p w14:paraId="11D7D351" w14:textId="77777777"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b/>
          <w:bCs/>
          <w:sz w:val="24"/>
          <w:szCs w:val="24"/>
          <w:lang w:val="en-US"/>
        </w:rPr>
        <w:t xml:space="preserve">&lt;input name=" </w:t>
      </w:r>
      <w:r>
        <w:rPr>
          <w:rFonts w:ascii="Times New Roman" w:hAnsi="Times New Roman" w:cs="Times New Roman"/>
          <w:b/>
          <w:bCs/>
          <w:sz w:val="18"/>
          <w:szCs w:val="18"/>
          <w:lang w:val="en-US"/>
        </w:rPr>
        <w:t xml:space="preserve">mes </w:t>
      </w:r>
      <w:r>
        <w:rPr>
          <w:rFonts w:ascii="Times New Roman" w:hAnsi="Times New Roman" w:cs="Times New Roman"/>
          <w:b/>
          <w:bCs/>
          <w:sz w:val="24"/>
          <w:szCs w:val="24"/>
          <w:lang w:val="en-US"/>
        </w:rPr>
        <w:t>"&gt;</w:t>
      </w:r>
    </w:p>
    <w:p w14:paraId="1FD27B82" w14:textId="4EC3C12A"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noProof/>
        </w:rPr>
        <w:drawing>
          <wp:inline distT="0" distB="0" distL="0" distR="0" wp14:anchorId="25FEE07F" wp14:editId="738EF7C2">
            <wp:extent cx="5610225" cy="4476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47675"/>
                    </a:xfrm>
                    <a:prstGeom prst="rect">
                      <a:avLst/>
                    </a:prstGeom>
                    <a:noFill/>
                    <a:ln>
                      <a:noFill/>
                    </a:ln>
                  </pic:spPr>
                </pic:pic>
              </a:graphicData>
            </a:graphic>
          </wp:inline>
        </w:drawing>
      </w:r>
    </w:p>
    <w:p w14:paraId="68D8DCBA"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Otra forma de realizarlo esto es:</w:t>
      </w:r>
    </w:p>
    <w:p w14:paraId="6298B5B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178122A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01A1D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Calendario</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14E9CAD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datetime-local</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817FED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7B992CD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submit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E5921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C5A6754" w14:textId="77777777" w:rsidR="00975DDE" w:rsidRDefault="00975DDE" w:rsidP="00975DDE">
      <w:pPr>
        <w:rPr>
          <w:rFonts w:ascii="Times New Roman" w:hAnsi="Times New Roman" w:cs="Times New Roman"/>
          <w:sz w:val="24"/>
          <w:szCs w:val="24"/>
        </w:rPr>
      </w:pPr>
    </w:p>
    <w:p w14:paraId="333AF342" w14:textId="77777777" w:rsidR="00975DDE" w:rsidRDefault="00975DDE" w:rsidP="00975DDE">
      <w:pPr>
        <w:rPr>
          <w:rFonts w:ascii="Times New Roman" w:hAnsi="Times New Roman" w:cs="Times New Roman"/>
          <w:sz w:val="24"/>
          <w:szCs w:val="24"/>
        </w:rPr>
      </w:pPr>
    </w:p>
    <w:p w14:paraId="7792FA9F" w14:textId="77777777" w:rsidR="00975DDE" w:rsidRDefault="00975DDE" w:rsidP="00975DDE">
      <w:pPr>
        <w:rPr>
          <w:rFonts w:ascii="Times New Roman" w:hAnsi="Times New Roman" w:cs="Times New Roman"/>
          <w:sz w:val="24"/>
          <w:szCs w:val="24"/>
        </w:rPr>
      </w:pPr>
    </w:p>
    <w:p w14:paraId="5CA5A92F" w14:textId="77777777" w:rsidR="00975DDE" w:rsidRDefault="00975DDE" w:rsidP="00975DDE">
      <w:pPr>
        <w:pStyle w:val="Ttulo1"/>
      </w:pPr>
      <w:r>
        <w:t>Autocomplete y required.</w:t>
      </w:r>
    </w:p>
    <w:p w14:paraId="5A5860FD" w14:textId="77777777" w:rsidR="00975DDE" w:rsidRDefault="00975DDE" w:rsidP="00975DDE">
      <w:pPr>
        <w:pStyle w:val="Ttulo1"/>
        <w:rPr>
          <w:b w:val="0"/>
          <w:bCs w:val="0"/>
          <w:sz w:val="24"/>
          <w:szCs w:val="24"/>
        </w:rPr>
      </w:pPr>
      <w:r>
        <w:rPr>
          <w:b w:val="0"/>
          <w:bCs w:val="0"/>
          <w:sz w:val="24"/>
          <w:szCs w:val="24"/>
        </w:rPr>
        <w:t xml:space="preserve">Para hacer que los campos del formulario se autocompleten solos con datos que ya ha usado antes el usuario (y están guardados en el navegador), se usa el atributo </w:t>
      </w:r>
      <w:r>
        <w:rPr>
          <w:i/>
          <w:iCs/>
          <w:sz w:val="24"/>
          <w:szCs w:val="24"/>
        </w:rPr>
        <w:t>autocomplete</w:t>
      </w:r>
      <w:r>
        <w:rPr>
          <w:b w:val="0"/>
          <w:bCs w:val="0"/>
          <w:sz w:val="24"/>
          <w:szCs w:val="24"/>
        </w:rPr>
        <w:t xml:space="preserve"> dentro de la etiqueta input.</w:t>
      </w:r>
    </w:p>
    <w:p w14:paraId="0B8DBFDA" w14:textId="29F189EB" w:rsidR="00975DDE" w:rsidRDefault="00975DDE" w:rsidP="00975DDE">
      <w:pPr>
        <w:pStyle w:val="Ttulo1"/>
        <w:rPr>
          <w:b w:val="0"/>
          <w:bCs w:val="0"/>
          <w:sz w:val="24"/>
          <w:szCs w:val="24"/>
        </w:rPr>
      </w:pPr>
      <w:r>
        <w:rPr>
          <w:noProof/>
        </w:rPr>
        <w:drawing>
          <wp:inline distT="0" distB="0" distL="0" distR="0" wp14:anchorId="3DF72414" wp14:editId="692E2294">
            <wp:extent cx="5476875" cy="847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847725"/>
                    </a:xfrm>
                    <a:prstGeom prst="rect">
                      <a:avLst/>
                    </a:prstGeom>
                    <a:noFill/>
                    <a:ln>
                      <a:noFill/>
                    </a:ln>
                  </pic:spPr>
                </pic:pic>
              </a:graphicData>
            </a:graphic>
          </wp:inline>
        </w:drawing>
      </w:r>
    </w:p>
    <w:p w14:paraId="5805BDEC" w14:textId="77777777" w:rsidR="00975DDE" w:rsidRDefault="00975DDE" w:rsidP="00975DDE">
      <w:pPr>
        <w:rPr>
          <w:rFonts w:ascii="Times New Roman" w:hAnsi="Times New Roman" w:cs="Times New Roman"/>
        </w:rPr>
      </w:pPr>
      <w:r>
        <w:rPr>
          <w:rFonts w:ascii="Times New Roman" w:hAnsi="Times New Roman" w:cs="Times New Roman"/>
        </w:rPr>
        <w:br/>
        <w:t xml:space="preserve">Al colocar el atributo </w:t>
      </w:r>
      <w:r>
        <w:rPr>
          <w:rFonts w:ascii="Times New Roman" w:hAnsi="Times New Roman" w:cs="Times New Roman"/>
          <w:b/>
          <w:bCs/>
          <w:i/>
          <w:iCs/>
        </w:rPr>
        <w:t>Required</w:t>
      </w:r>
      <w:r>
        <w:rPr>
          <w:rFonts w:ascii="Times New Roman" w:hAnsi="Times New Roman" w:cs="Times New Roman"/>
        </w:rPr>
        <w:t>, el submit no funcionará si el campo indicado no está completado.</w:t>
      </w:r>
    </w:p>
    <w:p w14:paraId="6F53FB9F" w14:textId="3CCC6C8F" w:rsidR="00975DDE" w:rsidRDefault="00975DDE" w:rsidP="00975DDE">
      <w:pPr>
        <w:rPr>
          <w:rFonts w:ascii="Times New Roman" w:hAnsi="Times New Roman" w:cs="Times New Roman"/>
        </w:rPr>
      </w:pPr>
      <w:r>
        <w:rPr>
          <w:noProof/>
        </w:rPr>
        <w:drawing>
          <wp:inline distT="0" distB="0" distL="0" distR="0" wp14:anchorId="4D2FF918" wp14:editId="27E950C5">
            <wp:extent cx="5610225" cy="457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457200"/>
                    </a:xfrm>
                    <a:prstGeom prst="rect">
                      <a:avLst/>
                    </a:prstGeom>
                    <a:noFill/>
                    <a:ln>
                      <a:noFill/>
                    </a:ln>
                  </pic:spPr>
                </pic:pic>
              </a:graphicData>
            </a:graphic>
          </wp:inline>
        </w:drawing>
      </w:r>
    </w:p>
    <w:p w14:paraId="03E8EA64" w14:textId="77777777" w:rsidR="00975DDE" w:rsidRDefault="00975DDE" w:rsidP="00975DDE">
      <w:pPr>
        <w:rPr>
          <w:rFonts w:ascii="Times New Roman" w:hAnsi="Times New Roman" w:cs="Times New Roman"/>
        </w:rPr>
      </w:pPr>
    </w:p>
    <w:p w14:paraId="1974B9E6" w14:textId="77777777" w:rsidR="00975DDE" w:rsidRDefault="00975DDE" w:rsidP="00975DDE">
      <w:pPr>
        <w:pStyle w:val="Ttulo1"/>
        <w:rPr>
          <w:lang w:val="en-US"/>
        </w:rPr>
      </w:pPr>
    </w:p>
    <w:p w14:paraId="2E0C6F8B" w14:textId="77777777" w:rsidR="00975DDE" w:rsidRDefault="00975DDE" w:rsidP="00975DDE">
      <w:pPr>
        <w:pStyle w:val="Ttulo1"/>
        <w:rPr>
          <w:lang w:val="en-US"/>
        </w:rPr>
      </w:pPr>
      <w:r>
        <w:rPr>
          <w:lang w:val="en-US"/>
        </w:rPr>
        <w:t>Input type submit vs. Button tag</w:t>
      </w:r>
    </w:p>
    <w:p w14:paraId="2E1FE9CF" w14:textId="6F8318A9" w:rsidR="00975DDE" w:rsidRDefault="00975DDE" w:rsidP="00975DDE">
      <w:pPr>
        <w:pStyle w:val="Ttulo1"/>
        <w:rPr>
          <w:lang w:val="en-US"/>
        </w:rPr>
      </w:pPr>
      <w:r>
        <w:rPr>
          <w:noProof/>
        </w:rPr>
        <w:drawing>
          <wp:inline distT="0" distB="0" distL="0" distR="0" wp14:anchorId="4473E1CA" wp14:editId="7D318332">
            <wp:extent cx="5612130" cy="183261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1832610"/>
                    </a:xfrm>
                    <a:prstGeom prst="rect">
                      <a:avLst/>
                    </a:prstGeom>
                    <a:noFill/>
                    <a:ln>
                      <a:noFill/>
                    </a:ln>
                  </pic:spPr>
                </pic:pic>
              </a:graphicData>
            </a:graphic>
          </wp:inline>
        </w:drawing>
      </w:r>
    </w:p>
    <w:p w14:paraId="19597A86" w14:textId="77777777" w:rsidR="00975DDE" w:rsidRDefault="00975DDE" w:rsidP="00975DDE">
      <w:pPr>
        <w:pStyle w:val="Ttulo1"/>
        <w:rPr>
          <w:lang w:val="en-US"/>
        </w:rPr>
      </w:pPr>
    </w:p>
    <w:p w14:paraId="5C687DC2" w14:textId="77777777" w:rsidR="000E627D" w:rsidRDefault="000E627D" w:rsidP="00975DDE">
      <w:pPr>
        <w:pStyle w:val="Ttulo1"/>
      </w:pPr>
    </w:p>
    <w:p w14:paraId="18BE35BB" w14:textId="27F42627" w:rsidR="00975DDE" w:rsidRDefault="00975DDE" w:rsidP="00975DDE">
      <w:pPr>
        <w:pStyle w:val="Ttulo1"/>
      </w:pPr>
      <w:r>
        <w:t>Select.</w:t>
      </w:r>
    </w:p>
    <w:p w14:paraId="5420129C" w14:textId="77777777" w:rsidR="00975DDE" w:rsidRDefault="00975DDE" w:rsidP="00975DDE">
      <w:pPr>
        <w:pStyle w:val="NormalWeb"/>
      </w:pPr>
      <w:r>
        <w:t>Para hacer listas de selección, las mejores prácticas es permitir que el usuario inicie a escribir y el desplegable se corresponda con las primeras letras de lo que está escribiendo el usuario.</w:t>
      </w:r>
    </w:p>
    <w:p w14:paraId="6D76D60B" w14:textId="77777777" w:rsidR="00975DDE" w:rsidRDefault="00975DDE" w:rsidP="00975DDE">
      <w:pPr>
        <w:pStyle w:val="NormalWeb"/>
      </w:pPr>
      <w:r>
        <w:t xml:space="preserve">Para ello, se usa la etiqueta </w:t>
      </w:r>
      <w:r>
        <w:rPr>
          <w:rStyle w:val="CdigoHTML"/>
        </w:rPr>
        <w:t>input</w:t>
      </w:r>
      <w:r>
        <w:t xml:space="preserve"> con el atributo </w:t>
      </w:r>
      <w:r>
        <w:rPr>
          <w:rStyle w:val="CdigoHTML"/>
        </w:rPr>
        <w:t>list="nombreID"</w:t>
      </w:r>
      <w:r>
        <w:t xml:space="preserve">. Luego, la etiqueta </w:t>
      </w:r>
      <w:r>
        <w:rPr>
          <w:rStyle w:val="CdigoHTML"/>
        </w:rPr>
        <w:t>datalist</w:t>
      </w:r>
      <w:r>
        <w:t xml:space="preserve"> con el atributo </w:t>
      </w:r>
      <w:r>
        <w:rPr>
          <w:rStyle w:val="CdigoHTML"/>
        </w:rPr>
        <w:t>id="nombreID"</w:t>
      </w:r>
      <w:r>
        <w:t xml:space="preserve"> y dentro la etiqueta </w:t>
      </w:r>
      <w:r>
        <w:rPr>
          <w:rStyle w:val="CdigoHTML"/>
        </w:rPr>
        <w:t>option</w:t>
      </w:r>
      <w:r>
        <w:t xml:space="preserve"> con el atributo </w:t>
      </w:r>
      <w:r>
        <w:rPr>
          <w:rStyle w:val="CdigoHTML"/>
        </w:rPr>
        <w:t>value="nombreValorListaDesplegable"</w:t>
      </w:r>
      <w:r>
        <w:t xml:space="preserve"> y dejar su contenido vacío para que permita que el usuario sea el que rellene y en base a eso le salga la lista.</w:t>
      </w:r>
    </w:p>
    <w:p w14:paraId="02FE4901" w14:textId="17668500" w:rsidR="00975DDE" w:rsidRDefault="00975DDE" w:rsidP="00975DDE">
      <w:pPr>
        <w:rPr>
          <w:rFonts w:ascii="Times New Roman" w:hAnsi="Times New Roman" w:cs="Times New Roman"/>
        </w:rPr>
      </w:pPr>
      <w:r>
        <w:rPr>
          <w:noProof/>
        </w:rPr>
        <w:drawing>
          <wp:inline distT="0" distB="0" distL="0" distR="0" wp14:anchorId="2CA9D495" wp14:editId="53B02B45">
            <wp:extent cx="5810250" cy="25546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5536" cy="2561326"/>
                    </a:xfrm>
                    <a:prstGeom prst="rect">
                      <a:avLst/>
                    </a:prstGeom>
                    <a:noFill/>
                    <a:ln>
                      <a:noFill/>
                    </a:ln>
                  </pic:spPr>
                </pic:pic>
              </a:graphicData>
            </a:graphic>
          </wp:inline>
        </w:drawing>
      </w:r>
    </w:p>
    <w:p w14:paraId="70435924" w14:textId="3B347C45" w:rsidR="00975DDE" w:rsidRDefault="00975DDE" w:rsidP="00975DDE">
      <w:pPr>
        <w:rPr>
          <w:rFonts w:ascii="Times New Roman" w:hAnsi="Times New Roman" w:cs="Times New Roman"/>
        </w:rPr>
      </w:pPr>
    </w:p>
    <w:p w14:paraId="21471B6F" w14:textId="77777777" w:rsidR="0018524A" w:rsidRDefault="0018524A" w:rsidP="0018524A">
      <w:pPr>
        <w:pStyle w:val="Ttulo1"/>
      </w:pPr>
      <w:r>
        <w:t xml:space="preserve">Atributos especiales de las etiquetas para mejorar el funcionamiento de nuestros formularios </w:t>
      </w:r>
    </w:p>
    <w:p w14:paraId="3FF42A92" w14:textId="77777777" w:rsidR="0018524A" w:rsidRDefault="0018524A" w:rsidP="0018524A">
      <w:pPr>
        <w:pStyle w:val="NormalWeb"/>
      </w:pPr>
      <w:r>
        <w:t>Los formularios de nuestras páginas web se componen principalmente de labels para indicarle a los usuarios qué datos van a llenar, los inputs son los espacios donde pueden llenar estos datos y los botones son para enviar el formulario (o cualquier otra cosa, por ejemplo, hacer reset).</w:t>
      </w:r>
    </w:p>
    <w:p w14:paraId="1511F430" w14:textId="77777777" w:rsidR="0018524A" w:rsidRDefault="0018524A" w:rsidP="0018524A">
      <w:pPr>
        <w:pStyle w:val="NormalWeb"/>
      </w:pPr>
      <w:r>
        <w:t>¿Te has preguntado por qué usamos labels y no cualquier otra etiqueta? ¿Que tienen de especial los labels?</w:t>
      </w:r>
    </w:p>
    <w:p w14:paraId="6CD1A469" w14:textId="77777777" w:rsidR="0018524A" w:rsidRDefault="0018524A" w:rsidP="0018524A">
      <w:pPr>
        <w:pStyle w:val="NormalWeb"/>
      </w:pPr>
      <w:r>
        <w:lastRenderedPageBreak/>
        <w:t>Los labels no son como otras etiquetas que solo guardan y muestran el texto con los diferentes estilos que definamos en el CSS. Los labels están especialmente preparados y optimizados para que nuestros formularios funcionen correctamente.</w:t>
      </w:r>
    </w:p>
    <w:p w14:paraId="419D3B38" w14:textId="77777777" w:rsidR="0018524A" w:rsidRPr="00021B62" w:rsidRDefault="0018524A" w:rsidP="0018524A">
      <w:pPr>
        <w:pStyle w:val="Ttulo2"/>
        <w:rPr>
          <w:rFonts w:ascii="Times New Roman" w:hAnsi="Times New Roman" w:cs="Times New Roman"/>
          <w:b/>
          <w:bCs/>
          <w:color w:val="auto"/>
        </w:rPr>
      </w:pPr>
      <w:r w:rsidRPr="00021B62">
        <w:rPr>
          <w:rFonts w:ascii="Times New Roman" w:hAnsi="Times New Roman" w:cs="Times New Roman"/>
          <w:b/>
          <w:bCs/>
          <w:color w:val="auto"/>
        </w:rPr>
        <w:t>Atributos para asociar labels a sus respectivos inputs</w:t>
      </w:r>
    </w:p>
    <w:p w14:paraId="47F59C8C" w14:textId="77777777" w:rsidR="0018524A" w:rsidRDefault="0018524A" w:rsidP="0018524A">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34839275" w14:textId="77777777" w:rsidR="0018524A" w:rsidRDefault="0018524A" w:rsidP="0018524A">
      <w:pPr>
        <w:pStyle w:val="NormalWeb"/>
      </w:pPr>
      <w:r>
        <w:t>De hecho, suele pasar que, debido a todos estos problemas, terminamos abandonando esa página web y nos olvidamos de ella para siempre. Nuestra tarea es evitar este tipo de problemas a toda costa.</w:t>
      </w:r>
    </w:p>
    <w:p w14:paraId="3696660D" w14:textId="77777777" w:rsidR="0018524A" w:rsidRDefault="0018524A" w:rsidP="0018524A">
      <w:pPr>
        <w:pStyle w:val="NormalWeb"/>
      </w:pPr>
      <w:r>
        <w:t>Solucionar esto es muy fácil. Vamos a crear la funcionalidad de que, al tocar el label que corresponde a cada input, la página reaccione como si hubiéramos hecho click directamente en el input.</w:t>
      </w:r>
    </w:p>
    <w:p w14:paraId="42D5C881" w14:textId="77777777" w:rsidR="0018524A" w:rsidRDefault="0018524A" w:rsidP="0018524A">
      <w:pPr>
        <w:pStyle w:val="NormalWeb"/>
      </w:pPr>
      <w:r>
        <w:t>Hay dos formas de hacerlo:</w:t>
      </w:r>
    </w:p>
    <w:p w14:paraId="1E79D727" w14:textId="77777777" w:rsidR="0018524A" w:rsidRDefault="0018524A" w:rsidP="0018524A">
      <w:pPr>
        <w:pStyle w:val="NormalWeb"/>
      </w:pPr>
      <w:r>
        <w:rPr>
          <w:rStyle w:val="Textoennegrita"/>
        </w:rPr>
        <w:t>Primera forma</w:t>
      </w:r>
      <w:r>
        <w:t>: Podemos encerrar nuestros inputs dentro de sus respectivos labels:</w:t>
      </w:r>
    </w:p>
    <w:p w14:paraId="433FC849" w14:textId="77777777" w:rsidR="0018524A" w:rsidRDefault="0018524A" w:rsidP="0018524A">
      <w:r>
        <w:rPr>
          <w:noProof/>
        </w:rPr>
        <w:drawing>
          <wp:inline distT="0" distB="0" distL="0" distR="0" wp14:anchorId="68F81EC7" wp14:editId="11C1BA12">
            <wp:extent cx="5612130" cy="13995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399540"/>
                    </a:xfrm>
                    <a:prstGeom prst="rect">
                      <a:avLst/>
                    </a:prstGeom>
                  </pic:spPr>
                </pic:pic>
              </a:graphicData>
            </a:graphic>
          </wp:inline>
        </w:drawing>
      </w:r>
    </w:p>
    <w:p w14:paraId="00F37F8D"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1870EE56" w14:textId="237371C5"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r w:rsidR="00EC078C" w:rsidRPr="005B3CD9">
        <w:rPr>
          <w:rFonts w:ascii="Times New Roman" w:eastAsia="Times New Roman" w:hAnsi="Times New Roman" w:cs="Times New Roman"/>
          <w:sz w:val="24"/>
          <w:szCs w:val="24"/>
          <w:lang w:eastAsia="es-CO"/>
        </w:rPr>
        <w:t>el valor de nuestros IDs debe</w:t>
      </w:r>
      <w:r w:rsidR="00EC078C">
        <w:rPr>
          <w:rFonts w:ascii="Times New Roman" w:eastAsia="Times New Roman" w:hAnsi="Times New Roman" w:cs="Times New Roman"/>
          <w:sz w:val="24"/>
          <w:szCs w:val="24"/>
          <w:lang w:eastAsia="es-CO"/>
        </w:rPr>
        <w:t>n</w:t>
      </w:r>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3F740FDE" w14:textId="77777777"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62918695" w14:textId="77777777" w:rsidR="0018524A" w:rsidRDefault="0018524A" w:rsidP="0018524A">
      <w:r>
        <w:rPr>
          <w:noProof/>
        </w:rPr>
        <w:drawing>
          <wp:inline distT="0" distB="0" distL="0" distR="0" wp14:anchorId="500C0F18" wp14:editId="79ABDB4A">
            <wp:extent cx="5612130" cy="76263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762635"/>
                    </a:xfrm>
                    <a:prstGeom prst="rect">
                      <a:avLst/>
                    </a:prstGeom>
                  </pic:spPr>
                </pic:pic>
              </a:graphicData>
            </a:graphic>
          </wp:inline>
        </w:drawing>
      </w:r>
    </w:p>
    <w:p w14:paraId="03E4FCDE" w14:textId="77777777" w:rsidR="0018524A" w:rsidRDefault="0018524A" w:rsidP="0018524A"/>
    <w:p w14:paraId="02C571FF" w14:textId="77777777" w:rsidR="0018524A" w:rsidRPr="00937A96" w:rsidRDefault="0018524A" w:rsidP="0018524A">
      <w:pPr>
        <w:pStyle w:val="Ttulo2"/>
        <w:rPr>
          <w:rFonts w:ascii="Times New Roman" w:hAnsi="Times New Roman" w:cs="Times New Roman"/>
          <w:b/>
          <w:bCs/>
          <w:color w:val="auto"/>
          <w:sz w:val="32"/>
          <w:szCs w:val="32"/>
        </w:rPr>
      </w:pPr>
      <w:r w:rsidRPr="00937A96">
        <w:rPr>
          <w:rFonts w:ascii="Times New Roman" w:hAnsi="Times New Roman" w:cs="Times New Roman"/>
          <w:b/>
          <w:bCs/>
          <w:color w:val="auto"/>
          <w:sz w:val="32"/>
          <w:szCs w:val="32"/>
        </w:rPr>
        <w:t>Atributos para enviar los datos de nuestros formularios</w:t>
      </w:r>
    </w:p>
    <w:p w14:paraId="6BB2F097" w14:textId="77777777" w:rsidR="0018524A" w:rsidRDefault="0018524A" w:rsidP="0018524A">
      <w:pPr>
        <w:pStyle w:val="NormalWeb"/>
      </w:pPr>
      <w:r>
        <w:t>El objetivo de los formularios es enviar y almacenar los datos de nuestros usuarios en algún sitio, ¿verdad?</w:t>
      </w:r>
    </w:p>
    <w:p w14:paraId="4AC4D076" w14:textId="77777777" w:rsidR="0018524A" w:rsidRDefault="0018524A" w:rsidP="0018524A">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7B7E1628" w14:textId="77777777" w:rsidR="0018524A" w:rsidRDefault="0018524A" w:rsidP="0018524A">
      <w:pPr>
        <w:numPr>
          <w:ilvl w:val="0"/>
          <w:numId w:val="6"/>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2F24EDD3" w14:textId="77777777" w:rsidR="0018524A" w:rsidRDefault="0018524A" w:rsidP="0018524A">
      <w:pPr>
        <w:numPr>
          <w:ilvl w:val="0"/>
          <w:numId w:val="6"/>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36C483B5" w14:textId="77777777" w:rsidR="0018524A" w:rsidRDefault="0018524A" w:rsidP="0018524A">
      <w:pPr>
        <w:numPr>
          <w:ilvl w:val="0"/>
          <w:numId w:val="6"/>
        </w:numPr>
        <w:spacing w:before="100" w:beforeAutospacing="1" w:after="100" w:afterAutospacing="1" w:line="240" w:lineRule="auto"/>
      </w:pPr>
      <w:r>
        <w:rPr>
          <w:rStyle w:val="Textoennegrita"/>
        </w:rPr>
        <w:t>Type</w:t>
      </w:r>
      <w:r>
        <w:t xml:space="preserve">: El atributo </w:t>
      </w:r>
      <w:r>
        <w:rPr>
          <w:rStyle w:val="CdigoHTML"/>
          <w:rFonts w:eastAsiaTheme="minorHAnsi"/>
        </w:rPr>
        <w:t>type=”submit”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2BFD783E" w14:textId="77777777" w:rsidR="0018524A" w:rsidRDefault="0018524A" w:rsidP="0018524A">
      <w:r>
        <w:rPr>
          <w:noProof/>
        </w:rPr>
        <w:drawing>
          <wp:inline distT="0" distB="0" distL="0" distR="0" wp14:anchorId="5108A257" wp14:editId="5348B234">
            <wp:extent cx="5612130" cy="1362075"/>
            <wp:effectExtent l="0" t="0" r="762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362075"/>
                    </a:xfrm>
                    <a:prstGeom prst="rect">
                      <a:avLst/>
                    </a:prstGeom>
                  </pic:spPr>
                </pic:pic>
              </a:graphicData>
            </a:graphic>
          </wp:inline>
        </w:drawing>
      </w:r>
    </w:p>
    <w:p w14:paraId="35FAB2EC" w14:textId="77777777" w:rsidR="0018524A" w:rsidRDefault="0018524A" w:rsidP="0018524A"/>
    <w:p w14:paraId="6DAEDDC0" w14:textId="06ACA2AB" w:rsidR="0018524A" w:rsidRDefault="0018524A" w:rsidP="0018524A">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xml:space="preserve">. Pero es no es todo, </w:t>
      </w:r>
      <w:r w:rsidR="009B1ABB">
        <w:t>fíjate</w:t>
      </w:r>
      <w:r>
        <w:t xml:space="preserve"> bien en la URL y veras que los datos de tus usuarios están escondidos por ahí:</w:t>
      </w:r>
    </w:p>
    <w:p w14:paraId="687DFCAB" w14:textId="77777777" w:rsidR="0018524A" w:rsidRDefault="0018524A" w:rsidP="0018524A">
      <w:r>
        <w:rPr>
          <w:noProof/>
        </w:rPr>
        <w:drawing>
          <wp:inline distT="0" distB="0" distL="0" distR="0" wp14:anchorId="26E9637D" wp14:editId="629A69C8">
            <wp:extent cx="5612130" cy="27495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4955"/>
                    </a:xfrm>
                    <a:prstGeom prst="rect">
                      <a:avLst/>
                    </a:prstGeom>
                  </pic:spPr>
                </pic:pic>
              </a:graphicData>
            </a:graphic>
          </wp:inline>
        </w:drawing>
      </w:r>
    </w:p>
    <w:p w14:paraId="445317F1"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42CA6100"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Recuerda que si quieres almacenar estos datos en algún lugar como una base de datos puedes aprender un poco de Backend, APIs REST, CRUD y hacer todas las configuraciones necesarias.</w:t>
      </w:r>
    </w:p>
    <w:p w14:paraId="67902E24" w14:textId="77777777" w:rsidR="0018524A" w:rsidRDefault="0018524A" w:rsidP="00975DDE">
      <w:pPr>
        <w:rPr>
          <w:rFonts w:ascii="Times New Roman" w:hAnsi="Times New Roman" w:cs="Times New Roman"/>
        </w:rPr>
      </w:pPr>
    </w:p>
    <w:p w14:paraId="62BFB99B" w14:textId="77777777" w:rsidR="00975DDE" w:rsidRDefault="00975DDE" w:rsidP="00975DDE">
      <w:pPr>
        <w:rPr>
          <w:rFonts w:ascii="Times New Roman" w:hAnsi="Times New Roman" w:cs="Times New Roman"/>
        </w:rPr>
      </w:pPr>
    </w:p>
    <w:p w14:paraId="2DE4B49B" w14:textId="77777777" w:rsidR="00486858" w:rsidRDefault="00486858" w:rsidP="00486858">
      <w:pPr>
        <w:pStyle w:val="Ttulo1"/>
      </w:pPr>
      <w:r>
        <w:lastRenderedPageBreak/>
        <w:t>¿Cómo funciona CSS?</w:t>
      </w:r>
    </w:p>
    <w:p w14:paraId="39F158E7" w14:textId="77777777" w:rsidR="00486858" w:rsidRDefault="00486858" w:rsidP="00486858">
      <w:pPr>
        <w:pStyle w:val="NormalWeb"/>
      </w:pPr>
      <w:r>
        <w:t xml:space="preserve">El </w:t>
      </w:r>
      <w:r>
        <w:rPr>
          <w:rStyle w:val="Textoennegrita"/>
        </w:rPr>
        <w:t>CSS</w:t>
      </w:r>
      <w:r>
        <w:t xml:space="preserve"> son las hojas de estilo en cascada que definen la apariencia de nuestros documentos en HTML.</w:t>
      </w:r>
    </w:p>
    <w:p w14:paraId="7AEC7167" w14:textId="77777777" w:rsidR="00486858" w:rsidRDefault="00486858" w:rsidP="00486858">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BC7744D" w14:textId="77777777" w:rsidR="00486858" w:rsidRPr="00D630A7" w:rsidRDefault="00486858" w:rsidP="00486858">
      <w:pPr>
        <w:pStyle w:val="HTMLconformatoprevio"/>
        <w:rPr>
          <w:rStyle w:val="CdigoHTML"/>
          <w:lang w:val="en-US"/>
        </w:rPr>
      </w:pPr>
      <w:r w:rsidRPr="00D630A7">
        <w:rPr>
          <w:rStyle w:val="hljs-tag"/>
          <w:rFonts w:eastAsiaTheme="majorEastAsia"/>
          <w:lang w:val="en-US"/>
        </w:rPr>
        <w:t>&lt;</w:t>
      </w:r>
      <w:r w:rsidRPr="00D630A7">
        <w:rPr>
          <w:rStyle w:val="hljs-name"/>
          <w:lang w:val="en-US"/>
        </w:rPr>
        <w:t>html</w:t>
      </w:r>
      <w:r w:rsidRPr="00D630A7">
        <w:rPr>
          <w:rStyle w:val="hljs-tag"/>
          <w:rFonts w:eastAsiaTheme="majorEastAsia"/>
          <w:lang w:val="en-US"/>
        </w:rPr>
        <w:t>&gt;</w:t>
      </w:r>
    </w:p>
    <w:p w14:paraId="0DC59FC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718FDED9" w14:textId="19E3B922"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link</w:t>
      </w:r>
      <w:r w:rsidRPr="00D630A7">
        <w:rPr>
          <w:rStyle w:val="hljs-tag"/>
          <w:rFonts w:eastAsiaTheme="majorEastAsia"/>
          <w:lang w:val="en-US"/>
        </w:rPr>
        <w:t xml:space="preserve"> </w:t>
      </w:r>
      <w:r w:rsidRPr="00D630A7">
        <w:rPr>
          <w:rStyle w:val="hljs-attr"/>
          <w:lang w:val="en-US"/>
        </w:rPr>
        <w:t>rel</w:t>
      </w:r>
      <w:r w:rsidRPr="00D630A7">
        <w:rPr>
          <w:rStyle w:val="hljs-tag"/>
          <w:rFonts w:eastAsiaTheme="majorEastAsia"/>
          <w:lang w:val="en-US"/>
        </w:rPr>
        <w:t>=</w:t>
      </w:r>
      <w:r w:rsidRPr="00D630A7">
        <w:rPr>
          <w:rStyle w:val="hljs-string"/>
          <w:lang w:val="en-US"/>
        </w:rPr>
        <w:t>"stylesheet"</w:t>
      </w:r>
      <w:r w:rsidRPr="00D630A7">
        <w:rPr>
          <w:rStyle w:val="hljs-tag"/>
          <w:rFonts w:eastAsiaTheme="majorEastAsia"/>
          <w:lang w:val="en-US"/>
        </w:rPr>
        <w:t xml:space="preserve"> </w:t>
      </w:r>
      <w:r w:rsidRPr="00D630A7">
        <w:rPr>
          <w:rStyle w:val="hljs-attr"/>
          <w:lang w:val="en-US"/>
        </w:rPr>
        <w:t>href</w:t>
      </w:r>
      <w:r w:rsidRPr="00D630A7">
        <w:rPr>
          <w:rStyle w:val="hljs-tag"/>
          <w:rFonts w:eastAsiaTheme="majorEastAsia"/>
          <w:lang w:val="en-US"/>
        </w:rPr>
        <w:t>=</w:t>
      </w:r>
      <w:r w:rsidRPr="00D630A7">
        <w:rPr>
          <w:rStyle w:val="hljs-string"/>
          <w:lang w:val="en-US"/>
        </w:rPr>
        <w:t>"estilos.css"</w:t>
      </w:r>
      <w:r w:rsidRPr="00D630A7">
        <w:rPr>
          <w:rStyle w:val="hljs-tag"/>
          <w:rFonts w:eastAsiaTheme="majorEastAsia"/>
          <w:lang w:val="en-US"/>
        </w:rPr>
        <w:t>&gt;</w:t>
      </w:r>
    </w:p>
    <w:p w14:paraId="37651C33"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3CF7A3A0"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body</w:t>
      </w:r>
      <w:r w:rsidRPr="00D630A7">
        <w:rPr>
          <w:rStyle w:val="hljs-tag"/>
          <w:rFonts w:eastAsiaTheme="majorEastAsia"/>
          <w:lang w:val="en-US"/>
        </w:rPr>
        <w:t>&gt;</w:t>
      </w:r>
    </w:p>
    <w:p w14:paraId="034CF577" w14:textId="77777777" w:rsidR="00486858" w:rsidRPr="00D630A7" w:rsidRDefault="00486858" w:rsidP="00486858">
      <w:pPr>
        <w:pStyle w:val="HTMLconformatoprevio"/>
        <w:rPr>
          <w:rStyle w:val="CdigoHTML"/>
          <w:lang w:val="en-US"/>
        </w:rPr>
      </w:pPr>
      <w:r w:rsidRPr="00D630A7">
        <w:rPr>
          <w:rStyle w:val="CdigoHTML"/>
          <w:lang w:val="en-US"/>
        </w:rPr>
        <w:t xml:space="preserve">                ... etc ... etc....</w:t>
      </w:r>
    </w:p>
    <w:p w14:paraId="3A717C85" w14:textId="77777777" w:rsidR="00486858" w:rsidRPr="00B170E8" w:rsidRDefault="00486858" w:rsidP="00486858">
      <w:pPr>
        <w:pStyle w:val="HTMLconformatoprevio"/>
        <w:rPr>
          <w:rStyle w:val="CdigoHTML"/>
          <w:lang w:val="en-US"/>
        </w:rPr>
      </w:pPr>
      <w:r w:rsidRPr="00D630A7">
        <w:rPr>
          <w:rStyle w:val="CdigoHTML"/>
          <w:lang w:val="en-US"/>
        </w:rPr>
        <w:t xml:space="preserve">        </w:t>
      </w:r>
      <w:r w:rsidRPr="00B170E8">
        <w:rPr>
          <w:rStyle w:val="hljs-tag"/>
          <w:rFonts w:eastAsiaTheme="majorEastAsia"/>
          <w:lang w:val="en-US"/>
        </w:rPr>
        <w:t>&lt;/</w:t>
      </w:r>
      <w:r w:rsidRPr="00B170E8">
        <w:rPr>
          <w:rStyle w:val="hljs-name"/>
          <w:lang w:val="en-US"/>
        </w:rPr>
        <w:t>body</w:t>
      </w:r>
      <w:r w:rsidRPr="00B170E8">
        <w:rPr>
          <w:rStyle w:val="hljs-tag"/>
          <w:rFonts w:eastAsiaTheme="majorEastAsia"/>
          <w:lang w:val="en-US"/>
        </w:rPr>
        <w:t>&gt;</w:t>
      </w:r>
    </w:p>
    <w:p w14:paraId="48FA1B47" w14:textId="77777777" w:rsidR="005E3A30" w:rsidRDefault="00486858" w:rsidP="005E3A30">
      <w:pPr>
        <w:pStyle w:val="HTMLconformatoprevio"/>
        <w:rPr>
          <w:rStyle w:val="hljs-tag"/>
          <w:rFonts w:eastAsiaTheme="majorEastAsia"/>
        </w:rPr>
      </w:pPr>
      <w:r>
        <w:rPr>
          <w:rStyle w:val="hljs-tag"/>
          <w:rFonts w:eastAsiaTheme="majorEastAsia"/>
        </w:rPr>
        <w:t>&lt;/</w:t>
      </w:r>
      <w:r>
        <w:rPr>
          <w:rStyle w:val="hljs-name"/>
        </w:rPr>
        <w:t>html</w:t>
      </w:r>
      <w:r>
        <w:rPr>
          <w:rStyle w:val="hljs-tag"/>
          <w:rFonts w:eastAsiaTheme="majorEastAsia"/>
        </w:rPr>
        <w:t>&gt;</w:t>
      </w:r>
    </w:p>
    <w:p w14:paraId="0246973D" w14:textId="487198A7" w:rsidR="00486858" w:rsidRDefault="00486858" w:rsidP="005E3A30">
      <w:pPr>
        <w:pStyle w:val="HTMLconformatoprevio"/>
      </w:pPr>
      <w:r>
        <w:t xml:space="preserve">Los </w:t>
      </w:r>
      <w:r>
        <w:rPr>
          <w:rStyle w:val="Textoennegrita"/>
        </w:rPr>
        <w:t>Selectores</w:t>
      </w:r>
      <w:r>
        <w:t xml:space="preserve"> nos permiten conectar las etiquetas de HTML con sus respectivos estilos en CSS.</w:t>
      </w:r>
    </w:p>
    <w:p w14:paraId="6924A8BE" w14:textId="77777777" w:rsidR="00486858" w:rsidRDefault="00486858" w:rsidP="00486858">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3E6A79F6" w14:textId="77777777" w:rsidR="00486858" w:rsidRDefault="00486858" w:rsidP="00486858">
      <w:pPr>
        <w:pStyle w:val="HTMLconformatoprevio"/>
        <w:rPr>
          <w:rStyle w:val="CdigoHTML"/>
        </w:rPr>
      </w:pPr>
      <w:r w:rsidRPr="00494030">
        <w:rPr>
          <w:rStyle w:val="CdigoHTML"/>
        </w:rPr>
        <w:t>CSS</w:t>
      </w:r>
      <w:r>
        <w:rPr>
          <w:rStyle w:val="CdigoHTML"/>
        </w:rPr>
        <w:t xml:space="preserve"> (con punto antes del nombre de la clase):</w:t>
      </w:r>
    </w:p>
    <w:p w14:paraId="15D5A34B" w14:textId="77777777" w:rsidR="00486858" w:rsidRDefault="00486858" w:rsidP="00486858">
      <w:pPr>
        <w:pStyle w:val="HTMLconformatoprevio"/>
        <w:rPr>
          <w:rStyle w:val="CdigoHTML"/>
        </w:rPr>
      </w:pPr>
    </w:p>
    <w:p w14:paraId="3FE62E51" w14:textId="77777777" w:rsidR="00486858" w:rsidRDefault="00486858" w:rsidP="00486858">
      <w:pPr>
        <w:pStyle w:val="HTMLconformatoprevio"/>
        <w:rPr>
          <w:rStyle w:val="CdigoHTML"/>
        </w:rPr>
      </w:pPr>
      <w:r>
        <w:rPr>
          <w:rStyle w:val="CdigoHTML"/>
        </w:rPr>
        <w:t>.caja {</w:t>
      </w:r>
    </w:p>
    <w:p w14:paraId="7C8BAA7F" w14:textId="77777777" w:rsidR="00486858" w:rsidRDefault="00486858" w:rsidP="00486858">
      <w:pPr>
        <w:pStyle w:val="HTMLconformatoprevio"/>
        <w:rPr>
          <w:rStyle w:val="CdigoHTML"/>
        </w:rPr>
      </w:pPr>
      <w:r>
        <w:rPr>
          <w:rStyle w:val="CdigoHTML"/>
        </w:rPr>
        <w:t>color: red;</w:t>
      </w:r>
    </w:p>
    <w:p w14:paraId="1518B882" w14:textId="77777777" w:rsidR="00486858" w:rsidRDefault="00486858" w:rsidP="00486858">
      <w:pPr>
        <w:pStyle w:val="HTMLconformatoprevio"/>
        <w:rPr>
          <w:rStyle w:val="CdigoHTML"/>
        </w:rPr>
      </w:pPr>
      <w:r>
        <w:rPr>
          <w:rStyle w:val="CdigoHTML"/>
        </w:rPr>
        <w:t>}</w:t>
      </w:r>
    </w:p>
    <w:p w14:paraId="706B1C21" w14:textId="77777777" w:rsidR="00486858" w:rsidRDefault="00486858" w:rsidP="00486858">
      <w:pPr>
        <w:pStyle w:val="HTMLconformatoprevio"/>
        <w:rPr>
          <w:rStyle w:val="CdigoHTML"/>
        </w:rPr>
      </w:pPr>
    </w:p>
    <w:p w14:paraId="58231413" w14:textId="77777777" w:rsidR="00486858" w:rsidRDefault="00486858" w:rsidP="00486858">
      <w:pPr>
        <w:pStyle w:val="HTMLconformatoprevio"/>
        <w:rPr>
          <w:rStyle w:val="CdigoHTML"/>
        </w:rPr>
      </w:pPr>
      <w:r w:rsidRPr="00494030">
        <w:rPr>
          <w:rStyle w:val="CdigoHTML"/>
        </w:rPr>
        <w:t>HTML</w:t>
      </w:r>
      <w:r>
        <w:rPr>
          <w:rStyle w:val="CdigoHTML"/>
        </w:rPr>
        <w:t>:</w:t>
      </w:r>
    </w:p>
    <w:p w14:paraId="54C600EE" w14:textId="45623623"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class</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4B1E971B" w14:textId="77777777" w:rsidR="00486858" w:rsidRDefault="00486858" w:rsidP="00486858">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6F97CF2E" w14:textId="77777777" w:rsidR="00486858" w:rsidRDefault="00486858" w:rsidP="00486858">
      <w:pPr>
        <w:pStyle w:val="HTMLconformatoprevio"/>
        <w:rPr>
          <w:rStyle w:val="CdigoHTML"/>
        </w:rPr>
      </w:pPr>
      <w:r w:rsidRPr="0032579E">
        <w:rPr>
          <w:rStyle w:val="CdigoHTML"/>
        </w:rPr>
        <w:t>CSS</w:t>
      </w:r>
      <w:r>
        <w:rPr>
          <w:rStyle w:val="CdigoHTML"/>
        </w:rPr>
        <w:t xml:space="preserve"> (con `#` antes del nombre del ID):</w:t>
      </w:r>
    </w:p>
    <w:p w14:paraId="2DF418E4" w14:textId="77777777" w:rsidR="00486858" w:rsidRDefault="00486858" w:rsidP="00486858">
      <w:pPr>
        <w:pStyle w:val="HTMLconformatoprevio"/>
        <w:rPr>
          <w:rStyle w:val="CdigoHTML"/>
        </w:rPr>
      </w:pPr>
      <w:r>
        <w:rPr>
          <w:rStyle w:val="CdigoHTML"/>
        </w:rPr>
        <w:t>#caja { color: red; }</w:t>
      </w:r>
    </w:p>
    <w:p w14:paraId="086B9C01" w14:textId="77777777" w:rsidR="00486858" w:rsidRDefault="00486858" w:rsidP="00486858">
      <w:pPr>
        <w:pStyle w:val="HTMLconformatoprevio"/>
        <w:rPr>
          <w:rStyle w:val="CdigoHTML"/>
        </w:rPr>
      </w:pPr>
    </w:p>
    <w:p w14:paraId="234C762E" w14:textId="77777777" w:rsidR="00486858" w:rsidRDefault="00486858" w:rsidP="00486858">
      <w:pPr>
        <w:pStyle w:val="HTMLconformatoprevio"/>
        <w:rPr>
          <w:rStyle w:val="CdigoHTML"/>
        </w:rPr>
      </w:pPr>
    </w:p>
    <w:p w14:paraId="475E95CE" w14:textId="77777777" w:rsidR="00486858" w:rsidRDefault="00486858" w:rsidP="00486858">
      <w:pPr>
        <w:pStyle w:val="HTMLconformatoprevio"/>
        <w:rPr>
          <w:rStyle w:val="CdigoHTML"/>
        </w:rPr>
      </w:pPr>
      <w:r w:rsidRPr="0032579E">
        <w:rPr>
          <w:rStyle w:val="CdigoHTML"/>
        </w:rPr>
        <w:t>HTML</w:t>
      </w:r>
      <w:r>
        <w:rPr>
          <w:rStyle w:val="CdigoHTML"/>
        </w:rPr>
        <w:t>:</w:t>
      </w:r>
    </w:p>
    <w:p w14:paraId="12A5EA89" w14:textId="3BF00068"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id</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0223566D" w14:textId="77777777" w:rsidR="00486858" w:rsidRDefault="00486858" w:rsidP="00486858">
      <w:pPr>
        <w:pStyle w:val="NormalWeb"/>
      </w:pPr>
      <w:r>
        <w:t>En CSS utilizamos atributos para definir los estilos de nuestros elementos, podemos modificar el color de la letra, tamaño, color de fondo, espaciado, entre otras:</w:t>
      </w:r>
    </w:p>
    <w:p w14:paraId="20B7401B" w14:textId="77777777" w:rsidR="00486858" w:rsidRPr="00D630A7" w:rsidRDefault="00486858" w:rsidP="00486858">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3123219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2BCD00F7"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72AACC68"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1D70B954"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064274BD" w14:textId="7DCC2CCC" w:rsidR="00F65907" w:rsidRPr="005E3A30" w:rsidRDefault="00486858" w:rsidP="005E3A30">
      <w:pPr>
        <w:pStyle w:val="HTMLconformatoprevio"/>
      </w:pPr>
      <w:r>
        <w:rPr>
          <w:rStyle w:val="CdigoHTML"/>
        </w:rPr>
        <w:t>}</w:t>
      </w:r>
    </w:p>
    <w:p w14:paraId="33A6F447" w14:textId="77777777" w:rsidR="00153C53" w:rsidRDefault="00153C53" w:rsidP="00F65907">
      <w:pPr>
        <w:rPr>
          <w:rFonts w:ascii="Times New Roman" w:hAnsi="Times New Roman" w:cs="Times New Roman"/>
          <w:b/>
          <w:bCs/>
          <w:i/>
          <w:iCs/>
          <w:sz w:val="48"/>
          <w:szCs w:val="48"/>
        </w:rPr>
      </w:pPr>
    </w:p>
    <w:p w14:paraId="3783A696" w14:textId="71C87E6C" w:rsidR="00F65907" w:rsidRDefault="00F65907" w:rsidP="00F65907">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509A8FC0"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La regla es todo el bloque de código que contiene los estilos de una etiqueta en CSS</w:t>
      </w:r>
    </w:p>
    <w:p w14:paraId="5489889F"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B4B2DBA" w14:textId="70484C39" w:rsidR="00F65907" w:rsidRDefault="00F65907" w:rsidP="00F65907">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r w:rsidR="00624ADD" w:rsidRPr="0046418A">
        <w:rPr>
          <w:rFonts w:ascii="Times New Roman" w:hAnsi="Times New Roman" w:cs="Times New Roman"/>
          <w:sz w:val="24"/>
          <w:szCs w:val="24"/>
        </w:rPr>
        <w:t>body, etc</w:t>
      </w:r>
      <w:r w:rsidRPr="0046418A">
        <w:rPr>
          <w:rFonts w:ascii="Times New Roman" w:hAnsi="Times New Roman" w:cs="Times New Roman"/>
          <w:sz w:val="24"/>
          <w:szCs w:val="24"/>
        </w:rPr>
        <w:t>)</w:t>
      </w:r>
    </w:p>
    <w:p w14:paraId="4E261CF9"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2732659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nav{}, etc</w:t>
      </w:r>
    </w:p>
    <w:p w14:paraId="536FD8E6" w14:textId="77777777" w:rsidR="00F65907" w:rsidRPr="00C749B5" w:rsidRDefault="00F65907" w:rsidP="00F65907">
      <w:pPr>
        <w:rPr>
          <w:rFonts w:ascii="Times New Roman" w:hAnsi="Times New Roman" w:cs="Times New Roman"/>
          <w:sz w:val="24"/>
          <w:szCs w:val="24"/>
        </w:rPr>
      </w:pPr>
    </w:p>
    <w:p w14:paraId="04E0CC3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F083473"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38D0F605" w14:textId="77777777" w:rsidR="00F65907" w:rsidRPr="00C749B5" w:rsidRDefault="00F65907" w:rsidP="00F65907">
      <w:pPr>
        <w:rPr>
          <w:rFonts w:ascii="Times New Roman" w:hAnsi="Times New Roman" w:cs="Times New Roman"/>
          <w:sz w:val="24"/>
          <w:szCs w:val="24"/>
        </w:rPr>
      </w:pPr>
    </w:p>
    <w:p w14:paraId="437AFA47"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5FE0552D"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3081F4"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2BF648FB"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225A88C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063DC144" w14:textId="77777777" w:rsidR="00F65907" w:rsidRPr="00C749B5" w:rsidRDefault="00F65907" w:rsidP="00F65907">
      <w:pPr>
        <w:rPr>
          <w:rFonts w:ascii="Times New Roman" w:hAnsi="Times New Roman" w:cs="Times New Roman"/>
          <w:sz w:val="24"/>
          <w:szCs w:val="24"/>
        </w:rPr>
      </w:pPr>
    </w:p>
    <w:p w14:paraId="0A2BFD10"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único </w:t>
      </w:r>
      <w:r w:rsidRPr="00C749B5">
        <w:rPr>
          <w:rFonts w:ascii="Times New Roman" w:hAnsi="Times New Roman" w:cs="Times New Roman"/>
          <w:sz w:val="24"/>
          <w:szCs w:val="24"/>
          <w:u w:val="single"/>
        </w:rPr>
        <w:t>elemento</w:t>
      </w:r>
      <w:r>
        <w:rPr>
          <w:rFonts w:ascii="Times New Roman" w:hAnsi="Times New Roman" w:cs="Times New Roman"/>
          <w:sz w:val="24"/>
          <w:szCs w:val="24"/>
          <w:u w:val="single"/>
        </w:rPr>
        <w:t>.</w:t>
      </w:r>
    </w:p>
    <w:p w14:paraId="5497FA7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6571B001"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5579F658"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4D6C9472" w14:textId="77777777" w:rsidR="00153C53" w:rsidRDefault="00153C53" w:rsidP="00EA03FD">
      <w:pPr>
        <w:rPr>
          <w:rFonts w:ascii="Times New Roman" w:hAnsi="Times New Roman" w:cs="Times New Roman"/>
          <w:b/>
          <w:bCs/>
          <w:i/>
          <w:iCs/>
          <w:sz w:val="48"/>
          <w:szCs w:val="48"/>
        </w:rPr>
      </w:pPr>
    </w:p>
    <w:p w14:paraId="47CC0113" w14:textId="77777777" w:rsidR="00153C53" w:rsidRDefault="00153C53" w:rsidP="00EA03FD">
      <w:pPr>
        <w:rPr>
          <w:rFonts w:ascii="Times New Roman" w:hAnsi="Times New Roman" w:cs="Times New Roman"/>
          <w:b/>
          <w:bCs/>
          <w:i/>
          <w:iCs/>
          <w:sz w:val="48"/>
          <w:szCs w:val="48"/>
        </w:rPr>
      </w:pPr>
    </w:p>
    <w:p w14:paraId="0154E521" w14:textId="77777777" w:rsidR="00153C53" w:rsidRDefault="00153C53" w:rsidP="00EA03FD">
      <w:pPr>
        <w:rPr>
          <w:rFonts w:ascii="Times New Roman" w:hAnsi="Times New Roman" w:cs="Times New Roman"/>
          <w:b/>
          <w:bCs/>
          <w:i/>
          <w:iCs/>
          <w:sz w:val="48"/>
          <w:szCs w:val="48"/>
        </w:rPr>
      </w:pPr>
    </w:p>
    <w:p w14:paraId="205180D7" w14:textId="77777777" w:rsidR="00153C53" w:rsidRDefault="00153C53" w:rsidP="00EA03FD">
      <w:pPr>
        <w:rPr>
          <w:rFonts w:ascii="Times New Roman" w:hAnsi="Times New Roman" w:cs="Times New Roman"/>
          <w:b/>
          <w:bCs/>
          <w:i/>
          <w:iCs/>
          <w:sz w:val="48"/>
          <w:szCs w:val="48"/>
        </w:rPr>
      </w:pPr>
    </w:p>
    <w:p w14:paraId="11301DFC" w14:textId="30E6C648" w:rsidR="00EA03FD" w:rsidRDefault="00EA03FD" w:rsidP="00EA03FD">
      <w:pPr>
        <w:rPr>
          <w:rFonts w:ascii="Times New Roman" w:hAnsi="Times New Roman" w:cs="Times New Roman"/>
          <w:b/>
          <w:bCs/>
          <w:i/>
          <w:iCs/>
          <w:sz w:val="48"/>
          <w:szCs w:val="48"/>
        </w:rPr>
      </w:pPr>
      <w:r w:rsidRPr="0046418A">
        <w:rPr>
          <w:rFonts w:ascii="Times New Roman" w:hAnsi="Times New Roman" w:cs="Times New Roman"/>
          <w:b/>
          <w:bCs/>
          <w:i/>
          <w:iCs/>
          <w:sz w:val="48"/>
          <w:szCs w:val="48"/>
        </w:rPr>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7DFB0CAF"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232281FF" w14:textId="77777777" w:rsidR="00EA03FD" w:rsidRPr="007E5F41" w:rsidRDefault="00EA03FD" w:rsidP="00EA03FD">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DE1E72E" w14:textId="77777777" w:rsidR="00EA03FD" w:rsidRPr="007E5F41" w:rsidRDefault="00EA03FD" w:rsidP="00EA03FD">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5E6EBDDB"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597654FF" w14:textId="77777777" w:rsidR="00EA03FD" w:rsidRPr="002D43BB" w:rsidRDefault="00EA03FD" w:rsidP="00EA03FD">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2BA79DB2" w14:textId="77777777" w:rsidR="00EA03FD" w:rsidRPr="006515E0" w:rsidRDefault="00EA03FD" w:rsidP="00EA03FD">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58596E15" w14:textId="77777777" w:rsidR="00EA03FD" w:rsidRDefault="00EA03FD" w:rsidP="00EA03FD">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79E11336" w14:textId="77777777" w:rsidR="00EA03FD" w:rsidRPr="007E5F41" w:rsidRDefault="00EA03FD" w:rsidP="00EA03FD">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4AAAFAEC" w14:textId="77777777" w:rsidR="00EA03FD" w:rsidRDefault="00EA03FD" w:rsidP="00EA03FD">
      <w:pPr>
        <w:jc w:val="center"/>
        <w:rPr>
          <w:rFonts w:ascii="Times New Roman" w:hAnsi="Times New Roman" w:cs="Times New Roman"/>
          <w:b/>
          <w:bCs/>
          <w:i/>
          <w:iCs/>
          <w:sz w:val="48"/>
          <w:szCs w:val="48"/>
          <w:lang w:val="en-US"/>
        </w:rPr>
      </w:pPr>
    </w:p>
    <w:p w14:paraId="1C6916C3"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069B0751"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075B8888" wp14:editId="4F044951">
            <wp:extent cx="4238625" cy="3125218"/>
            <wp:effectExtent l="76200" t="76200" r="123825" b="132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1255" cy="3127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4650D"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Algunas propiedades CSS.</w:t>
      </w:r>
    </w:p>
    <w:p w14:paraId="0055672A"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31487D96" wp14:editId="04244AF3">
            <wp:extent cx="6422390" cy="17430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50610" cy="1750734"/>
                    </a:xfrm>
                    <a:prstGeom prst="rect">
                      <a:avLst/>
                    </a:prstGeom>
                  </pic:spPr>
                </pic:pic>
              </a:graphicData>
            </a:graphic>
          </wp:inline>
        </w:drawing>
      </w:r>
    </w:p>
    <w:p w14:paraId="676355A7"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BAED92D" wp14:editId="6DCE6A0A">
            <wp:extent cx="5334000" cy="1152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000" cy="1152525"/>
                    </a:xfrm>
                    <a:prstGeom prst="rect">
                      <a:avLst/>
                    </a:prstGeom>
                  </pic:spPr>
                </pic:pic>
              </a:graphicData>
            </a:graphic>
          </wp:inline>
        </w:drawing>
      </w:r>
    </w:p>
    <w:p w14:paraId="68D9C5A1" w14:textId="77777777" w:rsidR="00EA03FD" w:rsidRPr="002D43BB"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2C6E18B" wp14:editId="5F8E72EA">
            <wp:extent cx="6619875" cy="1457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33896" cy="1482426"/>
                    </a:xfrm>
                    <a:prstGeom prst="rect">
                      <a:avLst/>
                    </a:prstGeom>
                  </pic:spPr>
                </pic:pic>
              </a:graphicData>
            </a:graphic>
          </wp:inline>
        </w:drawing>
      </w:r>
    </w:p>
    <w:p w14:paraId="057F912D"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48DB505" wp14:editId="7B666D62">
            <wp:extent cx="6457950" cy="7620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7950" cy="762000"/>
                    </a:xfrm>
                    <a:prstGeom prst="rect">
                      <a:avLst/>
                    </a:prstGeom>
                  </pic:spPr>
                </pic:pic>
              </a:graphicData>
            </a:graphic>
          </wp:inline>
        </w:drawing>
      </w:r>
    </w:p>
    <w:p w14:paraId="09F11D1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37F5073" wp14:editId="663E0B64">
            <wp:extent cx="4695825" cy="9429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825" cy="942975"/>
                    </a:xfrm>
                    <a:prstGeom prst="rect">
                      <a:avLst/>
                    </a:prstGeom>
                  </pic:spPr>
                </pic:pic>
              </a:graphicData>
            </a:graphic>
          </wp:inline>
        </w:drawing>
      </w:r>
    </w:p>
    <w:p w14:paraId="01F6394E"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7547DD55" wp14:editId="21688923">
            <wp:extent cx="6438825" cy="176212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8082" cy="1775605"/>
                    </a:xfrm>
                    <a:prstGeom prst="rect">
                      <a:avLst/>
                    </a:prstGeom>
                  </pic:spPr>
                </pic:pic>
              </a:graphicData>
            </a:graphic>
          </wp:inline>
        </w:drawing>
      </w:r>
    </w:p>
    <w:p w14:paraId="5E01040E"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9ABC0CB" wp14:editId="5D100369">
            <wp:extent cx="6467475" cy="9906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67475" cy="990600"/>
                    </a:xfrm>
                    <a:prstGeom prst="rect">
                      <a:avLst/>
                    </a:prstGeom>
                  </pic:spPr>
                </pic:pic>
              </a:graphicData>
            </a:graphic>
          </wp:inline>
        </w:drawing>
      </w:r>
    </w:p>
    <w:p w14:paraId="6805790F"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A5FC0EA" wp14:editId="5134F44A">
            <wp:extent cx="6467475" cy="14192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7475" cy="1419225"/>
                    </a:xfrm>
                    <a:prstGeom prst="rect">
                      <a:avLst/>
                    </a:prstGeom>
                  </pic:spPr>
                </pic:pic>
              </a:graphicData>
            </a:graphic>
          </wp:inline>
        </w:drawing>
      </w:r>
    </w:p>
    <w:p w14:paraId="35021B7A" w14:textId="77777777" w:rsidR="00EA03FD" w:rsidRDefault="00EA03FD" w:rsidP="00141EC6">
      <w:pPr>
        <w:jc w:val="center"/>
        <w:rPr>
          <w:rFonts w:ascii="Times New Roman" w:hAnsi="Times New Roman" w:cs="Times New Roman"/>
          <w:b/>
          <w:bCs/>
          <w:i/>
          <w:iCs/>
          <w:sz w:val="48"/>
          <w:szCs w:val="48"/>
          <w:lang w:val="en-US"/>
        </w:rPr>
      </w:pPr>
      <w:r>
        <w:rPr>
          <w:noProof/>
        </w:rPr>
        <w:drawing>
          <wp:inline distT="0" distB="0" distL="0" distR="0" wp14:anchorId="6ED771A6" wp14:editId="5A2FD275">
            <wp:extent cx="5612130" cy="120904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09040"/>
                    </a:xfrm>
                    <a:prstGeom prst="rect">
                      <a:avLst/>
                    </a:prstGeom>
                  </pic:spPr>
                </pic:pic>
              </a:graphicData>
            </a:graphic>
          </wp:inline>
        </w:drawing>
      </w:r>
    </w:p>
    <w:p w14:paraId="2CE4E7C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7A9B4BB" wp14:editId="44876F28">
            <wp:extent cx="5200650" cy="1028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1028700"/>
                    </a:xfrm>
                    <a:prstGeom prst="rect">
                      <a:avLst/>
                    </a:prstGeom>
                  </pic:spPr>
                </pic:pic>
              </a:graphicData>
            </a:graphic>
          </wp:inline>
        </w:drawing>
      </w:r>
    </w:p>
    <w:p w14:paraId="649D33BB"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1AC029E0" wp14:editId="59132FC5">
            <wp:extent cx="5467350" cy="2533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7350" cy="2533650"/>
                    </a:xfrm>
                    <a:prstGeom prst="rect">
                      <a:avLst/>
                    </a:prstGeom>
                  </pic:spPr>
                </pic:pic>
              </a:graphicData>
            </a:graphic>
          </wp:inline>
        </w:drawing>
      </w:r>
    </w:p>
    <w:p w14:paraId="7DD676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501C77A6" wp14:editId="6F270866">
            <wp:extent cx="5610225" cy="18192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0225" cy="1819275"/>
                    </a:xfrm>
                    <a:prstGeom prst="rect">
                      <a:avLst/>
                    </a:prstGeom>
                  </pic:spPr>
                </pic:pic>
              </a:graphicData>
            </a:graphic>
          </wp:inline>
        </w:drawing>
      </w:r>
    </w:p>
    <w:p w14:paraId="2795D00F"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477A1CE0" wp14:editId="32B2A5E7">
            <wp:extent cx="5076825" cy="18764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6825" cy="1876425"/>
                    </a:xfrm>
                    <a:prstGeom prst="rect">
                      <a:avLst/>
                    </a:prstGeom>
                  </pic:spPr>
                </pic:pic>
              </a:graphicData>
            </a:graphic>
          </wp:inline>
        </w:drawing>
      </w:r>
    </w:p>
    <w:p w14:paraId="395B871F" w14:textId="77777777" w:rsidR="00EA03FD" w:rsidRDefault="00EA03FD" w:rsidP="00EA03FD">
      <w:pPr>
        <w:jc w:val="center"/>
        <w:rPr>
          <w:rFonts w:ascii="Times New Roman" w:hAnsi="Times New Roman" w:cs="Times New Roman"/>
          <w:b/>
          <w:bCs/>
          <w:i/>
          <w:iCs/>
          <w:sz w:val="48"/>
          <w:szCs w:val="48"/>
          <w:lang w:val="en-US"/>
        </w:rPr>
      </w:pPr>
    </w:p>
    <w:p w14:paraId="6564E58A" w14:textId="77777777" w:rsidR="00141EC6" w:rsidRDefault="00141EC6" w:rsidP="006F3497">
      <w:pPr>
        <w:pStyle w:val="Ttulo1"/>
      </w:pPr>
    </w:p>
    <w:p w14:paraId="05A93539" w14:textId="77777777" w:rsidR="00EE0793" w:rsidRDefault="00EE0793" w:rsidP="006F3497">
      <w:pPr>
        <w:pStyle w:val="Ttulo1"/>
      </w:pPr>
    </w:p>
    <w:p w14:paraId="17CED8B1" w14:textId="77777777" w:rsidR="00C26624" w:rsidRDefault="00C26624" w:rsidP="006F3497">
      <w:pPr>
        <w:pStyle w:val="Ttulo1"/>
      </w:pPr>
    </w:p>
    <w:p w14:paraId="28E3E6A3" w14:textId="4B15A103" w:rsidR="006F3497" w:rsidRDefault="006F3497" w:rsidP="006F3497">
      <w:pPr>
        <w:pStyle w:val="Ttulo1"/>
      </w:pPr>
      <w:r>
        <w:t>Variables</w:t>
      </w:r>
    </w:p>
    <w:p w14:paraId="4A13CB8A" w14:textId="77777777" w:rsidR="006F3497" w:rsidRDefault="006F3497" w:rsidP="006F3497">
      <w:pPr>
        <w:pStyle w:val="NormalWeb"/>
      </w:pPr>
      <w:r>
        <w:t>Guarda valores que siempre usamos en los estilos para no repetir el mismo código a cada rato.</w:t>
      </w:r>
    </w:p>
    <w:p w14:paraId="74743C2E" w14:textId="77777777" w:rsidR="006F3497" w:rsidRDefault="006F3497" w:rsidP="006F3497">
      <w:pPr>
        <w:pStyle w:val="NormalWeb"/>
      </w:pPr>
      <w:r>
        <w:t xml:space="preserve">Se guardan en </w:t>
      </w:r>
      <w:r>
        <w:rPr>
          <w:rStyle w:val="CdigoHTML"/>
        </w:rPr>
        <w:t>:root {}</w:t>
      </w:r>
      <w:r>
        <w:t xml:space="preserve">. Se escriben así: </w:t>
      </w:r>
      <w:r>
        <w:rPr>
          <w:rStyle w:val="CdigoHTML"/>
        </w:rPr>
        <w:t>--nombreVariable: valor;</w:t>
      </w:r>
    </w:p>
    <w:p w14:paraId="2A35A2C1" w14:textId="77777777" w:rsidR="006F3497" w:rsidRDefault="006F3497" w:rsidP="006F3497">
      <w:pPr>
        <w:pStyle w:val="NormalWeb"/>
      </w:pPr>
      <w:r>
        <w:t xml:space="preserve">Para llamarlas se pone en el valor de la propiedad: </w:t>
      </w:r>
      <w:r>
        <w:rPr>
          <w:rStyle w:val="CdigoHTML"/>
        </w:rPr>
        <w:t>var(--nombreVariable);</w:t>
      </w:r>
    </w:p>
    <w:p w14:paraId="5C6A6872" w14:textId="5C37B0E6" w:rsidR="00CE0BB5" w:rsidRDefault="006F3497" w:rsidP="00BC5A76">
      <w:pPr>
        <w:pStyle w:val="NormalWeb"/>
        <w:rPr>
          <w:sz w:val="48"/>
          <w:szCs w:val="48"/>
        </w:rPr>
      </w:pPr>
      <w:r>
        <w:rPr>
          <w:noProof/>
        </w:rPr>
        <w:drawing>
          <wp:inline distT="0" distB="0" distL="0" distR="0" wp14:anchorId="4438C902" wp14:editId="51841DA1">
            <wp:extent cx="5610225" cy="1581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5D074B33" w14:textId="77777777" w:rsidR="00C26624" w:rsidRDefault="00C26624" w:rsidP="00AD1A79">
      <w:pPr>
        <w:pStyle w:val="Ttulo1"/>
      </w:pPr>
    </w:p>
    <w:p w14:paraId="5568F7F5" w14:textId="755BC7A7" w:rsidR="00AD1A79" w:rsidRDefault="00AD1A79" w:rsidP="00AD1A79">
      <w:pPr>
        <w:pStyle w:val="Ttulo1"/>
      </w:pPr>
      <w:r>
        <w:t>Variables de CSS</w:t>
      </w:r>
    </w:p>
    <w:p w14:paraId="36FD5DC0" w14:textId="77777777" w:rsidR="00AD1A79" w:rsidRDefault="00AD1A79" w:rsidP="00AD1A79">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3102703C" w14:textId="1C88ECB6" w:rsidR="00AD1A79" w:rsidRPr="00451FEB" w:rsidRDefault="00AD1A79" w:rsidP="00AD1A79">
      <w:pPr>
        <w:pStyle w:val="NormalWeb"/>
        <w:rPr>
          <w:b/>
          <w:bCs/>
          <w:i/>
          <w:iCs/>
        </w:rPr>
      </w:pPr>
      <w:r>
        <w:rPr>
          <w:b/>
          <w:bCs/>
          <w:i/>
          <w:iCs/>
        </w:rPr>
        <w:t xml:space="preserve">                     </w:t>
      </w:r>
      <w:r w:rsidRPr="00451FEB">
        <w:rPr>
          <w:b/>
          <w:bCs/>
          <w:i/>
          <w:iCs/>
        </w:rPr>
        <w:t>Declaración.</w:t>
      </w:r>
      <w:r w:rsidRPr="00AD1A79">
        <w:rPr>
          <w:b/>
          <w:bCs/>
          <w:i/>
          <w:iCs/>
        </w:rPr>
        <w:t xml:space="preserve"> </w:t>
      </w:r>
      <w:r>
        <w:rPr>
          <w:b/>
          <w:bCs/>
          <w:i/>
          <w:iCs/>
        </w:rPr>
        <w:t xml:space="preserve">                                                                                   </w:t>
      </w:r>
      <w:r w:rsidRPr="00451FEB">
        <w:rPr>
          <w:b/>
          <w:bCs/>
          <w:i/>
          <w:iCs/>
        </w:rPr>
        <w:t>Llamado.</w:t>
      </w:r>
    </w:p>
    <w:p w14:paraId="45986D56" w14:textId="23D0237B" w:rsidR="00AD1A79" w:rsidRDefault="00C26624" w:rsidP="00AD1A79">
      <w:pPr>
        <w:pStyle w:val="NormalWeb"/>
        <w:jc w:val="center"/>
      </w:pPr>
      <w:r>
        <w:rPr>
          <w:noProof/>
        </w:rPr>
        <w:drawing>
          <wp:anchor distT="0" distB="0" distL="114300" distR="114300" simplePos="0" relativeHeight="251662336" behindDoc="1" locked="0" layoutInCell="1" allowOverlap="1" wp14:anchorId="1EC17EC0" wp14:editId="2B5A1771">
            <wp:simplePos x="0" y="0"/>
            <wp:positionH relativeFrom="margin">
              <wp:align>left</wp:align>
            </wp:positionH>
            <wp:positionV relativeFrom="paragraph">
              <wp:posOffset>10160</wp:posOffset>
            </wp:positionV>
            <wp:extent cx="2986496" cy="2057400"/>
            <wp:effectExtent l="0" t="0" r="444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88587" cy="205884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35082C5" wp14:editId="4FC81DD8">
            <wp:simplePos x="0" y="0"/>
            <wp:positionH relativeFrom="page">
              <wp:align>right</wp:align>
            </wp:positionH>
            <wp:positionV relativeFrom="paragraph">
              <wp:posOffset>247015</wp:posOffset>
            </wp:positionV>
            <wp:extent cx="3633003" cy="1495425"/>
            <wp:effectExtent l="0" t="0" r="571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33003" cy="1495425"/>
                    </a:xfrm>
                    <a:prstGeom prst="rect">
                      <a:avLst/>
                    </a:prstGeom>
                  </pic:spPr>
                </pic:pic>
              </a:graphicData>
            </a:graphic>
            <wp14:sizeRelH relativeFrom="margin">
              <wp14:pctWidth>0</wp14:pctWidth>
            </wp14:sizeRelH>
            <wp14:sizeRelV relativeFrom="margin">
              <wp14:pctHeight>0</wp14:pctHeight>
            </wp14:sizeRelV>
          </wp:anchor>
        </w:drawing>
      </w:r>
    </w:p>
    <w:p w14:paraId="03A75749" w14:textId="2F548D3A" w:rsidR="00AD1A79" w:rsidRDefault="00AD1A79" w:rsidP="00AD1A79">
      <w:pPr>
        <w:pStyle w:val="NormalWeb"/>
        <w:jc w:val="center"/>
      </w:pPr>
    </w:p>
    <w:p w14:paraId="45D6429D" w14:textId="6CB62C58" w:rsidR="00AD1A79" w:rsidRPr="00451FEB" w:rsidRDefault="00AD1A79" w:rsidP="00AD1A79">
      <w:pPr>
        <w:pStyle w:val="NormalWeb"/>
        <w:jc w:val="center"/>
        <w:rPr>
          <w:b/>
          <w:bCs/>
          <w:i/>
          <w:iCs/>
        </w:rPr>
      </w:pPr>
    </w:p>
    <w:p w14:paraId="47C65541" w14:textId="77777777" w:rsidR="00AD1A79" w:rsidRDefault="00AD1A79" w:rsidP="00AD1A79">
      <w:pPr>
        <w:pStyle w:val="Ttulo1"/>
        <w:tabs>
          <w:tab w:val="left" w:pos="1800"/>
        </w:tabs>
      </w:pPr>
    </w:p>
    <w:p w14:paraId="5F8A3D92" w14:textId="77777777" w:rsidR="00AD1A79" w:rsidRDefault="00AD1A79" w:rsidP="00BC5A76">
      <w:pPr>
        <w:pStyle w:val="NormalWeb"/>
        <w:rPr>
          <w:sz w:val="48"/>
          <w:szCs w:val="48"/>
        </w:rPr>
      </w:pPr>
    </w:p>
    <w:p w14:paraId="798A57D1" w14:textId="77777777" w:rsidR="00AD1A79" w:rsidRDefault="00AD1A79" w:rsidP="00464ACB">
      <w:pPr>
        <w:pStyle w:val="Ttulo1"/>
      </w:pPr>
    </w:p>
    <w:p w14:paraId="2BDAFA4F" w14:textId="4BEDB6CB" w:rsidR="00464ACB" w:rsidRDefault="00486858" w:rsidP="00464ACB">
      <w:pPr>
        <w:pStyle w:val="Ttulo1"/>
      </w:pPr>
      <w:r>
        <w:t>Fuentes personalizadas</w:t>
      </w:r>
      <w:r w:rsidR="00464ACB">
        <w:t>. Web fonts.</w:t>
      </w:r>
    </w:p>
    <w:p w14:paraId="384F0B46" w14:textId="4B82FF45" w:rsidR="00464ACB" w:rsidRDefault="00464ACB" w:rsidP="00464ACB">
      <w:pPr>
        <w:pStyle w:val="NormalWeb"/>
      </w:pPr>
      <w:r>
        <w:t xml:space="preserve">Vamos a utilizar fuentes personalizadas, para esto debemos ir a </w:t>
      </w:r>
      <w:hyperlink r:id="rId78" w:tgtFrame="_blank" w:history="1">
        <w:r>
          <w:rPr>
            <w:rStyle w:val="Hipervnculo"/>
          </w:rPr>
          <w:t>Google Fonts</w:t>
        </w:r>
      </w:hyperlink>
      <w:r>
        <w:t xml:space="preserve"> y elegir la que mejor se acomode a nuestro diseño.</w:t>
      </w:r>
    </w:p>
    <w:p w14:paraId="0AC185B0" w14:textId="77777777" w:rsidR="00464ACB" w:rsidRDefault="00464ACB" w:rsidP="00464ACB">
      <w:pPr>
        <w:pStyle w:val="NormalWeb"/>
        <w:jc w:val="center"/>
        <w:rPr>
          <w:sz w:val="48"/>
          <w:szCs w:val="48"/>
        </w:rPr>
      </w:pPr>
      <w:r>
        <w:rPr>
          <w:noProof/>
        </w:rPr>
        <w:drawing>
          <wp:inline distT="0" distB="0" distL="0" distR="0" wp14:anchorId="22AAD780" wp14:editId="0428AAF8">
            <wp:extent cx="5612130" cy="27171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0008" cy="2725821"/>
                    </a:xfrm>
                    <a:prstGeom prst="rect">
                      <a:avLst/>
                    </a:prstGeom>
                    <a:noFill/>
                    <a:ln>
                      <a:noFill/>
                    </a:ln>
                  </pic:spPr>
                </pic:pic>
              </a:graphicData>
            </a:graphic>
          </wp:inline>
        </w:drawing>
      </w:r>
    </w:p>
    <w:p w14:paraId="3D327460" w14:textId="006CFA08" w:rsidR="00464ACB" w:rsidRDefault="00464ACB" w:rsidP="00464ACB">
      <w:pPr>
        <w:pStyle w:val="NormalWeb"/>
        <w:jc w:val="center"/>
        <w:rPr>
          <w:sz w:val="48"/>
          <w:szCs w:val="48"/>
        </w:rPr>
      </w:pPr>
      <w:r>
        <w:rPr>
          <w:noProof/>
        </w:rPr>
        <w:drawing>
          <wp:inline distT="0" distB="0" distL="0" distR="0" wp14:anchorId="73A04DC4" wp14:editId="50497721">
            <wp:extent cx="4324350" cy="19672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9320" cy="1969523"/>
                    </a:xfrm>
                    <a:prstGeom prst="rect">
                      <a:avLst/>
                    </a:prstGeom>
                    <a:noFill/>
                    <a:ln>
                      <a:noFill/>
                    </a:ln>
                  </pic:spPr>
                </pic:pic>
              </a:graphicData>
            </a:graphic>
          </wp:inline>
        </w:drawing>
      </w:r>
    </w:p>
    <w:p w14:paraId="53A74CA2"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Según conceptos de diseño hay varias recomendaciones para elegir la fuente / tipografía:</w:t>
      </w:r>
    </w:p>
    <w:p w14:paraId="5433C0D0"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textos en digital (Como páginas web) usamos fuente sans-serif sin esas terminaciones (serifas).</w:t>
      </w:r>
    </w:p>
    <w:p w14:paraId="6078BCDC"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fuentes con Serifa se recomiendan para impresas o en digital para títulos.</w:t>
      </w:r>
    </w:p>
    <w:p w14:paraId="12F220D6"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calcular el interlineado usamos la siguiente regla:</w:t>
      </w:r>
    </w:p>
    <w:p w14:paraId="6DE26E35"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 puntos más que la fuente (Fuente de 8px pues interlineado de 10px)”</w:t>
      </w:r>
    </w:p>
    <w:p w14:paraId="60EE4DC8" w14:textId="32575A80" w:rsidR="00486858" w:rsidRDefault="00486858" w:rsidP="00AD1A79">
      <w:pPr>
        <w:pStyle w:val="Ttulo1"/>
      </w:pPr>
      <w:r>
        <w:lastRenderedPageBreak/>
        <w:t xml:space="preserve"> </w:t>
      </w:r>
    </w:p>
    <w:p w14:paraId="430C7B36" w14:textId="77777777" w:rsidR="00975DDE" w:rsidRDefault="00975DDE" w:rsidP="00975DDE">
      <w:pPr>
        <w:pStyle w:val="Ttulo1"/>
      </w:pPr>
      <w:r>
        <w:t>Pseudo clases y pseudo elementos.</w:t>
      </w:r>
    </w:p>
    <w:p w14:paraId="50DF9631"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clases</w:t>
      </w:r>
    </w:p>
    <w:p w14:paraId="2C91ABE5"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 estado especial de un elemento.</w:t>
      </w:r>
    </w:p>
    <w:p w14:paraId="6B7C3EB7"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187EDA1C" w14:textId="1E3F85E6" w:rsidR="00975DDE" w:rsidRDefault="00975DDE" w:rsidP="00975DDE">
      <w:pPr>
        <w:pStyle w:val="Ttulo1"/>
      </w:pPr>
      <w:r>
        <w:rPr>
          <w:noProof/>
        </w:rPr>
        <w:drawing>
          <wp:inline distT="0" distB="0" distL="0" distR="0" wp14:anchorId="0A4D1593" wp14:editId="1876BD0E">
            <wp:extent cx="5610225" cy="1314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14:paraId="55821FBD"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Elementos</w:t>
      </w:r>
    </w:p>
    <w:p w14:paraId="7C087F02"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una parte específica de un elemento.</w:t>
      </w:r>
    </w:p>
    <w:p w14:paraId="6CFD5866"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4E3537D1" w14:textId="00EA2269" w:rsidR="00975DDE" w:rsidRDefault="00975DDE" w:rsidP="00975DDE">
      <w:pPr>
        <w:pStyle w:val="Ttulo1"/>
      </w:pPr>
      <w:r>
        <w:rPr>
          <w:noProof/>
        </w:rPr>
        <w:drawing>
          <wp:inline distT="0" distB="0" distL="0" distR="0" wp14:anchorId="4A4159C8" wp14:editId="6C25CB03">
            <wp:extent cx="5610225" cy="838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AAB2304" w14:textId="71231A6D" w:rsidR="00975DDE" w:rsidRDefault="00975DDE" w:rsidP="00975DDE">
      <w:pPr>
        <w:jc w:val="center"/>
        <w:rPr>
          <w:rFonts w:ascii="Times New Roman" w:hAnsi="Times New Roman" w:cs="Times New Roman"/>
        </w:rPr>
      </w:pPr>
      <w:r>
        <w:rPr>
          <w:noProof/>
        </w:rPr>
        <w:drawing>
          <wp:inline distT="0" distB="0" distL="0" distR="0" wp14:anchorId="481E1C08" wp14:editId="2E92672E">
            <wp:extent cx="4619625" cy="23335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3450" cy="2350617"/>
                    </a:xfrm>
                    <a:prstGeom prst="rect">
                      <a:avLst/>
                    </a:prstGeom>
                    <a:noFill/>
                    <a:ln>
                      <a:noFill/>
                    </a:ln>
                  </pic:spPr>
                </pic:pic>
              </a:graphicData>
            </a:graphic>
          </wp:inline>
        </w:drawing>
      </w:r>
    </w:p>
    <w:p w14:paraId="426B4557" w14:textId="77777777" w:rsidR="00975DDE" w:rsidRDefault="00975DDE" w:rsidP="00975DDE">
      <w:pPr>
        <w:jc w:val="center"/>
        <w:rPr>
          <w:rFonts w:ascii="Times New Roman" w:hAnsi="Times New Roman" w:cs="Times New Roman"/>
        </w:rPr>
      </w:pPr>
    </w:p>
    <w:p w14:paraId="2850023C" w14:textId="77777777" w:rsidR="00975DDE" w:rsidRDefault="00975DDE" w:rsidP="00975DDE">
      <w:pPr>
        <w:pStyle w:val="Ttulo1"/>
      </w:pPr>
      <w:r>
        <w:t>Modelo de caja</w:t>
      </w:r>
    </w:p>
    <w:p w14:paraId="2072734B" w14:textId="33E09642" w:rsidR="00975DDE" w:rsidRDefault="00975DDE" w:rsidP="00975DDE">
      <w:pPr>
        <w:jc w:val="center"/>
        <w:rPr>
          <w:rFonts w:ascii="Times New Roman" w:hAnsi="Times New Roman" w:cs="Times New Roman"/>
        </w:rPr>
      </w:pPr>
      <w:r>
        <w:rPr>
          <w:noProof/>
        </w:rPr>
        <w:drawing>
          <wp:inline distT="0" distB="0" distL="0" distR="0" wp14:anchorId="46263898" wp14:editId="70A638DE">
            <wp:extent cx="5105400" cy="312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5400" cy="3124200"/>
                    </a:xfrm>
                    <a:prstGeom prst="rect">
                      <a:avLst/>
                    </a:prstGeom>
                    <a:noFill/>
                    <a:ln>
                      <a:noFill/>
                    </a:ln>
                  </pic:spPr>
                </pic:pic>
              </a:graphicData>
            </a:graphic>
          </wp:inline>
        </w:drawing>
      </w:r>
    </w:p>
    <w:p w14:paraId="61BDC043" w14:textId="51FADF4D" w:rsidR="00975DDE" w:rsidRDefault="00975DDE" w:rsidP="00975DDE">
      <w:pPr>
        <w:jc w:val="center"/>
        <w:rPr>
          <w:rFonts w:ascii="Times New Roman" w:hAnsi="Times New Roman" w:cs="Times New Roman"/>
        </w:rPr>
      </w:pPr>
      <w:r>
        <w:rPr>
          <w:noProof/>
        </w:rPr>
        <w:drawing>
          <wp:inline distT="0" distB="0" distL="0" distR="0" wp14:anchorId="43560951" wp14:editId="2FEA7E45">
            <wp:extent cx="5257800" cy="39338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3933825"/>
                    </a:xfrm>
                    <a:prstGeom prst="rect">
                      <a:avLst/>
                    </a:prstGeom>
                    <a:noFill/>
                    <a:ln>
                      <a:noFill/>
                    </a:ln>
                  </pic:spPr>
                </pic:pic>
              </a:graphicData>
            </a:graphic>
          </wp:inline>
        </w:drawing>
      </w:r>
    </w:p>
    <w:p w14:paraId="4785B723" w14:textId="77777777" w:rsidR="00975DDE" w:rsidRDefault="00975DDE" w:rsidP="00975DDE">
      <w:pPr>
        <w:jc w:val="center"/>
        <w:rPr>
          <w:rFonts w:ascii="Times New Roman" w:hAnsi="Times New Roman" w:cs="Times New Roman"/>
        </w:rPr>
      </w:pPr>
    </w:p>
    <w:p w14:paraId="6FCF89A9" w14:textId="77777777" w:rsidR="00975DDE" w:rsidRDefault="00975DDE" w:rsidP="00975DDE">
      <w:pPr>
        <w:pStyle w:val="Ttulo1"/>
      </w:pPr>
      <w:r>
        <w:t>Box-sizing.</w:t>
      </w:r>
    </w:p>
    <w:p w14:paraId="07E11155" w14:textId="77777777" w:rsidR="00975DDE" w:rsidRDefault="00975DDE" w:rsidP="00975DDE">
      <w:pPr>
        <w:pStyle w:val="Ttulo1"/>
        <w:rPr>
          <w:b w:val="0"/>
          <w:bCs w:val="0"/>
          <w:sz w:val="24"/>
          <w:szCs w:val="24"/>
        </w:rPr>
      </w:pPr>
      <w:r>
        <w:rPr>
          <w:sz w:val="24"/>
          <w:szCs w:val="24"/>
        </w:rPr>
        <w:t>Box-sizing: border-box</w:t>
      </w:r>
      <w:r>
        <w:rPr>
          <w:b w:val="0"/>
          <w:bCs w:val="0"/>
          <w:sz w:val="24"/>
          <w:szCs w:val="24"/>
        </w:rPr>
        <w:t xml:space="preserve"> hace que se calcule automáticamente el tamaño del elemento con el </w:t>
      </w:r>
      <w:r>
        <w:rPr>
          <w:b w:val="0"/>
          <w:bCs w:val="0"/>
          <w:i/>
          <w:iCs/>
          <w:sz w:val="24"/>
          <w:szCs w:val="24"/>
        </w:rPr>
        <w:t>padding</w:t>
      </w:r>
      <w:r>
        <w:rPr>
          <w:b w:val="0"/>
          <w:bCs w:val="0"/>
          <w:sz w:val="24"/>
          <w:szCs w:val="24"/>
        </w:rPr>
        <w:t xml:space="preserve"> y el </w:t>
      </w:r>
      <w:r>
        <w:rPr>
          <w:b w:val="0"/>
          <w:bCs w:val="0"/>
          <w:i/>
          <w:iCs/>
          <w:sz w:val="24"/>
          <w:szCs w:val="24"/>
        </w:rPr>
        <w:t>border</w:t>
      </w:r>
      <w:r>
        <w:rPr>
          <w:b w:val="0"/>
          <w:bCs w:val="0"/>
          <w:sz w:val="24"/>
          <w:szCs w:val="24"/>
        </w:rPr>
        <w:t>, para que de esta manera no se salga de mi navegador generando scroll.</w:t>
      </w:r>
    </w:p>
    <w:p w14:paraId="6062A3F2" w14:textId="77777777" w:rsidR="00975DDE" w:rsidRDefault="00975DDE" w:rsidP="00975DDE">
      <w:pPr>
        <w:pStyle w:val="NormalWeb"/>
      </w:pPr>
      <w:r>
        <w:t xml:space="preserve">Por defecto en el </w:t>
      </w:r>
      <w:hyperlink r:id="rId86" w:history="1">
        <w:r>
          <w:rPr>
            <w:rStyle w:val="Hipervnculo"/>
          </w:rPr>
          <w:t>modelo de caja de CSS</w:t>
        </w:r>
      </w:hyperlink>
      <w:r>
        <w:t>, el ancho y alto asignado a un elemento es aplicado solo al contenido de la caja del elemento. Si el elemento tiene algún borde (border) o relleno (padding), este es entonces añadido al ancho y alto a alcanzar el tamaño de la caja que es desplegada en pantalla. Esto significa que cuando se definen el ancho y alto, se tiene que ajustar el valor definido para permitir cualquier borde o relleno que se pueda añadir.</w:t>
      </w:r>
    </w:p>
    <w:p w14:paraId="4338725A" w14:textId="77777777" w:rsidR="00975DDE" w:rsidRDefault="00975DDE" w:rsidP="00975DDE">
      <w:pPr>
        <w:pStyle w:val="NormalWeb"/>
      </w:pPr>
      <w:r>
        <w:t xml:space="preserve">La propiedad </w:t>
      </w:r>
      <w:r>
        <w:rPr>
          <w:rStyle w:val="CdigoHTML"/>
        </w:rPr>
        <w:t>box-sizing</w:t>
      </w:r>
      <w:r>
        <w:t xml:space="preserve"> puede ser usada para ajustar el siguiente comportamiento:</w:t>
      </w:r>
    </w:p>
    <w:p w14:paraId="6787AEB3"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content-box</w:t>
      </w:r>
      <w:r>
        <w:rPr>
          <w:rFonts w:ascii="Times New Roman" w:hAnsi="Times New Roman" w:cs="Times New Roman"/>
          <w:sz w:val="24"/>
          <w:szCs w:val="24"/>
        </w:rPr>
        <w:t xml:space="preserve"> es el comportamiento CSS por defecto para el tamaño de la caja (box-sizing). Si se define el ancho de un elemento en 100 pixeles, la caja del contenido del elemento tendrá 100 pixeles de ancho, y el ancho de cualquier borde o relleno se le añadirá al ancho final desplegado.</w:t>
      </w:r>
    </w:p>
    <w:p w14:paraId="5B45F838"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border-box</w:t>
      </w:r>
      <w:r>
        <w:rPr>
          <w:rFonts w:ascii="Times New Roman" w:hAnsi="Times New Roman" w:cs="Times New Roman"/>
          <w:sz w:val="24"/>
          <w:szCs w:val="24"/>
        </w:rPr>
        <w:t xml:space="preserve"> le dice al navegador tomar en cuenta para cualquier valor que se especifique de borde o de relleno para el ancho o alto de un elemento. Es decir, si se define un elemento con un ancho de 100 pixeles. Esos 100 pixeles incluirán cualquier borde o relleno que se añadan, y la caja de contenido se encogerá para absorber ese ancho extra. Esto típicamente hace mucho más fácil dimensionar elementos.</w:t>
      </w:r>
    </w:p>
    <w:p w14:paraId="26506B77" w14:textId="0A525473" w:rsidR="00975DDE" w:rsidRDefault="00975DDE" w:rsidP="00975DDE">
      <w:pPr>
        <w:pStyle w:val="Ttulo1"/>
        <w:jc w:val="center"/>
      </w:pPr>
      <w:r>
        <w:rPr>
          <w:noProof/>
        </w:rPr>
        <w:drawing>
          <wp:inline distT="0" distB="0" distL="0" distR="0" wp14:anchorId="56B04A0E" wp14:editId="732B0B19">
            <wp:extent cx="4895850" cy="1457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95850" cy="1457325"/>
                    </a:xfrm>
                    <a:prstGeom prst="rect">
                      <a:avLst/>
                    </a:prstGeom>
                    <a:noFill/>
                    <a:ln>
                      <a:noFill/>
                    </a:ln>
                  </pic:spPr>
                </pic:pic>
              </a:graphicData>
            </a:graphic>
          </wp:inline>
        </w:drawing>
      </w:r>
    </w:p>
    <w:p w14:paraId="76377604" w14:textId="5A2266E7" w:rsidR="00975DDE" w:rsidRDefault="00975DDE" w:rsidP="00975DDE">
      <w:pPr>
        <w:jc w:val="center"/>
        <w:rPr>
          <w:rFonts w:ascii="Times New Roman" w:hAnsi="Times New Roman" w:cs="Times New Roman"/>
          <w:lang w:val="es-MX"/>
        </w:rPr>
      </w:pPr>
      <w:r>
        <w:rPr>
          <w:noProof/>
        </w:rPr>
        <w:drawing>
          <wp:inline distT="0" distB="0" distL="0" distR="0" wp14:anchorId="4415EEED" wp14:editId="0EE65DF7">
            <wp:extent cx="4895850" cy="16478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1647825"/>
                    </a:xfrm>
                    <a:prstGeom prst="rect">
                      <a:avLst/>
                    </a:prstGeom>
                    <a:noFill/>
                    <a:ln>
                      <a:noFill/>
                    </a:ln>
                  </pic:spPr>
                </pic:pic>
              </a:graphicData>
            </a:graphic>
          </wp:inline>
        </w:drawing>
      </w:r>
    </w:p>
    <w:p w14:paraId="48B763B9" w14:textId="77777777" w:rsidR="00975DDE" w:rsidRDefault="00975DDE" w:rsidP="00975DDE">
      <w:pPr>
        <w:jc w:val="center"/>
        <w:rPr>
          <w:rFonts w:ascii="Times New Roman" w:hAnsi="Times New Roman" w:cs="Times New Roman"/>
          <w:lang w:val="es-MX"/>
        </w:rPr>
      </w:pPr>
    </w:p>
    <w:p w14:paraId="3E799C2E" w14:textId="77777777" w:rsidR="00975DDE" w:rsidRDefault="00975DDE" w:rsidP="00975DDE">
      <w:pPr>
        <w:pStyle w:val="Ttulo1"/>
      </w:pPr>
      <w:r>
        <w:t>Herencia</w:t>
      </w:r>
    </w:p>
    <w:p w14:paraId="5A6960BC" w14:textId="77777777" w:rsidR="00975DDE" w:rsidRDefault="00975DDE" w:rsidP="00975DDE">
      <w:pPr>
        <w:pStyle w:val="NormalWeb"/>
      </w:pPr>
      <w:r>
        <w:rPr>
          <w:rStyle w:val="Textoennegrita"/>
        </w:rPr>
        <w:t>Inherit</w:t>
      </w:r>
      <w:r>
        <w:t xml:space="preserve">. Este es un valor por medio de una </w:t>
      </w:r>
      <w:r>
        <w:rPr>
          <w:rStyle w:val="nfasis"/>
        </w:rPr>
        <w:t>keyword</w:t>
      </w:r>
      <w:r>
        <w:t xml:space="preserve"> que especifica que, a la propiedad que se la apliquemos debe de heredar los valores de su elemento padre. Podemos decir que la palabra </w:t>
      </w:r>
      <w:r>
        <w:rPr>
          <w:rStyle w:val="Textoennegrita"/>
        </w:rPr>
        <w:t>Inherit</w:t>
      </w:r>
      <w:r>
        <w:t xml:space="preserve"> significa “</w:t>
      </w:r>
      <w:r>
        <w:rPr>
          <w:rStyle w:val="nfasis"/>
        </w:rPr>
        <w:t>Usa el valor de mi padre</w:t>
      </w:r>
      <w:r>
        <w:t>”, si el elemento padre no tiene definido dicho valor el navegador seguirá el DOM hasta que encuentre un elemento superior que lo contenga, y en última instancia de no tenerlo ningún elemento superior se aplicara el valor por defecto.</w:t>
      </w:r>
    </w:p>
    <w:p w14:paraId="17B0E5D7" w14:textId="77777777" w:rsidR="00975DDE" w:rsidRDefault="00975DDE" w:rsidP="00975DDE">
      <w:pPr>
        <w:pStyle w:val="NormalWeb"/>
      </w:pPr>
      <w:r>
        <w:rPr>
          <w:rStyle w:val="Textoennegrita"/>
        </w:rPr>
        <w:t>Initial</w:t>
      </w:r>
      <w:r>
        <w:t xml:space="preserve">. Este valor pertenece a la especificación CSS3 y cuando aplicamos a una propiedad el valor </w:t>
      </w:r>
      <w:r>
        <w:rPr>
          <w:rStyle w:val="nfasis"/>
        </w:rPr>
        <w:t>initial</w:t>
      </w:r>
      <w:r>
        <w:t xml:space="preserve"> estamos dando el valor inicial y predefinido por el navegador en cuestión.</w:t>
      </w:r>
    </w:p>
    <w:p w14:paraId="786E1EE7" w14:textId="77777777" w:rsidR="00975DDE" w:rsidRDefault="00975DDE" w:rsidP="00975DDE">
      <w:pPr>
        <w:pStyle w:val="NormalWeb"/>
      </w:pPr>
      <w:r>
        <w:rPr>
          <w:rStyle w:val="Textoennegrita"/>
        </w:rPr>
        <w:t>Unset</w:t>
      </w:r>
      <w:r>
        <w:t xml:space="preserve">. Este valor </w:t>
      </w:r>
      <w:r>
        <w:rPr>
          <w:rStyle w:val="nfasis"/>
        </w:rPr>
        <w:t>unset</w:t>
      </w:r>
      <w:r>
        <w:t xml:space="preserve"> es una combinación entre </w:t>
      </w:r>
      <w:r>
        <w:rPr>
          <w:rStyle w:val="nfasis"/>
        </w:rPr>
        <w:t>inherit</w:t>
      </w:r>
      <w:r>
        <w:t xml:space="preserve"> y </w:t>
      </w:r>
      <w:r>
        <w:rPr>
          <w:rStyle w:val="nfasis"/>
        </w:rPr>
        <w:t>initial</w:t>
      </w:r>
      <w:r>
        <w:t xml:space="preserve">, cuando utilizamos este valor en una propiedad esta tratará de heredar el valor de su elemento padre si este está disponible, de no ser así este valor colocará el valor de la propiedad en su valor inicial, como si usáramos </w:t>
      </w:r>
      <w:r>
        <w:rPr>
          <w:rStyle w:val="nfasis"/>
        </w:rPr>
        <w:t>inherit</w:t>
      </w:r>
      <w:r>
        <w:t xml:space="preserve"> e </w:t>
      </w:r>
      <w:r>
        <w:rPr>
          <w:rStyle w:val="nfasis"/>
        </w:rPr>
        <w:t>initial</w:t>
      </w:r>
      <w:r>
        <w:t xml:space="preserve"> juntos.</w:t>
      </w:r>
    </w:p>
    <w:p w14:paraId="33A46DCB" w14:textId="4091EF8F" w:rsidR="00975DDE" w:rsidRDefault="00975DDE" w:rsidP="00975DDE">
      <w:pPr>
        <w:jc w:val="center"/>
        <w:rPr>
          <w:rFonts w:ascii="Times New Roman" w:hAnsi="Times New Roman" w:cs="Times New Roman"/>
          <w:lang w:val="es-MX"/>
        </w:rPr>
      </w:pPr>
      <w:r>
        <w:rPr>
          <w:noProof/>
        </w:rPr>
        <w:drawing>
          <wp:inline distT="0" distB="0" distL="0" distR="0" wp14:anchorId="187BCCE5" wp14:editId="6210FB9F">
            <wp:extent cx="4933950" cy="3857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3950" cy="3857625"/>
                    </a:xfrm>
                    <a:prstGeom prst="rect">
                      <a:avLst/>
                    </a:prstGeom>
                    <a:noFill/>
                    <a:ln>
                      <a:noFill/>
                    </a:ln>
                  </pic:spPr>
                </pic:pic>
              </a:graphicData>
            </a:graphic>
          </wp:inline>
        </w:drawing>
      </w:r>
    </w:p>
    <w:p w14:paraId="4614D18C" w14:textId="77777777" w:rsidR="00975DDE" w:rsidRDefault="00975DDE" w:rsidP="00975DDE">
      <w:pPr>
        <w:jc w:val="center"/>
        <w:rPr>
          <w:rFonts w:ascii="Times New Roman" w:hAnsi="Times New Roman" w:cs="Times New Roman"/>
          <w:lang w:val="es-MX"/>
        </w:rPr>
      </w:pPr>
    </w:p>
    <w:p w14:paraId="27B7C8AB" w14:textId="77777777" w:rsidR="00975DDE" w:rsidRDefault="00975DDE" w:rsidP="00975DDE">
      <w:pPr>
        <w:jc w:val="center"/>
        <w:rPr>
          <w:rFonts w:ascii="Times New Roman" w:hAnsi="Times New Roman" w:cs="Times New Roman"/>
          <w:lang w:val="es-MX"/>
        </w:rPr>
      </w:pPr>
    </w:p>
    <w:p w14:paraId="509A15AC" w14:textId="77777777" w:rsidR="00975DDE" w:rsidRDefault="00975DDE" w:rsidP="00975DDE">
      <w:pPr>
        <w:jc w:val="center"/>
        <w:rPr>
          <w:rFonts w:ascii="Times New Roman" w:hAnsi="Times New Roman" w:cs="Times New Roman"/>
          <w:lang w:val="es-MX"/>
        </w:rPr>
      </w:pPr>
    </w:p>
    <w:p w14:paraId="423E4140" w14:textId="77777777" w:rsidR="00975DDE" w:rsidRDefault="00975DDE" w:rsidP="00975DDE">
      <w:pPr>
        <w:jc w:val="center"/>
        <w:rPr>
          <w:rFonts w:ascii="Times New Roman" w:hAnsi="Times New Roman" w:cs="Times New Roman"/>
          <w:lang w:val="es-MX"/>
        </w:rPr>
      </w:pPr>
    </w:p>
    <w:p w14:paraId="6959FEF4" w14:textId="77777777" w:rsidR="00975DDE" w:rsidRDefault="00975DDE" w:rsidP="00975DDE">
      <w:pPr>
        <w:pStyle w:val="Ttulo1"/>
      </w:pPr>
      <w:r>
        <w:t>Especificidad en selectores.</w:t>
      </w:r>
    </w:p>
    <w:p w14:paraId="3C96B427" w14:textId="77777777" w:rsidR="00975DDE" w:rsidRDefault="00975DDE" w:rsidP="00975DDE">
      <w:pPr>
        <w:pStyle w:val="Ttulo1"/>
        <w:rPr>
          <w:b w:val="0"/>
          <w:bCs w:val="0"/>
          <w:sz w:val="24"/>
          <w:szCs w:val="24"/>
        </w:rPr>
      </w:pPr>
      <w:r>
        <w:rPr>
          <w:b w:val="0"/>
          <w:bCs w:val="0"/>
          <w:sz w:val="24"/>
          <w:szCs w:val="24"/>
        </w:rPr>
        <w:t>Es importante conocer como es el orden en que los estilos van a ser cargados primero para determinar esos bugs en los que no sabemos porque se aplican estilos no esperados.</w:t>
      </w:r>
    </w:p>
    <w:p w14:paraId="7C8A0A04" w14:textId="77777777" w:rsidR="00975DDE" w:rsidRDefault="00975DDE" w:rsidP="00975DDE">
      <w:pPr>
        <w:pStyle w:val="Ttulo1"/>
        <w:rPr>
          <w:b w:val="0"/>
          <w:bCs w:val="0"/>
          <w:sz w:val="24"/>
          <w:szCs w:val="24"/>
        </w:rPr>
      </w:pPr>
      <w:r>
        <w:rPr>
          <w:b w:val="0"/>
          <w:bCs w:val="0"/>
          <w:sz w:val="24"/>
          <w:szCs w:val="24"/>
        </w:rPr>
        <w:t>El navegador los primeros estilos que va a cargar son los que tiene por defecto el navegador, luego cargara por orden nuestros archivos css linkeados y por últimos nuestros estilos en línea y los ¡important.</w:t>
      </w:r>
    </w:p>
    <w:p w14:paraId="56AF3117" w14:textId="60877ABE" w:rsidR="00975DDE" w:rsidRDefault="00975DDE" w:rsidP="00975DDE">
      <w:pPr>
        <w:jc w:val="right"/>
        <w:rPr>
          <w:rFonts w:ascii="Times New Roman" w:hAnsi="Times New Roman" w:cs="Times New Roman"/>
          <w:lang w:val="es-MX"/>
        </w:rPr>
      </w:pPr>
      <w:r>
        <w:rPr>
          <w:noProof/>
        </w:rPr>
        <w:drawing>
          <wp:inline distT="0" distB="0" distL="0" distR="0" wp14:anchorId="60703C04" wp14:editId="6E8ADE85">
            <wp:extent cx="2733675" cy="218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3675" cy="2181225"/>
                    </a:xfrm>
                    <a:prstGeom prst="rect">
                      <a:avLst/>
                    </a:prstGeom>
                    <a:noFill/>
                    <a:ln>
                      <a:noFill/>
                    </a:ln>
                  </pic:spPr>
                </pic:pic>
              </a:graphicData>
            </a:graphic>
          </wp:inline>
        </w:drawing>
      </w:r>
      <w:r>
        <w:rPr>
          <w:noProof/>
        </w:rPr>
        <w:drawing>
          <wp:inline distT="0" distB="0" distL="0" distR="0" wp14:anchorId="4CBB4297" wp14:editId="4FBB2C35">
            <wp:extent cx="2771775" cy="2171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1775" cy="2171700"/>
                    </a:xfrm>
                    <a:prstGeom prst="rect">
                      <a:avLst/>
                    </a:prstGeom>
                    <a:noFill/>
                    <a:ln>
                      <a:noFill/>
                    </a:ln>
                  </pic:spPr>
                </pic:pic>
              </a:graphicData>
            </a:graphic>
          </wp:inline>
        </w:drawing>
      </w:r>
    </w:p>
    <w:p w14:paraId="19FB2017" w14:textId="7D6267ED" w:rsidR="00975DDE" w:rsidRDefault="00975DDE" w:rsidP="00975DDE">
      <w:pPr>
        <w:rPr>
          <w:rFonts w:ascii="Times New Roman" w:hAnsi="Times New Roman" w:cs="Times New Roman"/>
          <w:lang w:val="es-MX"/>
        </w:rPr>
      </w:pPr>
      <w:r>
        <w:rPr>
          <w:noProof/>
        </w:rPr>
        <w:drawing>
          <wp:inline distT="0" distB="0" distL="0" distR="0" wp14:anchorId="46F66C3A" wp14:editId="70796D48">
            <wp:extent cx="2714625" cy="24003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4625" cy="2400300"/>
                    </a:xfrm>
                    <a:prstGeom prst="rect">
                      <a:avLst/>
                    </a:prstGeom>
                    <a:noFill/>
                    <a:ln>
                      <a:noFill/>
                    </a:ln>
                  </pic:spPr>
                </pic:pic>
              </a:graphicData>
            </a:graphic>
          </wp:inline>
        </w:drawing>
      </w:r>
      <w:r>
        <w:rPr>
          <w:noProof/>
        </w:rPr>
        <w:t xml:space="preserve"> </w:t>
      </w:r>
      <w:r>
        <w:rPr>
          <w:noProof/>
        </w:rPr>
        <w:drawing>
          <wp:inline distT="0" distB="0" distL="0" distR="0" wp14:anchorId="76A2D0F2" wp14:editId="6FCAAB41">
            <wp:extent cx="2771775" cy="2428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1775" cy="2428875"/>
                    </a:xfrm>
                    <a:prstGeom prst="rect">
                      <a:avLst/>
                    </a:prstGeom>
                    <a:noFill/>
                    <a:ln>
                      <a:noFill/>
                    </a:ln>
                  </pic:spPr>
                </pic:pic>
              </a:graphicData>
            </a:graphic>
          </wp:inline>
        </w:drawing>
      </w:r>
    </w:p>
    <w:p w14:paraId="520AD8F0" w14:textId="77777777" w:rsidR="00975DDE" w:rsidRDefault="00975DDE" w:rsidP="00975DDE">
      <w:pPr>
        <w:jc w:val="center"/>
        <w:rPr>
          <w:rFonts w:ascii="Times New Roman" w:hAnsi="Times New Roman" w:cs="Times New Roman"/>
          <w:lang w:val="es-MX"/>
        </w:rPr>
      </w:pPr>
    </w:p>
    <w:p w14:paraId="05314D14" w14:textId="77777777" w:rsidR="00975DDE" w:rsidRDefault="00975DDE" w:rsidP="00975DDE">
      <w:pPr>
        <w:pStyle w:val="Ttulo1"/>
      </w:pPr>
    </w:p>
    <w:p w14:paraId="4F669C3B" w14:textId="77777777" w:rsidR="00975DDE" w:rsidRDefault="00975DDE" w:rsidP="00975DDE">
      <w:pPr>
        <w:pStyle w:val="Ttulo1"/>
      </w:pPr>
    </w:p>
    <w:p w14:paraId="2E846478" w14:textId="77777777" w:rsidR="00975DDE" w:rsidRDefault="00975DDE" w:rsidP="00975DDE">
      <w:pPr>
        <w:pStyle w:val="Ttulo1"/>
      </w:pPr>
      <w:r>
        <w:lastRenderedPageBreak/>
        <w:t xml:space="preserve">Combinadores: </w:t>
      </w:r>
    </w:p>
    <w:p w14:paraId="280F0BB0" w14:textId="09EDD8CF" w:rsidR="00975DDE" w:rsidRDefault="00975DDE" w:rsidP="00975DDE">
      <w:pPr>
        <w:jc w:val="center"/>
        <w:rPr>
          <w:rFonts w:ascii="Times New Roman" w:hAnsi="Times New Roman" w:cs="Times New Roman"/>
          <w:lang w:val="es-MX"/>
        </w:rPr>
      </w:pPr>
      <w:r>
        <w:rPr>
          <w:noProof/>
        </w:rPr>
        <w:drawing>
          <wp:inline distT="0" distB="0" distL="0" distR="0" wp14:anchorId="5F36D8FC" wp14:editId="74700E9F">
            <wp:extent cx="4991100" cy="3381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1100" cy="3381375"/>
                    </a:xfrm>
                    <a:prstGeom prst="rect">
                      <a:avLst/>
                    </a:prstGeom>
                    <a:noFill/>
                    <a:ln>
                      <a:noFill/>
                    </a:ln>
                  </pic:spPr>
                </pic:pic>
              </a:graphicData>
            </a:graphic>
          </wp:inline>
        </w:drawing>
      </w:r>
    </w:p>
    <w:p w14:paraId="64402C56" w14:textId="77777777" w:rsidR="00975DDE" w:rsidRDefault="00975DDE" w:rsidP="00975DDE">
      <w:pPr>
        <w:pStyle w:val="Ttulo1"/>
      </w:pPr>
      <w:r>
        <w:t>Hermano Adyacente (combinator)</w:t>
      </w:r>
    </w:p>
    <w:p w14:paraId="0CF1D170" w14:textId="0191599E" w:rsidR="00975DDE" w:rsidRDefault="00975DDE" w:rsidP="00975DDE">
      <w:pPr>
        <w:pStyle w:val="Ttulo1"/>
        <w:spacing w:before="0"/>
      </w:pPr>
      <w:r>
        <w:rPr>
          <w:noProof/>
        </w:rPr>
        <w:drawing>
          <wp:anchor distT="0" distB="0" distL="114300" distR="114300" simplePos="0" relativeHeight="251654144" behindDoc="1" locked="0" layoutInCell="1" allowOverlap="1" wp14:anchorId="3EADCF06" wp14:editId="3D22F803">
            <wp:simplePos x="0" y="0"/>
            <wp:positionH relativeFrom="column">
              <wp:posOffset>3939540</wp:posOffset>
            </wp:positionH>
            <wp:positionV relativeFrom="paragraph">
              <wp:posOffset>803275</wp:posOffset>
            </wp:positionV>
            <wp:extent cx="1933575" cy="11334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33575" cy="1133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2CEBDCB1" wp14:editId="40117666">
            <wp:simplePos x="0" y="0"/>
            <wp:positionH relativeFrom="column">
              <wp:posOffset>3815715</wp:posOffset>
            </wp:positionH>
            <wp:positionV relativeFrom="paragraph">
              <wp:posOffset>184150</wp:posOffset>
            </wp:positionV>
            <wp:extent cx="2181225" cy="581025"/>
            <wp:effectExtent l="0" t="0" r="9525" b="95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F2C2A" wp14:editId="437147D9">
            <wp:extent cx="3200400" cy="2085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085975"/>
                    </a:xfrm>
                    <a:prstGeom prst="rect">
                      <a:avLst/>
                    </a:prstGeom>
                    <a:noFill/>
                    <a:ln>
                      <a:noFill/>
                    </a:ln>
                  </pic:spPr>
                </pic:pic>
              </a:graphicData>
            </a:graphic>
          </wp:inline>
        </w:drawing>
      </w:r>
    </w:p>
    <w:p w14:paraId="33FC6245" w14:textId="77777777" w:rsidR="00975DDE" w:rsidRDefault="00975DDE" w:rsidP="00975DDE">
      <w:pPr>
        <w:jc w:val="center"/>
        <w:rPr>
          <w:rFonts w:ascii="Times New Roman" w:hAnsi="Times New Roman" w:cs="Times New Roman"/>
          <w:lang w:val="es-MX"/>
        </w:rPr>
      </w:pPr>
    </w:p>
    <w:p w14:paraId="7452CDD3" w14:textId="77777777" w:rsidR="00975DDE" w:rsidRDefault="00975DDE" w:rsidP="00975DDE">
      <w:pPr>
        <w:jc w:val="center"/>
        <w:rPr>
          <w:rFonts w:ascii="Times New Roman" w:hAnsi="Times New Roman" w:cs="Times New Roman"/>
          <w:lang w:val="es-MX"/>
        </w:rPr>
      </w:pPr>
    </w:p>
    <w:p w14:paraId="27AF12E9" w14:textId="77777777" w:rsidR="00975DDE" w:rsidRDefault="00975DDE" w:rsidP="00975DDE">
      <w:pPr>
        <w:jc w:val="center"/>
        <w:rPr>
          <w:rFonts w:ascii="Times New Roman" w:hAnsi="Times New Roman" w:cs="Times New Roman"/>
          <w:lang w:val="es-MX"/>
        </w:rPr>
      </w:pPr>
    </w:p>
    <w:p w14:paraId="027546D8" w14:textId="77777777" w:rsidR="00975DDE" w:rsidRDefault="00975DDE" w:rsidP="00975DDE">
      <w:pPr>
        <w:jc w:val="center"/>
        <w:rPr>
          <w:rFonts w:ascii="Times New Roman" w:hAnsi="Times New Roman" w:cs="Times New Roman"/>
          <w:lang w:val="es-MX"/>
        </w:rPr>
      </w:pPr>
    </w:p>
    <w:p w14:paraId="682B89E8" w14:textId="77777777" w:rsidR="00975DDE" w:rsidRDefault="00975DDE" w:rsidP="00975DDE">
      <w:pPr>
        <w:pStyle w:val="Ttulo1"/>
      </w:pPr>
      <w:r>
        <w:lastRenderedPageBreak/>
        <w:t>Hermano General (combinator)</w:t>
      </w:r>
    </w:p>
    <w:p w14:paraId="69568763" w14:textId="26453556" w:rsidR="00975DDE" w:rsidRDefault="00975DDE" w:rsidP="00975DDE">
      <w:pPr>
        <w:pStyle w:val="Ttulo1"/>
        <w:spacing w:before="0"/>
        <w:rPr>
          <w:sz w:val="16"/>
          <w:szCs w:val="16"/>
        </w:rPr>
      </w:pPr>
      <w:r>
        <w:rPr>
          <w:noProof/>
        </w:rPr>
        <w:drawing>
          <wp:anchor distT="0" distB="0" distL="114300" distR="114300" simplePos="0" relativeHeight="251656192" behindDoc="1" locked="0" layoutInCell="1" allowOverlap="1" wp14:anchorId="6F7E3F06" wp14:editId="479124FF">
            <wp:simplePos x="0" y="0"/>
            <wp:positionH relativeFrom="column">
              <wp:posOffset>3339465</wp:posOffset>
            </wp:positionH>
            <wp:positionV relativeFrom="paragraph">
              <wp:posOffset>484505</wp:posOffset>
            </wp:positionV>
            <wp:extent cx="2533650" cy="85725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3650"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BE2152" wp14:editId="7C631436">
            <wp:extent cx="2943225" cy="1571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3225" cy="1571625"/>
                    </a:xfrm>
                    <a:prstGeom prst="rect">
                      <a:avLst/>
                    </a:prstGeom>
                    <a:noFill/>
                    <a:ln>
                      <a:noFill/>
                    </a:ln>
                  </pic:spPr>
                </pic:pic>
              </a:graphicData>
            </a:graphic>
          </wp:inline>
        </w:drawing>
      </w:r>
      <w:r>
        <w:tab/>
      </w:r>
      <w:r>
        <w:tab/>
        <w:t xml:space="preserve">         </w:t>
      </w:r>
      <w:r>
        <w:rPr>
          <w:sz w:val="16"/>
          <w:szCs w:val="16"/>
        </w:rPr>
        <w:t>alt + 123</w:t>
      </w:r>
    </w:p>
    <w:p w14:paraId="3794C658" w14:textId="77777777" w:rsidR="00975DDE" w:rsidRDefault="00975DDE" w:rsidP="00975DDE">
      <w:pPr>
        <w:pStyle w:val="Ttulo1"/>
      </w:pPr>
      <w:r>
        <w:t>Hijo (combinator)</w:t>
      </w:r>
    </w:p>
    <w:p w14:paraId="6189EE97" w14:textId="5726B890" w:rsidR="00975DDE" w:rsidRDefault="00975DDE" w:rsidP="00975DDE">
      <w:pPr>
        <w:pStyle w:val="Ttulo1"/>
        <w:spacing w:before="0"/>
        <w:rPr>
          <w:color w:val="00B050"/>
          <w:sz w:val="96"/>
          <w:szCs w:val="96"/>
        </w:rPr>
      </w:pPr>
      <w:r>
        <w:rPr>
          <w:noProof/>
        </w:rPr>
        <w:drawing>
          <wp:anchor distT="0" distB="0" distL="114300" distR="114300" simplePos="0" relativeHeight="251657216" behindDoc="1" locked="0" layoutInCell="1" allowOverlap="1" wp14:anchorId="5944C961" wp14:editId="579DADF0">
            <wp:simplePos x="0" y="0"/>
            <wp:positionH relativeFrom="column">
              <wp:posOffset>3501390</wp:posOffset>
            </wp:positionH>
            <wp:positionV relativeFrom="paragraph">
              <wp:posOffset>775335</wp:posOffset>
            </wp:positionV>
            <wp:extent cx="2581275" cy="857250"/>
            <wp:effectExtent l="0" t="0" r="952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75"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112D5E" wp14:editId="740D3B80">
            <wp:extent cx="2933700" cy="2238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3700" cy="2238375"/>
                    </a:xfrm>
                    <a:prstGeom prst="rect">
                      <a:avLst/>
                    </a:prstGeom>
                    <a:noFill/>
                    <a:ln>
                      <a:noFill/>
                    </a:ln>
                  </pic:spPr>
                </pic:pic>
              </a:graphicData>
            </a:graphic>
          </wp:inline>
        </w:drawing>
      </w:r>
    </w:p>
    <w:p w14:paraId="039301C8" w14:textId="77777777" w:rsidR="00975DDE" w:rsidRDefault="00975DDE" w:rsidP="00975DDE">
      <w:pPr>
        <w:pStyle w:val="Ttulo1"/>
        <w:rPr>
          <w:color w:val="00B050"/>
          <w:sz w:val="96"/>
          <w:szCs w:val="96"/>
        </w:rPr>
      </w:pPr>
      <w:r>
        <w:t>Descendiente (combinator)</w:t>
      </w:r>
    </w:p>
    <w:p w14:paraId="39B810DA" w14:textId="49247C47" w:rsidR="00975DDE" w:rsidRDefault="00975DDE" w:rsidP="00975DDE">
      <w:pPr>
        <w:pStyle w:val="Ttulo1"/>
        <w:spacing w:before="0"/>
        <w:rPr>
          <w:color w:val="00B050"/>
          <w:sz w:val="96"/>
          <w:szCs w:val="96"/>
        </w:rPr>
      </w:pPr>
      <w:r>
        <w:rPr>
          <w:noProof/>
        </w:rPr>
        <w:drawing>
          <wp:anchor distT="0" distB="0" distL="114300" distR="114300" simplePos="0" relativeHeight="251658240" behindDoc="1" locked="0" layoutInCell="1" allowOverlap="1" wp14:anchorId="3EEE8659" wp14:editId="061E07F9">
            <wp:simplePos x="0" y="0"/>
            <wp:positionH relativeFrom="margin">
              <wp:align>right</wp:align>
            </wp:positionH>
            <wp:positionV relativeFrom="paragraph">
              <wp:posOffset>641350</wp:posOffset>
            </wp:positionV>
            <wp:extent cx="2085975" cy="923925"/>
            <wp:effectExtent l="0" t="0" r="9525" b="95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5975" cy="923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063C2C" wp14:editId="25C66F66">
            <wp:extent cx="2971800" cy="21240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1800" cy="2124075"/>
                    </a:xfrm>
                    <a:prstGeom prst="rect">
                      <a:avLst/>
                    </a:prstGeom>
                    <a:noFill/>
                    <a:ln>
                      <a:noFill/>
                    </a:ln>
                  </pic:spPr>
                </pic:pic>
              </a:graphicData>
            </a:graphic>
          </wp:inline>
        </w:drawing>
      </w:r>
    </w:p>
    <w:p w14:paraId="656B41B3" w14:textId="77777777" w:rsidR="00975DDE" w:rsidRDefault="00975DDE" w:rsidP="00975DDE">
      <w:pPr>
        <w:jc w:val="center"/>
        <w:rPr>
          <w:rFonts w:ascii="Times New Roman" w:hAnsi="Times New Roman" w:cs="Times New Roman"/>
          <w:b/>
          <w:bCs/>
          <w:sz w:val="28"/>
          <w:szCs w:val="28"/>
          <w:lang w:val="es-MX"/>
        </w:rPr>
      </w:pPr>
    </w:p>
    <w:p w14:paraId="5EC46D4E" w14:textId="77777777" w:rsidR="00975DDE" w:rsidRDefault="00975DDE" w:rsidP="00975DDE">
      <w:pPr>
        <w:jc w:val="center"/>
        <w:rPr>
          <w:rFonts w:ascii="Times New Roman" w:hAnsi="Times New Roman" w:cs="Times New Roman"/>
          <w:b/>
          <w:bCs/>
          <w:sz w:val="28"/>
          <w:szCs w:val="28"/>
          <w:lang w:val="es-MX"/>
        </w:rPr>
      </w:pPr>
    </w:p>
    <w:p w14:paraId="30A23E27" w14:textId="77777777" w:rsidR="00975DDE" w:rsidRDefault="00975DDE" w:rsidP="00975DDE">
      <w:pPr>
        <w:jc w:val="center"/>
        <w:rPr>
          <w:rFonts w:ascii="Times New Roman" w:hAnsi="Times New Roman" w:cs="Times New Roman"/>
          <w:b/>
          <w:bCs/>
          <w:sz w:val="28"/>
          <w:szCs w:val="28"/>
          <w:lang w:val="es-MX"/>
        </w:rPr>
      </w:pPr>
      <w:r>
        <w:rPr>
          <w:rFonts w:ascii="Times New Roman" w:hAnsi="Times New Roman" w:cs="Times New Roman"/>
          <w:b/>
          <w:bCs/>
          <w:sz w:val="28"/>
          <w:szCs w:val="28"/>
          <w:lang w:val="es-MX"/>
        </w:rPr>
        <w:t>Juego para practicar selectores:</w:t>
      </w:r>
    </w:p>
    <w:p w14:paraId="5B371876" w14:textId="0B35FE43" w:rsidR="00975DDE" w:rsidRDefault="00311580" w:rsidP="00975DDE">
      <w:pPr>
        <w:jc w:val="center"/>
        <w:rPr>
          <w:rStyle w:val="Hipervnculo"/>
          <w:lang w:val="es-MX"/>
        </w:rPr>
      </w:pPr>
      <w:hyperlink r:id="rId104" w:history="1">
        <w:r w:rsidR="00975DDE">
          <w:rPr>
            <w:rStyle w:val="Hipervnculo"/>
            <w:highlight w:val="yellow"/>
            <w:lang w:val="es-MX"/>
          </w:rPr>
          <w:t>https://flukeout.github.io/</w:t>
        </w:r>
      </w:hyperlink>
    </w:p>
    <w:p w14:paraId="3167FFD8" w14:textId="7DCEE173" w:rsidR="00BE519C" w:rsidRDefault="00BE519C" w:rsidP="00975DDE">
      <w:pPr>
        <w:jc w:val="center"/>
        <w:rPr>
          <w:rStyle w:val="Hipervnculo"/>
          <w:lang w:val="es-MX"/>
        </w:rPr>
      </w:pPr>
    </w:p>
    <w:p w14:paraId="04ABECC5" w14:textId="77777777" w:rsidR="00BE519C" w:rsidRDefault="00BE519C" w:rsidP="00975DDE">
      <w:pPr>
        <w:jc w:val="center"/>
        <w:rPr>
          <w:rFonts w:ascii="Times New Roman" w:hAnsi="Times New Roman" w:cs="Times New Roman"/>
          <w:sz w:val="48"/>
          <w:szCs w:val="48"/>
          <w:lang w:val="es-MX"/>
        </w:rPr>
      </w:pPr>
    </w:p>
    <w:p w14:paraId="5F17D4C0" w14:textId="1DA7DB8A" w:rsidR="00786CD9" w:rsidRDefault="00786CD9" w:rsidP="00786CD9">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9E1134" w14:textId="0A06CA17" w:rsidR="00786CD9" w:rsidRDefault="00786CD9" w:rsidP="00786CD9">
      <w:pPr>
        <w:jc w:val="center"/>
        <w:rPr>
          <w:rFonts w:ascii="Times New Roman" w:hAnsi="Times New Roman" w:cs="Times New Roman"/>
          <w:b/>
          <w:bCs/>
          <w:sz w:val="24"/>
          <w:szCs w:val="24"/>
        </w:rPr>
      </w:pPr>
      <w:r>
        <w:rPr>
          <w:noProof/>
        </w:rPr>
        <w:drawing>
          <wp:inline distT="0" distB="0" distL="0" distR="0" wp14:anchorId="418391CC" wp14:editId="57128A69">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6BB24CD8" w14:textId="77777777" w:rsidR="00975DDE" w:rsidRDefault="00975DDE" w:rsidP="00975DDE">
      <w:pPr>
        <w:jc w:val="center"/>
        <w:rPr>
          <w:rFonts w:ascii="Times New Roman" w:hAnsi="Times New Roman" w:cs="Times New Roman"/>
          <w:sz w:val="48"/>
          <w:szCs w:val="48"/>
          <w:lang w:val="es-MX"/>
        </w:rPr>
      </w:pPr>
    </w:p>
    <w:p w14:paraId="323ADC7A" w14:textId="77777777" w:rsidR="00975DDE" w:rsidRDefault="00975DDE" w:rsidP="00975DDE">
      <w:pPr>
        <w:pStyle w:val="Ttulo1"/>
      </w:pPr>
    </w:p>
    <w:p w14:paraId="1728FE47" w14:textId="77777777" w:rsidR="00975DDE" w:rsidRDefault="00975DDE" w:rsidP="00975DDE">
      <w:pPr>
        <w:pStyle w:val="Ttulo1"/>
      </w:pPr>
      <w:r>
        <w:t>Medidas.</w:t>
      </w:r>
    </w:p>
    <w:p w14:paraId="1AAFA7FC" w14:textId="77777777" w:rsidR="00975DDE" w:rsidRDefault="00975DDE" w:rsidP="00975DDE">
      <w:pPr>
        <w:pStyle w:val="Ttulo1"/>
        <w:rPr>
          <w:b w:val="0"/>
          <w:bCs w:val="0"/>
          <w:sz w:val="24"/>
          <w:szCs w:val="24"/>
        </w:rPr>
      </w:pPr>
      <w:r>
        <w:rPr>
          <w:sz w:val="24"/>
          <w:szCs w:val="24"/>
        </w:rPr>
        <w:t>Medidas Absolutas</w:t>
      </w:r>
      <w:r>
        <w:rPr>
          <w:b w:val="0"/>
          <w:bCs w:val="0"/>
          <w:sz w:val="24"/>
          <w:szCs w:val="24"/>
        </w:rPr>
        <w:t>: el valor de este no cambia y siempre será el mismo, así la página cambie su tamaño.</w:t>
      </w:r>
    </w:p>
    <w:p w14:paraId="5FCC3F3E" w14:textId="77777777" w:rsidR="00975DDE" w:rsidRDefault="00975DDE" w:rsidP="00975DDE">
      <w:pPr>
        <w:pStyle w:val="Ttulo1"/>
        <w:rPr>
          <w:b w:val="0"/>
          <w:bCs w:val="0"/>
          <w:sz w:val="24"/>
          <w:szCs w:val="24"/>
        </w:rPr>
      </w:pPr>
      <w:r>
        <w:rPr>
          <w:sz w:val="24"/>
          <w:szCs w:val="24"/>
        </w:rPr>
        <w:t>Medidas Relativas</w:t>
      </w:r>
      <w:r>
        <w:rPr>
          <w:b w:val="0"/>
          <w:bCs w:val="0"/>
          <w:sz w:val="24"/>
          <w:szCs w:val="24"/>
        </w:rPr>
        <w:t>: estas medidas heredan el tamaño o se basan en el tamaño de su elemento padre.</w:t>
      </w:r>
    </w:p>
    <w:p w14:paraId="39A31F6A" w14:textId="297F9512" w:rsidR="00975DDE" w:rsidRDefault="00975DDE" w:rsidP="00975DDE">
      <w:pPr>
        <w:jc w:val="center"/>
        <w:rPr>
          <w:rFonts w:ascii="Times New Roman" w:hAnsi="Times New Roman" w:cs="Times New Roman"/>
          <w:sz w:val="48"/>
          <w:szCs w:val="48"/>
          <w:lang w:val="es-MX"/>
        </w:rPr>
      </w:pPr>
      <w:r>
        <w:rPr>
          <w:noProof/>
        </w:rPr>
        <w:drawing>
          <wp:inline distT="0" distB="0" distL="0" distR="0" wp14:anchorId="733F59B2" wp14:editId="3969C38C">
            <wp:extent cx="4543425" cy="3714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43425" cy="3714750"/>
                    </a:xfrm>
                    <a:prstGeom prst="rect">
                      <a:avLst/>
                    </a:prstGeom>
                    <a:noFill/>
                    <a:ln>
                      <a:noFill/>
                    </a:ln>
                  </pic:spPr>
                </pic:pic>
              </a:graphicData>
            </a:graphic>
          </wp:inline>
        </w:drawing>
      </w:r>
    </w:p>
    <w:p w14:paraId="41F902F2" w14:textId="77777777" w:rsidR="00975DDE" w:rsidRDefault="00975DDE" w:rsidP="00975DDE">
      <w:pPr>
        <w:pStyle w:val="Ttulo1"/>
      </w:pPr>
    </w:p>
    <w:p w14:paraId="06D1D361" w14:textId="77777777" w:rsidR="00ED7AC1" w:rsidRDefault="00ED7AC1" w:rsidP="00975DDE">
      <w:pPr>
        <w:pStyle w:val="Ttulo1"/>
      </w:pPr>
    </w:p>
    <w:p w14:paraId="2F21992A" w14:textId="77777777" w:rsidR="00ED7AC1" w:rsidRDefault="00ED7AC1" w:rsidP="00975DDE">
      <w:pPr>
        <w:pStyle w:val="Ttulo1"/>
      </w:pPr>
    </w:p>
    <w:p w14:paraId="3AEDEFE4" w14:textId="77777777" w:rsidR="00ED7AC1" w:rsidRDefault="00ED7AC1" w:rsidP="00975DDE">
      <w:pPr>
        <w:pStyle w:val="Ttulo1"/>
      </w:pPr>
    </w:p>
    <w:p w14:paraId="08F2C4CD" w14:textId="36FD9FF3" w:rsidR="00975DDE" w:rsidRDefault="00975DDE" w:rsidP="00975DDE">
      <w:pPr>
        <w:pStyle w:val="Ttulo1"/>
      </w:pPr>
      <w:r>
        <w:t>Medidas REM y su uso con Font-size</w:t>
      </w:r>
    </w:p>
    <w:p w14:paraId="64749981" w14:textId="77777777" w:rsidR="00975DDE" w:rsidRDefault="00975DDE" w:rsidP="00975DDE">
      <w:pPr>
        <w:pStyle w:val="NormalWeb"/>
      </w:pPr>
      <w:r>
        <w:t xml:space="preserve">La medida relativa REM funciona igual que el EM, con la diferencia que es relativo al valor de la fuente del elemento </w:t>
      </w:r>
      <w:r>
        <w:rPr>
          <w:b/>
          <w:bCs/>
        </w:rPr>
        <w:t>html</w:t>
      </w:r>
      <w:r>
        <w:t>, y no tiene en cuenta el valor heredado o del elemento que lo contiene.</w:t>
      </w:r>
    </w:p>
    <w:p w14:paraId="6831CA12" w14:textId="77777777" w:rsidR="00975DDE" w:rsidRDefault="00975DDE" w:rsidP="00975DDE">
      <w:pPr>
        <w:pStyle w:val="NormalWeb"/>
      </w:pPr>
      <w:r>
        <w:t xml:space="preserve">Por </w:t>
      </w:r>
      <w:r w:rsidRPr="00B33D7F">
        <w:rPr>
          <w:b/>
          <w:bCs/>
        </w:rPr>
        <w:t>defecto</w:t>
      </w:r>
      <w:r>
        <w:t xml:space="preserve"> el html viene con un tamaño de fuente de </w:t>
      </w:r>
      <w:r w:rsidRPr="00B33D7F">
        <w:rPr>
          <w:b/>
          <w:bCs/>
        </w:rPr>
        <w:t>16px</w:t>
      </w:r>
      <w:r>
        <w:t>.</w:t>
      </w:r>
      <w:r>
        <w:br/>
        <w:t>.</w:t>
      </w:r>
      <w:r>
        <w:br/>
        <w:t>1 REM = 16PX</w:t>
      </w:r>
      <w:r>
        <w:br/>
        <w:t>.</w:t>
      </w:r>
      <w:r>
        <w:br/>
        <w:t>Si queremos aplicar rem de una forma más sencilla para no tener que hacer tantos cálculos hacemos lo siguiente:</w:t>
      </w:r>
    </w:p>
    <w:p w14:paraId="5921F712" w14:textId="071CA990" w:rsidR="00975DDE" w:rsidRDefault="00975DDE" w:rsidP="00975DDE">
      <w:pPr>
        <w:pStyle w:val="NormalWeb"/>
      </w:pPr>
      <w:r>
        <w:rPr>
          <w:noProof/>
        </w:rPr>
        <w:drawing>
          <wp:inline distT="0" distB="0" distL="0" distR="0" wp14:anchorId="6060E94A" wp14:editId="56EAC1E1">
            <wp:extent cx="5610225" cy="7905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790575"/>
                    </a:xfrm>
                    <a:prstGeom prst="rect">
                      <a:avLst/>
                    </a:prstGeom>
                    <a:noFill/>
                    <a:ln>
                      <a:noFill/>
                    </a:ln>
                  </pic:spPr>
                </pic:pic>
              </a:graphicData>
            </a:graphic>
          </wp:inline>
        </w:drawing>
      </w:r>
      <w:r>
        <w:br/>
        <w:t>.</w:t>
      </w:r>
      <w:r>
        <w:br/>
        <w:t>Esto lo que hará es darle un valor de 10px ya que 16px - 62.5% = 10px</w:t>
      </w:r>
    </w:p>
    <w:p w14:paraId="071041EA" w14:textId="77777777" w:rsidR="00975DDE" w:rsidRDefault="00975DDE" w:rsidP="00975DDE">
      <w:pPr>
        <w:pStyle w:val="NormalWeb"/>
        <w:rPr>
          <w:b/>
          <w:bCs/>
        </w:rPr>
      </w:pPr>
      <w:r>
        <w:t xml:space="preserve">Ahora si por ejemplo a una etiqueta le asignamos </w:t>
      </w:r>
      <w:r>
        <w:rPr>
          <w:b/>
          <w:bCs/>
        </w:rPr>
        <w:t>2rem</w:t>
      </w:r>
      <w:r>
        <w:t xml:space="preserve"> este hará referencia a </w:t>
      </w:r>
      <w:r>
        <w:rPr>
          <w:b/>
          <w:bCs/>
        </w:rPr>
        <w:t>20px</w:t>
      </w:r>
      <w:r>
        <w:t xml:space="preserve">, o si por ejemplo le damos un valor de </w:t>
      </w:r>
      <w:r>
        <w:rPr>
          <w:b/>
          <w:bCs/>
        </w:rPr>
        <w:t>1.5rem</w:t>
      </w:r>
      <w:r>
        <w:t xml:space="preserve"> su valor será de </w:t>
      </w:r>
      <w:r>
        <w:rPr>
          <w:b/>
          <w:bCs/>
        </w:rPr>
        <w:t>15px</w:t>
      </w:r>
    </w:p>
    <w:p w14:paraId="15BD4F5B" w14:textId="77777777" w:rsidR="00975DDE" w:rsidRDefault="00975DDE" w:rsidP="00975DDE">
      <w:pPr>
        <w:pStyle w:val="NormalWeb"/>
        <w:rPr>
          <w:b/>
          <w:bCs/>
        </w:rPr>
      </w:pPr>
    </w:p>
    <w:p w14:paraId="1A9A0305" w14:textId="77777777" w:rsidR="00975DDE" w:rsidRDefault="00975DDE" w:rsidP="00975DDE">
      <w:pPr>
        <w:pStyle w:val="NormalWeb"/>
        <w:rPr>
          <w:b/>
          <w:bCs/>
        </w:rPr>
      </w:pPr>
    </w:p>
    <w:p w14:paraId="217289B2" w14:textId="77777777" w:rsidR="00975DDE" w:rsidRDefault="00975DDE" w:rsidP="00975DDE">
      <w:pPr>
        <w:pStyle w:val="NormalWeb"/>
        <w:jc w:val="center"/>
      </w:pPr>
      <w:r>
        <w:rPr>
          <w:b/>
          <w:bCs/>
        </w:rPr>
        <w:t>Como buenas prácticas.</w:t>
      </w:r>
    </w:p>
    <w:p w14:paraId="421931F4" w14:textId="74D96C94" w:rsidR="00975DDE" w:rsidRDefault="00975DDE" w:rsidP="00975DDE">
      <w:pPr>
        <w:pStyle w:val="NormalWeb"/>
        <w:rPr>
          <w:sz w:val="48"/>
          <w:szCs w:val="48"/>
        </w:rPr>
      </w:pPr>
      <w:r>
        <w:rPr>
          <w:noProof/>
        </w:rPr>
        <w:drawing>
          <wp:inline distT="0" distB="0" distL="0" distR="0" wp14:anchorId="00E29DD1" wp14:editId="75811A43">
            <wp:extent cx="5610225" cy="15525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552575"/>
                    </a:xfrm>
                    <a:prstGeom prst="rect">
                      <a:avLst/>
                    </a:prstGeom>
                    <a:noFill/>
                    <a:ln>
                      <a:noFill/>
                    </a:ln>
                  </pic:spPr>
                </pic:pic>
              </a:graphicData>
            </a:graphic>
          </wp:inline>
        </w:drawing>
      </w:r>
    </w:p>
    <w:p w14:paraId="5B9E31A2" w14:textId="77777777" w:rsidR="00975DDE" w:rsidRDefault="00975DDE" w:rsidP="00975DDE">
      <w:pPr>
        <w:pStyle w:val="NormalWeb"/>
        <w:rPr>
          <w:sz w:val="48"/>
          <w:szCs w:val="48"/>
        </w:rPr>
      </w:pPr>
    </w:p>
    <w:p w14:paraId="64AB641E" w14:textId="77777777" w:rsidR="005F1E06" w:rsidRDefault="005F1E06" w:rsidP="005F1E06">
      <w:pPr>
        <w:pStyle w:val="Ttulo1"/>
      </w:pPr>
      <w:r>
        <w:lastRenderedPageBreak/>
        <w:t>Medidas relativas útiles en Responsive Design.</w:t>
      </w:r>
    </w:p>
    <w:p w14:paraId="1E2CC1DF" w14:textId="77777777" w:rsidR="005F1E06" w:rsidRDefault="005F1E06" w:rsidP="005F1E06">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36163BDD" w14:textId="77777777" w:rsidR="005F1E06" w:rsidRDefault="005F1E06" w:rsidP="005F1E06">
      <w:pPr>
        <w:pStyle w:val="NormalWeb"/>
      </w:pPr>
      <w:r>
        <w:rPr>
          <w:noProof/>
        </w:rPr>
        <w:drawing>
          <wp:inline distT="0" distB="0" distL="0" distR="0" wp14:anchorId="5B4C297F" wp14:editId="1407DF3A">
            <wp:extent cx="2657475" cy="23876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9039" cy="2415959"/>
                    </a:xfrm>
                    <a:prstGeom prst="rect">
                      <a:avLst/>
                    </a:prstGeom>
                  </pic:spPr>
                </pic:pic>
              </a:graphicData>
            </a:graphic>
          </wp:inline>
        </w:drawing>
      </w:r>
      <w:r>
        <w:rPr>
          <w:noProof/>
        </w:rPr>
        <w:t xml:space="preserve"> </w:t>
      </w:r>
      <w:r>
        <w:rPr>
          <w:noProof/>
        </w:rPr>
        <w:drawing>
          <wp:inline distT="0" distB="0" distL="0" distR="0" wp14:anchorId="35B922E4" wp14:editId="66E52D00">
            <wp:extent cx="2819400" cy="23895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0797" cy="2399164"/>
                    </a:xfrm>
                    <a:prstGeom prst="rect">
                      <a:avLst/>
                    </a:prstGeom>
                  </pic:spPr>
                </pic:pic>
              </a:graphicData>
            </a:graphic>
          </wp:inline>
        </w:drawing>
      </w:r>
      <w:r>
        <w:rPr>
          <w:noProof/>
        </w:rPr>
        <w:drawing>
          <wp:inline distT="0" distB="0" distL="0" distR="0" wp14:anchorId="31036F63" wp14:editId="6BD50307">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3550" cy="1990725"/>
                    </a:xfrm>
                    <a:prstGeom prst="rect">
                      <a:avLst/>
                    </a:prstGeom>
                  </pic:spPr>
                </pic:pic>
              </a:graphicData>
            </a:graphic>
          </wp:inline>
        </w:drawing>
      </w:r>
    </w:p>
    <w:p w14:paraId="0E035B70" w14:textId="77777777" w:rsidR="005F1E06" w:rsidRDefault="005F1E06" w:rsidP="005F1E06">
      <w:pPr>
        <w:pStyle w:val="NormalWeb"/>
        <w:jc w:val="center"/>
      </w:pPr>
      <w:r>
        <w:rPr>
          <w:noProof/>
        </w:rPr>
        <w:drawing>
          <wp:inline distT="0" distB="0" distL="0" distR="0" wp14:anchorId="65E20A1E" wp14:editId="2BAB145D">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600" cy="1409700"/>
                    </a:xfrm>
                    <a:prstGeom prst="rect">
                      <a:avLst/>
                    </a:prstGeom>
                  </pic:spPr>
                </pic:pic>
              </a:graphicData>
            </a:graphic>
          </wp:inline>
        </w:drawing>
      </w:r>
    </w:p>
    <w:p w14:paraId="41AE5F98" w14:textId="77777777" w:rsidR="005F1E06" w:rsidRDefault="005F1E06" w:rsidP="005F1E06">
      <w:pPr>
        <w:pStyle w:val="NormalWeb"/>
        <w:jc w:val="center"/>
      </w:pPr>
      <w:r>
        <w:rPr>
          <w:noProof/>
        </w:rPr>
        <w:lastRenderedPageBreak/>
        <w:drawing>
          <wp:inline distT="0" distB="0" distL="0" distR="0" wp14:anchorId="5D390A1A" wp14:editId="70456ADF">
            <wp:extent cx="2695575" cy="197585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04521" cy="1982407"/>
                    </a:xfrm>
                    <a:prstGeom prst="rect">
                      <a:avLst/>
                    </a:prstGeom>
                  </pic:spPr>
                </pic:pic>
              </a:graphicData>
            </a:graphic>
          </wp:inline>
        </w:drawing>
      </w:r>
    </w:p>
    <w:p w14:paraId="59962242" w14:textId="77777777" w:rsidR="005F1E06" w:rsidRDefault="005F1E06" w:rsidP="005F1E06">
      <w:pPr>
        <w:pStyle w:val="NormalWeb"/>
        <w:jc w:val="center"/>
      </w:pPr>
      <w:r>
        <w:rPr>
          <w:noProof/>
        </w:rPr>
        <w:drawing>
          <wp:inline distT="0" distB="0" distL="0" distR="0" wp14:anchorId="3221EEA4" wp14:editId="5ACCC658">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4900" cy="2914650"/>
                    </a:xfrm>
                    <a:prstGeom prst="rect">
                      <a:avLst/>
                    </a:prstGeom>
                  </pic:spPr>
                </pic:pic>
              </a:graphicData>
            </a:graphic>
          </wp:inline>
        </w:drawing>
      </w:r>
    </w:p>
    <w:p w14:paraId="6FAD2839" w14:textId="77777777" w:rsidR="005F1E06" w:rsidRDefault="005F1E06" w:rsidP="005F1E06">
      <w:pPr>
        <w:pStyle w:val="NormalWeb"/>
        <w:jc w:val="center"/>
        <w:rPr>
          <w:noProof/>
        </w:rPr>
      </w:pPr>
      <w:r>
        <w:rPr>
          <w:noProof/>
        </w:rPr>
        <w:drawing>
          <wp:inline distT="0" distB="0" distL="0" distR="0" wp14:anchorId="7CE203B8" wp14:editId="05B59D50">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519" cy="2729488"/>
                    </a:xfrm>
                    <a:prstGeom prst="rect">
                      <a:avLst/>
                    </a:prstGeom>
                  </pic:spPr>
                </pic:pic>
              </a:graphicData>
            </a:graphic>
          </wp:inline>
        </w:drawing>
      </w:r>
    </w:p>
    <w:p w14:paraId="60ED0246" w14:textId="77777777" w:rsidR="005F1E06" w:rsidRPr="004E6046" w:rsidRDefault="005F1E06" w:rsidP="005F1E06">
      <w:pPr>
        <w:pStyle w:val="NormalWeb"/>
        <w:jc w:val="center"/>
      </w:pPr>
    </w:p>
    <w:p w14:paraId="7F7D2319" w14:textId="77777777" w:rsidR="005F1E06" w:rsidRDefault="005F1E06" w:rsidP="005F1E06">
      <w:pPr>
        <w:jc w:val="cente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2360B618" wp14:editId="4F6FCAFC">
            <wp:simplePos x="0" y="0"/>
            <wp:positionH relativeFrom="margin">
              <wp:posOffset>381000</wp:posOffset>
            </wp:positionH>
            <wp:positionV relativeFrom="page">
              <wp:posOffset>1312545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7EB876F5" w14:textId="77777777" w:rsidR="005F1E06" w:rsidRDefault="005F1E06" w:rsidP="005F1E06">
      <w:pPr>
        <w:jc w:val="center"/>
        <w:rPr>
          <w:rFonts w:ascii="Times New Roman" w:hAnsi="Times New Roman" w:cs="Times New Roman"/>
          <w:sz w:val="24"/>
          <w:szCs w:val="24"/>
        </w:rPr>
      </w:pPr>
    </w:p>
    <w:p w14:paraId="05B87F08" w14:textId="77777777" w:rsidR="005F1E06" w:rsidRPr="00607EA1"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11EE0A49" w14:textId="77777777" w:rsidR="005F1E06" w:rsidRDefault="005F1E06" w:rsidP="005F1E06">
      <w:pPr>
        <w:jc w:val="center"/>
        <w:rPr>
          <w:rFonts w:ascii="Times New Roman" w:hAnsi="Times New Roman" w:cs="Times New Roman"/>
          <w:sz w:val="24"/>
          <w:szCs w:val="24"/>
          <w:lang w:val="en-US"/>
        </w:rPr>
      </w:pPr>
    </w:p>
    <w:p w14:paraId="740D44B8" w14:textId="77777777" w:rsidR="005F1E06" w:rsidRDefault="005F1E06" w:rsidP="005F1E06">
      <w:pPr>
        <w:jc w:val="center"/>
        <w:rPr>
          <w:rFonts w:ascii="Times New Roman" w:hAnsi="Times New Roman" w:cs="Times New Roman"/>
          <w:sz w:val="24"/>
          <w:szCs w:val="24"/>
          <w:lang w:val="en-US"/>
        </w:rPr>
      </w:pPr>
    </w:p>
    <w:p w14:paraId="3C123B82" w14:textId="63195D02" w:rsidR="005F1E06"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5F11F0C3" w14:textId="29F834AE" w:rsidR="002561ED" w:rsidRDefault="002561ED" w:rsidP="005F1E06">
      <w:pPr>
        <w:jc w:val="center"/>
        <w:rPr>
          <w:rFonts w:ascii="Times New Roman" w:hAnsi="Times New Roman" w:cs="Times New Roman"/>
          <w:sz w:val="24"/>
          <w:szCs w:val="24"/>
          <w:lang w:val="en-US"/>
        </w:rPr>
      </w:pPr>
    </w:p>
    <w:p w14:paraId="3209B0FB" w14:textId="38D768BF" w:rsidR="002561ED" w:rsidRDefault="002561ED" w:rsidP="005F1E06">
      <w:pPr>
        <w:jc w:val="center"/>
        <w:rPr>
          <w:rFonts w:ascii="Times New Roman" w:hAnsi="Times New Roman" w:cs="Times New Roman"/>
          <w:sz w:val="24"/>
          <w:szCs w:val="24"/>
          <w:lang w:val="en-US"/>
        </w:rPr>
      </w:pPr>
    </w:p>
    <w:p w14:paraId="3ADA3FE1" w14:textId="61D16211" w:rsidR="002561ED" w:rsidRDefault="002561ED" w:rsidP="005F1E06">
      <w:pPr>
        <w:jc w:val="center"/>
        <w:rPr>
          <w:rFonts w:ascii="Times New Roman" w:hAnsi="Times New Roman" w:cs="Times New Roman"/>
          <w:sz w:val="24"/>
          <w:szCs w:val="24"/>
          <w:lang w:val="en-US"/>
        </w:rPr>
      </w:pPr>
    </w:p>
    <w:p w14:paraId="38AC2362" w14:textId="77777777" w:rsidR="002561ED" w:rsidRPr="00607EA1" w:rsidRDefault="002561ED" w:rsidP="005F1E06">
      <w:pPr>
        <w:jc w:val="center"/>
        <w:rPr>
          <w:rFonts w:ascii="Times New Roman" w:hAnsi="Times New Roman" w:cs="Times New Roman"/>
          <w:sz w:val="24"/>
          <w:szCs w:val="24"/>
          <w:lang w:val="en-US"/>
        </w:rPr>
      </w:pPr>
    </w:p>
    <w:p w14:paraId="2281BD06" w14:textId="28FD85A1" w:rsidR="005F1E06" w:rsidRDefault="005F1E06" w:rsidP="002561ED">
      <w:pPr>
        <w:rPr>
          <w:rFonts w:ascii="Times New Roman" w:hAnsi="Times New Roman" w:cs="Times New Roman"/>
          <w:sz w:val="24"/>
          <w:szCs w:val="24"/>
        </w:rPr>
      </w:pPr>
      <w:r>
        <w:rPr>
          <w:noProof/>
        </w:rPr>
        <w:drawing>
          <wp:inline distT="0" distB="0" distL="0" distR="0" wp14:anchorId="55101541" wp14:editId="79A63EA1">
            <wp:extent cx="5562600" cy="422148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3036" cy="4221811"/>
                    </a:xfrm>
                    <a:prstGeom prst="rect">
                      <a:avLst/>
                    </a:prstGeom>
                  </pic:spPr>
                </pic:pic>
              </a:graphicData>
            </a:graphic>
          </wp:inline>
        </w:drawing>
      </w:r>
      <w:r w:rsidR="002561ED">
        <w:rPr>
          <w:rFonts w:ascii="Times New Roman" w:hAnsi="Times New Roman" w:cs="Times New Roman"/>
          <w:sz w:val="24"/>
          <w:szCs w:val="24"/>
        </w:rPr>
        <w:t xml:space="preserve"> </w:t>
      </w:r>
    </w:p>
    <w:p w14:paraId="663D5E01" w14:textId="49D33C36" w:rsidR="005F1E06" w:rsidRDefault="005F1E06" w:rsidP="005F1E06">
      <w:pPr>
        <w:jc w:val="center"/>
        <w:rPr>
          <w:rFonts w:ascii="Times New Roman" w:hAnsi="Times New Roman" w:cs="Times New Roman"/>
          <w:sz w:val="24"/>
          <w:szCs w:val="24"/>
        </w:rPr>
      </w:pPr>
    </w:p>
    <w:p w14:paraId="5EE30571" w14:textId="77777777" w:rsidR="00975DDE" w:rsidRDefault="00975DDE" w:rsidP="00975DDE">
      <w:pPr>
        <w:pStyle w:val="NormalWeb"/>
        <w:rPr>
          <w:sz w:val="48"/>
          <w:szCs w:val="48"/>
        </w:rPr>
      </w:pPr>
    </w:p>
    <w:p w14:paraId="4654A7FA" w14:textId="455B79D4" w:rsidR="00975DDE" w:rsidRDefault="00975DDE" w:rsidP="00975DDE">
      <w:pPr>
        <w:pStyle w:val="Ttulo1"/>
      </w:pPr>
      <w:r>
        <w:t>Display</w:t>
      </w:r>
      <w:r w:rsidR="00234CB1">
        <w:t>s</w:t>
      </w:r>
    </w:p>
    <w:p w14:paraId="38BCF930" w14:textId="77777777" w:rsidR="00975DDE" w:rsidRDefault="00975DDE" w:rsidP="00975DDE">
      <w:pPr>
        <w:pStyle w:val="NormalWeb"/>
      </w:pPr>
      <w:r>
        <w:rPr>
          <w:rStyle w:val="Textoennegrita"/>
        </w:rPr>
        <w:t>Block</w:t>
      </w:r>
      <w:r>
        <w:t>: Estos toman el 100% del width, por lo que un elemento no puede posicionarse a un lado de él.</w:t>
      </w:r>
      <w:r>
        <w:br/>
        <w:t>Se le puede poner el width deseado, height deseado, añadir margin, padding sin problema. Pero recordando que ocupara este elemento todo el largo de una Fila por así decirlo.</w:t>
      </w:r>
    </w:p>
    <w:p w14:paraId="44B07856" w14:textId="77777777" w:rsidR="00975DDE" w:rsidRDefault="00975DDE" w:rsidP="00975DDE">
      <w:pPr>
        <w:pStyle w:val="NormalWeb"/>
      </w:pPr>
      <w:r>
        <w:rPr>
          <w:rStyle w:val="Textoennegrita"/>
        </w:rPr>
        <w:t>Inline</w:t>
      </w:r>
      <w:r>
        <w:t>: Estos elementos solo ocuparan el ancho dependiendo de su contenido. Por lo tanto, estos elementos si permiten que, si un elemento cabe a lado suyo, se posicione este ahí sin problemas.</w:t>
      </w:r>
      <w:r>
        <w:br/>
        <w:t xml:space="preserve">Las </w:t>
      </w:r>
      <w:r>
        <w:rPr>
          <w:rStyle w:val="nfasis"/>
          <w:b/>
          <w:bCs/>
        </w:rPr>
        <w:t>desventajas</w:t>
      </w:r>
      <w:r>
        <w:t xml:space="preserve"> es que no se les puede modificar el </w:t>
      </w:r>
      <w:r>
        <w:rPr>
          <w:b/>
          <w:bCs/>
        </w:rPr>
        <w:t>width</w:t>
      </w:r>
      <w:r>
        <w:t xml:space="preserve">, </w:t>
      </w:r>
      <w:r>
        <w:rPr>
          <w:b/>
          <w:bCs/>
        </w:rPr>
        <w:t>height</w:t>
      </w:r>
      <w:r>
        <w:t xml:space="preserve">, ni colocar </w:t>
      </w:r>
      <w:r>
        <w:rPr>
          <w:b/>
          <w:bCs/>
        </w:rPr>
        <w:t>margin</w:t>
      </w:r>
      <w:r>
        <w:t xml:space="preserve"> u </w:t>
      </w:r>
      <w:r>
        <w:rPr>
          <w:b/>
          <w:bCs/>
        </w:rPr>
        <w:t>padding</w:t>
      </w:r>
      <w:r>
        <w:t xml:space="preserve"> tanto top, como bottom.</w:t>
      </w:r>
    </w:p>
    <w:p w14:paraId="4105432C" w14:textId="77777777" w:rsidR="00975DDE" w:rsidRDefault="00975DDE" w:rsidP="00975DDE">
      <w:pPr>
        <w:pStyle w:val="NormalWeb"/>
      </w:pPr>
      <w:r>
        <w:rPr>
          <w:rStyle w:val="Textoennegrita"/>
        </w:rPr>
        <w:t>Inline-block</w:t>
      </w:r>
      <w:r>
        <w:t>: Este tiene la combinación de los 2 anteriores. Haciéndolo un mejor candidato para usarlo.</w:t>
      </w:r>
      <w:r>
        <w:br/>
        <w:t>Permite modificar su width, height, añadirle margin, padding sin problemas y lo mejor es que mientras que haya espacio a un lado suyo, este permitirá posicionar más elementos si encuentra espacio.</w:t>
      </w:r>
    </w:p>
    <w:p w14:paraId="01EED737" w14:textId="77777777" w:rsidR="00975DDE" w:rsidRPr="001E43F5" w:rsidRDefault="00975DDE" w:rsidP="00975DDE">
      <w:pPr>
        <w:pStyle w:val="NormalWeb"/>
        <w:rPr>
          <w:rStyle w:val="Textoennegrita"/>
          <w:b w:val="0"/>
          <w:bCs w:val="0"/>
        </w:rPr>
      </w:pPr>
      <w:r>
        <w:rPr>
          <w:rStyle w:val="Textoennegrita"/>
        </w:rPr>
        <w:t xml:space="preserve">None: </w:t>
      </w:r>
      <w:r w:rsidRPr="001E43F5">
        <w:rPr>
          <w:rStyle w:val="Textoennegrita"/>
          <w:b w:val="0"/>
          <w:bCs w:val="0"/>
        </w:rPr>
        <w:t>Este display nos permitirá ocultar elementos.</w:t>
      </w:r>
    </w:p>
    <w:p w14:paraId="42C2FF7E" w14:textId="6C76B861" w:rsidR="00975DDE" w:rsidRDefault="00975DDE" w:rsidP="00975DDE">
      <w:pPr>
        <w:pStyle w:val="NormalWeb"/>
        <w:rPr>
          <w:noProof/>
        </w:rPr>
      </w:pPr>
      <w:r>
        <w:rPr>
          <w:noProof/>
        </w:rPr>
        <w:drawing>
          <wp:inline distT="0" distB="0" distL="0" distR="0" wp14:anchorId="10CD1DEA" wp14:editId="2E64CF70">
            <wp:extent cx="2733675" cy="18383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3675" cy="1838325"/>
                    </a:xfrm>
                    <a:prstGeom prst="rect">
                      <a:avLst/>
                    </a:prstGeom>
                    <a:noFill/>
                    <a:ln>
                      <a:noFill/>
                    </a:ln>
                  </pic:spPr>
                </pic:pic>
              </a:graphicData>
            </a:graphic>
          </wp:inline>
        </w:drawing>
      </w:r>
      <w:r>
        <w:rPr>
          <w:noProof/>
        </w:rPr>
        <w:t xml:space="preserve"> </w:t>
      </w:r>
      <w:r>
        <w:rPr>
          <w:noProof/>
        </w:rPr>
        <w:drawing>
          <wp:inline distT="0" distB="0" distL="0" distR="0" wp14:anchorId="28015C53" wp14:editId="75673CE9">
            <wp:extent cx="2771775" cy="1838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1775" cy="1838325"/>
                    </a:xfrm>
                    <a:prstGeom prst="rect">
                      <a:avLst/>
                    </a:prstGeom>
                    <a:noFill/>
                    <a:ln>
                      <a:noFill/>
                    </a:ln>
                  </pic:spPr>
                </pic:pic>
              </a:graphicData>
            </a:graphic>
          </wp:inline>
        </w:drawing>
      </w:r>
    </w:p>
    <w:p w14:paraId="4DD06C8D" w14:textId="2FC8AC67" w:rsidR="00975DDE" w:rsidRDefault="00975DDE" w:rsidP="00975DDE">
      <w:pPr>
        <w:pStyle w:val="NormalWeb"/>
        <w:rPr>
          <w:noProof/>
        </w:rPr>
      </w:pPr>
      <w:r>
        <w:rPr>
          <w:noProof/>
        </w:rPr>
        <w:drawing>
          <wp:inline distT="0" distB="0" distL="0" distR="0" wp14:anchorId="573F919D" wp14:editId="4234A158">
            <wp:extent cx="2752725" cy="1704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52725" cy="1704975"/>
                    </a:xfrm>
                    <a:prstGeom prst="rect">
                      <a:avLst/>
                    </a:prstGeom>
                    <a:noFill/>
                    <a:ln>
                      <a:noFill/>
                    </a:ln>
                  </pic:spPr>
                </pic:pic>
              </a:graphicData>
            </a:graphic>
          </wp:inline>
        </w:drawing>
      </w:r>
      <w:r>
        <w:rPr>
          <w:noProof/>
        </w:rPr>
        <w:t xml:space="preserve"> </w:t>
      </w:r>
      <w:r>
        <w:rPr>
          <w:noProof/>
        </w:rPr>
        <w:drawing>
          <wp:inline distT="0" distB="0" distL="0" distR="0" wp14:anchorId="3CC211BC" wp14:editId="7D73C684">
            <wp:extent cx="2724150" cy="1704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24150" cy="1704975"/>
                    </a:xfrm>
                    <a:prstGeom prst="rect">
                      <a:avLst/>
                    </a:prstGeom>
                    <a:noFill/>
                    <a:ln>
                      <a:noFill/>
                    </a:ln>
                  </pic:spPr>
                </pic:pic>
              </a:graphicData>
            </a:graphic>
          </wp:inline>
        </w:drawing>
      </w:r>
    </w:p>
    <w:p w14:paraId="50CF8A88" w14:textId="77777777" w:rsidR="001B6FDD" w:rsidRDefault="001B6FDD" w:rsidP="006F3497">
      <w:pPr>
        <w:pStyle w:val="Ttulo2"/>
        <w:rPr>
          <w:rFonts w:ascii="Times New Roman" w:hAnsi="Times New Roman" w:cs="Times New Roman"/>
          <w:b/>
          <w:bCs/>
          <w:color w:val="auto"/>
          <w:sz w:val="48"/>
          <w:szCs w:val="48"/>
        </w:rPr>
      </w:pPr>
    </w:p>
    <w:p w14:paraId="262BAD3F" w14:textId="35DF410E" w:rsidR="006F3497" w:rsidRDefault="006F3497" w:rsidP="006F3497">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74A20F44" w14:textId="77777777" w:rsidR="006F3497" w:rsidRPr="005E663B" w:rsidRDefault="006F3497" w:rsidP="006F3497">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0830AB8D"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4E31FFD6"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6F3096BF"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36140DB5"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3A5E9705" w14:textId="5AAA8D40"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r w:rsidR="0044157A" w:rsidRPr="005E663B">
        <w:rPr>
          <w:rFonts w:ascii="Times New Roman" w:hAnsi="Times New Roman" w:cs="Times New Roman"/>
          <w:sz w:val="24"/>
          <w:szCs w:val="24"/>
        </w:rPr>
        <w:t>está</w:t>
      </w:r>
      <w:r w:rsidRPr="005E663B">
        <w:rPr>
          <w:rFonts w:ascii="Times New Roman" w:hAnsi="Times New Roman" w:cs="Times New Roman"/>
          <w:sz w:val="24"/>
          <w:szCs w:val="24"/>
        </w:rPr>
        <w:t xml:space="preserve"> definido por su contenido.</w:t>
      </w:r>
    </w:p>
    <w:p w14:paraId="59D4727B" w14:textId="77777777" w:rsidR="006F3497" w:rsidRPr="00366EFC" w:rsidRDefault="006F3497" w:rsidP="0044157A">
      <w:pPr>
        <w:jc w:val="center"/>
      </w:pPr>
      <w:r>
        <w:rPr>
          <w:noProof/>
        </w:rPr>
        <w:drawing>
          <wp:inline distT="0" distB="0" distL="0" distR="0" wp14:anchorId="1A6984C5" wp14:editId="5A6F2956">
            <wp:extent cx="5753100" cy="2971800"/>
            <wp:effectExtent l="76200" t="76200" r="133350" b="133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73040" cy="298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8C674" w14:textId="77777777" w:rsidR="006F3497" w:rsidRPr="00267D04" w:rsidRDefault="006F3497" w:rsidP="006F3497">
      <w:pPr>
        <w:numPr>
          <w:ilvl w:val="0"/>
          <w:numId w:val="7"/>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0B222DF4" w14:textId="77777777" w:rsidR="006F3497" w:rsidRPr="00267D04" w:rsidRDefault="006F3497" w:rsidP="006F3497">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3949AD00" w14:textId="77777777" w:rsidR="006F3497" w:rsidRPr="00E81093"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5A7EBE27" w14:textId="3713ACA5"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lastRenderedPageBreak/>
        <w:t xml:space="preserve">El elemento es posicionado </w:t>
      </w:r>
      <w:r w:rsidR="00EA3AA2" w:rsidRPr="00E81093">
        <w:rPr>
          <w:rFonts w:ascii="Times New Roman" w:hAnsi="Times New Roman" w:cs="Times New Roman"/>
          <w:sz w:val="24"/>
          <w:szCs w:val="24"/>
        </w:rPr>
        <w:t>de acuerdo con el</w:t>
      </w:r>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que, el espacio que se le da al elemento en el esquema de la página es el mismo como si la posición fuera static.</w:t>
      </w:r>
    </w:p>
    <w:p w14:paraId="4B51C040" w14:textId="23480662"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r w:rsidR="00EA3AA2" w:rsidRPr="005A166E">
        <w:rPr>
          <w:rFonts w:ascii="Times New Roman" w:hAnsi="Times New Roman" w:cs="Times New Roman"/>
          <w:i/>
          <w:iCs/>
          <w:sz w:val="24"/>
          <w:szCs w:val="24"/>
          <w:highlight w:val="yellow"/>
        </w:rPr>
        <w:t>posición</w:t>
      </w:r>
      <w:r w:rsidRPr="005A166E">
        <w:rPr>
          <w:rFonts w:ascii="Times New Roman" w:hAnsi="Times New Roman" w:cs="Times New Roman"/>
          <w:i/>
          <w:iCs/>
          <w:sz w:val="24"/>
          <w:szCs w:val="24"/>
          <w:highlight w:val="yellow"/>
        </w:rPr>
        <w:t xml:space="preserve"> va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1A49282D" w14:textId="0C0F9FCC" w:rsidR="006F3497" w:rsidRPr="005A166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r w:rsidR="007C1AD5" w:rsidRPr="007A7EF8">
        <w:rPr>
          <w:rFonts w:ascii="Times New Roman" w:hAnsi="Times New Roman" w:cs="Times New Roman"/>
          <w:i/>
          <w:iCs/>
          <w:sz w:val="24"/>
          <w:szCs w:val="24"/>
          <w:highlight w:val="yellow"/>
        </w:rPr>
        <w:t>vínculo</w:t>
      </w:r>
      <w:r>
        <w:rPr>
          <w:rFonts w:ascii="Times New Roman" w:hAnsi="Times New Roman" w:cs="Times New Roman"/>
          <w:i/>
          <w:iCs/>
          <w:sz w:val="24"/>
          <w:szCs w:val="24"/>
        </w:rPr>
        <w:t>.</w:t>
      </w:r>
    </w:p>
    <w:p w14:paraId="0397006C" w14:textId="77777777" w:rsidR="006F3497" w:rsidRPr="00E81093"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5EC2DE2C" wp14:editId="74D22FDF">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7D9F1" w14:textId="77777777" w:rsidR="006F3497" w:rsidRPr="00720BFA" w:rsidRDefault="006F3497" w:rsidP="006F3497">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0970E0EC" w14:textId="77777777" w:rsidR="006F3497" w:rsidRPr="00720BFA"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4A718690" w14:textId="77777777" w:rsidR="006F3497"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0044316F" w14:textId="619ADC50" w:rsidR="006F3497" w:rsidRPr="00DD20C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r w:rsidR="00EA3AA2" w:rsidRPr="00DD20C7">
        <w:rPr>
          <w:rFonts w:ascii="Times New Roman" w:hAnsi="Times New Roman" w:cs="Times New Roman"/>
          <w:i/>
          <w:iCs/>
          <w:sz w:val="24"/>
          <w:szCs w:val="24"/>
          <w:highlight w:val="yellow"/>
        </w:rPr>
        <w:t>vínculo</w:t>
      </w:r>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329311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E8381D0" wp14:editId="5617CF8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DEB71" w14:textId="77777777" w:rsidR="006F3497" w:rsidRPr="00267D04" w:rsidRDefault="006F3497" w:rsidP="006F3497">
      <w:pPr>
        <w:spacing w:before="100" w:beforeAutospacing="1" w:after="100" w:afterAutospacing="1" w:line="240" w:lineRule="auto"/>
        <w:ind w:left="720"/>
        <w:rPr>
          <w:rFonts w:ascii="Times New Roman" w:hAnsi="Times New Roman" w:cs="Times New Roman"/>
          <w:sz w:val="24"/>
          <w:szCs w:val="24"/>
        </w:rPr>
      </w:pPr>
    </w:p>
    <w:p w14:paraId="3E4E4856"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5C39CF8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30DA4D8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6A80FBAD" wp14:editId="71441E4C">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9625" cy="1028700"/>
                    </a:xfrm>
                    <a:prstGeom prst="rect">
                      <a:avLst/>
                    </a:prstGeom>
                  </pic:spPr>
                </pic:pic>
              </a:graphicData>
            </a:graphic>
          </wp:inline>
        </w:drawing>
      </w:r>
    </w:p>
    <w:p w14:paraId="41DDCADA" w14:textId="77777777"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4BBE29C" w14:textId="77777777" w:rsidR="006F3497" w:rsidRPr="00915B5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5D4B2C83" wp14:editId="27F794CD">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17D92" w14:textId="77777777" w:rsidR="006F3497" w:rsidRPr="00267D04" w:rsidRDefault="006F3497" w:rsidP="006F3497">
      <w:pPr>
        <w:spacing w:before="100" w:beforeAutospacing="1" w:after="100" w:afterAutospacing="1" w:line="240" w:lineRule="auto"/>
        <w:ind w:left="720"/>
        <w:jc w:val="center"/>
        <w:rPr>
          <w:rFonts w:ascii="Times New Roman" w:hAnsi="Times New Roman" w:cs="Times New Roman"/>
          <w:sz w:val="24"/>
          <w:szCs w:val="24"/>
        </w:rPr>
      </w:pPr>
    </w:p>
    <w:p w14:paraId="596B3077"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002F2AB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2C85532B" w14:textId="77777777" w:rsidR="006F3497" w:rsidRDefault="006F3497" w:rsidP="006F3497">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601455EF" wp14:editId="0731AD6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45910"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7D5503C" wp14:editId="6D73DA25">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25A2E3B3" w14:textId="77777777" w:rsidR="00975DDE" w:rsidRDefault="00975DDE" w:rsidP="00975DDE">
      <w:pPr>
        <w:pStyle w:val="NormalWeb"/>
        <w:rPr>
          <w:sz w:val="48"/>
          <w:szCs w:val="48"/>
        </w:rPr>
      </w:pPr>
    </w:p>
    <w:p w14:paraId="18F7F31B" w14:textId="0B78E5CB" w:rsidR="005F1E06" w:rsidRPr="004B24C9" w:rsidRDefault="002F3144" w:rsidP="002F3144">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F3144">
        <w:rPr>
          <w:rFonts w:ascii="Times New Roman" w:eastAsia="Times New Roman" w:hAnsi="Times New Roman" w:cs="Times New Roman"/>
          <w:b/>
          <w:bCs/>
          <w:kern w:val="36"/>
          <w:sz w:val="48"/>
          <w:szCs w:val="48"/>
          <w:highlight w:val="green"/>
          <w:lang w:eastAsia="es-CO"/>
        </w:rPr>
        <w:t>Responsive Desig</w:t>
      </w:r>
      <w:r>
        <w:rPr>
          <w:rFonts w:ascii="Times New Roman" w:eastAsia="Times New Roman" w:hAnsi="Times New Roman" w:cs="Times New Roman"/>
          <w:b/>
          <w:bCs/>
          <w:kern w:val="36"/>
          <w:sz w:val="48"/>
          <w:szCs w:val="48"/>
          <w:highlight w:val="green"/>
          <w:lang w:eastAsia="es-CO"/>
        </w:rPr>
        <w:t>n</w:t>
      </w:r>
      <w:r w:rsidRPr="002F3144">
        <w:rPr>
          <w:rFonts w:ascii="Times New Roman" w:eastAsia="Times New Roman" w:hAnsi="Times New Roman" w:cs="Times New Roman"/>
          <w:b/>
          <w:bCs/>
          <w:kern w:val="36"/>
          <w:sz w:val="48"/>
          <w:szCs w:val="48"/>
          <w:highlight w:val="green"/>
          <w:lang w:eastAsia="es-CO"/>
        </w:rPr>
        <w:t>.</w:t>
      </w:r>
    </w:p>
    <w:p w14:paraId="7B36241A" w14:textId="4C88BE83"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r w:rsidR="00745CC1" w:rsidRPr="004B24C9">
        <w:rPr>
          <w:rFonts w:ascii="Times New Roman" w:eastAsia="Times New Roman" w:hAnsi="Times New Roman" w:cs="Times New Roman"/>
          <w:sz w:val="24"/>
          <w:szCs w:val="24"/>
          <w:lang w:eastAsia="es-CO"/>
        </w:rPr>
        <w:t>los elementos</w:t>
      </w:r>
      <w:r w:rsidRPr="004B24C9">
        <w:rPr>
          <w:rFonts w:ascii="Times New Roman" w:eastAsia="Times New Roman" w:hAnsi="Times New Roman" w:cs="Times New Roman"/>
          <w:sz w:val="24"/>
          <w:szCs w:val="24"/>
          <w:lang w:eastAsia="es-CO"/>
        </w:rPr>
        <w:t xml:space="preserve"> organizados horizontalmente deben pasar a organizarse verticalmente.</w:t>
      </w:r>
    </w:p>
    <w:p w14:paraId="6713FCB8" w14:textId="77777777"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04D301AE"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2DF413BA"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 xml:space="preserve">        /* Todos nuestros estilos responsive */</w:t>
      </w:r>
    </w:p>
    <w:p w14:paraId="07A5A429"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78976759" w14:textId="77777777" w:rsidR="005F1E06" w:rsidRPr="00E30DA9" w:rsidRDefault="005F1E06" w:rsidP="005F1E06">
      <w:pPr>
        <w:rPr>
          <w:rFonts w:ascii="Times New Roman" w:hAnsi="Times New Roman" w:cs="Times New Roman"/>
          <w:b/>
          <w:bCs/>
          <w:i/>
          <w:iCs/>
          <w:sz w:val="48"/>
          <w:szCs w:val="48"/>
        </w:rPr>
      </w:pPr>
    </w:p>
    <w:p w14:paraId="6364B2D9" w14:textId="77777777" w:rsidR="005F1E06" w:rsidRDefault="005F1E06" w:rsidP="005F1E06">
      <w:pPr>
        <w:rPr>
          <w:rFonts w:ascii="Times New Roman" w:hAnsi="Times New Roman" w:cs="Times New Roman"/>
          <w:sz w:val="24"/>
          <w:szCs w:val="24"/>
        </w:rPr>
      </w:pPr>
      <w:r w:rsidRPr="00C5568B">
        <w:rPr>
          <w:rFonts w:ascii="Times New Roman" w:hAnsi="Times New Roman" w:cs="Times New Roman"/>
          <w:sz w:val="24"/>
          <w:szCs w:val="24"/>
        </w:rPr>
        <w:t>Normalize CSS es una libreria que nos resetea algunos valores por defecto del navegador para no tener problemas a futuro, muchos frameworks están basados en normalize CSS</w:t>
      </w:r>
      <w:r>
        <w:rPr>
          <w:rFonts w:ascii="Times New Roman" w:hAnsi="Times New Roman" w:cs="Times New Roman"/>
          <w:sz w:val="24"/>
          <w:szCs w:val="24"/>
        </w:rPr>
        <w:t>.</w:t>
      </w:r>
    </w:p>
    <w:p w14:paraId="292E0FDE" w14:textId="77777777" w:rsidR="005F1E06" w:rsidRDefault="00311580" w:rsidP="005F1E06">
      <w:pPr>
        <w:jc w:val="center"/>
        <w:rPr>
          <w:rFonts w:ascii="Times New Roman" w:hAnsi="Times New Roman" w:cs="Times New Roman"/>
          <w:b/>
          <w:bCs/>
          <w:i/>
          <w:iCs/>
          <w:sz w:val="24"/>
          <w:szCs w:val="24"/>
        </w:rPr>
      </w:pPr>
      <w:hyperlink r:id="rId129" w:history="1">
        <w:r w:rsidR="005F1E06" w:rsidRPr="00511940">
          <w:rPr>
            <w:rStyle w:val="Hipervnculo"/>
            <w:b/>
            <w:bCs/>
            <w:sz w:val="24"/>
            <w:szCs w:val="24"/>
          </w:rPr>
          <w:t>https://necolas.github.io/normalize.css/</w:t>
        </w:r>
      </w:hyperlink>
    </w:p>
    <w:p w14:paraId="672373BD" w14:textId="77777777" w:rsidR="005F1E06" w:rsidRPr="004D1168" w:rsidRDefault="005F1E06" w:rsidP="005F1E0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A3F96A9" w14:textId="77777777" w:rsidR="002D4894" w:rsidRDefault="002D4894"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61C0D6C" w14:textId="288ED2F4" w:rsidR="005F1E06" w:rsidRPr="007E1F43" w:rsidRDefault="005F1E06"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0D3BDA6E" w14:textId="77777777"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C375A8B" w14:textId="48A5DB83"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Por este motivo, </w:t>
      </w:r>
      <w:r w:rsidR="00721CD6">
        <w:rPr>
          <w:rFonts w:ascii="Times New Roman" w:eastAsia="Times New Roman" w:hAnsi="Times New Roman" w:cs="Times New Roman"/>
          <w:sz w:val="24"/>
          <w:szCs w:val="24"/>
          <w:lang w:eastAsia="es-CO"/>
        </w:rPr>
        <w:t xml:space="preserve">conoceremos </w:t>
      </w:r>
      <w:r w:rsidRPr="007E1F43">
        <w:rPr>
          <w:rFonts w:ascii="Times New Roman" w:eastAsia="Times New Roman" w:hAnsi="Times New Roman" w:cs="Times New Roman"/>
          <w:sz w:val="24"/>
          <w:szCs w:val="24"/>
          <w:lang w:eastAsia="es-CO"/>
        </w:rPr>
        <w:t>qué medidas son necesarias aplicar para lograr que tus proyectos se adapten a pantallas de diversas medidas y condiciones, cuáles son los principios del Responsive Design (mostly fluid, colocación de columnas, layout shifter, tiny tweaks, off canvas).</w:t>
      </w:r>
    </w:p>
    <w:p w14:paraId="02996343"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130"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5181AFDF"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p>
    <w:p w14:paraId="7744D022" w14:textId="77777777" w:rsidR="005F1E06" w:rsidRDefault="005F1E06" w:rsidP="005F1E06">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lastRenderedPageBreak/>
        <w:t>Patrones en responsive design.</w:t>
      </w:r>
    </w:p>
    <w:p w14:paraId="25F19C31" w14:textId="77777777" w:rsidR="005F1E06" w:rsidRPr="0084111A" w:rsidRDefault="005F1E06" w:rsidP="005F1E06">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4101D6BF" w14:textId="77777777" w:rsidR="005F1E06" w:rsidRDefault="005F1E06" w:rsidP="005F1E06">
      <w:pPr>
        <w:jc w:val="center"/>
      </w:pPr>
      <w:r>
        <w:rPr>
          <w:noProof/>
        </w:rPr>
        <w:drawing>
          <wp:inline distT="0" distB="0" distL="0" distR="0" wp14:anchorId="40568860" wp14:editId="5861A08C">
            <wp:extent cx="3448050" cy="2076450"/>
            <wp:effectExtent l="76200" t="76200" r="133350" b="133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0610" cy="2090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83A25" w14:textId="77777777" w:rsidR="005F1E06" w:rsidRDefault="005F1E06" w:rsidP="005F1E06">
      <w:pPr>
        <w:jc w:val="center"/>
      </w:pPr>
    </w:p>
    <w:p w14:paraId="30FB98B3" w14:textId="77777777" w:rsidR="005F1E06" w:rsidRPr="0084111A" w:rsidRDefault="005F1E06" w:rsidP="005F1E06">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F1DDD39" w14:textId="77777777" w:rsidR="005F1E06" w:rsidRDefault="005F1E06" w:rsidP="005F1E06">
      <w:pPr>
        <w:jc w:val="center"/>
      </w:pPr>
      <w:r>
        <w:rPr>
          <w:noProof/>
        </w:rPr>
        <w:drawing>
          <wp:inline distT="0" distB="0" distL="0" distR="0" wp14:anchorId="5C7BFB97" wp14:editId="1E966A45">
            <wp:extent cx="3324225" cy="1904711"/>
            <wp:effectExtent l="76200" t="76200" r="123825" b="133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7575" cy="195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B782" w14:textId="77777777" w:rsidR="005F1E06" w:rsidRDefault="005F1E06" w:rsidP="005F1E06">
      <w:pPr>
        <w:jc w:val="center"/>
      </w:pPr>
    </w:p>
    <w:p w14:paraId="1DD8F455" w14:textId="77777777" w:rsidR="005F1E06" w:rsidRPr="0084111A" w:rsidRDefault="005F1E06" w:rsidP="005F1E06">
      <w:pPr>
        <w:rPr>
          <w:rFonts w:ascii="Times New Roman" w:hAnsi="Times New Roman" w:cs="Times New Roman"/>
          <w:b/>
          <w:bCs/>
          <w:sz w:val="24"/>
          <w:szCs w:val="24"/>
        </w:rPr>
      </w:pPr>
      <w:r w:rsidRPr="0084111A">
        <w:rPr>
          <w:rFonts w:ascii="Times New Roman" w:hAnsi="Times New Roman" w:cs="Times New Roman"/>
          <w:b/>
          <w:bCs/>
          <w:sz w:val="24"/>
          <w:szCs w:val="24"/>
        </w:rPr>
        <w:t>Layout shifter:</w:t>
      </w:r>
    </w:p>
    <w:p w14:paraId="27222F55"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657E8A2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42879FF6" w14:textId="77777777" w:rsidR="005F1E06" w:rsidRDefault="005F1E06" w:rsidP="005F1E06">
      <w:pPr>
        <w:jc w:val="center"/>
      </w:pPr>
      <w:r>
        <w:rPr>
          <w:noProof/>
        </w:rPr>
        <w:drawing>
          <wp:inline distT="0" distB="0" distL="0" distR="0" wp14:anchorId="2A938C60" wp14:editId="797CFF29">
            <wp:extent cx="3912140" cy="2693035"/>
            <wp:effectExtent l="76200" t="76200" r="127000" b="1263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0825F" w14:textId="77777777" w:rsidR="005F1E06" w:rsidRDefault="005F1E06" w:rsidP="005F1E06">
      <w:pPr>
        <w:rPr>
          <w:rFonts w:ascii="Times New Roman" w:hAnsi="Times New Roman" w:cs="Times New Roman"/>
          <w:b/>
          <w:bCs/>
          <w:sz w:val="24"/>
          <w:szCs w:val="24"/>
        </w:rPr>
      </w:pPr>
    </w:p>
    <w:p w14:paraId="5C6666D4"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5F83B791"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5B262CB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628F1A30" w14:textId="77777777" w:rsidR="005F1E06" w:rsidRDefault="005F1E06" w:rsidP="005F1E06">
      <w:pPr>
        <w:jc w:val="center"/>
      </w:pPr>
      <w:r>
        <w:rPr>
          <w:noProof/>
        </w:rPr>
        <w:lastRenderedPageBreak/>
        <w:drawing>
          <wp:inline distT="0" distB="0" distL="0" distR="0" wp14:anchorId="4B55C241" wp14:editId="340A02EB">
            <wp:extent cx="3938641" cy="2501630"/>
            <wp:effectExtent l="76200" t="76200" r="138430" b="127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C80E0" w14:textId="77777777" w:rsidR="005F1E06" w:rsidRDefault="005F1E06" w:rsidP="005F1E06">
      <w:pPr>
        <w:jc w:val="center"/>
      </w:pPr>
    </w:p>
    <w:p w14:paraId="5A18D842"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062D2F60"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0E7F2FB9" w14:textId="77777777" w:rsidR="005F1E06" w:rsidRDefault="005F1E06" w:rsidP="005F1E06">
      <w:pPr>
        <w:jc w:val="center"/>
      </w:pPr>
      <w:r>
        <w:rPr>
          <w:noProof/>
        </w:rPr>
        <w:drawing>
          <wp:inline distT="0" distB="0" distL="0" distR="0" wp14:anchorId="7F1EB9E6" wp14:editId="58CEA62A">
            <wp:extent cx="3921868" cy="3025775"/>
            <wp:effectExtent l="76200" t="76200" r="135890" b="136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49E7916" w14:textId="77777777" w:rsidR="00975DDE" w:rsidRDefault="00975DDE" w:rsidP="00975DDE">
      <w:pPr>
        <w:pStyle w:val="Ttulo1"/>
      </w:pPr>
    </w:p>
    <w:p w14:paraId="7290D82E" w14:textId="77777777" w:rsidR="002B3830" w:rsidRDefault="002B3830" w:rsidP="00975DDE">
      <w:pPr>
        <w:pStyle w:val="Ttulo1"/>
      </w:pPr>
    </w:p>
    <w:p w14:paraId="42F89981" w14:textId="57F524C7" w:rsidR="00975DDE" w:rsidRDefault="00975DDE" w:rsidP="00975DDE">
      <w:pPr>
        <w:pStyle w:val="Ttulo1"/>
      </w:pPr>
      <w:r>
        <w:t>Responsive design: media queries</w:t>
      </w:r>
    </w:p>
    <w:p w14:paraId="7B55D197" w14:textId="5952ADE5" w:rsidR="002B3830" w:rsidRDefault="00975DDE" w:rsidP="002B3830">
      <w:pPr>
        <w:pStyle w:val="NormalWeb"/>
        <w:jc w:val="center"/>
        <w:rPr>
          <w:sz w:val="48"/>
          <w:szCs w:val="48"/>
        </w:rPr>
      </w:pPr>
      <w:r>
        <w:rPr>
          <w:noProof/>
        </w:rPr>
        <w:drawing>
          <wp:inline distT="0" distB="0" distL="0" distR="0" wp14:anchorId="65987CBB" wp14:editId="1E25D8B3">
            <wp:extent cx="4924425" cy="35051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9355" cy="3522907"/>
                    </a:xfrm>
                    <a:prstGeom prst="rect">
                      <a:avLst/>
                    </a:prstGeom>
                    <a:noFill/>
                    <a:ln>
                      <a:noFill/>
                    </a:ln>
                  </pic:spPr>
                </pic:pic>
              </a:graphicData>
            </a:graphic>
          </wp:inline>
        </w:drawing>
      </w:r>
    </w:p>
    <w:p w14:paraId="0030D4D2" w14:textId="16BE0C79" w:rsidR="00975DDE" w:rsidRDefault="00975DDE" w:rsidP="00975DDE">
      <w:pPr>
        <w:pStyle w:val="NormalWeb"/>
        <w:jc w:val="center"/>
        <w:rPr>
          <w:sz w:val="48"/>
          <w:szCs w:val="48"/>
        </w:rPr>
      </w:pPr>
      <w:r>
        <w:rPr>
          <w:noProof/>
        </w:rPr>
        <w:drawing>
          <wp:inline distT="0" distB="0" distL="0" distR="0" wp14:anchorId="25F5F1C5" wp14:editId="56916D50">
            <wp:extent cx="5154930" cy="3486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61858" cy="3490835"/>
                    </a:xfrm>
                    <a:prstGeom prst="rect">
                      <a:avLst/>
                    </a:prstGeom>
                    <a:noFill/>
                    <a:ln>
                      <a:noFill/>
                    </a:ln>
                  </pic:spPr>
                </pic:pic>
              </a:graphicData>
            </a:graphic>
          </wp:inline>
        </w:drawing>
      </w:r>
    </w:p>
    <w:p w14:paraId="39C26083" w14:textId="77777777" w:rsidR="002B3830" w:rsidRDefault="002B3830" w:rsidP="002B3830">
      <w:pPr>
        <w:pStyle w:val="Ttulo1"/>
      </w:pPr>
      <w:r>
        <w:lastRenderedPageBreak/>
        <w:t>Estrategias de responsive</w:t>
      </w:r>
    </w:p>
    <w:p w14:paraId="16F100E3" w14:textId="12C5E6F4" w:rsidR="002B3830" w:rsidRDefault="002B3830" w:rsidP="00FC7AAF">
      <w:pPr>
        <w:pStyle w:val="Ttulo1"/>
        <w:jc w:val="center"/>
      </w:pPr>
      <w:r>
        <w:rPr>
          <w:noProof/>
        </w:rPr>
        <w:drawing>
          <wp:inline distT="0" distB="0" distL="0" distR="0" wp14:anchorId="4D39ED17" wp14:editId="31A71F13">
            <wp:extent cx="3333750" cy="2409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5429" cy="2411039"/>
                    </a:xfrm>
                    <a:prstGeom prst="rect">
                      <a:avLst/>
                    </a:prstGeom>
                    <a:noFill/>
                    <a:ln>
                      <a:noFill/>
                    </a:ln>
                  </pic:spPr>
                </pic:pic>
              </a:graphicData>
            </a:graphic>
          </wp:inline>
        </w:drawing>
      </w:r>
    </w:p>
    <w:p w14:paraId="39154C75" w14:textId="5D52AF76" w:rsidR="00975DDE" w:rsidRPr="00FC7AAF" w:rsidRDefault="00975DDE" w:rsidP="00FC7AAF">
      <w:pPr>
        <w:pStyle w:val="NormalWeb"/>
        <w:jc w:val="center"/>
        <w:rPr>
          <w:sz w:val="48"/>
          <w:szCs w:val="48"/>
        </w:rPr>
      </w:pPr>
      <w:r>
        <w:rPr>
          <w:noProof/>
        </w:rPr>
        <w:drawing>
          <wp:inline distT="0" distB="0" distL="0" distR="0" wp14:anchorId="6748D241" wp14:editId="034D6EC7">
            <wp:extent cx="3324225" cy="2362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42593" cy="2375252"/>
                    </a:xfrm>
                    <a:prstGeom prst="rect">
                      <a:avLst/>
                    </a:prstGeom>
                    <a:noFill/>
                    <a:ln>
                      <a:noFill/>
                    </a:ln>
                  </pic:spPr>
                </pic:pic>
              </a:graphicData>
            </a:graphic>
          </wp:inline>
        </w:drawing>
      </w:r>
    </w:p>
    <w:p w14:paraId="34176393" w14:textId="691813BD" w:rsidR="00975DDE" w:rsidRDefault="00975DDE" w:rsidP="00FC7AAF">
      <w:pPr>
        <w:pStyle w:val="NormalWeb"/>
        <w:jc w:val="center"/>
        <w:rPr>
          <w:sz w:val="48"/>
          <w:szCs w:val="48"/>
        </w:rPr>
      </w:pPr>
      <w:r>
        <w:rPr>
          <w:noProof/>
        </w:rPr>
        <w:drawing>
          <wp:inline distT="0" distB="0" distL="0" distR="0" wp14:anchorId="6FB6F096" wp14:editId="4A262538">
            <wp:extent cx="3209925" cy="2343150"/>
            <wp:effectExtent l="76200" t="76200" r="142875" b="133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17628" cy="234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E1E8" w14:textId="77777777" w:rsidR="00FA53D4" w:rsidRDefault="00FA53D4" w:rsidP="00975DDE">
      <w:pPr>
        <w:pStyle w:val="Ttulo1"/>
      </w:pPr>
    </w:p>
    <w:p w14:paraId="0053DF97" w14:textId="2ECD3C3E" w:rsidR="00975DDE" w:rsidRDefault="00975DDE" w:rsidP="00975DDE">
      <w:pPr>
        <w:pStyle w:val="Ttulo1"/>
      </w:pPr>
      <w:r>
        <w:t>Buenas prácticas y ejemplos de responsive</w:t>
      </w:r>
    </w:p>
    <w:p w14:paraId="6D5DDB8E" w14:textId="44BCBE10" w:rsidR="0077785B" w:rsidRDefault="00975DDE" w:rsidP="0077785B">
      <w:pPr>
        <w:pStyle w:val="NormalWeb"/>
        <w:jc w:val="center"/>
        <w:rPr>
          <w:sz w:val="48"/>
          <w:szCs w:val="48"/>
        </w:rPr>
      </w:pPr>
      <w:r>
        <w:rPr>
          <w:noProof/>
        </w:rPr>
        <w:drawing>
          <wp:inline distT="0" distB="0" distL="0" distR="0" wp14:anchorId="583896B0" wp14:editId="5B77F39A">
            <wp:extent cx="3048000" cy="237351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2731" cy="2377197"/>
                    </a:xfrm>
                    <a:prstGeom prst="rect">
                      <a:avLst/>
                    </a:prstGeom>
                    <a:noFill/>
                    <a:ln>
                      <a:noFill/>
                    </a:ln>
                  </pic:spPr>
                </pic:pic>
              </a:graphicData>
            </a:graphic>
          </wp:inline>
        </w:drawing>
      </w:r>
    </w:p>
    <w:p w14:paraId="230CFAD8" w14:textId="0F27D0E4" w:rsidR="005F1E06" w:rsidRDefault="005F1E06" w:rsidP="0077785B">
      <w:pPr>
        <w:jc w:val="center"/>
        <w:rPr>
          <w:rFonts w:ascii="Times New Roman" w:hAnsi="Times New Roman" w:cs="Times New Roman"/>
          <w:b/>
          <w:bCs/>
          <w:sz w:val="48"/>
          <w:szCs w:val="48"/>
        </w:rPr>
      </w:pPr>
      <w:r w:rsidRPr="003E6563">
        <w:rPr>
          <w:rFonts w:ascii="Times New Roman" w:hAnsi="Times New Roman" w:cs="Times New Roman"/>
          <w:b/>
          <w:bCs/>
          <w:sz w:val="48"/>
          <w:szCs w:val="48"/>
        </w:rPr>
        <w:t>Conceptos</w:t>
      </w:r>
      <w:r>
        <w:rPr>
          <w:rFonts w:ascii="Times New Roman" w:hAnsi="Times New Roman" w:cs="Times New Roman"/>
          <w:b/>
          <w:bCs/>
          <w:sz w:val="48"/>
          <w:szCs w:val="48"/>
        </w:rPr>
        <w:t xml:space="preserve"> Importantes.</w:t>
      </w:r>
    </w:p>
    <w:p w14:paraId="440004B0" w14:textId="77777777" w:rsidR="005F1E06" w:rsidRDefault="005F1E06" w:rsidP="005F1E06">
      <w:pPr>
        <w:rPr>
          <w:rFonts w:ascii="Times New Roman" w:hAnsi="Times New Roman" w:cs="Times New Roman"/>
          <w:sz w:val="52"/>
          <w:szCs w:val="52"/>
        </w:rPr>
      </w:pPr>
      <w:r>
        <w:rPr>
          <w:noProof/>
        </w:rPr>
        <w:drawing>
          <wp:inline distT="0" distB="0" distL="0" distR="0" wp14:anchorId="1E28EE31" wp14:editId="2346A000">
            <wp:extent cx="2771775" cy="19900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8665" cy="2009397"/>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6774DD70" wp14:editId="09600FCC">
            <wp:extent cx="2733675" cy="1978660"/>
            <wp:effectExtent l="0" t="0" r="9525"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5261" cy="2001522"/>
                    </a:xfrm>
                    <a:prstGeom prst="rect">
                      <a:avLst/>
                    </a:prstGeom>
                  </pic:spPr>
                </pic:pic>
              </a:graphicData>
            </a:graphic>
          </wp:inline>
        </w:drawing>
      </w:r>
    </w:p>
    <w:p w14:paraId="14A06233" w14:textId="67E4075B" w:rsidR="00D46CF6" w:rsidRDefault="005F1E06" w:rsidP="005F1E06">
      <w:pPr>
        <w:rPr>
          <w:rFonts w:ascii="Times New Roman" w:hAnsi="Times New Roman" w:cs="Times New Roman"/>
          <w:sz w:val="52"/>
          <w:szCs w:val="52"/>
        </w:rPr>
      </w:pPr>
      <w:r>
        <w:rPr>
          <w:noProof/>
        </w:rPr>
        <w:drawing>
          <wp:inline distT="0" distB="0" distL="0" distR="0" wp14:anchorId="454AAD1F" wp14:editId="57DB6E90">
            <wp:extent cx="2752725" cy="174244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7041" cy="1751502"/>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259AEF61" wp14:editId="0EC262EA">
            <wp:extent cx="2724150" cy="1728794"/>
            <wp:effectExtent l="0" t="0" r="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3783" cy="1741253"/>
                    </a:xfrm>
                    <a:prstGeom prst="rect">
                      <a:avLst/>
                    </a:prstGeom>
                  </pic:spPr>
                </pic:pic>
              </a:graphicData>
            </a:graphic>
          </wp:inline>
        </w:drawing>
      </w:r>
    </w:p>
    <w:p w14:paraId="10C36986" w14:textId="77777777" w:rsidR="005F1E06" w:rsidRDefault="005F1E06" w:rsidP="005F1E06">
      <w:pPr>
        <w:pStyle w:val="Ttulo1"/>
      </w:pPr>
    </w:p>
    <w:p w14:paraId="33B3EA29" w14:textId="77777777" w:rsidR="005F1E06" w:rsidRDefault="005F1E06" w:rsidP="005F1E06">
      <w:pPr>
        <w:pStyle w:val="Ttulo1"/>
      </w:pPr>
      <w:r>
        <w:t>Etiqueta meta viewport.</w:t>
      </w:r>
    </w:p>
    <w:p w14:paraId="182AEE61" w14:textId="77777777" w:rsidR="005F1E06" w:rsidRPr="00260013" w:rsidRDefault="005F1E06" w:rsidP="005F1E06">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4207BDA7" w14:textId="0391BD2F" w:rsidR="005F1E06" w:rsidRDefault="005F1E06" w:rsidP="005F1E06">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r w:rsidR="00057F5F">
        <w:rPr>
          <w:rFonts w:ascii="Times New Roman" w:hAnsi="Times New Roman" w:cs="Times New Roman"/>
          <w:sz w:val="24"/>
          <w:szCs w:val="24"/>
        </w:rPr>
        <w:t>página</w:t>
      </w:r>
      <w:r>
        <w:rPr>
          <w:rFonts w:ascii="Times New Roman" w:hAnsi="Times New Roman" w:cs="Times New Roman"/>
          <w:sz w:val="24"/>
          <w:szCs w:val="24"/>
        </w:rPr>
        <w:t xml:space="preserve"> Web Inicia desde 320px.  En dispositivos actuales es difícil que se logre una resolución menor que eso.</w:t>
      </w:r>
    </w:p>
    <w:p w14:paraId="3E039545"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04A01744" wp14:editId="0CA9427B">
            <wp:extent cx="4145604" cy="1567180"/>
            <wp:effectExtent l="76200" t="76200" r="140970" b="128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825D99" w14:textId="77777777" w:rsidR="005F1E06" w:rsidRDefault="005F1E06" w:rsidP="005F1E06">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64D6EC7"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546813B1" wp14:editId="6184C5FD">
            <wp:extent cx="4619625" cy="2891935"/>
            <wp:effectExtent l="76200" t="76200" r="123825" b="13716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42795" cy="290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AAF9" w14:textId="77777777" w:rsidR="005F1E06" w:rsidRPr="006F374E" w:rsidRDefault="005F1E06" w:rsidP="005F1E06">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5F6EF4C3" w14:textId="77777777" w:rsidR="005F1E06" w:rsidRDefault="005F1E06" w:rsidP="005F1E06">
      <w:pPr>
        <w:jc w:val="center"/>
        <w:rPr>
          <w:rFonts w:ascii="Times New Roman" w:hAnsi="Times New Roman" w:cs="Times New Roman"/>
          <w:sz w:val="24"/>
          <w:szCs w:val="24"/>
          <w:lang w:val="en-US"/>
        </w:rPr>
      </w:pPr>
    </w:p>
    <w:p w14:paraId="33A96EFF" w14:textId="77777777" w:rsidR="00D35152" w:rsidRDefault="00D35152" w:rsidP="00D35152">
      <w:pPr>
        <w:pStyle w:val="Ttulo1"/>
      </w:pPr>
      <w:r>
        <w:t>Media queries</w:t>
      </w:r>
    </w:p>
    <w:p w14:paraId="0613ECDB" w14:textId="77777777" w:rsidR="00D35152" w:rsidRDefault="00D35152" w:rsidP="00D35152">
      <w:pPr>
        <w:pStyle w:val="NormalWeb"/>
      </w:pPr>
      <w:r>
        <w:t>Para que logres los resultados que deseas en tus proyectos, es necesario cambiar ciertas propiedades para modificar el tamaño de los textos, contenidos y hojas de estilo; la manera de hacer esto es el media queries.</w:t>
      </w:r>
    </w:p>
    <w:p w14:paraId="45723439" w14:textId="77777777" w:rsidR="00D35152" w:rsidRDefault="00D35152" w:rsidP="00D35152">
      <w:pPr>
        <w:pStyle w:val="NormalWeb"/>
      </w:pPr>
      <w:r>
        <w:t>El media queries es un módulo de css que hace posible al responsive design, éste existe desde el 2010 y se encarga de adaptar la representación del contenido a características del dispositivo.</w:t>
      </w:r>
    </w:p>
    <w:p w14:paraId="494A3E0E" w14:textId="77777777" w:rsidR="00D35152" w:rsidRDefault="00D35152" w:rsidP="00D35152">
      <w:pPr>
        <w:pStyle w:val="NormalWeb"/>
        <w:jc w:val="center"/>
      </w:pPr>
      <w:r>
        <w:rPr>
          <w:noProof/>
        </w:rPr>
        <w:drawing>
          <wp:inline distT="0" distB="0" distL="0" distR="0" wp14:anchorId="041198A3" wp14:editId="32195DB6">
            <wp:extent cx="4638675" cy="185737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38675" cy="1857375"/>
                    </a:xfrm>
                    <a:prstGeom prst="rect">
                      <a:avLst/>
                    </a:prstGeom>
                  </pic:spPr>
                </pic:pic>
              </a:graphicData>
            </a:graphic>
          </wp:inline>
        </w:drawing>
      </w:r>
    </w:p>
    <w:p w14:paraId="403B86A3" w14:textId="77777777" w:rsidR="00D35152" w:rsidRDefault="00D35152" w:rsidP="00D35152">
      <w:pPr>
        <w:pStyle w:val="NormalWeb"/>
        <w:jc w:val="center"/>
      </w:pPr>
      <w:r>
        <w:rPr>
          <w:noProof/>
        </w:rPr>
        <w:drawing>
          <wp:inline distT="0" distB="0" distL="0" distR="0" wp14:anchorId="122CE750" wp14:editId="5FB29385">
            <wp:extent cx="4562272" cy="1847248"/>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9435" cy="1850148"/>
                    </a:xfrm>
                    <a:prstGeom prst="rect">
                      <a:avLst/>
                    </a:prstGeom>
                  </pic:spPr>
                </pic:pic>
              </a:graphicData>
            </a:graphic>
          </wp:inline>
        </w:drawing>
      </w:r>
    </w:p>
    <w:p w14:paraId="46A8F61A" w14:textId="77777777" w:rsidR="00D35152" w:rsidRDefault="00D35152" w:rsidP="00D35152">
      <w:pPr>
        <w:pStyle w:val="NormalWeb"/>
        <w:jc w:val="center"/>
      </w:pPr>
      <w:r>
        <w:rPr>
          <w:noProof/>
        </w:rPr>
        <w:drawing>
          <wp:inline distT="0" distB="0" distL="0" distR="0" wp14:anchorId="60D23CA4" wp14:editId="7CCCCB25">
            <wp:extent cx="4591050" cy="18192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1050" cy="1819275"/>
                    </a:xfrm>
                    <a:prstGeom prst="rect">
                      <a:avLst/>
                    </a:prstGeom>
                  </pic:spPr>
                </pic:pic>
              </a:graphicData>
            </a:graphic>
          </wp:inline>
        </w:drawing>
      </w:r>
    </w:p>
    <w:p w14:paraId="5AF629F2" w14:textId="2FDADE6B" w:rsidR="00D35152" w:rsidRDefault="00D35152" w:rsidP="00D35152">
      <w:pPr>
        <w:pStyle w:val="NormalWeb"/>
        <w:jc w:val="center"/>
      </w:pPr>
    </w:p>
    <w:p w14:paraId="7A937021" w14:textId="77777777" w:rsidR="00FF3050" w:rsidRDefault="00FF3050" w:rsidP="00D35152">
      <w:pPr>
        <w:pStyle w:val="NormalWeb"/>
        <w:jc w:val="center"/>
      </w:pPr>
    </w:p>
    <w:p w14:paraId="30B41556" w14:textId="77777777" w:rsidR="00D35152" w:rsidRDefault="00D35152" w:rsidP="00D35152">
      <w:pPr>
        <w:pStyle w:val="NormalWeb"/>
        <w:jc w:val="center"/>
      </w:pPr>
      <w:r>
        <w:rPr>
          <w:noProof/>
        </w:rPr>
        <w:drawing>
          <wp:inline distT="0" distB="0" distL="0" distR="0" wp14:anchorId="08068F9A" wp14:editId="7EBFCBF3">
            <wp:extent cx="3838575" cy="32004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8575" cy="3200400"/>
                    </a:xfrm>
                    <a:prstGeom prst="rect">
                      <a:avLst/>
                    </a:prstGeom>
                  </pic:spPr>
                </pic:pic>
              </a:graphicData>
            </a:graphic>
          </wp:inline>
        </w:drawing>
      </w:r>
    </w:p>
    <w:p w14:paraId="07A357B7" w14:textId="77777777" w:rsidR="00D35152" w:rsidRDefault="00D35152" w:rsidP="00D35152">
      <w:pPr>
        <w:pStyle w:val="NormalWeb"/>
        <w:jc w:val="center"/>
      </w:pPr>
      <w:r>
        <w:rPr>
          <w:noProof/>
        </w:rPr>
        <w:drawing>
          <wp:inline distT="0" distB="0" distL="0" distR="0" wp14:anchorId="1F0034A5" wp14:editId="65F07215">
            <wp:extent cx="3933825" cy="324802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33825" cy="3248025"/>
                    </a:xfrm>
                    <a:prstGeom prst="rect">
                      <a:avLst/>
                    </a:prstGeom>
                  </pic:spPr>
                </pic:pic>
              </a:graphicData>
            </a:graphic>
          </wp:inline>
        </w:drawing>
      </w:r>
    </w:p>
    <w:p w14:paraId="2068C84C" w14:textId="77777777" w:rsidR="00D35152" w:rsidRDefault="00D35152" w:rsidP="00D35152">
      <w:pPr>
        <w:pStyle w:val="NormalWeb"/>
        <w:jc w:val="center"/>
      </w:pPr>
    </w:p>
    <w:p w14:paraId="6ED8C3A7" w14:textId="77777777" w:rsidR="00D35152" w:rsidRDefault="00D35152" w:rsidP="00D35152">
      <w:pPr>
        <w:pStyle w:val="NormalWeb"/>
        <w:jc w:val="center"/>
      </w:pPr>
    </w:p>
    <w:p w14:paraId="0CD6D8C7" w14:textId="77777777" w:rsidR="00D35152" w:rsidRDefault="00D35152" w:rsidP="00D35152">
      <w:pPr>
        <w:pStyle w:val="NormalWeb"/>
        <w:jc w:val="center"/>
      </w:pPr>
    </w:p>
    <w:p w14:paraId="29470E8E" w14:textId="6A48507B" w:rsidR="00D35152" w:rsidRDefault="00D35152" w:rsidP="00D35152">
      <w:pPr>
        <w:pStyle w:val="Ttulo1"/>
      </w:pPr>
      <w:r>
        <w:t>Formas de incluir media queries</w:t>
      </w:r>
    </w:p>
    <w:p w14:paraId="7344602A" w14:textId="77777777" w:rsidR="00433816" w:rsidRDefault="00433816" w:rsidP="00D35152">
      <w:pPr>
        <w:pStyle w:val="Ttulo1"/>
      </w:pPr>
    </w:p>
    <w:p w14:paraId="26062345"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76454E">
        <w:rPr>
          <w:rFonts w:ascii="Times New Roman" w:eastAsia="Times New Roman" w:hAnsi="Times New Roman" w:cs="Times New Roman"/>
          <w:b/>
          <w:bCs/>
          <w:color w:val="FF0000"/>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2" w:author="Unknown">
        <w:r w:rsidRPr="00032E34">
          <w:rPr>
            <w:rFonts w:ascii="Times New Roman" w:eastAsia="Times New Roman" w:hAnsi="Times New Roman" w:cs="Times New Roman"/>
            <w:b/>
            <w:bCs/>
            <w:sz w:val="24"/>
            <w:szCs w:val="24"/>
            <w:lang w:eastAsia="es-CO"/>
          </w:rPr>
          <w:t xml:space="preserve">Añadir esta </w:t>
        </w:r>
      </w:ins>
      <w:r w:rsidRPr="00032E34">
        <w:rPr>
          <w:rFonts w:ascii="Times New Roman" w:eastAsia="Times New Roman" w:hAnsi="Times New Roman" w:cs="Times New Roman"/>
          <w:b/>
          <w:bCs/>
          <w:sz w:val="24"/>
          <w:szCs w:val="24"/>
          <w:lang w:eastAsia="es-CO"/>
        </w:rPr>
        <w:t>línea</w:t>
      </w:r>
      <w:ins w:id="3" w:author="Unknown">
        <w:r w:rsidRPr="00032E34">
          <w:rPr>
            <w:rFonts w:ascii="Times New Roman" w:eastAsia="Times New Roman" w:hAnsi="Times New Roman" w:cs="Times New Roman"/>
            <w:b/>
            <w:bCs/>
            <w:sz w:val="24"/>
            <w:szCs w:val="24"/>
            <w:lang w:eastAsia="es-CO"/>
          </w:rPr>
          <w:t xml:space="preserve"> de código en el &lt;head&gt; del archivo HTML</w:t>
        </w:r>
      </w:ins>
    </w:p>
    <w:p w14:paraId="5483E50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62F745DE"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4340322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10D21B6E" w14:textId="7E2BDD8F" w:rsidR="00D35152"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73DFC2FD" w14:textId="212A112A" w:rsidR="00433816"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5E12CEE" w14:textId="77777777" w:rsidR="00433816" w:rsidRPr="00032E34"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7730315"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SEGUNDA FORMA:</w:t>
      </w:r>
      <w:r w:rsidRPr="00032E34">
        <w:rPr>
          <w:rFonts w:ascii="Times New Roman" w:eastAsia="Times New Roman" w:hAnsi="Times New Roman" w:cs="Times New Roman"/>
          <w:sz w:val="24"/>
          <w:szCs w:val="24"/>
          <w:lang w:eastAsia="es-CO"/>
        </w:rPr>
        <w:br/>
        <w:t>Agregar la expresión del Media Querie al final del código css:</w:t>
      </w:r>
    </w:p>
    <w:p w14:paraId="424A1857" w14:textId="77777777" w:rsidR="00D35152" w:rsidRDefault="00D35152" w:rsidP="00D35152">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[aquí se añaden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2F94A809"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74FF205B"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7A894103"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7E8FF6F7"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4024AB4"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6F8C7AA"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61108A5D"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5299082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3DB5986" w14:textId="42291B9A"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r w:rsidR="009D6C8A">
        <w:rPr>
          <w:rFonts w:ascii="Consolas" w:eastAsia="Times New Roman" w:hAnsi="Consolas" w:cs="Times New Roman"/>
          <w:color w:val="A7DBF7"/>
          <w:sz w:val="21"/>
          <w:szCs w:val="21"/>
          <w:lang w:eastAsia="es-CO"/>
        </w:rPr>
        <w:t>b</w:t>
      </w:r>
      <w:r w:rsidRPr="00032E34">
        <w:rPr>
          <w:rFonts w:ascii="Consolas" w:eastAsia="Times New Roman" w:hAnsi="Consolas" w:cs="Times New Roman"/>
          <w:color w:val="A7DBF7"/>
          <w:sz w:val="21"/>
          <w:szCs w:val="21"/>
          <w:lang w:eastAsia="es-CO"/>
        </w:rPr>
        <w:t>order-radius: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10645D8"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08B232F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375A93E9"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28E92B7C"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FE29A1E" w14:textId="633F58BF"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103C8E4D" w14:textId="77777777"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77863D3B"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73E7F505" w14:textId="77777777" w:rsidR="00D35152" w:rsidRPr="00C7131E" w:rsidRDefault="00D35152" w:rsidP="00D35152">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4AFB2E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37046E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A7DBF7"/>
          <w:sz w:val="21"/>
          <w:szCs w:val="21"/>
          <w:lang w:val="en-US" w:eastAsia="es-CO"/>
        </w:rPr>
        <w:t>body { </w:t>
      </w:r>
    </w:p>
    <w:p w14:paraId="055BE73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31C26C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0AC80D9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37BF079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3693179A"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43FD506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Pr>
          <w:rFonts w:ascii="Consolas" w:eastAsia="Times New Roman" w:hAnsi="Consolas" w:cs="Times New Roman"/>
          <w:color w:val="A7DBF7"/>
          <w:sz w:val="21"/>
          <w:szCs w:val="21"/>
          <w:lang w:eastAsia="es-CO"/>
        </w:rPr>
        <w:t>b</w:t>
      </w:r>
      <w:r w:rsidRPr="00C7131E">
        <w:rPr>
          <w:rFonts w:ascii="Consolas" w:eastAsia="Times New Roman" w:hAnsi="Consolas" w:cs="Times New Roman"/>
          <w:color w:val="A7DBF7"/>
          <w:sz w:val="21"/>
          <w:szCs w:val="21"/>
          <w:lang w:eastAsia="es-CO"/>
        </w:rPr>
        <w:t>order-radius: 25px;</w:t>
      </w:r>
    </w:p>
    <w:p w14:paraId="68034B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61744889"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50FA43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41B6970"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AA89B8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216403A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4EC130E"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FA3B237"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05F8AF5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06A66E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CFA99C2"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4E9B29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4763D1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711EE66"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5F399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D5459D4"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6806F8CC"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E83A1B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4ADEFF9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00C45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078E7B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95E34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6E0FA307"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EE3B20" w14:textId="77777777" w:rsidR="00D35152" w:rsidRDefault="00D35152" w:rsidP="00D35152">
      <w:pPr>
        <w:pStyle w:val="NormalWeb"/>
        <w:jc w:val="center"/>
      </w:pPr>
    </w:p>
    <w:p w14:paraId="6C5C1838" w14:textId="001DDB8D" w:rsidR="001F1C9E" w:rsidRDefault="001F1C9E" w:rsidP="00D35152">
      <w:pPr>
        <w:pStyle w:val="Ttulo1"/>
      </w:pPr>
    </w:p>
    <w:p w14:paraId="0265C314" w14:textId="77777777" w:rsidR="009D0CE9" w:rsidRDefault="009D0CE9" w:rsidP="009D0CE9">
      <w:pPr>
        <w:pStyle w:val="Ttulo1"/>
      </w:pPr>
      <w:r>
        <w:t>Ajustes responsivos</w:t>
      </w:r>
    </w:p>
    <w:p w14:paraId="14F97605"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413159BE"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Para hacer </w:t>
      </w:r>
      <w:r w:rsidRPr="0089045E">
        <w:rPr>
          <w:sz w:val="24"/>
          <w:szCs w:val="24"/>
        </w:rPr>
        <w:t>img</w:t>
      </w:r>
      <w:r w:rsidRPr="00D15905">
        <w:rPr>
          <w:b w:val="0"/>
          <w:bCs w:val="0"/>
          <w:sz w:val="24"/>
          <w:szCs w:val="24"/>
        </w:rPr>
        <w:t xml:space="preserve">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1D4CAC58"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Como buena práctica poner el </w:t>
      </w:r>
      <w:r w:rsidRPr="0089045E">
        <w:rPr>
          <w:sz w:val="24"/>
          <w:szCs w:val="24"/>
        </w:rPr>
        <w:t>width</w:t>
      </w:r>
      <w:r w:rsidRPr="00D15905">
        <w:rPr>
          <w:b w:val="0"/>
          <w:bCs w:val="0"/>
          <w:sz w:val="24"/>
          <w:szCs w:val="24"/>
        </w:rPr>
        <w:t xml:space="preserve"> y el </w:t>
      </w:r>
      <w:r w:rsidRPr="0089045E">
        <w:rPr>
          <w:sz w:val="24"/>
          <w:szCs w:val="24"/>
        </w:rPr>
        <w:t>height</w:t>
      </w:r>
      <w:r w:rsidRPr="00D15905">
        <w:rPr>
          <w:b w:val="0"/>
          <w:bCs w:val="0"/>
          <w:sz w:val="24"/>
          <w:szCs w:val="24"/>
        </w:rPr>
        <w:t xml:space="preserve"> en </w:t>
      </w:r>
      <w:r w:rsidRPr="0089045E">
        <w:rPr>
          <w:sz w:val="24"/>
          <w:szCs w:val="24"/>
        </w:rPr>
        <w:t>%</w:t>
      </w:r>
      <w:r w:rsidRPr="00D15905">
        <w:rPr>
          <w:b w:val="0"/>
          <w:bCs w:val="0"/>
          <w:sz w:val="24"/>
          <w:szCs w:val="24"/>
        </w:rPr>
        <w:t>, como un 50% o 100%, para tener buenos resultados a la hora de nuestro diseño responsivo</w:t>
      </w:r>
    </w:p>
    <w:p w14:paraId="217C5B40"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3AC57154"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Con la tecla WINDOWS + [PUNTO] Abrimos los emojis en Windows 10.</w:t>
      </w:r>
    </w:p>
    <w:p w14:paraId="43997D81" w14:textId="77777777" w:rsidR="009D0CE9" w:rsidRPr="00D15905" w:rsidRDefault="009D0CE9" w:rsidP="009D0CE9">
      <w:pPr>
        <w:pStyle w:val="Ttulo1"/>
        <w:numPr>
          <w:ilvl w:val="0"/>
          <w:numId w:val="10"/>
        </w:numPr>
        <w:rPr>
          <w:b w:val="0"/>
          <w:bCs w:val="0"/>
          <w:sz w:val="24"/>
          <w:szCs w:val="24"/>
        </w:rPr>
      </w:pPr>
      <w:r>
        <w:rPr>
          <w:b w:val="0"/>
          <w:bCs w:val="0"/>
          <w:sz w:val="24"/>
          <w:szCs w:val="24"/>
        </w:rPr>
        <w:t xml:space="preserve">Para </w:t>
      </w:r>
      <w:r w:rsidRPr="00D15905">
        <w:rPr>
          <w:b w:val="0"/>
          <w:bCs w:val="0"/>
          <w:sz w:val="24"/>
          <w:szCs w:val="24"/>
        </w:rPr>
        <w:t>centrar objetos</w:t>
      </w:r>
      <w:r>
        <w:rPr>
          <w:b w:val="0"/>
          <w:bCs w:val="0"/>
          <w:sz w:val="24"/>
          <w:szCs w:val="24"/>
        </w:rPr>
        <w:t>:</w:t>
      </w:r>
    </w:p>
    <w:p w14:paraId="72709D78" w14:textId="77777777" w:rsidR="009D0CE9" w:rsidRPr="00D15905"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6555FC1A" w14:textId="77777777" w:rsidR="009D0CE9" w:rsidRPr="009D0CE9"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os permite centrar el contenido, como los encabezados, textos, imágenes dentro de párrafos, etc. que están dentro de sus respectivas cajas.</w:t>
      </w:r>
    </w:p>
    <w:p w14:paraId="147C5F6E" w14:textId="2EB566DC" w:rsidR="009D0CE9" w:rsidRDefault="009D0CE9" w:rsidP="00D35152">
      <w:pPr>
        <w:pStyle w:val="Ttulo1"/>
      </w:pPr>
    </w:p>
    <w:p w14:paraId="0037D19B" w14:textId="7870C5F3" w:rsidR="009D0CE9" w:rsidRDefault="009D0CE9" w:rsidP="00D35152">
      <w:pPr>
        <w:pStyle w:val="Ttulo1"/>
      </w:pPr>
    </w:p>
    <w:p w14:paraId="196706A6" w14:textId="2076CA79" w:rsidR="009D0CE9" w:rsidRDefault="009D0CE9" w:rsidP="00D35152">
      <w:pPr>
        <w:pStyle w:val="Ttulo1"/>
      </w:pPr>
    </w:p>
    <w:p w14:paraId="08425854" w14:textId="74435638" w:rsidR="009D0CE9" w:rsidRDefault="009D0CE9" w:rsidP="00D35152">
      <w:pPr>
        <w:pStyle w:val="Ttulo1"/>
      </w:pPr>
    </w:p>
    <w:p w14:paraId="564F9C07" w14:textId="472191C8" w:rsidR="009D0CE9" w:rsidRDefault="009D0CE9" w:rsidP="00D35152">
      <w:pPr>
        <w:pStyle w:val="Ttulo1"/>
      </w:pPr>
    </w:p>
    <w:p w14:paraId="6DE28C4E" w14:textId="272D86B2" w:rsidR="009D0CE9" w:rsidRDefault="009D0CE9" w:rsidP="00D35152">
      <w:pPr>
        <w:pStyle w:val="Ttulo1"/>
      </w:pPr>
    </w:p>
    <w:p w14:paraId="189525F8" w14:textId="2CDE63A0" w:rsidR="009D0CE9" w:rsidRDefault="009D0CE9" w:rsidP="00D35152">
      <w:pPr>
        <w:pStyle w:val="Ttulo1"/>
      </w:pPr>
    </w:p>
    <w:p w14:paraId="6AA0C45E" w14:textId="77777777" w:rsidR="009D0CE9" w:rsidRDefault="009D0CE9" w:rsidP="00D35152">
      <w:pPr>
        <w:pStyle w:val="Ttulo1"/>
      </w:pPr>
    </w:p>
    <w:p w14:paraId="38461BBB" w14:textId="0BF5B637" w:rsidR="00D35152" w:rsidRDefault="00D35152" w:rsidP="00D35152">
      <w:pPr>
        <w:pStyle w:val="Ttulo1"/>
      </w:pPr>
      <w:r>
        <w:t>Media queries con JavaScript</w:t>
      </w:r>
    </w:p>
    <w:p w14:paraId="74A2A75A" w14:textId="77777777" w:rsidR="00D35152" w:rsidRDefault="00D35152" w:rsidP="00D35152">
      <w:pPr>
        <w:pStyle w:val="NormalWeb"/>
      </w:pPr>
      <w:r>
        <w:t>En esta clase aprenderás a implementar media queries con JavaScript, para esto usarás instrucciones como window.matchMedia, console.log -nuevamente-, event, entre otros.</w:t>
      </w:r>
    </w:p>
    <w:p w14:paraId="1EFB2068" w14:textId="77777777" w:rsidR="00D35152" w:rsidRDefault="00D35152" w:rsidP="00D35152">
      <w:pPr>
        <w:pStyle w:val="NormalWeb"/>
      </w:pPr>
      <w:r>
        <w:t>El propósito es que tu menú quede listo para ofrecer una experiencia interactiva y sea flexible en distintos dispositivos, es decir, que sea interactivo y responsivo.</w:t>
      </w:r>
    </w:p>
    <w:p w14:paraId="2317013C" w14:textId="77777777" w:rsidR="00D35152" w:rsidRDefault="00D35152" w:rsidP="00D35152">
      <w:pPr>
        <w:pStyle w:val="NormalWeb"/>
      </w:pPr>
      <w:r>
        <w:t>De forma adicional, aprenderás a agregar y quitar listeners de tus eventos, pues no siempre son la mejor opción en la experiencia de navegación.</w:t>
      </w:r>
    </w:p>
    <w:p w14:paraId="165F36EF" w14:textId="77777777" w:rsidR="00D35152" w:rsidRDefault="00D35152" w:rsidP="00D35152">
      <w:pPr>
        <w:pStyle w:val="NormalWeb"/>
        <w:jc w:val="center"/>
      </w:pPr>
    </w:p>
    <w:p w14:paraId="5DCB2F69" w14:textId="798E012A" w:rsidR="00D35152" w:rsidRDefault="00D35152" w:rsidP="00D35152">
      <w:pPr>
        <w:pStyle w:val="NormalWeb"/>
        <w:jc w:val="center"/>
      </w:pPr>
      <w:r>
        <w:rPr>
          <w:noProof/>
        </w:rPr>
        <w:drawing>
          <wp:inline distT="0" distB="0" distL="0" distR="0" wp14:anchorId="57CFA11E" wp14:editId="311E2F14">
            <wp:extent cx="5612130" cy="51511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5151120"/>
                    </a:xfrm>
                    <a:prstGeom prst="rect">
                      <a:avLst/>
                    </a:prstGeom>
                  </pic:spPr>
                </pic:pic>
              </a:graphicData>
            </a:graphic>
          </wp:inline>
        </w:drawing>
      </w:r>
    </w:p>
    <w:p w14:paraId="3ADBDECA" w14:textId="77777777" w:rsidR="00D35152" w:rsidRDefault="00D35152" w:rsidP="00D35152">
      <w:pPr>
        <w:pStyle w:val="Ttulo1"/>
      </w:pPr>
    </w:p>
    <w:p w14:paraId="48807B93" w14:textId="77777777" w:rsidR="00D35152" w:rsidRPr="00267D04" w:rsidRDefault="00D35152" w:rsidP="00D35152">
      <w:pPr>
        <w:spacing w:before="100" w:beforeAutospacing="1" w:after="100" w:afterAutospacing="1" w:line="240" w:lineRule="auto"/>
        <w:jc w:val="center"/>
        <w:rPr>
          <w:rFonts w:ascii="Times New Roman" w:hAnsi="Times New Roman" w:cs="Times New Roman"/>
          <w:sz w:val="24"/>
          <w:szCs w:val="24"/>
        </w:rPr>
      </w:pPr>
    </w:p>
    <w:p w14:paraId="47F5972D" w14:textId="77777777" w:rsidR="00D35152" w:rsidRDefault="00D35152" w:rsidP="00D35152">
      <w:pPr>
        <w:pStyle w:val="Ttulo1"/>
      </w:pPr>
      <w:r>
        <w:t>Animaciones y transiciones</w:t>
      </w:r>
    </w:p>
    <w:p w14:paraId="33B56EEB" w14:textId="77777777" w:rsidR="00D35152" w:rsidRDefault="00D35152" w:rsidP="00D35152">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526CF17B" w14:textId="77777777" w:rsidR="00D35152" w:rsidRPr="00F0608F" w:rsidRDefault="00D35152" w:rsidP="00D35152">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fadeIn {</w:t>
      </w:r>
    </w:p>
    <w:p w14:paraId="3878D9CB"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0F481F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CFFB4D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58C9F2C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56737F21"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27E0EFB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7B598B22" w14:textId="77777777" w:rsidR="00D35152" w:rsidRPr="00F0608F" w:rsidRDefault="00D35152" w:rsidP="00D35152">
      <w:pPr>
        <w:pStyle w:val="HTMLconformatoprevio"/>
        <w:rPr>
          <w:rStyle w:val="CdigoHTML"/>
          <w:lang w:val="en-US"/>
        </w:rPr>
      </w:pPr>
      <w:r w:rsidRPr="00F0608F">
        <w:rPr>
          <w:rStyle w:val="CdigoHTML"/>
          <w:lang w:val="en-US"/>
        </w:rPr>
        <w:t>}</w:t>
      </w:r>
    </w:p>
    <w:p w14:paraId="353B8C04" w14:textId="77777777" w:rsidR="00D35152" w:rsidRPr="00F0608F" w:rsidRDefault="00D35152" w:rsidP="00D35152">
      <w:pPr>
        <w:pStyle w:val="HTMLconformatoprevio"/>
        <w:rPr>
          <w:rStyle w:val="CdigoHTML"/>
          <w:lang w:val="en-US"/>
        </w:rPr>
      </w:pPr>
    </w:p>
    <w:p w14:paraId="48774840"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231B8E1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73264C09"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1F3FED02" w14:textId="77777777" w:rsidR="00D35152" w:rsidRPr="000029EA" w:rsidRDefault="00D35152" w:rsidP="00D35152">
      <w:pPr>
        <w:pStyle w:val="HTMLconformatoprevio"/>
        <w:rPr>
          <w:rStyle w:val="CdigoHTML"/>
          <w:lang w:val="en-US"/>
        </w:rPr>
      </w:pPr>
      <w:r w:rsidRPr="00F0608F">
        <w:rPr>
          <w:rStyle w:val="CdigoHTML"/>
          <w:lang w:val="en-US"/>
        </w:rPr>
        <w:t xml:space="preserve">        </w:t>
      </w:r>
      <w:r w:rsidRPr="000029EA">
        <w:rPr>
          <w:rStyle w:val="hljs-attribute"/>
          <w:lang w:val="en-US"/>
        </w:rPr>
        <w:t>animation-fill-mode</w:t>
      </w:r>
      <w:r w:rsidRPr="000029EA">
        <w:rPr>
          <w:rStyle w:val="CdigoHTML"/>
          <w:lang w:val="en-US"/>
        </w:rPr>
        <w:t xml:space="preserve">: </w:t>
      </w:r>
      <w:r w:rsidRPr="000029EA">
        <w:rPr>
          <w:rStyle w:val="hljs-number"/>
          <w:lang w:val="en-US"/>
        </w:rPr>
        <w:t>4s</w:t>
      </w:r>
      <w:r w:rsidRPr="000029EA">
        <w:rPr>
          <w:rStyle w:val="CdigoHTML"/>
          <w:lang w:val="en-US"/>
        </w:rPr>
        <w:t>;</w:t>
      </w:r>
    </w:p>
    <w:p w14:paraId="72742364" w14:textId="77777777" w:rsidR="00D35152" w:rsidRDefault="00D35152" w:rsidP="00D35152">
      <w:pPr>
        <w:pStyle w:val="HTMLconformatoprevio"/>
        <w:rPr>
          <w:rStyle w:val="CdigoHTML"/>
        </w:rPr>
      </w:pPr>
      <w:r>
        <w:rPr>
          <w:rStyle w:val="CdigoHTML"/>
        </w:rPr>
        <w:t>}</w:t>
      </w:r>
    </w:p>
    <w:p w14:paraId="6C7E9FF9" w14:textId="77777777" w:rsidR="00D35152" w:rsidRDefault="00D35152" w:rsidP="00D35152">
      <w:pPr>
        <w:pStyle w:val="NormalWeb"/>
      </w:pPr>
      <w:r>
        <w:t xml:space="preserve">No olvides repetir los atributos de animación o transiciones utilizando el prefijo </w:t>
      </w:r>
      <w:r>
        <w:rPr>
          <w:rStyle w:val="CdigoHTML"/>
        </w:rPr>
        <w:t>-webkit-</w:t>
      </w:r>
      <w:r>
        <w:t>:</w:t>
      </w:r>
    </w:p>
    <w:p w14:paraId="50CBFBFB"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3C8EB502"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49C2EB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fadeIn;</w:t>
      </w:r>
    </w:p>
    <w:p w14:paraId="55E40FB7"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293BD24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76FE856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1D5055DA"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DFA3DE0" w14:textId="77777777" w:rsidR="00D35152" w:rsidRDefault="00D35152" w:rsidP="00D35152">
      <w:pPr>
        <w:pStyle w:val="HTMLconformatoprevio"/>
        <w:rPr>
          <w:rStyle w:val="CdigoHTML"/>
        </w:rPr>
      </w:pPr>
      <w:r>
        <w:rPr>
          <w:rStyle w:val="CdigoHTML"/>
        </w:rPr>
        <w:t>}</w:t>
      </w:r>
    </w:p>
    <w:p w14:paraId="74247E42" w14:textId="77777777" w:rsidR="00D35152" w:rsidRPr="00E30DA9" w:rsidRDefault="00D35152" w:rsidP="00D35152">
      <w:pPr>
        <w:rPr>
          <w:rFonts w:ascii="Times New Roman" w:hAnsi="Times New Roman" w:cs="Times New Roman"/>
          <w:b/>
          <w:bCs/>
          <w:i/>
          <w:iCs/>
          <w:sz w:val="48"/>
          <w:szCs w:val="48"/>
        </w:rPr>
      </w:pPr>
    </w:p>
    <w:p w14:paraId="370C998C" w14:textId="77777777" w:rsidR="00D35152" w:rsidRPr="00762AD5" w:rsidRDefault="00D35152" w:rsidP="00D35152">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54" w:tgtFrame="_blank" w:history="1">
        <w:r w:rsidRPr="00762AD5">
          <w:rPr>
            <w:rStyle w:val="Hipervnculo"/>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0827C545" w14:textId="54558F28" w:rsidR="00975DDE" w:rsidRDefault="00975DDE" w:rsidP="00975DDE">
      <w:pPr>
        <w:pStyle w:val="NormalWeb"/>
        <w:rPr>
          <w:sz w:val="48"/>
          <w:szCs w:val="48"/>
        </w:rPr>
      </w:pPr>
    </w:p>
    <w:p w14:paraId="12602F0B" w14:textId="0EF962A9" w:rsidR="00D35152" w:rsidRDefault="00D35152" w:rsidP="00975DDE">
      <w:pPr>
        <w:pStyle w:val="NormalWeb"/>
        <w:rPr>
          <w:sz w:val="48"/>
          <w:szCs w:val="48"/>
        </w:rPr>
      </w:pPr>
    </w:p>
    <w:p w14:paraId="104AA093" w14:textId="77777777" w:rsidR="00D35152" w:rsidRDefault="00D35152" w:rsidP="00975DDE">
      <w:pPr>
        <w:pStyle w:val="NormalWeb"/>
        <w:rPr>
          <w:sz w:val="48"/>
          <w:szCs w:val="48"/>
        </w:rPr>
      </w:pPr>
    </w:p>
    <w:p w14:paraId="78C78ECD" w14:textId="77777777" w:rsidR="00975DDE" w:rsidRDefault="00975DDE" w:rsidP="00975DDE">
      <w:pPr>
        <w:pStyle w:val="NormalWeb"/>
        <w:rPr>
          <w:b/>
          <w:bCs/>
          <w:sz w:val="48"/>
          <w:szCs w:val="48"/>
        </w:rPr>
      </w:pPr>
      <w:r>
        <w:rPr>
          <w:b/>
          <w:bCs/>
          <w:sz w:val="48"/>
          <w:szCs w:val="48"/>
        </w:rPr>
        <w:t>Accesibilidad.</w:t>
      </w:r>
    </w:p>
    <w:p w14:paraId="1ABE4B28" w14:textId="77777777" w:rsidR="00975DDE" w:rsidRDefault="00975DDE" w:rsidP="00975DDE">
      <w:pPr>
        <w:pStyle w:val="NormalWeb"/>
        <w:rPr>
          <w:b/>
          <w:bCs/>
          <w:sz w:val="48"/>
          <w:szCs w:val="48"/>
        </w:rPr>
      </w:pPr>
    </w:p>
    <w:p w14:paraId="1155FA9A" w14:textId="77777777" w:rsidR="00975DDE" w:rsidRDefault="00975DDE" w:rsidP="00975DDE">
      <w:pPr>
        <w:pStyle w:val="NormalWeb"/>
        <w:rPr>
          <w:b/>
          <w:bCs/>
          <w:sz w:val="36"/>
          <w:szCs w:val="36"/>
        </w:rPr>
      </w:pPr>
      <w:r>
        <w:rPr>
          <w:b/>
          <w:bCs/>
          <w:sz w:val="36"/>
          <w:szCs w:val="36"/>
        </w:rPr>
        <w:t>Semántica.</w:t>
      </w:r>
    </w:p>
    <w:p w14:paraId="2A7B9AD9" w14:textId="77777777" w:rsidR="00975DDE" w:rsidRDefault="00975DDE" w:rsidP="00975DDE">
      <w:pPr>
        <w:pStyle w:val="NormalWeb"/>
      </w:pPr>
      <w:r>
        <w:t xml:space="preserve">En nuestros proyectos será muy importante llevar la semántica de nuestros elementos HTML. Aquí podremos consultar la </w:t>
      </w:r>
      <w:hyperlink r:id="rId155" w:tgtFrame="_blank" w:history="1">
        <w:r>
          <w:rPr>
            <w:rStyle w:val="Hipervnculo"/>
          </w:rPr>
          <w:t>Tabla Periódica para HTML</w:t>
        </w:r>
      </w:hyperlink>
      <w:r>
        <w:t xml:space="preserve"> para que tener más contexto y mayor accesibilidad a la documentación en cuanto a semántica o todas las etiquetas existentes.</w:t>
      </w:r>
    </w:p>
    <w:p w14:paraId="62F03372" w14:textId="77777777" w:rsidR="00975DDE" w:rsidRDefault="00975DDE" w:rsidP="00975DDE">
      <w:pPr>
        <w:pStyle w:val="NormalWeb"/>
      </w:pPr>
    </w:p>
    <w:p w14:paraId="33F29A98" w14:textId="77777777" w:rsidR="00975DDE" w:rsidRDefault="00975DDE" w:rsidP="00975DDE">
      <w:pPr>
        <w:pStyle w:val="NormalWeb"/>
        <w:rPr>
          <w:b/>
          <w:bCs/>
          <w:sz w:val="36"/>
          <w:szCs w:val="36"/>
        </w:rPr>
      </w:pPr>
      <w:r>
        <w:rPr>
          <w:b/>
          <w:bCs/>
          <w:sz w:val="36"/>
          <w:szCs w:val="36"/>
        </w:rPr>
        <w:t>Textos.</w:t>
      </w:r>
    </w:p>
    <w:p w14:paraId="7D218E8F" w14:textId="568CB6CE" w:rsidR="00975DDE" w:rsidRDefault="00975DDE" w:rsidP="00975DDE">
      <w:pPr>
        <w:pStyle w:val="NormalWeb"/>
        <w:rPr>
          <w:b/>
          <w:bCs/>
        </w:rPr>
      </w:pPr>
      <w:r>
        <w:t xml:space="preserve">Se recomienda fuertemente usar medidas relativas como rem, para poder incrementar el tamaño del texto para personas con visibilidad disminuida. Las opciones de navegador que cambian el tamaño de las fuentes no funcionan cuando las fuentes de html en el texto están en pixeles (px). Usar medidas relativas nos ayudara a que el texto escale de una manera mucho </w:t>
      </w:r>
      <w:r w:rsidR="00DE415D">
        <w:t>más</w:t>
      </w:r>
      <w:r>
        <w:t xml:space="preserve"> adaptativa a todos los tamaños. </w:t>
      </w:r>
      <w:r>
        <w:rPr>
          <w:b/>
          <w:bCs/>
        </w:rPr>
        <w:t>Importante uso de rem.</w:t>
      </w:r>
    </w:p>
    <w:p w14:paraId="0B66FFE2" w14:textId="77777777" w:rsidR="00975DDE" w:rsidRDefault="00975DDE" w:rsidP="00975DDE">
      <w:pPr>
        <w:pStyle w:val="NormalWeb"/>
        <w:rPr>
          <w:b/>
          <w:bCs/>
        </w:rPr>
      </w:pPr>
    </w:p>
    <w:p w14:paraId="0973455D" w14:textId="77777777" w:rsidR="00975DDE" w:rsidRDefault="00975DDE" w:rsidP="00975DDE">
      <w:pPr>
        <w:pStyle w:val="NormalWeb"/>
        <w:tabs>
          <w:tab w:val="left" w:pos="3240"/>
        </w:tabs>
        <w:rPr>
          <w:b/>
          <w:bCs/>
          <w:sz w:val="36"/>
          <w:szCs w:val="36"/>
        </w:rPr>
      </w:pPr>
      <w:r>
        <w:rPr>
          <w:b/>
          <w:bCs/>
          <w:sz w:val="36"/>
          <w:szCs w:val="36"/>
        </w:rPr>
        <w:t>Labels, alt y title.</w:t>
      </w:r>
      <w:r>
        <w:rPr>
          <w:b/>
          <w:bCs/>
          <w:sz w:val="36"/>
          <w:szCs w:val="36"/>
        </w:rPr>
        <w:tab/>
      </w:r>
    </w:p>
    <w:p w14:paraId="2638C678" w14:textId="77777777" w:rsidR="00975DDE" w:rsidRDefault="00975DDE" w:rsidP="00975DDE">
      <w:pPr>
        <w:pStyle w:val="NormalWeb"/>
        <w:tabs>
          <w:tab w:val="left" w:pos="3240"/>
        </w:tabs>
      </w:pPr>
      <w:r>
        <w:t xml:space="preserve">En la creación de formularios es importante el uso de la etiqueta </w:t>
      </w:r>
      <w:r>
        <w:rPr>
          <w:b/>
          <w:bCs/>
        </w:rPr>
        <w:t xml:space="preserve">&lt;label&gt; </w:t>
      </w:r>
      <w:r>
        <w:t xml:space="preserve">como contenedor de mi input y mi span ya que de esta manera el navegador ayudara a hacer un </w:t>
      </w:r>
      <w:r>
        <w:rPr>
          <w:i/>
          <w:iCs/>
        </w:rPr>
        <w:t>autofocus</w:t>
      </w:r>
      <w:r>
        <w:t xml:space="preserve"> al input al momento en que de clic sobre mi label. No olvidar también siempre usar la propiedad </w:t>
      </w:r>
      <w:r>
        <w:rPr>
          <w:b/>
          <w:bCs/>
        </w:rPr>
        <w:t xml:space="preserve">alt=”” </w:t>
      </w:r>
      <w:r>
        <w:t>en la etiqueta img como tema importante de accesibilidad.</w:t>
      </w:r>
    </w:p>
    <w:p w14:paraId="6B22C095" w14:textId="27B00F7D" w:rsidR="00975DDE" w:rsidRDefault="00975DDE" w:rsidP="00975DDE">
      <w:pPr>
        <w:pStyle w:val="NormalWeb"/>
        <w:tabs>
          <w:tab w:val="left" w:pos="3240"/>
        </w:tabs>
      </w:pPr>
      <w:r>
        <w:t xml:space="preserve">Por último, existe la propiedad </w:t>
      </w:r>
      <w:r>
        <w:rPr>
          <w:b/>
          <w:bCs/>
        </w:rPr>
        <w:t xml:space="preserve">title=”” </w:t>
      </w:r>
      <w:r>
        <w:t xml:space="preserve">que se la puedo añadir a etiquetas </w:t>
      </w:r>
      <w:r>
        <w:rPr>
          <w:b/>
          <w:bCs/>
        </w:rPr>
        <w:t xml:space="preserve">&lt;a&gt; &lt;img&gt; </w:t>
      </w:r>
      <w:r>
        <w:t xml:space="preserve">que lo que me permite es que cuando ubique mi cursor sobre la imagen o ya sea un link me muestre ese </w:t>
      </w:r>
      <w:r w:rsidR="00FA7BB7">
        <w:rPr>
          <w:i/>
          <w:iCs/>
        </w:rPr>
        <w:t>título</w:t>
      </w:r>
      <w:r>
        <w:t xml:space="preserve"> que he asignado. </w:t>
      </w:r>
    </w:p>
    <w:p w14:paraId="2F430FE9" w14:textId="6C0A3865" w:rsidR="00975DDE" w:rsidRDefault="00975DDE" w:rsidP="00975DDE">
      <w:pPr>
        <w:pStyle w:val="NormalWeb"/>
        <w:tabs>
          <w:tab w:val="left" w:pos="3240"/>
        </w:tabs>
        <w:jc w:val="center"/>
      </w:pPr>
      <w:r>
        <w:rPr>
          <w:noProof/>
        </w:rPr>
        <w:drawing>
          <wp:inline distT="0" distB="0" distL="0" distR="0" wp14:anchorId="41B58BD3" wp14:editId="6B210002">
            <wp:extent cx="1752600" cy="9429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52600" cy="942975"/>
                    </a:xfrm>
                    <a:prstGeom prst="rect">
                      <a:avLst/>
                    </a:prstGeom>
                    <a:noFill/>
                    <a:ln>
                      <a:noFill/>
                    </a:ln>
                  </pic:spPr>
                </pic:pic>
              </a:graphicData>
            </a:graphic>
          </wp:inline>
        </w:drawing>
      </w:r>
    </w:p>
    <w:p w14:paraId="3AC63A2E" w14:textId="77777777" w:rsidR="00975DDE" w:rsidRDefault="00975DDE" w:rsidP="00975DDE">
      <w:pPr>
        <w:pStyle w:val="NormalWeb"/>
        <w:tabs>
          <w:tab w:val="left" w:pos="3240"/>
        </w:tabs>
        <w:jc w:val="center"/>
        <w:rPr>
          <w:b/>
          <w:bCs/>
          <w:sz w:val="48"/>
          <w:szCs w:val="48"/>
        </w:rPr>
      </w:pPr>
      <w:r>
        <w:rPr>
          <w:b/>
          <w:bCs/>
          <w:sz w:val="48"/>
          <w:szCs w:val="48"/>
          <w:highlight w:val="yellow"/>
        </w:rPr>
        <w:lastRenderedPageBreak/>
        <w:t>Q &amp;A IMPORTANTES.</w:t>
      </w:r>
    </w:p>
    <w:p w14:paraId="61B2DD10" w14:textId="0FC411C7" w:rsidR="00975DDE" w:rsidRDefault="00975DDE" w:rsidP="00975DDE">
      <w:pPr>
        <w:pStyle w:val="NormalWeb"/>
        <w:tabs>
          <w:tab w:val="left" w:pos="3240"/>
        </w:tabs>
        <w:jc w:val="center"/>
      </w:pPr>
      <w:r>
        <w:rPr>
          <w:noProof/>
        </w:rPr>
        <w:drawing>
          <wp:inline distT="0" distB="0" distL="0" distR="0" wp14:anchorId="6CC1FAF0" wp14:editId="5E737E60">
            <wp:extent cx="5612130" cy="1905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57">
                      <a:extLst>
                        <a:ext uri="{28A0092B-C50C-407E-A947-70E740481C1C}">
                          <a14:useLocalDpi xmlns:a14="http://schemas.microsoft.com/office/drawing/2010/main" val="0"/>
                        </a:ext>
                      </a:extLst>
                    </a:blip>
                    <a:srcRect b="84093"/>
                    <a:stretch>
                      <a:fillRect/>
                    </a:stretch>
                  </pic:blipFill>
                  <pic:spPr bwMode="auto">
                    <a:xfrm>
                      <a:off x="0" y="0"/>
                      <a:ext cx="5612130" cy="190500"/>
                    </a:xfrm>
                    <a:prstGeom prst="rect">
                      <a:avLst/>
                    </a:prstGeom>
                    <a:noFill/>
                    <a:ln>
                      <a:noFill/>
                    </a:ln>
                  </pic:spPr>
                </pic:pic>
              </a:graphicData>
            </a:graphic>
          </wp:inline>
        </w:drawing>
      </w:r>
    </w:p>
    <w:p w14:paraId="25D78D4D" w14:textId="17D85D53" w:rsidR="00975DDE" w:rsidRDefault="00975DDE" w:rsidP="00975DDE">
      <w:pPr>
        <w:pStyle w:val="NormalWeb"/>
        <w:tabs>
          <w:tab w:val="left" w:pos="3240"/>
        </w:tabs>
        <w:jc w:val="center"/>
      </w:pPr>
      <w:r>
        <w:rPr>
          <w:noProof/>
        </w:rPr>
        <w:drawing>
          <wp:inline distT="0" distB="0" distL="0" distR="0" wp14:anchorId="68C4A87E" wp14:editId="5C05E856">
            <wp:extent cx="6143625" cy="514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57">
                      <a:extLst>
                        <a:ext uri="{28A0092B-C50C-407E-A947-70E740481C1C}">
                          <a14:useLocalDpi xmlns:a14="http://schemas.microsoft.com/office/drawing/2010/main" val="0"/>
                        </a:ext>
                      </a:extLst>
                    </a:blip>
                    <a:srcRect t="41357" b="25240"/>
                    <a:stretch>
                      <a:fillRect/>
                    </a:stretch>
                  </pic:blipFill>
                  <pic:spPr bwMode="auto">
                    <a:xfrm>
                      <a:off x="0" y="0"/>
                      <a:ext cx="6143625" cy="514350"/>
                    </a:xfrm>
                    <a:prstGeom prst="rect">
                      <a:avLst/>
                    </a:prstGeom>
                    <a:noFill/>
                    <a:ln>
                      <a:noFill/>
                    </a:ln>
                  </pic:spPr>
                </pic:pic>
              </a:graphicData>
            </a:graphic>
          </wp:inline>
        </w:drawing>
      </w:r>
    </w:p>
    <w:p w14:paraId="59547852" w14:textId="06C2A273" w:rsidR="00975DDE" w:rsidRDefault="00975DDE" w:rsidP="00975DDE">
      <w:pPr>
        <w:pStyle w:val="NormalWeb"/>
        <w:tabs>
          <w:tab w:val="left" w:pos="3240"/>
        </w:tabs>
        <w:jc w:val="center"/>
      </w:pPr>
      <w:r>
        <w:rPr>
          <w:noProof/>
        </w:rPr>
        <w:drawing>
          <wp:inline distT="0" distB="0" distL="0" distR="0" wp14:anchorId="5B80EBC6" wp14:editId="1B863597">
            <wp:extent cx="5612130" cy="2095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58">
                      <a:extLst>
                        <a:ext uri="{28A0092B-C50C-407E-A947-70E740481C1C}">
                          <a14:useLocalDpi xmlns:a14="http://schemas.microsoft.com/office/drawing/2010/main" val="0"/>
                        </a:ext>
                      </a:extLst>
                    </a:blip>
                    <a:srcRect b="79167"/>
                    <a:stretch>
                      <a:fillRect/>
                    </a:stretch>
                  </pic:blipFill>
                  <pic:spPr bwMode="auto">
                    <a:xfrm>
                      <a:off x="0" y="0"/>
                      <a:ext cx="5612130" cy="209550"/>
                    </a:xfrm>
                    <a:prstGeom prst="rect">
                      <a:avLst/>
                    </a:prstGeom>
                    <a:noFill/>
                    <a:ln>
                      <a:noFill/>
                    </a:ln>
                  </pic:spPr>
                </pic:pic>
              </a:graphicData>
            </a:graphic>
          </wp:inline>
        </w:drawing>
      </w:r>
    </w:p>
    <w:p w14:paraId="1898C838" w14:textId="0668EA09" w:rsidR="00975DDE" w:rsidRDefault="00975DDE" w:rsidP="00975DDE">
      <w:pPr>
        <w:pStyle w:val="NormalWeb"/>
        <w:tabs>
          <w:tab w:val="left" w:pos="3240"/>
        </w:tabs>
        <w:jc w:val="center"/>
      </w:pPr>
      <w:r>
        <w:rPr>
          <w:noProof/>
        </w:rPr>
        <w:drawing>
          <wp:inline distT="0" distB="0" distL="0" distR="0" wp14:anchorId="7BE1EA63" wp14:editId="36148846">
            <wp:extent cx="6115050" cy="399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58">
                      <a:extLst>
                        <a:ext uri="{28A0092B-C50C-407E-A947-70E740481C1C}">
                          <a14:useLocalDpi xmlns:a14="http://schemas.microsoft.com/office/drawing/2010/main" val="0"/>
                        </a:ext>
                      </a:extLst>
                    </a:blip>
                    <a:srcRect t="60606"/>
                    <a:stretch>
                      <a:fillRect/>
                    </a:stretch>
                  </pic:blipFill>
                  <pic:spPr bwMode="auto">
                    <a:xfrm>
                      <a:off x="0" y="0"/>
                      <a:ext cx="6115050" cy="399415"/>
                    </a:xfrm>
                    <a:prstGeom prst="rect">
                      <a:avLst/>
                    </a:prstGeom>
                    <a:noFill/>
                    <a:ln>
                      <a:noFill/>
                    </a:ln>
                  </pic:spPr>
                </pic:pic>
              </a:graphicData>
            </a:graphic>
          </wp:inline>
        </w:drawing>
      </w:r>
    </w:p>
    <w:p w14:paraId="3845CB6F" w14:textId="55B1CE62" w:rsidR="00975DDE" w:rsidRDefault="00975DDE" w:rsidP="00975DDE">
      <w:pPr>
        <w:pStyle w:val="NormalWeb"/>
        <w:tabs>
          <w:tab w:val="left" w:pos="3240"/>
        </w:tabs>
        <w:jc w:val="center"/>
      </w:pPr>
      <w:r>
        <w:rPr>
          <w:noProof/>
        </w:rPr>
        <w:drawing>
          <wp:inline distT="0" distB="0" distL="0" distR="0" wp14:anchorId="24E9C18A" wp14:editId="4BA483FC">
            <wp:extent cx="6048375" cy="7073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59">
                      <a:extLst>
                        <a:ext uri="{28A0092B-C50C-407E-A947-70E740481C1C}">
                          <a14:useLocalDpi xmlns:a14="http://schemas.microsoft.com/office/drawing/2010/main" val="0"/>
                        </a:ext>
                      </a:extLst>
                    </a:blip>
                    <a:srcRect b="50636"/>
                    <a:stretch>
                      <a:fillRect/>
                    </a:stretch>
                  </pic:blipFill>
                  <pic:spPr bwMode="auto">
                    <a:xfrm>
                      <a:off x="0" y="0"/>
                      <a:ext cx="6048375" cy="707390"/>
                    </a:xfrm>
                    <a:prstGeom prst="rect">
                      <a:avLst/>
                    </a:prstGeom>
                    <a:noFill/>
                    <a:ln>
                      <a:noFill/>
                    </a:ln>
                  </pic:spPr>
                </pic:pic>
              </a:graphicData>
            </a:graphic>
          </wp:inline>
        </w:drawing>
      </w:r>
    </w:p>
    <w:p w14:paraId="689A38EA" w14:textId="15B6FB31" w:rsidR="00975DDE" w:rsidRDefault="00975DDE" w:rsidP="00975DDE">
      <w:pPr>
        <w:pStyle w:val="NormalWeb"/>
        <w:tabs>
          <w:tab w:val="left" w:pos="3240"/>
        </w:tabs>
        <w:jc w:val="center"/>
      </w:pPr>
      <w:r>
        <w:rPr>
          <w:noProof/>
        </w:rPr>
        <w:drawing>
          <wp:inline distT="0" distB="0" distL="0" distR="0" wp14:anchorId="36B2A26D" wp14:editId="4EFF2746">
            <wp:extent cx="6019800" cy="771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0">
                      <a:extLst>
                        <a:ext uri="{28A0092B-C50C-407E-A947-70E740481C1C}">
                          <a14:useLocalDpi xmlns:a14="http://schemas.microsoft.com/office/drawing/2010/main" val="0"/>
                        </a:ext>
                      </a:extLst>
                    </a:blip>
                    <a:srcRect b="51933"/>
                    <a:stretch>
                      <a:fillRect/>
                    </a:stretch>
                  </pic:blipFill>
                  <pic:spPr bwMode="auto">
                    <a:xfrm>
                      <a:off x="0" y="0"/>
                      <a:ext cx="6019800" cy="771525"/>
                    </a:xfrm>
                    <a:prstGeom prst="rect">
                      <a:avLst/>
                    </a:prstGeom>
                    <a:noFill/>
                    <a:ln>
                      <a:noFill/>
                    </a:ln>
                  </pic:spPr>
                </pic:pic>
              </a:graphicData>
            </a:graphic>
          </wp:inline>
        </w:drawing>
      </w:r>
    </w:p>
    <w:p w14:paraId="7F864FCE" w14:textId="06B80A79" w:rsidR="00975DDE" w:rsidRDefault="00975DDE" w:rsidP="00975DDE">
      <w:pPr>
        <w:pStyle w:val="NormalWeb"/>
        <w:tabs>
          <w:tab w:val="left" w:pos="3240"/>
        </w:tabs>
        <w:jc w:val="center"/>
      </w:pPr>
      <w:r>
        <w:rPr>
          <w:noProof/>
        </w:rPr>
        <w:drawing>
          <wp:inline distT="0" distB="0" distL="0" distR="0" wp14:anchorId="7E0DFA86" wp14:editId="6438E1D8">
            <wp:extent cx="6086475" cy="570865"/>
            <wp:effectExtent l="0" t="0" r="952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61">
                      <a:extLst>
                        <a:ext uri="{28A0092B-C50C-407E-A947-70E740481C1C}">
                          <a14:useLocalDpi xmlns:a14="http://schemas.microsoft.com/office/drawing/2010/main" val="0"/>
                        </a:ext>
                      </a:extLst>
                    </a:blip>
                    <a:srcRect b="62569"/>
                    <a:stretch>
                      <a:fillRect/>
                    </a:stretch>
                  </pic:blipFill>
                  <pic:spPr bwMode="auto">
                    <a:xfrm>
                      <a:off x="0" y="0"/>
                      <a:ext cx="6086475" cy="570865"/>
                    </a:xfrm>
                    <a:prstGeom prst="rect">
                      <a:avLst/>
                    </a:prstGeom>
                    <a:noFill/>
                    <a:ln>
                      <a:noFill/>
                    </a:ln>
                  </pic:spPr>
                </pic:pic>
              </a:graphicData>
            </a:graphic>
          </wp:inline>
        </w:drawing>
      </w:r>
    </w:p>
    <w:p w14:paraId="5EB09A21" w14:textId="6B5B571E" w:rsidR="00975DDE" w:rsidRDefault="00975DDE" w:rsidP="00975DDE">
      <w:pPr>
        <w:pStyle w:val="NormalWeb"/>
        <w:tabs>
          <w:tab w:val="left" w:pos="3240"/>
        </w:tabs>
        <w:jc w:val="center"/>
      </w:pPr>
      <w:r>
        <w:rPr>
          <w:noProof/>
        </w:rPr>
        <w:drawing>
          <wp:inline distT="0" distB="0" distL="0" distR="0" wp14:anchorId="7950D918" wp14:editId="64D94E5C">
            <wp:extent cx="6038850" cy="6591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62">
                      <a:extLst>
                        <a:ext uri="{28A0092B-C50C-407E-A947-70E740481C1C}">
                          <a14:useLocalDpi xmlns:a14="http://schemas.microsoft.com/office/drawing/2010/main" val="0"/>
                        </a:ext>
                      </a:extLst>
                    </a:blip>
                    <a:srcRect b="61792"/>
                    <a:stretch>
                      <a:fillRect/>
                    </a:stretch>
                  </pic:blipFill>
                  <pic:spPr bwMode="auto">
                    <a:xfrm>
                      <a:off x="0" y="0"/>
                      <a:ext cx="6038850" cy="659130"/>
                    </a:xfrm>
                    <a:prstGeom prst="rect">
                      <a:avLst/>
                    </a:prstGeom>
                    <a:noFill/>
                    <a:ln>
                      <a:noFill/>
                    </a:ln>
                  </pic:spPr>
                </pic:pic>
              </a:graphicData>
            </a:graphic>
          </wp:inline>
        </w:drawing>
      </w:r>
    </w:p>
    <w:p w14:paraId="3815CD6A" w14:textId="6E12BEE2" w:rsidR="00975DDE" w:rsidRDefault="00975DDE" w:rsidP="00975DDE">
      <w:pPr>
        <w:pStyle w:val="NormalWeb"/>
        <w:tabs>
          <w:tab w:val="left" w:pos="3240"/>
        </w:tabs>
        <w:jc w:val="center"/>
      </w:pPr>
      <w:r>
        <w:rPr>
          <w:noProof/>
        </w:rPr>
        <w:drawing>
          <wp:inline distT="0" distB="0" distL="0" distR="0" wp14:anchorId="2DA555A5" wp14:editId="41751A17">
            <wp:extent cx="5991225" cy="162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14:paraId="1C905D23" w14:textId="77777777" w:rsidR="00A516FD" w:rsidRDefault="00A516FD" w:rsidP="00D35152">
      <w:pPr>
        <w:pStyle w:val="NormalWeb"/>
      </w:pPr>
    </w:p>
    <w:p w14:paraId="199011BE" w14:textId="77777777" w:rsidR="0074090E" w:rsidRDefault="0074090E" w:rsidP="00D35152">
      <w:pPr>
        <w:pStyle w:val="NormalWeb"/>
      </w:pPr>
    </w:p>
    <w:p w14:paraId="172CB92A" w14:textId="163565D3" w:rsidR="00D35152" w:rsidRDefault="00D35152" w:rsidP="00D35152">
      <w:pPr>
        <w:pStyle w:val="NormalWeb"/>
      </w:pPr>
      <w:r>
        <w:t>¿Con qué propiedad puedo darle tamaño a fuentes de íconos? Font-size</w:t>
      </w:r>
    </w:p>
    <w:p w14:paraId="29C83575" w14:textId="77777777" w:rsidR="00D35152" w:rsidRDefault="00D35152" w:rsidP="00D35152">
      <w:pPr>
        <w:pStyle w:val="NormalWeb"/>
      </w:pPr>
      <w:r>
        <w:t>¿Cómo se le dice a un teléfono en modo vertical? Portrait</w:t>
      </w:r>
    </w:p>
    <w:p w14:paraId="00B7A200" w14:textId="77777777" w:rsidR="00D35152" w:rsidRDefault="00D35152" w:rsidP="00D35152">
      <w:pPr>
        <w:pStyle w:val="NormalWeb"/>
      </w:pPr>
      <w:r>
        <w:t>¿Cómo se le dice a un teléfono en modo horizontal? Landscape</w:t>
      </w:r>
    </w:p>
    <w:p w14:paraId="1FCE7AF9" w14:textId="4D0C62FF" w:rsidR="00D35152" w:rsidRPr="00816641" w:rsidRDefault="00A516FD"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con el</w:t>
      </w:r>
      <w:r w:rsidR="00D35152" w:rsidRPr="00816641">
        <w:rPr>
          <w:rFonts w:ascii="Times New Roman" w:eastAsia="Times New Roman" w:hAnsi="Times New Roman" w:cs="Times New Roman"/>
          <w:sz w:val="24"/>
          <w:szCs w:val="24"/>
          <w:lang w:eastAsia="es-CO"/>
        </w:rPr>
        <w:t xml:space="preserve"> siguiente código, ¿cuánto vale 1rem?</w:t>
      </w:r>
    </w:p>
    <w:p w14:paraId="4F5052F0"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html { font-size: 18px; } </w:t>
      </w:r>
    </w:p>
    <w:p w14:paraId="578A942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body { font-size: 20px; }</w:t>
      </w:r>
      <w:r>
        <w:rPr>
          <w:rFonts w:ascii="Courier New" w:eastAsia="Times New Roman" w:hAnsi="Courier New" w:cs="Courier New"/>
          <w:sz w:val="20"/>
          <w:szCs w:val="20"/>
          <w:lang w:val="en-US" w:eastAsia="es-CO"/>
        </w:rPr>
        <w:t xml:space="preserve">                   18px</w:t>
      </w:r>
    </w:p>
    <w:p w14:paraId="7A63290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49292770" w14:textId="77777777" w:rsidR="00D35152" w:rsidRDefault="00D35152" w:rsidP="00D35152">
      <w:pPr>
        <w:pStyle w:val="NormalWeb"/>
      </w:pPr>
      <w:r>
        <w:t xml:space="preserve">¿A qué reacciona este media query? </w:t>
      </w:r>
    </w:p>
    <w:p w14:paraId="4ADADB50" w14:textId="77777777" w:rsidR="00D35152" w:rsidRPr="005906B9" w:rsidRDefault="00D35152" w:rsidP="00D35152">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491C6DEB"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2B1B2C0"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56235C8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25A236C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5B1D75C5"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43BE6DA"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5913FC54"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6EC41920"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7404CF11"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788B57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2A74F0E"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¿Cuánto valdría 1.5em en el borde en .body ?</w:t>
      </w:r>
    </w:p>
    <w:p w14:paraId="7790B369"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053FAF7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773C416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DA6C578"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4F024E9B" w14:textId="3DB4AF1F" w:rsidR="008E40C1" w:rsidRDefault="008E40C1"/>
    <w:p w14:paraId="57AF1C97" w14:textId="73E8AF02" w:rsidR="00871B9A" w:rsidRDefault="00871B9A"/>
    <w:p w14:paraId="62F52572" w14:textId="77777777" w:rsidR="00D35152" w:rsidRDefault="00D35152" w:rsidP="00D35152">
      <w:pPr>
        <w:pStyle w:val="Ttulo1"/>
      </w:pPr>
    </w:p>
    <w:p w14:paraId="34780777" w14:textId="77777777" w:rsidR="0074090E" w:rsidRDefault="0074090E" w:rsidP="00D35152">
      <w:pPr>
        <w:pStyle w:val="Ttulo1"/>
      </w:pPr>
    </w:p>
    <w:p w14:paraId="71AA84D1" w14:textId="47056171" w:rsidR="00D35152" w:rsidRDefault="00D35152" w:rsidP="00D35152">
      <w:pPr>
        <w:pStyle w:val="Ttulo1"/>
      </w:pPr>
      <w:r>
        <w:t>Display Flex</w:t>
      </w:r>
    </w:p>
    <w:p w14:paraId="35B6302D" w14:textId="77777777" w:rsidR="00D35152" w:rsidRDefault="00D35152" w:rsidP="00D35152">
      <w:pPr>
        <w:pStyle w:val="NormalWeb"/>
        <w:rPr>
          <w:sz w:val="48"/>
          <w:szCs w:val="48"/>
        </w:rPr>
      </w:pPr>
      <w:r>
        <w:rPr>
          <w:noProof/>
        </w:rPr>
        <w:drawing>
          <wp:inline distT="0" distB="0" distL="0" distR="0" wp14:anchorId="1A8A7652" wp14:editId="4CE9E65B">
            <wp:extent cx="5610225" cy="3343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64">
                      <a:extLst>
                        <a:ext uri="{28A0092B-C50C-407E-A947-70E740481C1C}">
                          <a14:useLocalDpi xmlns:a14="http://schemas.microsoft.com/office/drawing/2010/main" val="0"/>
                        </a:ext>
                      </a:extLst>
                    </a:blip>
                    <a:srcRect t="1128"/>
                    <a:stretch>
                      <a:fillRect/>
                    </a:stretch>
                  </pic:blipFill>
                  <pic:spPr bwMode="auto">
                    <a:xfrm>
                      <a:off x="0" y="0"/>
                      <a:ext cx="5610225" cy="3343275"/>
                    </a:xfrm>
                    <a:prstGeom prst="rect">
                      <a:avLst/>
                    </a:prstGeom>
                    <a:noFill/>
                    <a:ln>
                      <a:noFill/>
                    </a:ln>
                  </pic:spPr>
                </pic:pic>
              </a:graphicData>
            </a:graphic>
          </wp:inline>
        </w:drawing>
      </w:r>
    </w:p>
    <w:p w14:paraId="2962F7B4" w14:textId="77777777" w:rsidR="00D35152" w:rsidRDefault="00D35152" w:rsidP="00D35152">
      <w:pPr>
        <w:pStyle w:val="NormalWeb"/>
        <w:rPr>
          <w:sz w:val="48"/>
          <w:szCs w:val="48"/>
        </w:rPr>
      </w:pPr>
    </w:p>
    <w:p w14:paraId="54C5878F" w14:textId="77777777" w:rsidR="00D35152" w:rsidRDefault="00D35152" w:rsidP="00D35152">
      <w:pPr>
        <w:pStyle w:val="NormalWeb"/>
        <w:rPr>
          <w:sz w:val="48"/>
          <w:szCs w:val="48"/>
        </w:rPr>
      </w:pPr>
    </w:p>
    <w:p w14:paraId="38EE6A9E" w14:textId="77777777" w:rsidR="00D35152" w:rsidRDefault="00D35152" w:rsidP="00D35152">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ginas para practicar  Grid y Flex.</w:t>
      </w:r>
    </w:p>
    <w:p w14:paraId="2D7CF7EE" w14:textId="77777777" w:rsidR="00D35152" w:rsidRPr="00A34260" w:rsidRDefault="00311580" w:rsidP="00D35152">
      <w:pPr>
        <w:jc w:val="center"/>
        <w:rPr>
          <w:rFonts w:ascii="Times New Roman" w:hAnsi="Times New Roman" w:cs="Times New Roman"/>
          <w:b/>
          <w:bCs/>
          <w:i/>
          <w:iCs/>
          <w:sz w:val="48"/>
          <w:szCs w:val="48"/>
          <w:highlight w:val="yellow"/>
        </w:rPr>
      </w:pPr>
      <w:hyperlink r:id="rId165" w:anchor="es" w:history="1">
        <w:r w:rsidR="00D35152" w:rsidRPr="00A34260">
          <w:rPr>
            <w:rStyle w:val="Hipervnculo"/>
            <w:b/>
            <w:bCs/>
            <w:i/>
            <w:iCs/>
            <w:highlight w:val="yellow"/>
          </w:rPr>
          <w:t>https://flexboxfroggy.com/#es</w:t>
        </w:r>
      </w:hyperlink>
    </w:p>
    <w:p w14:paraId="2E4038B5" w14:textId="55C54B5E" w:rsidR="00D35152" w:rsidRDefault="00B171C5" w:rsidP="00B171C5">
      <w:pPr>
        <w:ind w:left="708" w:firstLine="708"/>
        <w:rPr>
          <w:rFonts w:ascii="Times New Roman" w:hAnsi="Times New Roman" w:cs="Times New Roman"/>
          <w:b/>
          <w:bCs/>
          <w:i/>
          <w:iCs/>
          <w:sz w:val="48"/>
          <w:szCs w:val="48"/>
        </w:rPr>
      </w:pPr>
      <w:r>
        <w:t xml:space="preserve">                               </w:t>
      </w:r>
      <w:hyperlink r:id="rId166" w:anchor="es" w:history="1">
        <w:r w:rsidR="00E56201" w:rsidRPr="009A3E7B">
          <w:rPr>
            <w:rStyle w:val="Hipervnculo"/>
            <w:b/>
            <w:bCs/>
            <w:i/>
            <w:iCs/>
            <w:highlight w:val="yellow"/>
          </w:rPr>
          <w:t>https://cssgridgarden.com/#es</w:t>
        </w:r>
      </w:hyperlink>
    </w:p>
    <w:p w14:paraId="70CC4A06" w14:textId="77777777" w:rsidR="00D35152" w:rsidRDefault="00D35152" w:rsidP="00D35152">
      <w:pPr>
        <w:pStyle w:val="NormalWeb"/>
        <w:rPr>
          <w:sz w:val="48"/>
          <w:szCs w:val="48"/>
        </w:rPr>
      </w:pPr>
    </w:p>
    <w:p w14:paraId="6840B2F3"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151E0E57"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D18CEF6" w14:textId="77777777" w:rsidR="00D35152" w:rsidRPr="00A9482C" w:rsidRDefault="00D35152" w:rsidP="00D35152">
      <w:pPr>
        <w:pStyle w:val="NormalWeb"/>
      </w:pPr>
    </w:p>
    <w:p w14:paraId="6C824620" w14:textId="77777777" w:rsidR="00E56201" w:rsidRDefault="00E56201" w:rsidP="00D35152">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p>
    <w:p w14:paraId="7BC88569" w14:textId="0CE9482B"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i/>
          <w:iCs/>
          <w:color w:val="FFC000"/>
          <w:kern w:val="36"/>
          <w:sz w:val="28"/>
          <w:szCs w:val="28"/>
          <w:lang w:eastAsia="es-CO"/>
        </w:rPr>
      </w:pPr>
      <w:r w:rsidRPr="00E56201">
        <w:rPr>
          <w:rFonts w:ascii="Times New Roman" w:eastAsia="Times New Roman" w:hAnsi="Times New Roman" w:cs="Times New Roman"/>
          <w:b/>
          <w:bCs/>
          <w:i/>
          <w:iCs/>
          <w:kern w:val="36"/>
          <w:sz w:val="48"/>
          <w:szCs w:val="48"/>
          <w:highlight w:val="green"/>
          <w:lang w:eastAsia="es-CO"/>
        </w:rPr>
        <w:t>CSS Grid Layout</w:t>
      </w:r>
      <w:r w:rsidRPr="00E56201">
        <w:rPr>
          <w:rFonts w:ascii="Times New Roman" w:eastAsia="Times New Roman" w:hAnsi="Times New Roman" w:cs="Times New Roman"/>
          <w:b/>
          <w:bCs/>
          <w:i/>
          <w:iCs/>
          <w:color w:val="FFC000"/>
          <w:kern w:val="36"/>
          <w:sz w:val="28"/>
          <w:szCs w:val="28"/>
          <w:highlight w:val="green"/>
          <w:lang w:eastAsia="es-CO"/>
        </w:rPr>
        <w:t>.</w:t>
      </w:r>
    </w:p>
    <w:p w14:paraId="56B30960" w14:textId="77777777" w:rsidR="00D35152" w:rsidRPr="00CA3EB2" w:rsidRDefault="00D35152" w:rsidP="00D3515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2D7B8802" w14:textId="77777777" w:rsidR="00D35152" w:rsidRDefault="00D35152" w:rsidP="00D3515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771D9049" w14:textId="77777777" w:rsidR="00D35152" w:rsidRDefault="00D35152" w:rsidP="00D35152">
      <w:pPr>
        <w:rPr>
          <w:rFonts w:ascii="Times New Roman" w:hAnsi="Times New Roman" w:cs="Times New Roman"/>
          <w:sz w:val="24"/>
          <w:szCs w:val="24"/>
        </w:rPr>
      </w:pPr>
    </w:p>
    <w:p w14:paraId="44353F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49CD0D48" w14:textId="77777777" w:rsidR="00D35152" w:rsidRDefault="00D35152" w:rsidP="00D35152">
      <w:pPr>
        <w:pStyle w:val="NormalWeb"/>
      </w:pPr>
      <w:r>
        <w:rPr>
          <w:rStyle w:val="Textoennegrita"/>
        </w:rPr>
        <w:t>Grid Container</w:t>
      </w:r>
      <w:r>
        <w:t xml:space="preserve">: va a ser el elemento padre que va a tener puesto un nuevo tipo de display: </w:t>
      </w:r>
      <w:r w:rsidRPr="00A20D24">
        <w:rPr>
          <w:b/>
          <w:bCs/>
        </w:rPr>
        <w:t>grid</w:t>
      </w:r>
      <w:r>
        <w:t>. Nos permite colocar otras propiedades para manipular nuestro layout.</w:t>
      </w:r>
    </w:p>
    <w:p w14:paraId="5A8360F7" w14:textId="77777777" w:rsidR="00D35152" w:rsidRDefault="00D35152" w:rsidP="00D35152">
      <w:pPr>
        <w:pStyle w:val="NormalWeb"/>
        <w:jc w:val="center"/>
      </w:pPr>
      <w:r>
        <w:rPr>
          <w:noProof/>
        </w:rPr>
        <w:drawing>
          <wp:inline distT="0" distB="0" distL="0" distR="0" wp14:anchorId="4436FE3C" wp14:editId="0CC42116">
            <wp:extent cx="3600000" cy="2674135"/>
            <wp:effectExtent l="76200" t="76200" r="133985" b="1263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CD73" w14:textId="77777777" w:rsidR="00D35152" w:rsidRDefault="00D35152" w:rsidP="00D35152">
      <w:pPr>
        <w:pStyle w:val="NormalWeb"/>
      </w:pPr>
      <w:r>
        <w:rPr>
          <w:rStyle w:val="Textoennegrita"/>
        </w:rPr>
        <w:t>Grid Item</w:t>
      </w:r>
      <w:r>
        <w:t>: Son nuestros componentes, contenidos, los que vamos a manejar. Nuestras filas o columnas que vamos a mover a nuestro gusto. Son hijos directos de grid.</w:t>
      </w:r>
    </w:p>
    <w:p w14:paraId="1475C04C" w14:textId="77777777" w:rsidR="00D35152" w:rsidRDefault="00D35152" w:rsidP="00D35152">
      <w:pPr>
        <w:pStyle w:val="NormalWeb"/>
        <w:jc w:val="center"/>
      </w:pPr>
      <w:r>
        <w:rPr>
          <w:noProof/>
        </w:rPr>
        <w:lastRenderedPageBreak/>
        <w:drawing>
          <wp:inline distT="0" distB="0" distL="0" distR="0" wp14:anchorId="5B3601F0" wp14:editId="41F52FD3">
            <wp:extent cx="3600000" cy="2761953"/>
            <wp:effectExtent l="76200" t="76200" r="133985" b="133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EDF7B" w14:textId="77777777" w:rsidR="00D35152" w:rsidRDefault="00D35152" w:rsidP="00D35152">
      <w:pPr>
        <w:pStyle w:val="NormalWeb"/>
      </w:pPr>
      <w:r>
        <w:rPr>
          <w:rStyle w:val="Textoennegrita"/>
        </w:rPr>
        <w:t>Grid Line</w:t>
      </w:r>
      <w:r>
        <w:t>: Líneas divisorias horizontales y verticales.</w:t>
      </w:r>
    </w:p>
    <w:p w14:paraId="46B02A2E" w14:textId="77777777" w:rsidR="00D35152" w:rsidRDefault="00D35152" w:rsidP="00D35152">
      <w:pPr>
        <w:pStyle w:val="NormalWeb"/>
        <w:jc w:val="center"/>
      </w:pPr>
      <w:r>
        <w:rPr>
          <w:noProof/>
        </w:rPr>
        <w:drawing>
          <wp:inline distT="0" distB="0" distL="0" distR="0" wp14:anchorId="7638911C" wp14:editId="7323C8BE">
            <wp:extent cx="3600000" cy="2707745"/>
            <wp:effectExtent l="76200" t="76200" r="133985" b="130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EFEE6" w14:textId="77777777" w:rsidR="00D35152" w:rsidRDefault="00D35152" w:rsidP="00D35152">
      <w:pPr>
        <w:pStyle w:val="NormalWeb"/>
      </w:pPr>
      <w:r>
        <w:rPr>
          <w:rStyle w:val="Textoennegrita"/>
        </w:rPr>
        <w:t>Grid Track</w:t>
      </w:r>
      <w:r>
        <w:t>: Espacio entre dos líneas adyacentes. Filas y columnas.</w:t>
      </w:r>
    </w:p>
    <w:p w14:paraId="4495B5BD" w14:textId="77777777" w:rsidR="00D35152" w:rsidRDefault="00D35152" w:rsidP="00D35152">
      <w:pPr>
        <w:pStyle w:val="NormalWeb"/>
        <w:jc w:val="center"/>
      </w:pPr>
      <w:r>
        <w:rPr>
          <w:noProof/>
        </w:rPr>
        <w:lastRenderedPageBreak/>
        <w:drawing>
          <wp:inline distT="0" distB="0" distL="0" distR="0" wp14:anchorId="3ED91EAE" wp14:editId="2A7AC437">
            <wp:extent cx="3600000" cy="2785226"/>
            <wp:effectExtent l="76200" t="76200" r="133985" b="129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9FAFD" w14:textId="77777777" w:rsidR="00D35152" w:rsidRDefault="00D35152" w:rsidP="00D35152">
      <w:pPr>
        <w:pStyle w:val="NormalWeb"/>
      </w:pPr>
      <w:r>
        <w:rPr>
          <w:rStyle w:val="Textoennegrita"/>
        </w:rPr>
        <w:t>Grid Cell</w:t>
      </w:r>
      <w:r>
        <w:t>: Celdas, espacio en dos filas adyacentes y 2 columnas adyacentes.</w:t>
      </w:r>
    </w:p>
    <w:p w14:paraId="02CE81E6" w14:textId="77777777" w:rsidR="00D35152" w:rsidRDefault="00D35152" w:rsidP="00D35152">
      <w:pPr>
        <w:pStyle w:val="NormalWeb"/>
        <w:jc w:val="center"/>
      </w:pPr>
      <w:r>
        <w:rPr>
          <w:noProof/>
        </w:rPr>
        <w:drawing>
          <wp:inline distT="0" distB="0" distL="0" distR="0" wp14:anchorId="42C64500" wp14:editId="4B51F4BB">
            <wp:extent cx="3600000" cy="2668750"/>
            <wp:effectExtent l="76200" t="76200" r="133985" b="132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9FAB1" w14:textId="77777777" w:rsidR="00D35152" w:rsidRDefault="00D35152" w:rsidP="00D35152">
      <w:pPr>
        <w:pStyle w:val="NormalWeb"/>
      </w:pPr>
      <w:r>
        <w:rPr>
          <w:rStyle w:val="Textoennegrita"/>
        </w:rPr>
        <w:t>Grid Area</w:t>
      </w:r>
      <w:r>
        <w:t>: Espacio rodeado por 4 grid lines</w:t>
      </w:r>
    </w:p>
    <w:p w14:paraId="61F34399" w14:textId="77777777" w:rsidR="00D35152" w:rsidRDefault="00D35152" w:rsidP="00D35152">
      <w:pPr>
        <w:pStyle w:val="NormalWeb"/>
        <w:jc w:val="center"/>
      </w:pPr>
      <w:r>
        <w:rPr>
          <w:noProof/>
        </w:rPr>
        <w:lastRenderedPageBreak/>
        <w:drawing>
          <wp:inline distT="0" distB="0" distL="0" distR="0" wp14:anchorId="22267AB5" wp14:editId="393E4440">
            <wp:extent cx="3600000" cy="2353077"/>
            <wp:effectExtent l="76200" t="76200" r="133985" b="1428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399F" w14:textId="77777777" w:rsidR="00D35152" w:rsidRDefault="00D35152" w:rsidP="00D35152">
      <w:pPr>
        <w:pStyle w:val="Ttulo1"/>
      </w:pPr>
    </w:p>
    <w:p w14:paraId="483057F6" w14:textId="77777777" w:rsidR="00D35152" w:rsidRDefault="00D35152" w:rsidP="00D35152">
      <w:pPr>
        <w:pStyle w:val="Ttulo1"/>
      </w:pPr>
    </w:p>
    <w:p w14:paraId="01AB51FC" w14:textId="77777777" w:rsidR="00D35152" w:rsidRDefault="00D35152" w:rsidP="00D35152">
      <w:pPr>
        <w:pStyle w:val="Ttulo1"/>
      </w:pPr>
      <w:r>
        <w:t>Definiendo columnas.</w:t>
      </w:r>
    </w:p>
    <w:p w14:paraId="2474ED51" w14:textId="77777777" w:rsidR="00D35152" w:rsidRPr="00594DD8" w:rsidRDefault="00D35152" w:rsidP="00D3515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grid-template-columns: 200px 200px 200px</w:t>
      </w:r>
    </w:p>
    <w:p w14:paraId="34C0FBD2" w14:textId="77777777" w:rsidR="00D35152" w:rsidRDefault="00D35152" w:rsidP="00D35152">
      <w:pPr>
        <w:pStyle w:val="NormalWeb"/>
        <w:jc w:val="center"/>
      </w:pPr>
      <w:r>
        <w:rPr>
          <w:noProof/>
        </w:rPr>
        <w:drawing>
          <wp:inline distT="0" distB="0" distL="0" distR="0" wp14:anchorId="24CD2491" wp14:editId="6D0095EE">
            <wp:extent cx="4191000" cy="8953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1000" cy="895350"/>
                    </a:xfrm>
                    <a:prstGeom prst="rect">
                      <a:avLst/>
                    </a:prstGeom>
                  </pic:spPr>
                </pic:pic>
              </a:graphicData>
            </a:graphic>
          </wp:inline>
        </w:drawing>
      </w:r>
    </w:p>
    <w:p w14:paraId="6A896507" w14:textId="77777777" w:rsidR="00D35152" w:rsidRDefault="00D35152" w:rsidP="00D35152">
      <w:pPr>
        <w:pStyle w:val="NormalWeb"/>
      </w:pPr>
      <w:r>
        <w:t>Otra forma de realizarlo es:</w:t>
      </w:r>
    </w:p>
    <w:p w14:paraId="33F5B129"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4A84C1B3" wp14:editId="6207BBC7">
            <wp:extent cx="3933825" cy="9144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33825" cy="914400"/>
                    </a:xfrm>
                    <a:prstGeom prst="rect">
                      <a:avLst/>
                    </a:prstGeom>
                  </pic:spPr>
                </pic:pic>
              </a:graphicData>
            </a:graphic>
          </wp:inline>
        </w:drawing>
      </w:r>
    </w:p>
    <w:p w14:paraId="739A2FC8"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7D280D34" w14:textId="77777777" w:rsidR="00D35152" w:rsidRDefault="00D35152" w:rsidP="00D35152">
      <w:pPr>
        <w:pStyle w:val="Ttulo1"/>
      </w:pPr>
      <w:r>
        <w:lastRenderedPageBreak/>
        <w:t>Definiendo filas.</w:t>
      </w:r>
    </w:p>
    <w:p w14:paraId="048F8658"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y asignaremos al igual que las columnas las medidas de la cantidad de filas que va tener nuestro grid layout.</w:t>
      </w:r>
    </w:p>
    <w:p w14:paraId="11219A97"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5DBBB3A2" wp14:editId="04E72EBD">
            <wp:extent cx="4095750" cy="10953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95750" cy="1095375"/>
                    </a:xfrm>
                    <a:prstGeom prst="rect">
                      <a:avLst/>
                    </a:prstGeom>
                  </pic:spPr>
                </pic:pic>
              </a:graphicData>
            </a:graphic>
          </wp:inline>
        </w:drawing>
      </w:r>
    </w:p>
    <w:p w14:paraId="5134444F"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5D2D600B"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33F8B6D1" wp14:editId="678A4591">
            <wp:extent cx="4391025" cy="11144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91025" cy="1114425"/>
                    </a:xfrm>
                    <a:prstGeom prst="rect">
                      <a:avLst/>
                    </a:prstGeom>
                  </pic:spPr>
                </pic:pic>
              </a:graphicData>
            </a:graphic>
          </wp:inline>
        </w:drawing>
      </w:r>
    </w:p>
    <w:p w14:paraId="30CA5B91"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5E278DC9" w14:textId="77777777" w:rsidR="00D35152" w:rsidRPr="005A0244"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2E773622"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definimos, pero son parte de nuestro grid.</w:t>
      </w:r>
    </w:p>
    <w:p w14:paraId="2E646F3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3E9BBD1E" wp14:editId="77B301E2">
            <wp:extent cx="5223753" cy="2499709"/>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2726" cy="2504003"/>
                    </a:xfrm>
                    <a:prstGeom prst="rect">
                      <a:avLst/>
                    </a:prstGeom>
                  </pic:spPr>
                </pic:pic>
              </a:graphicData>
            </a:graphic>
          </wp:inline>
        </w:drawing>
      </w:r>
    </w:p>
    <w:p w14:paraId="5E0BB2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01C6F075"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48037B57" w14:textId="77777777" w:rsidR="00D35152" w:rsidRDefault="00D35152" w:rsidP="00D35152">
      <w:pPr>
        <w:pStyle w:val="Ttulo1"/>
      </w:pPr>
      <w:r>
        <w:t>Grids identados y tipos de displays.</w:t>
      </w:r>
    </w:p>
    <w:p w14:paraId="489F935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2CE4868A"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295C4113" wp14:editId="5339470D">
            <wp:extent cx="5612130" cy="607060"/>
            <wp:effectExtent l="0" t="0" r="762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607060"/>
                    </a:xfrm>
                    <a:prstGeom prst="rect">
                      <a:avLst/>
                    </a:prstGeom>
                  </pic:spPr>
                </pic:pic>
              </a:graphicData>
            </a:graphic>
          </wp:inline>
        </w:drawing>
      </w:r>
    </w:p>
    <w:p w14:paraId="560A215E"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5DAEE6B1" w14:textId="77777777" w:rsidR="00D35152" w:rsidRPr="00361509"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7678CB2" wp14:editId="3A8D73BD">
            <wp:extent cx="5612130" cy="756285"/>
            <wp:effectExtent l="0" t="0" r="762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756285"/>
                    </a:xfrm>
                    <a:prstGeom prst="rect">
                      <a:avLst/>
                    </a:prstGeom>
                  </pic:spPr>
                </pic:pic>
              </a:graphicData>
            </a:graphic>
          </wp:inline>
        </w:drawing>
      </w:r>
    </w:p>
    <w:p w14:paraId="19D50273" w14:textId="77777777" w:rsidR="00D35152" w:rsidRDefault="00D35152" w:rsidP="00D35152">
      <w:pPr>
        <w:rPr>
          <w:rFonts w:ascii="Times New Roman" w:hAnsi="Times New Roman" w:cs="Times New Roman"/>
          <w:sz w:val="24"/>
          <w:szCs w:val="24"/>
        </w:rPr>
      </w:pPr>
    </w:p>
    <w:p w14:paraId="1BCBA9B5" w14:textId="77777777" w:rsidR="00D35152" w:rsidRDefault="00D35152" w:rsidP="00D35152">
      <w:pPr>
        <w:rPr>
          <w:rFonts w:ascii="Times New Roman" w:hAnsi="Times New Roman" w:cs="Times New Roman"/>
          <w:b/>
          <w:bCs/>
          <w:sz w:val="24"/>
          <w:szCs w:val="24"/>
        </w:rPr>
      </w:pPr>
    </w:p>
    <w:p w14:paraId="6F3A3382" w14:textId="77777777" w:rsidR="00D35152" w:rsidRDefault="00D35152" w:rsidP="00D35152">
      <w:pPr>
        <w:rPr>
          <w:rFonts w:ascii="Times New Roman" w:hAnsi="Times New Roman" w:cs="Times New Roman"/>
          <w:b/>
          <w:bCs/>
          <w:sz w:val="24"/>
          <w:szCs w:val="24"/>
        </w:rPr>
      </w:pPr>
    </w:p>
    <w:p w14:paraId="26D6E941" w14:textId="77777777" w:rsidR="00D35152" w:rsidRDefault="00D35152" w:rsidP="00D35152">
      <w:pPr>
        <w:rPr>
          <w:rFonts w:ascii="Times New Roman" w:hAnsi="Times New Roman" w:cs="Times New Roman"/>
          <w:b/>
          <w:bCs/>
          <w:sz w:val="24"/>
          <w:szCs w:val="24"/>
        </w:rPr>
      </w:pPr>
    </w:p>
    <w:p w14:paraId="1DBF332A" w14:textId="77777777" w:rsidR="00D35152" w:rsidRDefault="00D35152" w:rsidP="00D35152">
      <w:pPr>
        <w:rPr>
          <w:rFonts w:ascii="Times New Roman" w:hAnsi="Times New Roman" w:cs="Times New Roman"/>
          <w:b/>
          <w:bCs/>
          <w:sz w:val="24"/>
          <w:szCs w:val="24"/>
        </w:rPr>
      </w:pPr>
    </w:p>
    <w:p w14:paraId="4B1A8FD9" w14:textId="77777777" w:rsidR="00D35152" w:rsidRPr="003645E3" w:rsidRDefault="00D35152" w:rsidP="00D3515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550D5D82"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7CC930B8" w14:textId="77777777" w:rsidR="00D35152" w:rsidRDefault="00D35152" w:rsidP="00D35152">
      <w:pPr>
        <w:rPr>
          <w:rFonts w:ascii="Times New Roman" w:hAnsi="Times New Roman" w:cs="Times New Roman"/>
          <w:sz w:val="24"/>
          <w:szCs w:val="24"/>
        </w:rPr>
      </w:pPr>
      <w:r>
        <w:rPr>
          <w:noProof/>
        </w:rPr>
        <w:drawing>
          <wp:inline distT="0" distB="0" distL="0" distR="0" wp14:anchorId="5F9DE2CA" wp14:editId="47124403">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7334" cy="420913"/>
                    </a:xfrm>
                    <a:prstGeom prst="rect">
                      <a:avLst/>
                    </a:prstGeom>
                  </pic:spPr>
                </pic:pic>
              </a:graphicData>
            </a:graphic>
          </wp:inline>
        </w:drawing>
      </w:r>
    </w:p>
    <w:p w14:paraId="4D5F03A5"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511BB412" w14:textId="77777777" w:rsidR="00D35152" w:rsidRDefault="00D35152" w:rsidP="00D35152">
      <w:pPr>
        <w:rPr>
          <w:rFonts w:ascii="Times New Roman" w:hAnsi="Times New Roman" w:cs="Times New Roman"/>
          <w:sz w:val="24"/>
          <w:szCs w:val="24"/>
        </w:rPr>
      </w:pPr>
      <w:r>
        <w:rPr>
          <w:noProof/>
        </w:rPr>
        <w:drawing>
          <wp:inline distT="0" distB="0" distL="0" distR="0" wp14:anchorId="22C7FEC2" wp14:editId="6D851FE1">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49188" cy="421051"/>
                    </a:xfrm>
                    <a:prstGeom prst="rect">
                      <a:avLst/>
                    </a:prstGeom>
                  </pic:spPr>
                </pic:pic>
              </a:graphicData>
            </a:graphic>
          </wp:inline>
        </w:drawing>
      </w:r>
    </w:p>
    <w:p w14:paraId="2ED7FC4B" w14:textId="77777777" w:rsidR="00D35152" w:rsidRDefault="00D35152" w:rsidP="00D35152">
      <w:pPr>
        <w:rPr>
          <w:rFonts w:ascii="Times New Roman" w:hAnsi="Times New Roman" w:cs="Times New Roman"/>
          <w:sz w:val="24"/>
          <w:szCs w:val="24"/>
        </w:rPr>
      </w:pPr>
    </w:p>
    <w:p w14:paraId="2EF69659" w14:textId="77777777" w:rsidR="00D35152" w:rsidRDefault="00D35152" w:rsidP="00D35152">
      <w:pPr>
        <w:rPr>
          <w:rFonts w:ascii="Times New Roman" w:hAnsi="Times New Roman" w:cs="Times New Roman"/>
          <w:sz w:val="24"/>
          <w:szCs w:val="24"/>
        </w:rPr>
      </w:pPr>
    </w:p>
    <w:p w14:paraId="44F2AAA6" w14:textId="77777777" w:rsidR="00D35152" w:rsidRDefault="00D35152" w:rsidP="00D35152">
      <w:pPr>
        <w:rPr>
          <w:rFonts w:ascii="Times New Roman" w:hAnsi="Times New Roman" w:cs="Times New Roman"/>
          <w:sz w:val="24"/>
          <w:szCs w:val="24"/>
        </w:rPr>
      </w:pPr>
    </w:p>
    <w:p w14:paraId="2C8985BC" w14:textId="77777777" w:rsidR="00D35152" w:rsidRDefault="00D35152" w:rsidP="00D35152">
      <w:pPr>
        <w:rPr>
          <w:rFonts w:ascii="Times New Roman" w:hAnsi="Times New Roman" w:cs="Times New Roman"/>
          <w:sz w:val="24"/>
          <w:szCs w:val="24"/>
        </w:rPr>
      </w:pPr>
    </w:p>
    <w:p w14:paraId="32DC5890" w14:textId="77777777" w:rsidR="00D35152" w:rsidRDefault="00D35152" w:rsidP="00D35152">
      <w:pPr>
        <w:pStyle w:val="Ttulo1"/>
      </w:pPr>
      <w:r>
        <w:t>Espaciado entre filas y columnas.</w:t>
      </w:r>
    </w:p>
    <w:p w14:paraId="4A3E48EE" w14:textId="77777777" w:rsidR="00D35152" w:rsidRDefault="00D35152" w:rsidP="00D3515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5280AA47" w14:textId="77777777" w:rsidR="00D35152" w:rsidRPr="005C06C6" w:rsidRDefault="00D35152" w:rsidP="00D35152">
      <w:pPr>
        <w:pStyle w:val="Ttulo1"/>
        <w:rPr>
          <w:b w:val="0"/>
          <w:bCs w:val="0"/>
          <w:sz w:val="24"/>
          <w:szCs w:val="24"/>
        </w:rPr>
      </w:pPr>
      <w:r>
        <w:rPr>
          <w:noProof/>
        </w:rPr>
        <w:drawing>
          <wp:inline distT="0" distB="0" distL="0" distR="0" wp14:anchorId="2724FEEA" wp14:editId="51541A5E">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1459230"/>
                    </a:xfrm>
                    <a:prstGeom prst="rect">
                      <a:avLst/>
                    </a:prstGeom>
                  </pic:spPr>
                </pic:pic>
              </a:graphicData>
            </a:graphic>
          </wp:inline>
        </w:drawing>
      </w:r>
    </w:p>
    <w:p w14:paraId="2D113B23" w14:textId="77777777" w:rsidR="00D35152" w:rsidRDefault="00D35152" w:rsidP="00D35152">
      <w:pPr>
        <w:pStyle w:val="Ttulo1"/>
      </w:pPr>
    </w:p>
    <w:p w14:paraId="09168349" w14:textId="77777777" w:rsidR="00D35152" w:rsidRDefault="00D35152" w:rsidP="00D35152">
      <w:pPr>
        <w:pStyle w:val="Ttulo1"/>
      </w:pPr>
    </w:p>
    <w:p w14:paraId="3FB74BA1" w14:textId="77777777" w:rsidR="00D35152" w:rsidRDefault="00D35152" w:rsidP="00D35152">
      <w:pPr>
        <w:pStyle w:val="Ttulo1"/>
      </w:pPr>
    </w:p>
    <w:p w14:paraId="75DD3D98" w14:textId="77777777" w:rsidR="00D35152" w:rsidRDefault="00D35152" w:rsidP="00D35152">
      <w:pPr>
        <w:pStyle w:val="Ttulo1"/>
      </w:pPr>
    </w:p>
    <w:p w14:paraId="4390F5D1" w14:textId="77777777" w:rsidR="00D35152" w:rsidRDefault="00D35152" w:rsidP="00D35152">
      <w:pPr>
        <w:pStyle w:val="Ttulo1"/>
      </w:pPr>
    </w:p>
    <w:p w14:paraId="2B3327AC" w14:textId="77777777" w:rsidR="00D35152" w:rsidRDefault="00D35152" w:rsidP="00D35152">
      <w:pPr>
        <w:pStyle w:val="Ttulo1"/>
      </w:pPr>
    </w:p>
    <w:p w14:paraId="6485B5AB" w14:textId="77777777" w:rsidR="00D35152" w:rsidRDefault="00D35152" w:rsidP="00D35152">
      <w:pPr>
        <w:pStyle w:val="Ttulo1"/>
      </w:pPr>
    </w:p>
    <w:p w14:paraId="78974632" w14:textId="77777777" w:rsidR="00D35152" w:rsidRDefault="00D35152" w:rsidP="00D35152">
      <w:pPr>
        <w:pStyle w:val="Ttulo1"/>
      </w:pPr>
    </w:p>
    <w:p w14:paraId="5E6CEDA3" w14:textId="77777777" w:rsidR="00D35152" w:rsidRDefault="00D35152" w:rsidP="00D35152">
      <w:pPr>
        <w:pStyle w:val="Ttulo1"/>
      </w:pPr>
    </w:p>
    <w:p w14:paraId="13E581A0" w14:textId="77777777" w:rsidR="00D35152" w:rsidRDefault="00D35152" w:rsidP="00D35152">
      <w:pPr>
        <w:pStyle w:val="Ttulo1"/>
      </w:pPr>
    </w:p>
    <w:p w14:paraId="66AA90D1" w14:textId="77777777" w:rsidR="00D35152" w:rsidRDefault="00D35152" w:rsidP="00D35152">
      <w:pPr>
        <w:pStyle w:val="Ttulo1"/>
      </w:pPr>
    </w:p>
    <w:p w14:paraId="38829CE2" w14:textId="77777777" w:rsidR="00D35152" w:rsidRPr="00D50B3C" w:rsidRDefault="00D35152" w:rsidP="00D35152">
      <w:pPr>
        <w:pStyle w:val="Ttulo1"/>
      </w:pPr>
      <w:r>
        <w:t>Repetidores, unidades de medida y funciones.</w:t>
      </w:r>
    </w:p>
    <w:p w14:paraId="05C966B8" w14:textId="77777777" w:rsidR="00D35152" w:rsidRPr="00D50B3C" w:rsidRDefault="00D35152" w:rsidP="00D35152">
      <w:pPr>
        <w:pStyle w:val="Ttulo1"/>
        <w:rPr>
          <w:sz w:val="24"/>
          <w:szCs w:val="24"/>
        </w:rPr>
      </w:pPr>
      <w:r w:rsidRPr="00D50B3C">
        <w:rPr>
          <w:sz w:val="24"/>
          <w:szCs w:val="24"/>
        </w:rPr>
        <w:t xml:space="preserve">    fr = fracción:</w:t>
      </w:r>
    </w:p>
    <w:p w14:paraId="1A764171" w14:textId="77777777" w:rsidR="00D35152" w:rsidRPr="00D50B3C" w:rsidRDefault="00D35152" w:rsidP="00D3515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5B9400D" w14:textId="77777777" w:rsidR="00D35152" w:rsidRDefault="00D35152" w:rsidP="00D3515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22846D4E" wp14:editId="4D62050E">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6EDB0ECF" w14:textId="77777777" w:rsidR="00D35152" w:rsidRDefault="00D35152" w:rsidP="00D3515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4D3FE1A" w14:textId="77777777" w:rsidR="00D35152" w:rsidRDefault="00D35152" w:rsidP="00D3515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33C822A8" w14:textId="77777777" w:rsidR="00D35152" w:rsidRPr="00D50B3C" w:rsidRDefault="00D35152" w:rsidP="00D35152">
      <w:pPr>
        <w:pStyle w:val="Ttulo1"/>
        <w:jc w:val="center"/>
        <w:rPr>
          <w:b w:val="0"/>
          <w:bCs w:val="0"/>
          <w:sz w:val="24"/>
          <w:szCs w:val="24"/>
        </w:rPr>
      </w:pPr>
      <w:r>
        <w:rPr>
          <w:noProof/>
        </w:rPr>
        <w:drawing>
          <wp:inline distT="0" distB="0" distL="0" distR="0" wp14:anchorId="4468BB02" wp14:editId="00DB1C2A">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1FE6607F" w14:textId="77777777" w:rsidR="00D35152" w:rsidRPr="00D50B3C" w:rsidRDefault="00D35152" w:rsidP="00D35152">
      <w:pPr>
        <w:pStyle w:val="Ttulo1"/>
        <w:rPr>
          <w:sz w:val="24"/>
          <w:szCs w:val="24"/>
        </w:rPr>
      </w:pPr>
      <w:r w:rsidRPr="00D50B3C">
        <w:rPr>
          <w:sz w:val="24"/>
          <w:szCs w:val="24"/>
        </w:rPr>
        <w:t xml:space="preserve">    Función repeat()</w:t>
      </w:r>
    </w:p>
    <w:p w14:paraId="6410BD54" w14:textId="77777777" w:rsidR="00D35152" w:rsidRDefault="00D35152" w:rsidP="00D3515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713C2D82" w14:textId="77777777" w:rsidR="00D35152" w:rsidRPr="00D50B3C" w:rsidRDefault="00D35152" w:rsidP="00D3515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70D421F7" wp14:editId="1527EF1B">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2CAAC6F1" w14:textId="77777777" w:rsidR="00D35152" w:rsidRPr="00D50B3C" w:rsidRDefault="00D35152" w:rsidP="00D3515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2E9EE8FD" w14:textId="77777777" w:rsidR="00D35152" w:rsidRPr="00D50B3C" w:rsidRDefault="00D35152" w:rsidP="00D3515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215CF8CB" w14:textId="77777777" w:rsidR="00D35152" w:rsidRDefault="00D35152" w:rsidP="00D35152">
      <w:pPr>
        <w:pStyle w:val="Ttulo1"/>
        <w:jc w:val="center"/>
        <w:rPr>
          <w:sz w:val="24"/>
          <w:szCs w:val="24"/>
        </w:rPr>
      </w:pPr>
      <w:r>
        <w:rPr>
          <w:noProof/>
        </w:rPr>
        <w:drawing>
          <wp:inline distT="0" distB="0" distL="0" distR="0" wp14:anchorId="380C8CE4" wp14:editId="5485D580">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06C15725" w14:textId="77777777" w:rsidR="00D35152" w:rsidRDefault="00D35152" w:rsidP="00D35152">
      <w:pPr>
        <w:pStyle w:val="Ttulo1"/>
        <w:jc w:val="center"/>
        <w:rPr>
          <w:sz w:val="24"/>
          <w:szCs w:val="24"/>
        </w:rPr>
      </w:pPr>
    </w:p>
    <w:p w14:paraId="4238E049" w14:textId="77777777" w:rsidR="00D35152" w:rsidRDefault="00D35152" w:rsidP="00D35152">
      <w:pPr>
        <w:pStyle w:val="Ttulo1"/>
        <w:jc w:val="center"/>
        <w:rPr>
          <w:sz w:val="24"/>
          <w:szCs w:val="24"/>
        </w:rPr>
      </w:pPr>
    </w:p>
    <w:p w14:paraId="1B01330E" w14:textId="77777777" w:rsidR="00D35152" w:rsidRDefault="00D35152" w:rsidP="00D35152">
      <w:pPr>
        <w:pStyle w:val="Ttulo1"/>
        <w:jc w:val="center"/>
        <w:rPr>
          <w:sz w:val="24"/>
          <w:szCs w:val="24"/>
        </w:rPr>
      </w:pPr>
    </w:p>
    <w:p w14:paraId="18104E18" w14:textId="77777777" w:rsidR="00D35152" w:rsidRDefault="00D35152" w:rsidP="00D35152">
      <w:pPr>
        <w:pStyle w:val="Ttulo1"/>
      </w:pPr>
      <w:r>
        <w:t>Definiendo áreas de contenido.</w:t>
      </w:r>
    </w:p>
    <w:p w14:paraId="4490B66D" w14:textId="77777777" w:rsidR="00D35152" w:rsidRDefault="00D35152" w:rsidP="00D3515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7EB346EA" w14:textId="77777777" w:rsidR="00D35152" w:rsidRDefault="00D35152" w:rsidP="00D35152">
      <w:pPr>
        <w:pStyle w:val="Ttulo1"/>
      </w:pPr>
      <w:r>
        <w:rPr>
          <w:noProof/>
        </w:rPr>
        <w:drawing>
          <wp:inline distT="0" distB="0" distL="0" distR="0" wp14:anchorId="2D5C8510" wp14:editId="5169906D">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607060"/>
                    </a:xfrm>
                    <a:prstGeom prst="rect">
                      <a:avLst/>
                    </a:prstGeom>
                  </pic:spPr>
                </pic:pic>
              </a:graphicData>
            </a:graphic>
          </wp:inline>
        </w:drawing>
      </w:r>
    </w:p>
    <w:p w14:paraId="3EB47E9C" w14:textId="77777777" w:rsidR="00D35152" w:rsidRPr="00BF23AA" w:rsidRDefault="00D35152" w:rsidP="00D35152">
      <w:pPr>
        <w:pStyle w:val="Ttulo1"/>
        <w:rPr>
          <w:b w:val="0"/>
          <w:bCs w:val="0"/>
          <w:sz w:val="24"/>
          <w:szCs w:val="24"/>
        </w:rPr>
      </w:pPr>
      <w:r w:rsidRPr="00BF23AA">
        <w:rPr>
          <w:b w:val="0"/>
          <w:bCs w:val="0"/>
          <w:sz w:val="24"/>
          <w:szCs w:val="24"/>
        </w:rPr>
        <w:t>Para usar estas áreas:</w:t>
      </w:r>
    </w:p>
    <w:p w14:paraId="2D6A0D66" w14:textId="77777777" w:rsidR="00D35152" w:rsidRDefault="00D35152" w:rsidP="00D35152">
      <w:pPr>
        <w:pStyle w:val="Ttulo1"/>
      </w:pPr>
      <w:r>
        <w:rPr>
          <w:noProof/>
        </w:rPr>
        <w:drawing>
          <wp:inline distT="0" distB="0" distL="0" distR="0" wp14:anchorId="59D688BA" wp14:editId="16482D53">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607060"/>
                    </a:xfrm>
                    <a:prstGeom prst="rect">
                      <a:avLst/>
                    </a:prstGeom>
                  </pic:spPr>
                </pic:pic>
              </a:graphicData>
            </a:graphic>
          </wp:inline>
        </w:drawing>
      </w:r>
    </w:p>
    <w:p w14:paraId="5890DD04" w14:textId="77777777" w:rsidR="00D35152" w:rsidRDefault="00D35152" w:rsidP="00D35152">
      <w:pPr>
        <w:pStyle w:val="Ttulo1"/>
        <w:jc w:val="center"/>
        <w:rPr>
          <w:sz w:val="24"/>
          <w:szCs w:val="24"/>
        </w:rPr>
      </w:pPr>
      <w:r>
        <w:rPr>
          <w:sz w:val="24"/>
          <w:szCs w:val="24"/>
        </w:rPr>
        <w:t>Ejemplo:</w:t>
      </w:r>
    </w:p>
    <w:p w14:paraId="487BCFEC" w14:textId="77777777" w:rsidR="00D35152" w:rsidRDefault="00D35152" w:rsidP="00D35152">
      <w:pPr>
        <w:pStyle w:val="Ttulo1"/>
        <w:jc w:val="center"/>
        <w:rPr>
          <w:sz w:val="24"/>
          <w:szCs w:val="24"/>
        </w:rPr>
      </w:pPr>
      <w:r>
        <w:rPr>
          <w:noProof/>
        </w:rPr>
        <w:drawing>
          <wp:inline distT="0" distB="0" distL="0" distR="0" wp14:anchorId="69FF9640" wp14:editId="0D3411EF">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1219200"/>
                    </a:xfrm>
                    <a:prstGeom prst="rect">
                      <a:avLst/>
                    </a:prstGeom>
                  </pic:spPr>
                </pic:pic>
              </a:graphicData>
            </a:graphic>
          </wp:inline>
        </w:drawing>
      </w:r>
      <w:r>
        <w:rPr>
          <w:sz w:val="24"/>
          <w:szCs w:val="24"/>
        </w:rPr>
        <w:t xml:space="preserve"> </w:t>
      </w:r>
    </w:p>
    <w:p w14:paraId="50E47909" w14:textId="77777777" w:rsidR="00D35152" w:rsidRDefault="00D35152" w:rsidP="00D35152">
      <w:pPr>
        <w:pStyle w:val="Ttulo1"/>
        <w:rPr>
          <w:noProof/>
        </w:rPr>
      </w:pPr>
      <w:r>
        <w:rPr>
          <w:noProof/>
        </w:rPr>
        <w:drawing>
          <wp:inline distT="0" distB="0" distL="0" distR="0" wp14:anchorId="21A0BAE5" wp14:editId="2E2E9818">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4C8D8D56" wp14:editId="6D73F40E">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39934" cy="2768755"/>
                    </a:xfrm>
                    <a:prstGeom prst="rect">
                      <a:avLst/>
                    </a:prstGeom>
                  </pic:spPr>
                </pic:pic>
              </a:graphicData>
            </a:graphic>
          </wp:inline>
        </w:drawing>
      </w:r>
    </w:p>
    <w:p w14:paraId="6804221D" w14:textId="77777777" w:rsidR="00D35152" w:rsidRDefault="00D35152" w:rsidP="00D35152">
      <w:pPr>
        <w:pStyle w:val="Ttulo1"/>
        <w:rPr>
          <w:noProof/>
        </w:rPr>
      </w:pPr>
    </w:p>
    <w:p w14:paraId="019D9632" w14:textId="77777777" w:rsidR="00D35152" w:rsidRDefault="00D35152" w:rsidP="00D35152">
      <w:pPr>
        <w:pStyle w:val="Ttulo1"/>
      </w:pPr>
      <w:r>
        <w:t>Definiendo el tamaño de las columnas dentro de un grid.</w:t>
      </w:r>
    </w:p>
    <w:p w14:paraId="15979F9C" w14:textId="39B242E1" w:rsidR="00D35152" w:rsidRDefault="00D35152" w:rsidP="00D3515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r w:rsidR="00D708A5" w:rsidRPr="002C0295">
        <w:rPr>
          <w:sz w:val="24"/>
          <w:szCs w:val="24"/>
        </w:rPr>
        <w:t>line</w:t>
      </w:r>
      <w:r w:rsidR="00D708A5">
        <w:rPr>
          <w:sz w:val="24"/>
          <w:szCs w:val="24"/>
        </w:rPr>
        <w:t xml:space="preserve"> </w:t>
      </w:r>
      <w:r w:rsidR="00D708A5">
        <w:rPr>
          <w:b w:val="0"/>
          <w:bCs w:val="0"/>
          <w:sz w:val="24"/>
          <w:szCs w:val="24"/>
        </w:rPr>
        <w:t>va</w:t>
      </w:r>
      <w:r>
        <w:rPr>
          <w:b w:val="0"/>
          <w:bCs w:val="0"/>
          <w:sz w:val="24"/>
          <w:szCs w:val="24"/>
        </w:rPr>
        <w:t xml:space="preserve"> ir el tamaño de mi columna.</w:t>
      </w:r>
    </w:p>
    <w:p w14:paraId="74D2D3ED" w14:textId="77777777" w:rsidR="00D35152" w:rsidRDefault="00D35152" w:rsidP="00D35152">
      <w:pPr>
        <w:pStyle w:val="Ttulo1"/>
        <w:jc w:val="center"/>
        <w:rPr>
          <w:b w:val="0"/>
          <w:bCs w:val="0"/>
          <w:sz w:val="24"/>
          <w:szCs w:val="24"/>
        </w:rPr>
      </w:pPr>
      <w:r>
        <w:rPr>
          <w:noProof/>
        </w:rPr>
        <w:drawing>
          <wp:inline distT="0" distB="0" distL="0" distR="0" wp14:anchorId="1466B8CC" wp14:editId="43CC1964">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84179" cy="967349"/>
                    </a:xfrm>
                    <a:prstGeom prst="rect">
                      <a:avLst/>
                    </a:prstGeom>
                  </pic:spPr>
                </pic:pic>
              </a:graphicData>
            </a:graphic>
          </wp:inline>
        </w:drawing>
      </w:r>
    </w:p>
    <w:p w14:paraId="57190F8A" w14:textId="77777777" w:rsidR="00D35152" w:rsidRDefault="00D35152" w:rsidP="00D35152">
      <w:pPr>
        <w:pStyle w:val="Ttulo1"/>
        <w:jc w:val="center"/>
        <w:rPr>
          <w:b w:val="0"/>
          <w:bCs w:val="0"/>
          <w:sz w:val="24"/>
          <w:szCs w:val="24"/>
        </w:rPr>
      </w:pPr>
      <w:r>
        <w:rPr>
          <w:b w:val="0"/>
          <w:bCs w:val="0"/>
          <w:sz w:val="24"/>
          <w:szCs w:val="24"/>
        </w:rPr>
        <w:t>En este caso es un grid de 3 columnas</w:t>
      </w:r>
    </w:p>
    <w:p w14:paraId="7775FAAB" w14:textId="77777777" w:rsidR="00D35152" w:rsidRDefault="00D35152" w:rsidP="00D35152">
      <w:pPr>
        <w:pStyle w:val="Ttulo1"/>
        <w:jc w:val="center"/>
        <w:rPr>
          <w:b w:val="0"/>
          <w:bCs w:val="0"/>
          <w:sz w:val="24"/>
          <w:szCs w:val="24"/>
        </w:rPr>
      </w:pPr>
      <w:r>
        <w:rPr>
          <w:noProof/>
        </w:rPr>
        <w:drawing>
          <wp:inline distT="0" distB="0" distL="0" distR="0" wp14:anchorId="07F6DC69" wp14:editId="24725BC6">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75955" cy="1091091"/>
                    </a:xfrm>
                    <a:prstGeom prst="rect">
                      <a:avLst/>
                    </a:prstGeom>
                  </pic:spPr>
                </pic:pic>
              </a:graphicData>
            </a:graphic>
          </wp:inline>
        </w:drawing>
      </w:r>
    </w:p>
    <w:p w14:paraId="041E74A6" w14:textId="77777777" w:rsidR="00D35152" w:rsidRDefault="00D35152" w:rsidP="00D3515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1F6DC7F8" w14:textId="77777777" w:rsidR="00D35152" w:rsidRDefault="00D35152" w:rsidP="00D35152">
      <w:pPr>
        <w:pStyle w:val="Ttulo1"/>
        <w:jc w:val="center"/>
        <w:rPr>
          <w:b w:val="0"/>
          <w:bCs w:val="0"/>
          <w:i/>
          <w:iCs/>
          <w:sz w:val="24"/>
          <w:szCs w:val="24"/>
          <w:u w:val="single"/>
        </w:rPr>
      </w:pPr>
      <w:r>
        <w:rPr>
          <w:noProof/>
        </w:rPr>
        <w:drawing>
          <wp:inline distT="0" distB="0" distL="0" distR="0" wp14:anchorId="5237742D" wp14:editId="3470B37F">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325" cy="904875"/>
                    </a:xfrm>
                    <a:prstGeom prst="rect">
                      <a:avLst/>
                    </a:prstGeom>
                  </pic:spPr>
                </pic:pic>
              </a:graphicData>
            </a:graphic>
          </wp:inline>
        </w:drawing>
      </w:r>
    </w:p>
    <w:p w14:paraId="519D2965" w14:textId="77777777" w:rsidR="00D35152" w:rsidRPr="00E36946" w:rsidRDefault="00D35152" w:rsidP="00D35152">
      <w:pPr>
        <w:pStyle w:val="Ttulo1"/>
        <w:jc w:val="center"/>
        <w:rPr>
          <w:b w:val="0"/>
          <w:bCs w:val="0"/>
          <w:sz w:val="24"/>
          <w:szCs w:val="24"/>
        </w:rPr>
      </w:pPr>
      <w:r>
        <w:rPr>
          <w:b w:val="0"/>
          <w:bCs w:val="0"/>
          <w:sz w:val="24"/>
          <w:szCs w:val="24"/>
        </w:rPr>
        <w:t>En este caso tenemos un grid de 4 columnas.</w:t>
      </w:r>
    </w:p>
    <w:p w14:paraId="1549D94B" w14:textId="77777777" w:rsidR="00D35152" w:rsidRDefault="00D35152" w:rsidP="00D35152">
      <w:pPr>
        <w:pStyle w:val="Ttulo1"/>
        <w:jc w:val="center"/>
        <w:rPr>
          <w:b w:val="0"/>
          <w:bCs w:val="0"/>
          <w:i/>
          <w:iCs/>
          <w:sz w:val="24"/>
          <w:szCs w:val="24"/>
          <w:u w:val="single"/>
        </w:rPr>
      </w:pPr>
      <w:r>
        <w:rPr>
          <w:noProof/>
        </w:rPr>
        <w:drawing>
          <wp:inline distT="0" distB="0" distL="0" distR="0" wp14:anchorId="62A2DE1C" wp14:editId="1D2FC33F">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1BE4E" w14:textId="77777777" w:rsidR="00D35152" w:rsidRPr="00F77D76" w:rsidRDefault="00D35152" w:rsidP="00D35152">
      <w:pPr>
        <w:pStyle w:val="Ttulo1"/>
        <w:rPr>
          <w:i/>
          <w:iCs/>
          <w:sz w:val="24"/>
          <w:szCs w:val="24"/>
          <w:u w:val="single"/>
        </w:rPr>
      </w:pPr>
      <w:r>
        <w:rPr>
          <w:i/>
          <w:iCs/>
          <w:sz w:val="24"/>
          <w:szCs w:val="24"/>
          <w:u w:val="single"/>
        </w:rPr>
        <w:lastRenderedPageBreak/>
        <w:t>Span</w:t>
      </w:r>
    </w:p>
    <w:p w14:paraId="228E88AF" w14:textId="77777777" w:rsidR="00D35152" w:rsidRDefault="00D35152" w:rsidP="00D3515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511E6CF4" w14:textId="77777777" w:rsidR="00D35152" w:rsidRDefault="00D35152" w:rsidP="00D35152">
      <w:pPr>
        <w:pStyle w:val="Ttulo1"/>
        <w:jc w:val="center"/>
        <w:rPr>
          <w:b w:val="0"/>
          <w:bCs w:val="0"/>
          <w:sz w:val="24"/>
          <w:szCs w:val="24"/>
        </w:rPr>
      </w:pPr>
      <w:r>
        <w:rPr>
          <w:noProof/>
        </w:rPr>
        <w:drawing>
          <wp:inline distT="0" distB="0" distL="0" distR="0" wp14:anchorId="4C621104" wp14:editId="6933AB14">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52700" cy="942975"/>
                    </a:xfrm>
                    <a:prstGeom prst="rect">
                      <a:avLst/>
                    </a:prstGeom>
                  </pic:spPr>
                </pic:pic>
              </a:graphicData>
            </a:graphic>
          </wp:inline>
        </w:drawing>
      </w:r>
    </w:p>
    <w:p w14:paraId="17469C24" w14:textId="77777777" w:rsidR="00D35152" w:rsidRDefault="00D35152" w:rsidP="00D35152">
      <w:pPr>
        <w:pStyle w:val="Ttulo1"/>
        <w:jc w:val="center"/>
        <w:rPr>
          <w:b w:val="0"/>
          <w:bCs w:val="0"/>
          <w:sz w:val="24"/>
          <w:szCs w:val="24"/>
        </w:rPr>
      </w:pPr>
      <w:r>
        <w:rPr>
          <w:b w:val="0"/>
          <w:bCs w:val="0"/>
          <w:sz w:val="24"/>
          <w:szCs w:val="24"/>
        </w:rPr>
        <w:t>En este caso tenemos un grid de 4 columnas.</w:t>
      </w:r>
    </w:p>
    <w:p w14:paraId="0AE0E035" w14:textId="77777777" w:rsidR="00D35152" w:rsidRDefault="00D35152" w:rsidP="00D35152">
      <w:pPr>
        <w:pStyle w:val="Ttulo1"/>
        <w:jc w:val="center"/>
        <w:rPr>
          <w:b w:val="0"/>
          <w:bCs w:val="0"/>
          <w:sz w:val="24"/>
          <w:szCs w:val="24"/>
        </w:rPr>
      </w:pPr>
      <w:r>
        <w:rPr>
          <w:noProof/>
        </w:rPr>
        <w:drawing>
          <wp:inline distT="0" distB="0" distL="0" distR="0" wp14:anchorId="7E371C4B" wp14:editId="23455705">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5FD89" w14:textId="77777777" w:rsidR="00D35152" w:rsidRDefault="00D35152" w:rsidP="00D35152">
      <w:pPr>
        <w:pStyle w:val="Ttulo1"/>
        <w:rPr>
          <w:i/>
          <w:iCs/>
          <w:sz w:val="24"/>
          <w:szCs w:val="24"/>
          <w:u w:val="single"/>
        </w:rPr>
      </w:pPr>
    </w:p>
    <w:p w14:paraId="30DC5806" w14:textId="77777777" w:rsidR="00D35152" w:rsidRDefault="00D35152" w:rsidP="00D35152">
      <w:pPr>
        <w:pStyle w:val="Ttulo1"/>
        <w:rPr>
          <w:i/>
          <w:iCs/>
          <w:sz w:val="24"/>
          <w:szCs w:val="24"/>
          <w:u w:val="single"/>
        </w:rPr>
      </w:pPr>
    </w:p>
    <w:p w14:paraId="10299D59" w14:textId="7988E9B2" w:rsidR="00D35152" w:rsidRDefault="00D35152" w:rsidP="00D3515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r w:rsidR="00553FE3">
        <w:rPr>
          <w:b w:val="0"/>
          <w:bCs w:val="0"/>
          <w:i/>
          <w:iCs/>
          <w:sz w:val="24"/>
          <w:szCs w:val="24"/>
          <w:u w:val="single"/>
        </w:rPr>
        <w:t xml:space="preserve">column </w:t>
      </w:r>
      <w:r w:rsidR="00553FE3">
        <w:rPr>
          <w:b w:val="0"/>
          <w:bCs w:val="0"/>
          <w:sz w:val="24"/>
          <w:szCs w:val="24"/>
        </w:rPr>
        <w:t>de</w:t>
      </w:r>
      <w:r>
        <w:rPr>
          <w:b w:val="0"/>
          <w:bCs w:val="0"/>
          <w:sz w:val="24"/>
          <w:szCs w:val="24"/>
        </w:rPr>
        <w:t xml:space="preserve"> la siguiente manera:</w:t>
      </w:r>
    </w:p>
    <w:p w14:paraId="27861788" w14:textId="77777777" w:rsidR="00D35152" w:rsidRDefault="00D35152" w:rsidP="00D35152">
      <w:pPr>
        <w:pStyle w:val="Ttulo1"/>
        <w:jc w:val="center"/>
        <w:rPr>
          <w:b w:val="0"/>
          <w:bCs w:val="0"/>
          <w:sz w:val="24"/>
          <w:szCs w:val="24"/>
        </w:rPr>
      </w:pPr>
      <w:r>
        <w:rPr>
          <w:noProof/>
        </w:rPr>
        <w:drawing>
          <wp:inline distT="0" distB="0" distL="0" distR="0" wp14:anchorId="36281257" wp14:editId="3A545DEF">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250" cy="914400"/>
                    </a:xfrm>
                    <a:prstGeom prst="rect">
                      <a:avLst/>
                    </a:prstGeom>
                  </pic:spPr>
                </pic:pic>
              </a:graphicData>
            </a:graphic>
          </wp:inline>
        </w:drawing>
      </w:r>
    </w:p>
    <w:p w14:paraId="5E4178B9" w14:textId="77777777" w:rsidR="00D35152" w:rsidRDefault="00D35152" w:rsidP="00D35152">
      <w:pPr>
        <w:pStyle w:val="Ttulo1"/>
        <w:rPr>
          <w:b w:val="0"/>
          <w:bCs w:val="0"/>
          <w:sz w:val="24"/>
          <w:szCs w:val="24"/>
        </w:rPr>
      </w:pPr>
      <w:r>
        <w:rPr>
          <w:noProof/>
        </w:rPr>
        <w:drawing>
          <wp:inline distT="0" distB="0" distL="0" distR="0" wp14:anchorId="51A47ADB" wp14:editId="2E0A0604">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1337945"/>
                    </a:xfrm>
                    <a:prstGeom prst="rect">
                      <a:avLst/>
                    </a:prstGeom>
                  </pic:spPr>
                </pic:pic>
              </a:graphicData>
            </a:graphic>
          </wp:inline>
        </w:drawing>
      </w:r>
    </w:p>
    <w:p w14:paraId="10C13384" w14:textId="77777777" w:rsidR="00D35152" w:rsidRDefault="00D35152" w:rsidP="00D35152">
      <w:pPr>
        <w:pStyle w:val="Ttulo1"/>
        <w:rPr>
          <w:b w:val="0"/>
          <w:bCs w:val="0"/>
          <w:sz w:val="24"/>
          <w:szCs w:val="24"/>
        </w:rPr>
      </w:pPr>
    </w:p>
    <w:p w14:paraId="5EE20E6A" w14:textId="77777777" w:rsidR="00D35152" w:rsidRDefault="00D35152" w:rsidP="00D35152">
      <w:pPr>
        <w:pStyle w:val="Ttulo1"/>
        <w:rPr>
          <w:b w:val="0"/>
          <w:bCs w:val="0"/>
          <w:sz w:val="24"/>
          <w:szCs w:val="24"/>
        </w:rPr>
      </w:pPr>
    </w:p>
    <w:p w14:paraId="214FF2F1" w14:textId="77777777" w:rsidR="00D35152" w:rsidRDefault="00D35152" w:rsidP="00D35152">
      <w:pPr>
        <w:pStyle w:val="Ttulo1"/>
      </w:pPr>
      <w:r>
        <w:t>Definiendo el tamaño de filas dentro de un grid.</w:t>
      </w:r>
    </w:p>
    <w:p w14:paraId="1327D9C0" w14:textId="2B163A32" w:rsidR="00D35152" w:rsidRDefault="00D35152" w:rsidP="00D35152">
      <w:pPr>
        <w:pStyle w:val="Ttulo1"/>
        <w:rPr>
          <w:b w:val="0"/>
          <w:bCs w:val="0"/>
          <w:sz w:val="24"/>
          <w:szCs w:val="24"/>
        </w:rPr>
      </w:pPr>
      <w:r>
        <w:rPr>
          <w:b w:val="0"/>
          <w:bCs w:val="0"/>
          <w:sz w:val="24"/>
          <w:szCs w:val="24"/>
        </w:rPr>
        <w:t>Para definir el tamaño de las filas se encontrarán disponibles las mismas propiedades que usamos para definir columnas</w:t>
      </w:r>
      <w:r w:rsidR="00DF710C">
        <w:rPr>
          <w:b w:val="0"/>
          <w:bCs w:val="0"/>
          <w:sz w:val="24"/>
          <w:szCs w:val="24"/>
        </w:rPr>
        <w:t>,</w:t>
      </w:r>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7AD95830" w14:textId="77777777" w:rsidR="00D35152" w:rsidRDefault="00D35152" w:rsidP="00D35152">
      <w:pPr>
        <w:pStyle w:val="Ttulo1"/>
        <w:jc w:val="center"/>
        <w:rPr>
          <w:b w:val="0"/>
          <w:bCs w:val="0"/>
          <w:sz w:val="24"/>
          <w:szCs w:val="24"/>
        </w:rPr>
      </w:pPr>
      <w:r w:rsidRPr="003B0FE7">
        <w:rPr>
          <w:noProof/>
        </w:rPr>
        <w:drawing>
          <wp:inline distT="0" distB="0" distL="0" distR="0" wp14:anchorId="519594DA" wp14:editId="727C6162">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90950" cy="1533525"/>
                    </a:xfrm>
                    <a:prstGeom prst="rect">
                      <a:avLst/>
                    </a:prstGeom>
                  </pic:spPr>
                </pic:pic>
              </a:graphicData>
            </a:graphic>
          </wp:inline>
        </w:drawing>
      </w:r>
    </w:p>
    <w:p w14:paraId="7F19278A" w14:textId="77777777" w:rsidR="00D35152" w:rsidRDefault="00D35152" w:rsidP="00D35152">
      <w:pPr>
        <w:pStyle w:val="Ttulo1"/>
        <w:jc w:val="center"/>
        <w:rPr>
          <w:b w:val="0"/>
          <w:bCs w:val="0"/>
          <w:sz w:val="24"/>
          <w:szCs w:val="24"/>
        </w:rPr>
      </w:pPr>
      <w:r>
        <w:rPr>
          <w:noProof/>
        </w:rPr>
        <w:drawing>
          <wp:inline distT="0" distB="0" distL="0" distR="0" wp14:anchorId="28B0E5EA" wp14:editId="2570F87C">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825" cy="2428875"/>
                    </a:xfrm>
                    <a:prstGeom prst="rect">
                      <a:avLst/>
                    </a:prstGeom>
                  </pic:spPr>
                </pic:pic>
              </a:graphicData>
            </a:graphic>
          </wp:inline>
        </w:drawing>
      </w:r>
    </w:p>
    <w:p w14:paraId="030ECDF3" w14:textId="77777777" w:rsidR="00D35152" w:rsidRDefault="00D35152" w:rsidP="00D35152">
      <w:pPr>
        <w:pStyle w:val="Ttulo1"/>
        <w:jc w:val="center"/>
        <w:rPr>
          <w:b w:val="0"/>
          <w:bCs w:val="0"/>
          <w:sz w:val="24"/>
          <w:szCs w:val="24"/>
        </w:rPr>
      </w:pPr>
      <w:r>
        <w:rPr>
          <w:noProof/>
        </w:rPr>
        <w:drawing>
          <wp:inline distT="0" distB="0" distL="0" distR="0" wp14:anchorId="79F9628B" wp14:editId="6F4662DB">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F9DA5" w14:textId="77777777" w:rsidR="00D35152" w:rsidRDefault="00D35152" w:rsidP="00D35152">
      <w:pPr>
        <w:pStyle w:val="Ttulo1"/>
        <w:jc w:val="center"/>
        <w:rPr>
          <w:b w:val="0"/>
          <w:bCs w:val="0"/>
          <w:sz w:val="24"/>
          <w:szCs w:val="24"/>
        </w:rPr>
      </w:pPr>
    </w:p>
    <w:p w14:paraId="0E4FAFE5" w14:textId="77777777" w:rsidR="00D35152" w:rsidRDefault="00D35152" w:rsidP="00D35152">
      <w:pPr>
        <w:pStyle w:val="Ttulo1"/>
      </w:pPr>
      <w:r>
        <w:t>Definiendo el nombre de líneas.</w:t>
      </w:r>
    </w:p>
    <w:p w14:paraId="221B8C5B" w14:textId="77777777" w:rsidR="00D35152" w:rsidRDefault="00D35152" w:rsidP="00D35152">
      <w:pPr>
        <w:pStyle w:val="Ttulo1"/>
        <w:rPr>
          <w:b w:val="0"/>
          <w:bCs w:val="0"/>
          <w:sz w:val="24"/>
          <w:szCs w:val="24"/>
        </w:rPr>
      </w:pPr>
      <w:r w:rsidRPr="004630DB">
        <w:rPr>
          <w:b w:val="0"/>
          <w:bCs w:val="0"/>
          <w:sz w:val="24"/>
          <w:szCs w:val="24"/>
        </w:rPr>
        <w:t>Para nombrar líneas colocamos el nombre entre [ ].</w:t>
      </w:r>
    </w:p>
    <w:p w14:paraId="15E44053" w14:textId="77777777" w:rsidR="00D35152" w:rsidRDefault="00D35152" w:rsidP="00D35152">
      <w:pPr>
        <w:pStyle w:val="Ttulo1"/>
        <w:rPr>
          <w:b w:val="0"/>
          <w:bCs w:val="0"/>
          <w:sz w:val="24"/>
          <w:szCs w:val="24"/>
        </w:rPr>
      </w:pPr>
      <w:r>
        <w:rPr>
          <w:noProof/>
        </w:rPr>
        <w:drawing>
          <wp:inline distT="0" distB="0" distL="0" distR="0" wp14:anchorId="7A4B6F34" wp14:editId="3AF623A3">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70846BA5" w14:textId="77777777" w:rsidR="00D35152" w:rsidRDefault="00D35152" w:rsidP="00D35152">
      <w:pPr>
        <w:pStyle w:val="Ttulo1"/>
        <w:jc w:val="center"/>
        <w:rPr>
          <w:b w:val="0"/>
          <w:bCs w:val="0"/>
          <w:sz w:val="24"/>
          <w:szCs w:val="24"/>
        </w:rPr>
      </w:pPr>
      <w:r w:rsidRPr="00D63A2F">
        <w:rPr>
          <w:b w:val="0"/>
          <w:bCs w:val="0"/>
          <w:sz w:val="24"/>
          <w:szCs w:val="24"/>
        </w:rPr>
        <w:t>En estos casos no podemos usar la función repeat()</w:t>
      </w:r>
    </w:p>
    <w:p w14:paraId="23227B53" w14:textId="77777777" w:rsidR="00D35152" w:rsidRDefault="00D35152" w:rsidP="00D35152">
      <w:pPr>
        <w:pStyle w:val="Ttulo1"/>
        <w:jc w:val="center"/>
        <w:rPr>
          <w:b w:val="0"/>
          <w:bCs w:val="0"/>
          <w:sz w:val="24"/>
          <w:szCs w:val="24"/>
        </w:rPr>
      </w:pPr>
    </w:p>
    <w:p w14:paraId="7CE1E5A8" w14:textId="77777777" w:rsidR="00D35152" w:rsidRDefault="00D35152" w:rsidP="00D35152">
      <w:pPr>
        <w:pStyle w:val="Ttulo1"/>
        <w:jc w:val="center"/>
        <w:rPr>
          <w:b w:val="0"/>
          <w:bCs w:val="0"/>
          <w:sz w:val="24"/>
          <w:szCs w:val="24"/>
        </w:rPr>
      </w:pPr>
    </w:p>
    <w:p w14:paraId="01345B51" w14:textId="77777777" w:rsidR="00D35152" w:rsidRDefault="00D35152" w:rsidP="00D35152">
      <w:pPr>
        <w:pStyle w:val="Ttulo1"/>
      </w:pPr>
    </w:p>
    <w:p w14:paraId="509FDA83" w14:textId="77777777" w:rsidR="00D35152" w:rsidRDefault="00D35152" w:rsidP="00D35152">
      <w:pPr>
        <w:pStyle w:val="Ttulo1"/>
      </w:pPr>
    </w:p>
    <w:p w14:paraId="1F8EB440" w14:textId="77777777" w:rsidR="00D35152" w:rsidRDefault="00D35152" w:rsidP="00D35152">
      <w:pPr>
        <w:pStyle w:val="Ttulo1"/>
      </w:pPr>
    </w:p>
    <w:p w14:paraId="40A5C654" w14:textId="77777777" w:rsidR="00D35152" w:rsidRDefault="00D35152" w:rsidP="00D35152">
      <w:pPr>
        <w:pStyle w:val="Ttulo1"/>
      </w:pPr>
    </w:p>
    <w:p w14:paraId="32B65E81" w14:textId="77777777" w:rsidR="00D35152" w:rsidRDefault="00D35152" w:rsidP="00D35152">
      <w:pPr>
        <w:pStyle w:val="Ttulo1"/>
      </w:pPr>
    </w:p>
    <w:p w14:paraId="19545A79" w14:textId="77777777" w:rsidR="00D35152" w:rsidRDefault="00D35152" w:rsidP="00D35152">
      <w:pPr>
        <w:pStyle w:val="Ttulo1"/>
      </w:pPr>
    </w:p>
    <w:p w14:paraId="541FA51A" w14:textId="77777777" w:rsidR="00D35152" w:rsidRDefault="00D35152" w:rsidP="00D35152">
      <w:pPr>
        <w:pStyle w:val="Ttulo1"/>
      </w:pPr>
    </w:p>
    <w:p w14:paraId="5D0DCBC8" w14:textId="77777777" w:rsidR="00D35152" w:rsidRDefault="00D35152" w:rsidP="00D35152">
      <w:pPr>
        <w:pStyle w:val="Ttulo1"/>
      </w:pPr>
      <w:r>
        <w:t>Manejando el grid implícito.</w:t>
      </w:r>
    </w:p>
    <w:p w14:paraId="754FA2BA" w14:textId="77777777" w:rsidR="00D35152" w:rsidRPr="00AB5B56" w:rsidRDefault="00D35152" w:rsidP="00D3515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0B22A911" w14:textId="77777777" w:rsidR="00D35152" w:rsidRPr="00AB5B56" w:rsidRDefault="00D35152" w:rsidP="00D3515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4BBCAF71" w14:textId="77777777" w:rsidR="00D35152" w:rsidRDefault="00D35152" w:rsidP="00D35152">
      <w:pPr>
        <w:pStyle w:val="Ttulo1"/>
        <w:rPr>
          <w:i/>
          <w:iCs/>
          <w:sz w:val="24"/>
          <w:szCs w:val="24"/>
        </w:rPr>
      </w:pPr>
      <w:r>
        <w:rPr>
          <w:noProof/>
        </w:rPr>
        <w:drawing>
          <wp:inline distT="0" distB="0" distL="0" distR="0" wp14:anchorId="0FC206E6" wp14:editId="218F6180">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548640"/>
                    </a:xfrm>
                    <a:prstGeom prst="rect">
                      <a:avLst/>
                    </a:prstGeom>
                  </pic:spPr>
                </pic:pic>
              </a:graphicData>
            </a:graphic>
          </wp:inline>
        </w:drawing>
      </w:r>
    </w:p>
    <w:p w14:paraId="20A359B8" w14:textId="77777777" w:rsidR="00D35152" w:rsidRPr="00B4503F" w:rsidRDefault="00D35152" w:rsidP="00D3515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35B5AF40" w14:textId="77777777" w:rsidR="00D35152" w:rsidRPr="00AB5B56" w:rsidRDefault="00D35152" w:rsidP="00D3515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16110810" w14:textId="77777777" w:rsidR="00D35152" w:rsidRDefault="00D35152" w:rsidP="00D3515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266F112D" w14:textId="77777777" w:rsidR="00D35152" w:rsidRPr="00AB5B56" w:rsidRDefault="00D35152" w:rsidP="00D35152">
      <w:pPr>
        <w:pStyle w:val="Ttulo1"/>
        <w:rPr>
          <w:b w:val="0"/>
          <w:bCs w:val="0"/>
          <w:sz w:val="24"/>
          <w:szCs w:val="24"/>
        </w:rPr>
      </w:pPr>
      <w:r>
        <w:rPr>
          <w:noProof/>
        </w:rPr>
        <w:drawing>
          <wp:inline distT="0" distB="0" distL="0" distR="0" wp14:anchorId="149C2AF8" wp14:editId="462919CD">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457200"/>
                    </a:xfrm>
                    <a:prstGeom prst="rect">
                      <a:avLst/>
                    </a:prstGeom>
                  </pic:spPr>
                </pic:pic>
              </a:graphicData>
            </a:graphic>
          </wp:inline>
        </w:drawing>
      </w:r>
    </w:p>
    <w:p w14:paraId="0DF2AA24" w14:textId="77777777" w:rsidR="00D35152" w:rsidRDefault="00D35152" w:rsidP="00D35152">
      <w:pPr>
        <w:pStyle w:val="Ttulo1"/>
        <w:jc w:val="center"/>
        <w:rPr>
          <w:b w:val="0"/>
          <w:bCs w:val="0"/>
          <w:sz w:val="24"/>
          <w:szCs w:val="24"/>
        </w:rPr>
      </w:pPr>
    </w:p>
    <w:p w14:paraId="3175E2CC" w14:textId="77777777" w:rsidR="00D35152" w:rsidRDefault="00D35152" w:rsidP="00D35152">
      <w:pPr>
        <w:pStyle w:val="Ttulo1"/>
        <w:jc w:val="center"/>
        <w:rPr>
          <w:b w:val="0"/>
          <w:bCs w:val="0"/>
          <w:sz w:val="24"/>
          <w:szCs w:val="24"/>
        </w:rPr>
      </w:pPr>
    </w:p>
    <w:p w14:paraId="128A7D09" w14:textId="77777777" w:rsidR="00D35152" w:rsidRDefault="00D35152" w:rsidP="00D35152">
      <w:pPr>
        <w:pStyle w:val="Ttulo1"/>
        <w:jc w:val="center"/>
        <w:rPr>
          <w:b w:val="0"/>
          <w:bCs w:val="0"/>
          <w:sz w:val="24"/>
          <w:szCs w:val="24"/>
        </w:rPr>
      </w:pPr>
    </w:p>
    <w:p w14:paraId="65EB7C56" w14:textId="77777777" w:rsidR="00D35152" w:rsidRDefault="00D35152" w:rsidP="00D35152">
      <w:pPr>
        <w:pStyle w:val="Ttulo1"/>
        <w:jc w:val="center"/>
        <w:rPr>
          <w:b w:val="0"/>
          <w:bCs w:val="0"/>
          <w:sz w:val="24"/>
          <w:szCs w:val="24"/>
        </w:rPr>
      </w:pPr>
    </w:p>
    <w:p w14:paraId="160DE6AE" w14:textId="77777777" w:rsidR="00D35152" w:rsidRDefault="00D35152" w:rsidP="00D35152">
      <w:pPr>
        <w:pStyle w:val="Ttulo1"/>
        <w:jc w:val="center"/>
        <w:rPr>
          <w:b w:val="0"/>
          <w:bCs w:val="0"/>
          <w:sz w:val="24"/>
          <w:szCs w:val="24"/>
        </w:rPr>
      </w:pPr>
    </w:p>
    <w:p w14:paraId="2E576938" w14:textId="77777777" w:rsidR="00D35152" w:rsidRDefault="00D35152" w:rsidP="00D35152">
      <w:pPr>
        <w:pStyle w:val="Ttulo1"/>
        <w:jc w:val="center"/>
        <w:rPr>
          <w:b w:val="0"/>
          <w:bCs w:val="0"/>
          <w:sz w:val="24"/>
          <w:szCs w:val="24"/>
        </w:rPr>
      </w:pPr>
    </w:p>
    <w:p w14:paraId="6A6C522C" w14:textId="77777777" w:rsidR="00D35152" w:rsidRDefault="00D35152" w:rsidP="00D35152">
      <w:pPr>
        <w:pStyle w:val="Ttulo1"/>
        <w:jc w:val="center"/>
        <w:rPr>
          <w:b w:val="0"/>
          <w:bCs w:val="0"/>
          <w:sz w:val="24"/>
          <w:szCs w:val="24"/>
        </w:rPr>
      </w:pPr>
    </w:p>
    <w:p w14:paraId="5899511A" w14:textId="77777777" w:rsidR="00D35152" w:rsidRDefault="00D35152" w:rsidP="00D35152">
      <w:pPr>
        <w:pStyle w:val="Ttulo1"/>
        <w:jc w:val="center"/>
        <w:rPr>
          <w:b w:val="0"/>
          <w:bCs w:val="0"/>
          <w:sz w:val="24"/>
          <w:szCs w:val="24"/>
        </w:rPr>
      </w:pPr>
    </w:p>
    <w:p w14:paraId="0CC93A99" w14:textId="77777777" w:rsidR="00D35152" w:rsidRDefault="00D35152" w:rsidP="00D35152">
      <w:pPr>
        <w:pStyle w:val="Ttulo1"/>
        <w:jc w:val="center"/>
        <w:rPr>
          <w:b w:val="0"/>
          <w:bCs w:val="0"/>
          <w:sz w:val="24"/>
          <w:szCs w:val="24"/>
        </w:rPr>
      </w:pPr>
    </w:p>
    <w:p w14:paraId="1ED9C57E" w14:textId="77777777" w:rsidR="00D35152" w:rsidRDefault="00D35152" w:rsidP="00D35152">
      <w:pPr>
        <w:pStyle w:val="Ttulo1"/>
        <w:jc w:val="center"/>
        <w:rPr>
          <w:b w:val="0"/>
          <w:bCs w:val="0"/>
          <w:sz w:val="24"/>
          <w:szCs w:val="24"/>
        </w:rPr>
      </w:pPr>
    </w:p>
    <w:p w14:paraId="237A384F" w14:textId="77777777" w:rsidR="00D35152" w:rsidRDefault="00D35152" w:rsidP="00D35152">
      <w:pPr>
        <w:pStyle w:val="Ttulo1"/>
        <w:jc w:val="center"/>
        <w:rPr>
          <w:b w:val="0"/>
          <w:bCs w:val="0"/>
          <w:sz w:val="24"/>
          <w:szCs w:val="24"/>
        </w:rPr>
      </w:pPr>
    </w:p>
    <w:p w14:paraId="22CEF7C2" w14:textId="77777777" w:rsidR="00D35152" w:rsidRDefault="00D35152" w:rsidP="00D35152">
      <w:pPr>
        <w:pStyle w:val="Ttulo1"/>
      </w:pPr>
      <w:r>
        <w:t>Alineación de contenido.</w:t>
      </w:r>
    </w:p>
    <w:p w14:paraId="790384C5" w14:textId="77777777" w:rsidR="00D35152" w:rsidRPr="00855192" w:rsidRDefault="00D35152" w:rsidP="00D3515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17097BB8" w14:textId="77777777" w:rsidR="00D35152" w:rsidRDefault="00D35152" w:rsidP="00D3515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1CF9FAC" wp14:editId="052D46EE">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307340"/>
                    </a:xfrm>
                    <a:prstGeom prst="rect">
                      <a:avLst/>
                    </a:prstGeom>
                  </pic:spPr>
                </pic:pic>
              </a:graphicData>
            </a:graphic>
          </wp:inline>
        </w:drawing>
      </w:r>
    </w:p>
    <w:p w14:paraId="61DC08F3" w14:textId="77777777" w:rsidR="00D35152" w:rsidRPr="00FE745E"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1503A94" w14:textId="77777777" w:rsidR="00D35152" w:rsidRDefault="00D35152" w:rsidP="00D35152">
      <w:pPr>
        <w:pStyle w:val="Ttulo1"/>
        <w:rPr>
          <w:i/>
          <w:iCs/>
          <w:sz w:val="32"/>
          <w:szCs w:val="32"/>
          <w:lang w:val="en-US"/>
        </w:rPr>
      </w:pPr>
    </w:p>
    <w:p w14:paraId="0DE4139D" w14:textId="77777777" w:rsidR="00D35152" w:rsidRDefault="00D35152" w:rsidP="00D3515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01D12B55" w14:textId="77777777" w:rsidR="00D35152" w:rsidRDefault="00D35152" w:rsidP="00D35152">
      <w:pPr>
        <w:pStyle w:val="Ttulo1"/>
        <w:rPr>
          <w:sz w:val="24"/>
          <w:szCs w:val="24"/>
        </w:rPr>
      </w:pPr>
      <w:r>
        <w:rPr>
          <w:noProof/>
        </w:rPr>
        <w:drawing>
          <wp:inline distT="0" distB="0" distL="0" distR="0" wp14:anchorId="3506C9D7" wp14:editId="607A0B7B">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7340"/>
                    </a:xfrm>
                    <a:prstGeom prst="rect">
                      <a:avLst/>
                    </a:prstGeom>
                  </pic:spPr>
                </pic:pic>
              </a:graphicData>
            </a:graphic>
          </wp:inline>
        </w:drawing>
      </w:r>
    </w:p>
    <w:p w14:paraId="5077FF52" w14:textId="77777777" w:rsidR="00D35152" w:rsidRPr="007B3B75"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268AC369" w14:textId="77777777" w:rsidR="00D35152" w:rsidRDefault="00D35152" w:rsidP="00D35152">
      <w:pPr>
        <w:pStyle w:val="Ttulo1"/>
        <w:rPr>
          <w:i/>
          <w:iCs/>
          <w:sz w:val="32"/>
          <w:szCs w:val="32"/>
        </w:rPr>
      </w:pPr>
    </w:p>
    <w:p w14:paraId="34775CBA" w14:textId="77777777" w:rsidR="00D35152" w:rsidRDefault="00D35152" w:rsidP="00D35152">
      <w:pPr>
        <w:pStyle w:val="Ttulo1"/>
        <w:rPr>
          <w:i/>
          <w:iCs/>
          <w:sz w:val="32"/>
          <w:szCs w:val="32"/>
        </w:rPr>
      </w:pPr>
      <w:r w:rsidRPr="00FE745E">
        <w:rPr>
          <w:i/>
          <w:iCs/>
          <w:sz w:val="32"/>
          <w:szCs w:val="32"/>
        </w:rPr>
        <w:t>Alineación individual</w:t>
      </w:r>
    </w:p>
    <w:p w14:paraId="622D0D48" w14:textId="77777777" w:rsidR="00D35152" w:rsidRPr="00855192" w:rsidRDefault="00D35152" w:rsidP="00D35152">
      <w:pPr>
        <w:pStyle w:val="Ttulo1"/>
        <w:rPr>
          <w:b w:val="0"/>
          <w:bCs w:val="0"/>
          <w:sz w:val="24"/>
          <w:szCs w:val="24"/>
        </w:rPr>
      </w:pPr>
      <w:r>
        <w:rPr>
          <w:noProof/>
        </w:rPr>
        <w:drawing>
          <wp:anchor distT="0" distB="0" distL="114300" distR="114300" simplePos="0" relativeHeight="251661312" behindDoc="1" locked="0" layoutInCell="1" allowOverlap="1" wp14:anchorId="4517475F" wp14:editId="2919F19D">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75636875" w14:textId="77777777" w:rsidR="00D35152" w:rsidRPr="00855192" w:rsidRDefault="00D35152" w:rsidP="00D35152">
      <w:pPr>
        <w:pStyle w:val="Ttulo1"/>
        <w:rPr>
          <w:b w:val="0"/>
          <w:bCs w:val="0"/>
          <w:sz w:val="24"/>
          <w:szCs w:val="24"/>
        </w:rPr>
      </w:pPr>
      <w:r w:rsidRPr="00855192">
        <w:rPr>
          <w:b w:val="0"/>
          <w:bCs w:val="0"/>
          <w:sz w:val="24"/>
          <w:szCs w:val="24"/>
        </w:rPr>
        <w:t xml:space="preserve">align-self (VERTICAL )   </w:t>
      </w:r>
    </w:p>
    <w:p w14:paraId="01AB4087" w14:textId="77777777" w:rsidR="00D35152" w:rsidRPr="00855192" w:rsidRDefault="00D35152" w:rsidP="00D35152">
      <w:pPr>
        <w:pStyle w:val="Ttulo1"/>
        <w:rPr>
          <w:b w:val="0"/>
          <w:bCs w:val="0"/>
          <w:sz w:val="24"/>
          <w:szCs w:val="24"/>
        </w:rPr>
      </w:pPr>
    </w:p>
    <w:p w14:paraId="21D71D70" w14:textId="77777777" w:rsidR="00D35152" w:rsidRPr="00855192" w:rsidRDefault="00D35152" w:rsidP="00D35152">
      <w:pPr>
        <w:pStyle w:val="Ttulo1"/>
        <w:rPr>
          <w:b w:val="0"/>
          <w:bCs w:val="0"/>
          <w:sz w:val="24"/>
          <w:szCs w:val="24"/>
        </w:rPr>
      </w:pPr>
    </w:p>
    <w:p w14:paraId="5491137A" w14:textId="77777777" w:rsidR="00D35152" w:rsidRPr="00855192" w:rsidRDefault="00D35152" w:rsidP="00D35152">
      <w:pPr>
        <w:pStyle w:val="Ttulo1"/>
        <w:rPr>
          <w:b w:val="0"/>
          <w:bCs w:val="0"/>
          <w:sz w:val="24"/>
          <w:szCs w:val="24"/>
        </w:rPr>
      </w:pPr>
    </w:p>
    <w:p w14:paraId="5CA50C3B" w14:textId="77777777" w:rsidR="00D35152" w:rsidRPr="00855192" w:rsidRDefault="00D35152" w:rsidP="00D35152">
      <w:pPr>
        <w:pStyle w:val="Ttulo1"/>
        <w:rPr>
          <w:b w:val="0"/>
          <w:bCs w:val="0"/>
          <w:sz w:val="24"/>
          <w:szCs w:val="24"/>
        </w:rPr>
      </w:pPr>
    </w:p>
    <w:p w14:paraId="42D31644" w14:textId="77777777" w:rsidR="00D35152" w:rsidRPr="00855192" w:rsidRDefault="00D35152" w:rsidP="00D35152">
      <w:pPr>
        <w:pStyle w:val="Ttulo1"/>
        <w:rPr>
          <w:b w:val="0"/>
          <w:bCs w:val="0"/>
          <w:sz w:val="24"/>
          <w:szCs w:val="24"/>
        </w:rPr>
      </w:pPr>
    </w:p>
    <w:p w14:paraId="3709F895" w14:textId="77777777" w:rsidR="00D35152" w:rsidRDefault="00D35152" w:rsidP="00D35152">
      <w:pPr>
        <w:pStyle w:val="Ttulo1"/>
      </w:pPr>
      <w:r>
        <w:t xml:space="preserve">Alineación de filas y columnas. </w:t>
      </w:r>
    </w:p>
    <w:p w14:paraId="149249B8" w14:textId="77777777" w:rsidR="00D35152" w:rsidRDefault="00D35152" w:rsidP="00D3515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4B22C64D" w14:textId="77777777" w:rsidR="00D35152" w:rsidRDefault="00D35152" w:rsidP="00D3515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101E4321" w14:textId="77777777" w:rsidR="00D35152" w:rsidRDefault="00D35152" w:rsidP="00D35152">
      <w:pPr>
        <w:pStyle w:val="NormalWeb"/>
      </w:pPr>
    </w:p>
    <w:p w14:paraId="74020394" w14:textId="77777777" w:rsidR="00D35152" w:rsidRDefault="00D35152" w:rsidP="00D35152">
      <w:pPr>
        <w:pStyle w:val="NormalWeb"/>
      </w:pPr>
      <w:r>
        <w:rPr>
          <w:noProof/>
        </w:rPr>
        <w:drawing>
          <wp:inline distT="0" distB="0" distL="0" distR="0" wp14:anchorId="6356CF4D" wp14:editId="145BB0D1">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0C50469F"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EB1ECFE"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0ADDC510"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8DDA2CB"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69BB377C"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4E4C860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68BFCA82" w14:textId="77777777" w:rsidR="00D35152" w:rsidRPr="00E51D2B" w:rsidRDefault="00D35152" w:rsidP="00D3515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0C8CDF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937146"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7D6D68C3"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958F4FA"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14BB09A4"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66DA4DA" w14:textId="5FCF55C5" w:rsidR="00D35152" w:rsidRPr="00E51D2B"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r w:rsidR="00DA6951" w:rsidRPr="00E51D2B">
        <w:rPr>
          <w:rFonts w:ascii="Times New Roman" w:eastAsia="Times New Roman" w:hAnsi="Times New Roman" w:cs="Times New Roman"/>
          <w:sz w:val="24"/>
          <w:szCs w:val="24"/>
          <w:lang w:eastAsia="es-CO"/>
        </w:rPr>
        <w:t>más</w:t>
      </w:r>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175A3BF4" w14:textId="77777777" w:rsidR="00D35152" w:rsidRDefault="00D35152" w:rsidP="00D35152">
      <w:pPr>
        <w:pStyle w:val="NormalWeb"/>
      </w:pPr>
    </w:p>
    <w:p w14:paraId="7BBAC3AC" w14:textId="77777777" w:rsidR="00D35152" w:rsidRPr="002A74A3" w:rsidRDefault="00D35152" w:rsidP="00D35152">
      <w:pPr>
        <w:pStyle w:val="Ttulo1"/>
        <w:rPr>
          <w:b w:val="0"/>
          <w:bCs w:val="0"/>
          <w:sz w:val="24"/>
          <w:szCs w:val="24"/>
        </w:rPr>
      </w:pPr>
    </w:p>
    <w:p w14:paraId="46F19AFD" w14:textId="77777777" w:rsidR="00D35152" w:rsidRPr="000B7E5A" w:rsidRDefault="00D35152" w:rsidP="00D35152">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3DD3BF57" w14:textId="77777777" w:rsidR="00D35152" w:rsidRDefault="00D35152" w:rsidP="00D35152">
      <w:pPr>
        <w:rPr>
          <w:rFonts w:ascii="Times New Roman" w:hAnsi="Times New Roman" w:cs="Times New Roman"/>
          <w:b/>
          <w:bCs/>
          <w:i/>
          <w:iCs/>
          <w:sz w:val="48"/>
          <w:szCs w:val="48"/>
        </w:rPr>
      </w:pPr>
    </w:p>
    <w:p w14:paraId="7F6047DD" w14:textId="77777777" w:rsidR="00D35152" w:rsidRPr="00D35152" w:rsidRDefault="00D35152" w:rsidP="00D35152">
      <w:pPr>
        <w:rPr>
          <w:rFonts w:ascii="Times New Roman" w:hAnsi="Times New Roman" w:cs="Times New Roman"/>
          <w:b/>
          <w:bCs/>
          <w:sz w:val="24"/>
          <w:szCs w:val="24"/>
        </w:rPr>
      </w:pPr>
    </w:p>
    <w:p w14:paraId="2BB1F2A1" w14:textId="6F94096E" w:rsidR="00D35152" w:rsidRPr="003278BE" w:rsidRDefault="003278BE" w:rsidP="003278BE">
      <w:pPr>
        <w:jc w:val="center"/>
        <w:rPr>
          <w:rFonts w:ascii="Times New Roman" w:hAnsi="Times New Roman" w:cs="Times New Roman"/>
          <w:b/>
          <w:bCs/>
          <w:sz w:val="48"/>
          <w:szCs w:val="48"/>
        </w:rPr>
      </w:pPr>
      <w:r w:rsidRPr="003278BE">
        <w:rPr>
          <w:rFonts w:ascii="Times New Roman" w:hAnsi="Times New Roman" w:cs="Times New Roman"/>
          <w:b/>
          <w:bCs/>
          <w:sz w:val="48"/>
          <w:szCs w:val="48"/>
          <w:highlight w:val="green"/>
        </w:rPr>
        <w:t>ULTIMAS CONSIDERACIONES</w:t>
      </w:r>
    </w:p>
    <w:p w14:paraId="64B5E261" w14:textId="77777777" w:rsidR="00D35152" w:rsidRDefault="00D35152" w:rsidP="00D35152">
      <w:pPr>
        <w:jc w:val="center"/>
        <w:rPr>
          <w:rFonts w:ascii="Times New Roman" w:hAnsi="Times New Roman" w:cs="Times New Roman"/>
          <w:b/>
          <w:bCs/>
          <w:sz w:val="24"/>
          <w:szCs w:val="24"/>
        </w:rPr>
      </w:pPr>
    </w:p>
    <w:p w14:paraId="30BA7F8D" w14:textId="77777777" w:rsidR="00D35152" w:rsidRPr="00A20D24" w:rsidRDefault="00D35152" w:rsidP="00D35152">
      <w:pPr>
        <w:jc w:val="center"/>
        <w:rPr>
          <w:rFonts w:ascii="Times New Roman" w:hAnsi="Times New Roman" w:cs="Times New Roman"/>
          <w:b/>
          <w:bCs/>
          <w:sz w:val="24"/>
          <w:szCs w:val="24"/>
        </w:rPr>
      </w:pPr>
      <w:r w:rsidRPr="00A20D24">
        <w:rPr>
          <w:rFonts w:ascii="Times New Roman" w:hAnsi="Times New Roman" w:cs="Times New Roman"/>
          <w:b/>
          <w:bCs/>
          <w:sz w:val="24"/>
          <w:szCs w:val="24"/>
        </w:rPr>
        <w:t>Extension Autocompletition CSS VsCode.</w:t>
      </w:r>
    </w:p>
    <w:p w14:paraId="7DBC15AB" w14:textId="77777777" w:rsidR="00D35152" w:rsidRPr="00A20D24" w:rsidRDefault="00311580" w:rsidP="00D35152">
      <w:pPr>
        <w:jc w:val="center"/>
        <w:rPr>
          <w:rFonts w:ascii="Times New Roman" w:hAnsi="Times New Roman" w:cs="Times New Roman"/>
          <w:i/>
          <w:iCs/>
          <w:sz w:val="32"/>
          <w:szCs w:val="32"/>
          <w:u w:val="single"/>
        </w:rPr>
      </w:pPr>
      <w:hyperlink r:id="rId210" w:history="1">
        <w:r w:rsidR="00D35152" w:rsidRPr="00A20D24">
          <w:rPr>
            <w:rStyle w:val="Hipervnculo"/>
            <w:i/>
            <w:iCs/>
            <w:sz w:val="32"/>
            <w:szCs w:val="32"/>
            <w:highlight w:val="yellow"/>
          </w:rPr>
          <w:t>https://marketplace.visualstudio.com/items?itemName=solnurkarim.html-to-css-autocompletion</w:t>
        </w:r>
      </w:hyperlink>
    </w:p>
    <w:p w14:paraId="33982BF8" w14:textId="77777777" w:rsidR="00D35152" w:rsidRPr="00A20D24" w:rsidRDefault="00D35152" w:rsidP="00D35152">
      <w:pPr>
        <w:rPr>
          <w:rFonts w:ascii="Times New Roman" w:hAnsi="Times New Roman" w:cs="Times New Roman"/>
          <w:i/>
          <w:iCs/>
          <w:sz w:val="32"/>
          <w:szCs w:val="32"/>
          <w:u w:val="single"/>
        </w:rPr>
      </w:pPr>
    </w:p>
    <w:p w14:paraId="6FDBA3D4" w14:textId="77777777" w:rsidR="00D35152" w:rsidRPr="00A20D24" w:rsidRDefault="00D35152" w:rsidP="00D35152">
      <w:pPr>
        <w:rPr>
          <w:rFonts w:ascii="Times New Roman" w:hAnsi="Times New Roman" w:cs="Times New Roman"/>
          <w:i/>
          <w:iCs/>
          <w:sz w:val="32"/>
          <w:szCs w:val="32"/>
          <w:u w:val="single"/>
        </w:rPr>
      </w:pPr>
    </w:p>
    <w:p w14:paraId="5828FAF1" w14:textId="77777777" w:rsidR="00D35152" w:rsidRDefault="00D35152" w:rsidP="00D35152">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372FE45D"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4358A471"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3AA9690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102F138D" w14:textId="77777777" w:rsidR="00D35152" w:rsidRPr="00F23F58"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790DD22C" w14:textId="77777777" w:rsidR="00D35152" w:rsidRDefault="00D35152" w:rsidP="00D35152">
      <w:pPr>
        <w:pStyle w:val="Prrafodelista"/>
        <w:numPr>
          <w:ilvl w:val="0"/>
          <w:numId w:val="12"/>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2244ECE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E8704B">
        <w:rPr>
          <w:rFonts w:ascii="Times New Roman" w:hAnsi="Times New Roman" w:cs="Times New Roman"/>
          <w:b/>
          <w:bCs/>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49412AC4" w14:textId="77777777" w:rsidR="00D35152" w:rsidRDefault="00D35152" w:rsidP="00D35152">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64127AAA" w14:textId="77777777" w:rsidR="00D35152" w:rsidRPr="009F6CD7" w:rsidRDefault="00D35152" w:rsidP="00D35152">
      <w:pPr>
        <w:pStyle w:val="Prrafodelista"/>
        <w:numPr>
          <w:ilvl w:val="0"/>
          <w:numId w:val="12"/>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33F8C751" w14:textId="77777777" w:rsidR="00D35152" w:rsidRPr="009F6CD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.padre {min-height: 250px;}</w:t>
      </w:r>
    </w:p>
    <w:p w14:paraId="6A03360E" w14:textId="77777777" w:rsidR="00D35152" w:rsidRPr="00EC307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183DA9CE" w14:textId="77777777" w:rsidR="00D35152" w:rsidRPr="009168FF" w:rsidRDefault="00D35152" w:rsidP="00D35152">
      <w:pPr>
        <w:ind w:left="1080"/>
        <w:rPr>
          <w:rFonts w:ascii="Times New Roman" w:hAnsi="Times New Roman" w:cs="Times New Roman"/>
          <w:i/>
          <w:iCs/>
          <w:sz w:val="24"/>
          <w:szCs w:val="24"/>
        </w:rPr>
      </w:pPr>
    </w:p>
    <w:p w14:paraId="10A7FAD6" w14:textId="77777777" w:rsidR="00D35152" w:rsidRPr="00EC3077" w:rsidRDefault="00D35152" w:rsidP="00D35152">
      <w:pPr>
        <w:rPr>
          <w:rFonts w:ascii="Times New Roman" w:hAnsi="Times New Roman" w:cs="Times New Roman"/>
          <w:b/>
          <w:bCs/>
          <w:i/>
          <w:iCs/>
          <w:sz w:val="24"/>
          <w:szCs w:val="24"/>
        </w:rPr>
      </w:pPr>
    </w:p>
    <w:p w14:paraId="174EA3A9" w14:textId="77777777" w:rsidR="00D35152" w:rsidRDefault="00D35152" w:rsidP="00D35152">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EE93B8C" w14:textId="77777777" w:rsidR="00D35152" w:rsidRDefault="00311580" w:rsidP="00D35152">
      <w:pPr>
        <w:jc w:val="center"/>
        <w:rPr>
          <w:rFonts w:ascii="Times New Roman" w:hAnsi="Times New Roman" w:cs="Times New Roman"/>
          <w:i/>
          <w:iCs/>
          <w:sz w:val="32"/>
          <w:szCs w:val="32"/>
          <w:u w:val="single"/>
        </w:rPr>
      </w:pPr>
      <w:hyperlink r:id="rId211" w:history="1">
        <w:r w:rsidR="00D35152" w:rsidRPr="00835BB3">
          <w:rPr>
            <w:rStyle w:val="Hipervnculo"/>
            <w:rFonts w:ascii="Times New Roman" w:hAnsi="Times New Roman" w:cs="Times New Roman"/>
            <w:i/>
            <w:iCs/>
            <w:sz w:val="32"/>
            <w:szCs w:val="32"/>
            <w:highlight w:val="yellow"/>
          </w:rPr>
          <w:t>https://css-tricks.com/snippets/css/complete-guide-grid/</w:t>
        </w:r>
      </w:hyperlink>
    </w:p>
    <w:p w14:paraId="149E49B2" w14:textId="77777777" w:rsidR="00D35152" w:rsidRDefault="00D35152" w:rsidP="00D35152">
      <w:pPr>
        <w:jc w:val="center"/>
        <w:rPr>
          <w:rFonts w:ascii="Times New Roman" w:hAnsi="Times New Roman" w:cs="Times New Roman"/>
          <w:i/>
          <w:iCs/>
          <w:sz w:val="32"/>
          <w:szCs w:val="32"/>
          <w:u w:val="single"/>
        </w:rPr>
      </w:pPr>
    </w:p>
    <w:p w14:paraId="177DF15B" w14:textId="77777777" w:rsidR="00D35152" w:rsidRPr="00957BB0" w:rsidRDefault="00D35152" w:rsidP="00D35152">
      <w:pPr>
        <w:pStyle w:val="NormalWeb"/>
        <w:jc w:val="center"/>
        <w:rPr>
          <w:b/>
          <w:bCs/>
          <w:sz w:val="40"/>
          <w:szCs w:val="40"/>
        </w:rPr>
      </w:pPr>
      <w:r w:rsidRPr="00957BB0">
        <w:rPr>
          <w:b/>
          <w:bCs/>
          <w:sz w:val="40"/>
          <w:szCs w:val="40"/>
        </w:rPr>
        <w:t>Pagina para practicar código.</w:t>
      </w:r>
    </w:p>
    <w:p w14:paraId="55A0F2AB" w14:textId="77777777" w:rsidR="00D35152" w:rsidRPr="00782A6F" w:rsidRDefault="00D35152" w:rsidP="00D35152">
      <w:pPr>
        <w:pStyle w:val="NormalWeb"/>
        <w:jc w:val="center"/>
        <w:rPr>
          <w:i/>
          <w:iCs/>
          <w:sz w:val="40"/>
          <w:szCs w:val="40"/>
        </w:rPr>
      </w:pPr>
      <w:r w:rsidRPr="00957BB0">
        <w:rPr>
          <w:i/>
          <w:iCs/>
          <w:sz w:val="40"/>
          <w:szCs w:val="40"/>
          <w:highlight w:val="yellow"/>
        </w:rPr>
        <w:t>https://www.codewars.com/</w:t>
      </w:r>
    </w:p>
    <w:p w14:paraId="408EDDFB" w14:textId="43E6C292" w:rsidR="00871B9A" w:rsidRDefault="00871B9A"/>
    <w:p w14:paraId="0999CFDF" w14:textId="77777777" w:rsidR="00871B9A" w:rsidRDefault="00871B9A" w:rsidP="00871B9A">
      <w:pPr>
        <w:pStyle w:val="Ttulo1"/>
      </w:pPr>
      <w:r w:rsidRPr="007C2BB0">
        <w:rPr>
          <w:highlight w:val="cyan"/>
        </w:rPr>
        <w:t>Configurar botón de pago PayPal a mi sitio web.</w:t>
      </w:r>
    </w:p>
    <w:p w14:paraId="6CC8529C" w14:textId="77777777" w:rsidR="00871B9A" w:rsidRDefault="00871B9A" w:rsidP="00871B9A">
      <w:pPr>
        <w:pStyle w:val="NormalWeb"/>
      </w:pPr>
      <w:r>
        <w:t>El botón de pago es una herramienta de PayPal que ayuda a configurar la cantidad y el método de pago para que nuestro usuarios paguen por nuestros productos o servicios de forma fácil y rápida.</w:t>
      </w:r>
    </w:p>
    <w:p w14:paraId="5C161824" w14:textId="77777777" w:rsidR="00871B9A" w:rsidRDefault="00871B9A" w:rsidP="00871B9A">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r>
        <w:rPr>
          <w:rStyle w:val="CdigoHTML"/>
        </w:rPr>
        <w:t>method="POST"</w:t>
      </w:r>
      <w:r>
        <w:t xml:space="preserve"> para que nuestro formulario funcione correctamente.</w:t>
      </w:r>
    </w:p>
    <w:p w14:paraId="56A90574" w14:textId="77777777" w:rsidR="00871B9A" w:rsidRDefault="00871B9A" w:rsidP="00871B9A">
      <w:pPr>
        <w:pStyle w:val="NormalWeb"/>
      </w:pPr>
      <w:r>
        <w:rPr>
          <w:noProof/>
        </w:rPr>
        <w:drawing>
          <wp:inline distT="0" distB="0" distL="0" distR="0" wp14:anchorId="19B50D9E" wp14:editId="51D81886">
            <wp:extent cx="5612130" cy="2056765"/>
            <wp:effectExtent l="0" t="0" r="762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056765"/>
                    </a:xfrm>
                    <a:prstGeom prst="rect">
                      <a:avLst/>
                    </a:prstGeom>
                  </pic:spPr>
                </pic:pic>
              </a:graphicData>
            </a:graphic>
          </wp:inline>
        </w:drawing>
      </w:r>
    </w:p>
    <w:p w14:paraId="2D430DF5" w14:textId="77777777" w:rsidR="00871B9A" w:rsidRDefault="00871B9A" w:rsidP="00871B9A">
      <w:pPr>
        <w:pStyle w:val="NormalWeb"/>
        <w:jc w:val="center"/>
      </w:pPr>
      <w:r>
        <w:rPr>
          <w:noProof/>
        </w:rPr>
        <w:drawing>
          <wp:inline distT="0" distB="0" distL="0" distR="0" wp14:anchorId="6A31BA5F" wp14:editId="10C7CBB8">
            <wp:extent cx="4019550" cy="2924175"/>
            <wp:effectExtent l="76200" t="76200" r="133350" b="1428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292E" w14:textId="77777777" w:rsidR="00871B9A" w:rsidRDefault="00871B9A" w:rsidP="00871B9A">
      <w:pPr>
        <w:pStyle w:val="NormalWeb"/>
        <w:jc w:val="center"/>
      </w:pPr>
      <w:r>
        <w:rPr>
          <w:noProof/>
        </w:rPr>
        <w:lastRenderedPageBreak/>
        <w:drawing>
          <wp:inline distT="0" distB="0" distL="0" distR="0" wp14:anchorId="5BDF1953" wp14:editId="18DB69EF">
            <wp:extent cx="5612130" cy="2933065"/>
            <wp:effectExtent l="0" t="0" r="762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2933065"/>
                    </a:xfrm>
                    <a:prstGeom prst="rect">
                      <a:avLst/>
                    </a:prstGeom>
                  </pic:spPr>
                </pic:pic>
              </a:graphicData>
            </a:graphic>
          </wp:inline>
        </w:drawing>
      </w:r>
    </w:p>
    <w:p w14:paraId="0FE76D88" w14:textId="77777777" w:rsidR="00871B9A" w:rsidRDefault="00311580" w:rsidP="00871B9A">
      <w:pPr>
        <w:rPr>
          <w:rFonts w:ascii="Times New Roman" w:hAnsi="Times New Roman" w:cs="Times New Roman"/>
          <w:b/>
          <w:bCs/>
          <w:i/>
          <w:iCs/>
          <w:sz w:val="24"/>
          <w:szCs w:val="24"/>
        </w:rPr>
      </w:pPr>
      <w:hyperlink r:id="rId215" w:history="1">
        <w:r w:rsidR="00871B9A" w:rsidRPr="00511940">
          <w:rPr>
            <w:rStyle w:val="Hipervnculo"/>
            <w:b/>
            <w:bCs/>
            <w:sz w:val="24"/>
            <w:szCs w:val="24"/>
          </w:rPr>
          <w:t>https://uxplanet.org/the-sad-state-of-payment-buttons-4d5cef3b9578</w:t>
        </w:r>
      </w:hyperlink>
    </w:p>
    <w:p w14:paraId="3C61A724" w14:textId="77777777" w:rsidR="00871B9A" w:rsidRDefault="00311580" w:rsidP="00871B9A">
      <w:pPr>
        <w:rPr>
          <w:rFonts w:ascii="Times New Roman" w:hAnsi="Times New Roman" w:cs="Times New Roman"/>
          <w:b/>
          <w:bCs/>
          <w:i/>
          <w:iCs/>
          <w:sz w:val="24"/>
          <w:szCs w:val="24"/>
        </w:rPr>
      </w:pPr>
      <w:hyperlink r:id="rId216" w:history="1">
        <w:r w:rsidR="00871B9A" w:rsidRPr="00511940">
          <w:rPr>
            <w:rStyle w:val="Hipervnculo"/>
            <w:b/>
            <w:bCs/>
            <w:sz w:val="24"/>
            <w:szCs w:val="24"/>
          </w:rPr>
          <w:t>https://medium.com/@bluepnume/less-is-more-reducing-thousands-of-paypal-buttons-into-a-single-iframe-using-xcomponent-d902d71d8875</w:t>
        </w:r>
      </w:hyperlink>
    </w:p>
    <w:p w14:paraId="0955DFEB" w14:textId="77777777" w:rsidR="00871B9A" w:rsidRDefault="00311580" w:rsidP="00871B9A">
      <w:pPr>
        <w:rPr>
          <w:rFonts w:ascii="Times New Roman" w:hAnsi="Times New Roman" w:cs="Times New Roman"/>
          <w:b/>
          <w:bCs/>
          <w:i/>
          <w:iCs/>
          <w:sz w:val="24"/>
          <w:szCs w:val="24"/>
        </w:rPr>
      </w:pPr>
      <w:hyperlink r:id="rId217" w:history="1">
        <w:r w:rsidR="00871B9A" w:rsidRPr="00511940">
          <w:rPr>
            <w:rStyle w:val="Hipervnculo"/>
            <w:b/>
            <w:bCs/>
            <w:sz w:val="24"/>
            <w:szCs w:val="24"/>
          </w:rPr>
          <w:t>https://www.paypal.com/us/webapps/mpp/logos-buttons</w:t>
        </w:r>
      </w:hyperlink>
    </w:p>
    <w:p w14:paraId="3E7BEF45" w14:textId="77777777" w:rsidR="00871B9A" w:rsidRDefault="00311580" w:rsidP="00871B9A">
      <w:pPr>
        <w:rPr>
          <w:rFonts w:ascii="Times New Roman" w:hAnsi="Times New Roman" w:cs="Times New Roman"/>
          <w:b/>
          <w:bCs/>
          <w:i/>
          <w:iCs/>
          <w:sz w:val="24"/>
          <w:szCs w:val="24"/>
        </w:rPr>
      </w:pPr>
      <w:hyperlink r:id="rId218" w:history="1">
        <w:r w:rsidR="00871B9A" w:rsidRPr="00511940">
          <w:rPr>
            <w:rStyle w:val="Hipervnculo"/>
            <w:b/>
            <w:bCs/>
            <w:sz w:val="24"/>
            <w:szCs w:val="24"/>
          </w:rPr>
          <w:t>https://writingcooperative.com/paypal-donations-vs-paypal-me-option-the-beginners-guide-to-medium-6-a2d35a9c8fe1</w:t>
        </w:r>
      </w:hyperlink>
    </w:p>
    <w:p w14:paraId="33970D0C" w14:textId="77777777" w:rsidR="00871B9A" w:rsidRDefault="00311580" w:rsidP="00871B9A">
      <w:pPr>
        <w:rPr>
          <w:rFonts w:ascii="Times New Roman" w:hAnsi="Times New Roman" w:cs="Times New Roman"/>
          <w:b/>
          <w:bCs/>
          <w:i/>
          <w:iCs/>
          <w:sz w:val="24"/>
          <w:szCs w:val="24"/>
        </w:rPr>
      </w:pPr>
      <w:hyperlink r:id="rId219" w:history="1">
        <w:r w:rsidR="00871B9A" w:rsidRPr="00511940">
          <w:rPr>
            <w:rStyle w:val="Hipervnculo"/>
            <w:b/>
            <w:bCs/>
            <w:sz w:val="24"/>
            <w:szCs w:val="24"/>
          </w:rPr>
          <w:t>https://medium.muz.li/these-11-tips-will-help-you-create-succesful-checkouts-b78f54a6751b</w:t>
        </w:r>
      </w:hyperlink>
    </w:p>
    <w:p w14:paraId="44DC5D2D" w14:textId="77777777" w:rsidR="00871B9A" w:rsidRDefault="00871B9A" w:rsidP="00871B9A">
      <w:pPr>
        <w:rPr>
          <w:rFonts w:ascii="Times New Roman" w:hAnsi="Times New Roman" w:cs="Times New Roman"/>
          <w:b/>
          <w:bCs/>
          <w:i/>
          <w:iCs/>
          <w:sz w:val="24"/>
          <w:szCs w:val="24"/>
        </w:rPr>
      </w:pPr>
    </w:p>
    <w:p w14:paraId="54EF5CB1" w14:textId="77777777" w:rsidR="00871B9A" w:rsidRPr="001C38A7" w:rsidRDefault="00871B9A" w:rsidP="00871B9A">
      <w:pPr>
        <w:rPr>
          <w:rFonts w:ascii="Times New Roman" w:hAnsi="Times New Roman" w:cs="Times New Roman"/>
          <w:b/>
          <w:bCs/>
          <w:i/>
          <w:iCs/>
          <w:sz w:val="24"/>
          <w:szCs w:val="24"/>
        </w:rPr>
      </w:pPr>
    </w:p>
    <w:p w14:paraId="7DC3C7DE" w14:textId="77777777" w:rsidR="00871B9A" w:rsidRDefault="00871B9A" w:rsidP="00871B9A">
      <w:pPr>
        <w:pStyle w:val="Ttulo1"/>
      </w:pPr>
      <w:r>
        <w:t xml:space="preserve">Autofill del formulario de PayPal </w:t>
      </w:r>
    </w:p>
    <w:p w14:paraId="5AD77A1F" w14:textId="31EDE7AB" w:rsidR="00871B9A" w:rsidRPr="00291121" w:rsidRDefault="00A670A2"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Qué</w:t>
      </w:r>
      <w:r w:rsidR="00871B9A"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Paypal en su sistema y para qué nos sirve?</w:t>
      </w:r>
    </w:p>
    <w:p w14:paraId="1774D573"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782D5C9D"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7F46E9F1"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lastRenderedPageBreak/>
        <w:t>Las variables que nosotros enviamos en el código tal como name, phone e email Paypal las recibe para poder completar su formulario por ejemplo cuando nosotros no enviamos ninguna variable en el POST del formulario, la pantalla de Paypal será:</w:t>
      </w:r>
    </w:p>
    <w:p w14:paraId="5E89CCF1"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347BB511" wp14:editId="08DE0C58">
            <wp:extent cx="2667000" cy="3246020"/>
            <wp:effectExtent l="76200" t="76200" r="133350" b="1263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882645" w14:textId="77777777" w:rsidR="00871B9A" w:rsidRDefault="00871B9A" w:rsidP="00871B9A">
      <w:r>
        <w:t>Al recibir data del formulario de PayPal cambia la pantalla por algo como esto:</w:t>
      </w:r>
    </w:p>
    <w:p w14:paraId="6D31146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498C442A" wp14:editId="251FE1F1">
            <wp:extent cx="5181600" cy="4819650"/>
            <wp:effectExtent l="76200" t="76200" r="133350" b="133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8D6D7"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Esto sucede porque las variables que enviamos por el formulario, después viajan por el URL y llegan a PayPal, son las mismas variables que utiliza para llenar su formulario y así el usuario no tiene que ingresar 2 veces la misma información.</w:t>
      </w:r>
    </w:p>
    <w:p w14:paraId="1586AFBA"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Tu código debe tener estas variables para que la opción de autollenado funcione</w:t>
      </w:r>
    </w:p>
    <w:p w14:paraId="6B104032"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532B967E" wp14:editId="4A39459A">
            <wp:extent cx="4857750" cy="6858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697B9EE5"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Con esto puedes notar que tienes muchas opciones para tu formulario lo importante es que sigas el mismo formato que tiene paypal para pasar las variables.</w:t>
      </w:r>
    </w:p>
    <w:p w14:paraId="468BA436"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7627907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122FF905" wp14:editId="5570E0A6">
            <wp:extent cx="485775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66DE382A" w14:textId="77777777" w:rsidR="00871B9A" w:rsidRDefault="00871B9A" w:rsidP="00871B9A">
      <w:pPr>
        <w:pStyle w:val="NormalWeb"/>
      </w:pPr>
      <w:r>
        <w:t>Toda la documentación de la función de autollenado la encuentras en este enlace:</w:t>
      </w:r>
      <w:r>
        <w:br/>
      </w:r>
      <w:hyperlink r:id="rId224" w:anchor="auto-fill-forms-with-html-variables" w:tgtFrame="_blank" w:history="1">
        <w:r>
          <w:rPr>
            <w:rStyle w:val="Hipervnculo"/>
          </w:rPr>
          <w:t>https://developer.paypal.com/docs/classic/paypal-payments-standard/integration-guide/formbasics/#auto-fill-forms-with-html-variables</w:t>
        </w:r>
      </w:hyperlink>
    </w:p>
    <w:p w14:paraId="761D84BD" w14:textId="77777777" w:rsidR="00871B9A" w:rsidRDefault="00871B9A" w:rsidP="00871B9A">
      <w:pPr>
        <w:pStyle w:val="NormalWeb"/>
      </w:pPr>
      <w:r>
        <w:t>Y las variables que pueden enviar para el auto llenado del formulario son :</w:t>
      </w:r>
      <w:r>
        <w:br/>
      </w:r>
      <w:hyperlink r:id="rId225" w:anchor="paypal-checkout-page-variables" w:tgtFrame="_blank" w:history="1">
        <w:r>
          <w:rPr>
            <w:rStyle w:val="Hipervnculo"/>
          </w:rPr>
          <w:t>https://developer.paypal.com/docs/classic/paypal-payments-standard/integration-guide/Appx_websitestandard_htmlvariables/#paypal-checkout-page-variables</w:t>
        </w:r>
      </w:hyperlink>
    </w:p>
    <w:p w14:paraId="657A2C90" w14:textId="77777777" w:rsidR="00871B9A" w:rsidRDefault="00871B9A" w:rsidP="00871B9A">
      <w:pPr>
        <w:rPr>
          <w:rFonts w:ascii="Times New Roman" w:hAnsi="Times New Roman" w:cs="Times New Roman"/>
          <w:b/>
          <w:bCs/>
          <w:i/>
          <w:iCs/>
          <w:sz w:val="48"/>
          <w:szCs w:val="48"/>
        </w:rPr>
      </w:pPr>
    </w:p>
    <w:p w14:paraId="1B0C6B5A" w14:textId="2CCE416E" w:rsidR="00871B9A" w:rsidRDefault="00871B9A" w:rsidP="00871B9A">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r w:rsidR="0087201D" w:rsidRPr="00256B64">
        <w:rPr>
          <w:rFonts w:ascii="Times New Roman" w:hAnsi="Times New Roman" w:cs="Times New Roman"/>
          <w:b/>
          <w:bCs/>
          <w:i/>
          <w:iCs/>
          <w:sz w:val="48"/>
          <w:szCs w:val="48"/>
        </w:rPr>
        <w:t>página</w:t>
      </w:r>
      <w:r w:rsidRPr="00256B64">
        <w:rPr>
          <w:rFonts w:ascii="Times New Roman" w:hAnsi="Times New Roman" w:cs="Times New Roman"/>
          <w:b/>
          <w:bCs/>
          <w:i/>
          <w:iCs/>
          <w:sz w:val="48"/>
          <w:szCs w:val="48"/>
        </w:rPr>
        <w:t xml:space="preserve"> de éxito y falla en el pago.</w:t>
      </w:r>
    </w:p>
    <w:p w14:paraId="467F29C5" w14:textId="77777777" w:rsidR="00871B9A" w:rsidRDefault="00871B9A" w:rsidP="00871B9A">
      <w:pPr>
        <w:rPr>
          <w:rFonts w:ascii="Times New Roman" w:hAnsi="Times New Roman" w:cs="Times New Roman"/>
          <w:i/>
          <w:iCs/>
          <w:sz w:val="24"/>
          <w:szCs w:val="24"/>
        </w:rPr>
      </w:pPr>
      <w:r>
        <w:rPr>
          <w:rFonts w:ascii="Times New Roman" w:hAnsi="Times New Roman" w:cs="Times New Roman"/>
          <w:i/>
          <w:iCs/>
          <w:sz w:val="24"/>
          <w:szCs w:val="24"/>
        </w:rPr>
        <w:t>Ingresamos a la sección de mis botones guardados y editamos nuevamente nuestro botón Paypal.</w:t>
      </w:r>
    </w:p>
    <w:p w14:paraId="17724EC0" w14:textId="77777777" w:rsidR="00871B9A" w:rsidRPr="00256B64" w:rsidRDefault="00871B9A" w:rsidP="00871B9A">
      <w:pPr>
        <w:rPr>
          <w:rFonts w:ascii="Times New Roman" w:hAnsi="Times New Roman" w:cs="Times New Roman"/>
          <w:i/>
          <w:iCs/>
          <w:sz w:val="24"/>
          <w:szCs w:val="24"/>
        </w:rPr>
      </w:pPr>
      <w:r>
        <w:rPr>
          <w:noProof/>
        </w:rPr>
        <w:drawing>
          <wp:inline distT="0" distB="0" distL="0" distR="0" wp14:anchorId="6667241B" wp14:editId="1DE11DEA">
            <wp:extent cx="5612130" cy="1541145"/>
            <wp:effectExtent l="76200" t="76200" r="140970" b="135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3C99C" w14:textId="77777777" w:rsidR="00871B9A" w:rsidRPr="00256B64" w:rsidRDefault="00871B9A" w:rsidP="00871B9A">
      <w:pPr>
        <w:rPr>
          <w:rFonts w:ascii="Times New Roman" w:hAnsi="Times New Roman" w:cs="Times New Roman"/>
          <w:b/>
          <w:bCs/>
          <w:i/>
          <w:iCs/>
          <w:sz w:val="48"/>
          <w:szCs w:val="48"/>
        </w:rPr>
      </w:pPr>
      <w:r>
        <w:rPr>
          <w:noProof/>
        </w:rPr>
        <w:lastRenderedPageBreak/>
        <w:drawing>
          <wp:inline distT="0" distB="0" distL="0" distR="0" wp14:anchorId="60456862" wp14:editId="61C2514A">
            <wp:extent cx="5612130" cy="5859780"/>
            <wp:effectExtent l="76200" t="76200" r="140970" b="140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A1F72" w14:textId="77777777" w:rsidR="00871B9A" w:rsidRPr="00AF0DD2" w:rsidRDefault="00871B9A" w:rsidP="00871B9A">
      <w:pPr>
        <w:jc w:val="center"/>
        <w:rPr>
          <w:rFonts w:ascii="Times New Roman" w:hAnsi="Times New Roman" w:cs="Times New Roman"/>
          <w:b/>
          <w:bCs/>
          <w:i/>
          <w:iCs/>
          <w:sz w:val="48"/>
          <w:szCs w:val="48"/>
        </w:rPr>
      </w:pPr>
    </w:p>
    <w:p w14:paraId="06C33375" w14:textId="4B167291" w:rsidR="00871B9A" w:rsidRDefault="00871B9A"/>
    <w:p w14:paraId="373614EB" w14:textId="30CD58F5" w:rsidR="00AF6804" w:rsidRDefault="00AF6804"/>
    <w:p w14:paraId="50DA83D2" w14:textId="6A0000CE" w:rsidR="00AF6804" w:rsidRDefault="00AF6804"/>
    <w:p w14:paraId="1D2BBFCC" w14:textId="3269AA3C" w:rsidR="00AF6804" w:rsidRDefault="00AF6804"/>
    <w:p w14:paraId="1AB49152" w14:textId="1C37C23F" w:rsidR="00AF6804" w:rsidRDefault="00AF6804"/>
    <w:p w14:paraId="22239AFE" w14:textId="4AFDCD47" w:rsidR="00AF6804" w:rsidRDefault="00AF6804"/>
    <w:p w14:paraId="05B8EFD1" w14:textId="22D4E24B" w:rsidR="00AF6804" w:rsidRDefault="00AF6804"/>
    <w:p w14:paraId="26DE1A50" w14:textId="77777777" w:rsidR="00AF6804" w:rsidRDefault="00AF6804" w:rsidP="00AF6804">
      <w:pPr>
        <w:pStyle w:val="Ttulo1"/>
      </w:pPr>
      <w:r w:rsidRPr="002F09F3">
        <w:rPr>
          <w:highlight w:val="cyan"/>
        </w:rPr>
        <w:t>Crear un servidor de archivos estáticos con Node</w:t>
      </w:r>
    </w:p>
    <w:p w14:paraId="31A44861" w14:textId="77777777" w:rsidR="00AF6804" w:rsidRDefault="00AF6804" w:rsidP="00AF6804">
      <w:pPr>
        <w:pStyle w:val="NormalWeb"/>
      </w:pPr>
      <w:r>
        <w:t>Por ahora, aprenderás a realizar un servidor de archivos estáticos con Node, esto te permitirá contar con las herramientas necesarias para trabajar sobre el remote debugging en distintos dispositivos. Así que, en primer lugar, vas a descargar el software de Node, que te permitirá crear los archivos estáticos.</w:t>
      </w:r>
    </w:p>
    <w:p w14:paraId="06797880" w14:textId="77777777" w:rsidR="00AF6804" w:rsidRDefault="00AF6804" w:rsidP="00AF6804">
      <w:pPr>
        <w:pStyle w:val="NormalWeb"/>
      </w:pPr>
      <w:r>
        <w:t>De esta manera podemos emular la pantalla de un dispositivo móvil en un servidor para archivos estáticos con node.js ya que no estamos manipulando un celular, sino un tamaño desde el navegador, por lo que debemos dirigirnos a la página principal de Node:</w:t>
      </w:r>
    </w:p>
    <w:p w14:paraId="7D107002" w14:textId="77777777" w:rsidR="00AF6804" w:rsidRDefault="00311580" w:rsidP="00AF6804">
      <w:pPr>
        <w:pStyle w:val="NormalWeb"/>
        <w:jc w:val="center"/>
      </w:pPr>
      <w:hyperlink r:id="rId228" w:tgtFrame="_blank" w:history="1">
        <w:r w:rsidR="00AF6804">
          <w:rPr>
            <w:rStyle w:val="Hipervnculo"/>
            <w:b/>
            <w:bCs/>
          </w:rPr>
          <w:t>https://nodejs.org/en/</w:t>
        </w:r>
      </w:hyperlink>
    </w:p>
    <w:p w14:paraId="7AA5EEB0" w14:textId="77777777" w:rsidR="00AF6804" w:rsidRDefault="00AF6804" w:rsidP="00AF6804">
      <w:pPr>
        <w:pStyle w:val="NormalWeb"/>
      </w:pPr>
      <w:r>
        <w:t>Bajar con el scroll luego y descargar la versión para nuestro navegador.</w:t>
      </w:r>
    </w:p>
    <w:p w14:paraId="4AC2E0C7" w14:textId="77777777" w:rsidR="00AF6804" w:rsidRDefault="00AF6804" w:rsidP="00AF6804">
      <w:pPr>
        <w:pStyle w:val="NormalWeb"/>
      </w:pPr>
      <w:r>
        <w:t>Luego de haber instalado node, debemos ejecutar la terminal de comandos de nuestro SO. Debemos verificar que npm está corriendo correctamente. NPM es el gestor de módulos de paquetes de node, los paquetes pueden ser cualquier código de javascript que hayamos escrito.</w:t>
      </w:r>
    </w:p>
    <w:p w14:paraId="31362276" w14:textId="77777777" w:rsidR="00AF6804" w:rsidRDefault="00AF6804" w:rsidP="00AF6804">
      <w:pPr>
        <w:pStyle w:val="NormalWeb"/>
      </w:pPr>
      <w:r>
        <w:t>Debemos descargar un módulo ya creado por la comunidad que servirá de servidor de archivos estáticos. Para ello debemos escribir en nuestra terminal lo siguiente:</w:t>
      </w:r>
    </w:p>
    <w:p w14:paraId="04D4DF7D" w14:textId="77777777" w:rsidR="00AF6804" w:rsidRDefault="00AF6804" w:rsidP="00AF6804">
      <w:pPr>
        <w:pStyle w:val="NormalWeb"/>
      </w:pPr>
      <w:r>
        <w:rPr>
          <w:rStyle w:val="Textoennegrita"/>
        </w:rPr>
        <w:t>npm -g install static-server</w:t>
      </w:r>
    </w:p>
    <w:p w14:paraId="758E70FC" w14:textId="77777777" w:rsidR="00AF6804" w:rsidRDefault="00AF6804" w:rsidP="00AF6804">
      <w:pPr>
        <w:pStyle w:val="NormalWeb"/>
      </w:pPr>
      <w:r>
        <w:t>Luego de ello debemos ubicarnos a la carpeta de nuestro proyecto, para saber en qué carpeta estamos ubicados en Windows es el comando dir, y para movernos entre carpetas nos movemos con el comando cd.</w:t>
      </w:r>
    </w:p>
    <w:p w14:paraId="749164B0" w14:textId="77777777" w:rsidR="00AF6804" w:rsidRDefault="00AF6804" w:rsidP="00AF6804">
      <w:pPr>
        <w:pStyle w:val="NormalWeb"/>
      </w:pPr>
      <w:r>
        <w:t xml:space="preserve">Una vez estemos ubicados en la carpeta, ejecutamos el comando “static-server”, una vez haya creado el servidor estático, tenemos los privilegios de detener la ejecución del servidor oprimiendo la combinación de </w:t>
      </w:r>
      <w:r w:rsidRPr="002000BA">
        <w:rPr>
          <w:b/>
          <w:bCs/>
        </w:rPr>
        <w:t>Ctrl + c</w:t>
      </w:r>
      <w:r>
        <w:t>, pero en vez de eso, copiamos el puerto que nos arrojó (9080) por defecto, copiamos la url y podemos acceder a nuestro proyecto a través de esa url.</w:t>
      </w:r>
    </w:p>
    <w:p w14:paraId="08D09892" w14:textId="77777777" w:rsidR="00AF6804" w:rsidRDefault="00AF6804" w:rsidP="00AF6804">
      <w:pPr>
        <w:pStyle w:val="NormalWeb"/>
      </w:pPr>
      <w:r>
        <w:t>Luego de ello podemos acceder a cualquier otro dispositivo y observar nuestro proyecto. Para ello debemos verificar nuestra dirección ip con ipconfig desde la terminal (Windows).</w:t>
      </w:r>
    </w:p>
    <w:p w14:paraId="4579CA6B" w14:textId="77777777" w:rsidR="00AF6804" w:rsidRDefault="00AF6804" w:rsidP="00AF6804">
      <w:pPr>
        <w:pStyle w:val="NormalWeb"/>
      </w:pPr>
      <w:r>
        <w:rPr>
          <w:rStyle w:val="Textoennegrita"/>
        </w:rPr>
        <w:t>Ejemplo: 192.168.0.19:9080</w:t>
      </w:r>
    </w:p>
    <w:p w14:paraId="6C57393E" w14:textId="77777777" w:rsidR="00AF6804" w:rsidRDefault="00AF6804" w:rsidP="00AF6804">
      <w:pPr>
        <w:pStyle w:val="NormalWeb"/>
      </w:pPr>
      <w:r>
        <w:t>Nota: debemos tener un archivo index.html</w:t>
      </w:r>
    </w:p>
    <w:p w14:paraId="7B8BBD7C" w14:textId="77777777" w:rsidR="0046185A" w:rsidRDefault="0046185A" w:rsidP="0046185A">
      <w:pPr>
        <w:pStyle w:val="Ttulo1"/>
      </w:pPr>
    </w:p>
    <w:p w14:paraId="6F3FBF8F" w14:textId="532CDF9F" w:rsidR="0046185A" w:rsidRDefault="0046185A" w:rsidP="0046185A">
      <w:pPr>
        <w:pStyle w:val="Ttulo1"/>
      </w:pPr>
      <w:r w:rsidRPr="005710CD">
        <w:rPr>
          <w:highlight w:val="cyan"/>
        </w:rPr>
        <w:t>Maquetación de tarjetas de producto</w:t>
      </w:r>
    </w:p>
    <w:p w14:paraId="7BA4B87F" w14:textId="77777777" w:rsidR="0046185A" w:rsidRDefault="0046185A" w:rsidP="0046185A">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7946E189" w14:textId="77777777" w:rsidR="0046185A" w:rsidRDefault="0046185A" w:rsidP="0046185A">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más te gusten, recuerda copiar y pegar tus modificaciones porque, por defecto, no se guardan cuando refresques la página.</w:t>
      </w:r>
    </w:p>
    <w:p w14:paraId="2F473949" w14:textId="77777777" w:rsidR="0046185A" w:rsidRPr="00EB21FA" w:rsidRDefault="0046185A" w:rsidP="0046185A">
      <w:pPr>
        <w:pStyle w:val="NormalWeb"/>
        <w:jc w:val="center"/>
        <w:rPr>
          <w:b/>
          <w:bCs/>
          <w:i/>
          <w:iCs/>
        </w:rPr>
      </w:pPr>
      <w:r w:rsidRPr="00EB21FA">
        <w:rPr>
          <w:b/>
          <w:bCs/>
          <w:i/>
          <w:iCs/>
        </w:rPr>
        <w:t>Example:</w:t>
      </w:r>
    </w:p>
    <w:p w14:paraId="5A6D6A61" w14:textId="77777777" w:rsidR="0046185A" w:rsidRDefault="0046185A" w:rsidP="004618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296E24E" wp14:editId="6174A6B9">
            <wp:extent cx="5238750" cy="4000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38750" cy="4000500"/>
                    </a:xfrm>
                    <a:prstGeom prst="rect">
                      <a:avLst/>
                    </a:prstGeom>
                  </pic:spPr>
                </pic:pic>
              </a:graphicData>
            </a:graphic>
          </wp:inline>
        </w:drawing>
      </w:r>
    </w:p>
    <w:p w14:paraId="7ED0A0A6" w14:textId="77777777" w:rsidR="006D1532" w:rsidRDefault="006D1532" w:rsidP="006F3497">
      <w:pPr>
        <w:pStyle w:val="Ttulo1"/>
      </w:pPr>
    </w:p>
    <w:p w14:paraId="17616877" w14:textId="77777777" w:rsidR="0032349F" w:rsidRDefault="0032349F" w:rsidP="006F3497">
      <w:pPr>
        <w:pStyle w:val="Ttulo1"/>
      </w:pPr>
    </w:p>
    <w:p w14:paraId="491715ED" w14:textId="0424EB3E" w:rsidR="006F3497" w:rsidRDefault="006D1532" w:rsidP="006F3497">
      <w:pPr>
        <w:pStyle w:val="Ttulo1"/>
      </w:pPr>
      <w:r w:rsidRPr="0032349F">
        <w:rPr>
          <w:highlight w:val="cyan"/>
        </w:rPr>
        <w:t>M</w:t>
      </w:r>
      <w:r w:rsidR="006F3497" w:rsidRPr="0032349F">
        <w:rPr>
          <w:highlight w:val="cyan"/>
        </w:rPr>
        <w:t>enú de hamburguesa</w:t>
      </w:r>
    </w:p>
    <w:p w14:paraId="15B113EB" w14:textId="77777777" w:rsidR="006F3497" w:rsidRDefault="006F3497" w:rsidP="006F3497">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4555EAA6" w14:textId="77777777" w:rsidR="006F3497" w:rsidRDefault="006F3497" w:rsidP="006F3497">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0C17B8B3" w14:textId="77777777" w:rsidR="006F3497" w:rsidRDefault="006F3497" w:rsidP="006F3497">
      <w:pPr>
        <w:pStyle w:val="NormalWeb"/>
        <w:jc w:val="center"/>
      </w:pPr>
      <w:r>
        <w:rPr>
          <w:noProof/>
        </w:rPr>
        <w:drawing>
          <wp:inline distT="0" distB="0" distL="0" distR="0" wp14:anchorId="478047E9" wp14:editId="1F539960">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43325" cy="514350"/>
                    </a:xfrm>
                    <a:prstGeom prst="rect">
                      <a:avLst/>
                    </a:prstGeom>
                  </pic:spPr>
                </pic:pic>
              </a:graphicData>
            </a:graphic>
          </wp:inline>
        </w:drawing>
      </w:r>
    </w:p>
    <w:p w14:paraId="05156F11" w14:textId="77777777" w:rsidR="006F3497" w:rsidRDefault="006F3497" w:rsidP="006F3497">
      <w:pPr>
        <w:pStyle w:val="NormalWeb"/>
      </w:pPr>
      <w:r>
        <w:rPr>
          <w:noProof/>
        </w:rPr>
        <w:drawing>
          <wp:inline distT="0" distB="0" distL="0" distR="0" wp14:anchorId="652FC8A5" wp14:editId="75315ACC">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2365375"/>
                    </a:xfrm>
                    <a:prstGeom prst="rect">
                      <a:avLst/>
                    </a:prstGeom>
                  </pic:spPr>
                </pic:pic>
              </a:graphicData>
            </a:graphic>
          </wp:inline>
        </w:drawing>
      </w:r>
    </w:p>
    <w:p w14:paraId="22528FF5" w14:textId="77777777" w:rsidR="006F3497" w:rsidRDefault="006F3497" w:rsidP="006F3497">
      <w:pPr>
        <w:pStyle w:val="NormalWeb"/>
      </w:pPr>
      <w:r>
        <w:rPr>
          <w:noProof/>
        </w:rPr>
        <w:drawing>
          <wp:inline distT="0" distB="0" distL="0" distR="0" wp14:anchorId="017543CB" wp14:editId="0AB663A5">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966FF" w14:textId="77777777" w:rsidR="006F3497" w:rsidRDefault="006F3497" w:rsidP="006F3497">
      <w:pPr>
        <w:pStyle w:val="NormalWeb"/>
      </w:pPr>
    </w:p>
    <w:p w14:paraId="6AA118EE" w14:textId="77777777" w:rsidR="006F3497" w:rsidRDefault="006F3497" w:rsidP="006F3497">
      <w:pPr>
        <w:pStyle w:val="NormalWeb"/>
      </w:pPr>
    </w:p>
    <w:p w14:paraId="41464990" w14:textId="77777777" w:rsidR="006F3497" w:rsidRDefault="006F3497" w:rsidP="006F3497">
      <w:pPr>
        <w:pStyle w:val="NormalWeb"/>
      </w:pPr>
    </w:p>
    <w:p w14:paraId="4080F0C1" w14:textId="77777777" w:rsidR="006F3497" w:rsidRDefault="006F3497" w:rsidP="006F3497">
      <w:pPr>
        <w:pStyle w:val="NormalWeb"/>
      </w:pPr>
    </w:p>
    <w:p w14:paraId="2DA0F4FB" w14:textId="77777777" w:rsidR="006F3497" w:rsidRDefault="006F3497" w:rsidP="006F3497">
      <w:pPr>
        <w:pStyle w:val="NormalWeb"/>
      </w:pPr>
    </w:p>
    <w:p w14:paraId="12E304FF" w14:textId="77777777" w:rsidR="006F3497" w:rsidRDefault="006F3497" w:rsidP="006F3497">
      <w:pPr>
        <w:pStyle w:val="Ttulo1"/>
      </w:pPr>
      <w:r>
        <w:t>Posicionando el menú</w:t>
      </w:r>
    </w:p>
    <w:p w14:paraId="2A436CE0" w14:textId="77777777" w:rsidR="006F3497" w:rsidRDefault="006F3497" w:rsidP="006F3497">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77B496BA" w14:textId="77777777" w:rsidR="006F3497" w:rsidRDefault="006F3497" w:rsidP="006F3497">
      <w:pPr>
        <w:pStyle w:val="NormalWeb"/>
        <w:numPr>
          <w:ilvl w:val="0"/>
          <w:numId w:val="4"/>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6607571A" w14:textId="77777777" w:rsidR="006F3497" w:rsidRDefault="006F3497" w:rsidP="006F3497">
      <w:pPr>
        <w:pStyle w:val="NormalWeb"/>
        <w:rPr>
          <w:lang w:val="es-MX"/>
        </w:rPr>
      </w:pPr>
      <w:r>
        <w:rPr>
          <w:noProof/>
        </w:rPr>
        <w:drawing>
          <wp:inline distT="0" distB="0" distL="0" distR="0" wp14:anchorId="12195A75" wp14:editId="71AFEB3E">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2492375"/>
                    </a:xfrm>
                    <a:prstGeom prst="rect">
                      <a:avLst/>
                    </a:prstGeom>
                  </pic:spPr>
                </pic:pic>
              </a:graphicData>
            </a:graphic>
          </wp:inline>
        </w:drawing>
      </w:r>
    </w:p>
    <w:p w14:paraId="42A57243" w14:textId="77777777" w:rsidR="006F3497" w:rsidRDefault="006F3497" w:rsidP="006F3497">
      <w:pPr>
        <w:pStyle w:val="NormalWeb"/>
        <w:numPr>
          <w:ilvl w:val="0"/>
          <w:numId w:val="4"/>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ya que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601D4ACE" w14:textId="77777777" w:rsidR="006F3497" w:rsidRPr="004D6F63" w:rsidRDefault="006F3497" w:rsidP="006F3497">
      <w:pPr>
        <w:pStyle w:val="NormalWeb"/>
        <w:numPr>
          <w:ilvl w:val="0"/>
          <w:numId w:val="4"/>
        </w:numPr>
        <w:rPr>
          <w:lang w:val="es-MX"/>
        </w:rPr>
      </w:pPr>
      <w:r>
        <w:rPr>
          <w:lang w:val="es-MX"/>
        </w:rPr>
        <w:t>Luego tendremos que darle interacción con JavaScript añadiendo una etiqueta &lt;script&gt; en nuestro HTML.</w:t>
      </w:r>
    </w:p>
    <w:p w14:paraId="5ECBB233" w14:textId="77777777" w:rsidR="006F3497" w:rsidRDefault="006F3497" w:rsidP="006F3497">
      <w:pPr>
        <w:pStyle w:val="NormalWeb"/>
        <w:rPr>
          <w:lang w:val="es-MX"/>
        </w:rPr>
      </w:pPr>
      <w:r>
        <w:rPr>
          <w:noProof/>
        </w:rPr>
        <w:lastRenderedPageBreak/>
        <w:drawing>
          <wp:inline distT="0" distB="0" distL="0" distR="0" wp14:anchorId="04E09C94" wp14:editId="37E39CFA">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3662680"/>
                    </a:xfrm>
                    <a:prstGeom prst="rect">
                      <a:avLst/>
                    </a:prstGeom>
                  </pic:spPr>
                </pic:pic>
              </a:graphicData>
            </a:graphic>
          </wp:inline>
        </w:drawing>
      </w:r>
    </w:p>
    <w:p w14:paraId="5BFA2804" w14:textId="77777777" w:rsidR="00AF6804" w:rsidRDefault="00AF6804"/>
    <w:sectPr w:rsidR="00AF68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43B6A"/>
    <w:multiLevelType w:val="multilevel"/>
    <w:tmpl w:val="25DE3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4F2370"/>
    <w:multiLevelType w:val="multilevel"/>
    <w:tmpl w:val="65EED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6"/>
  </w:num>
  <w:num w:numId="4">
    <w:abstractNumId w:val="5"/>
  </w:num>
  <w:num w:numId="5">
    <w:abstractNumId w:val="1"/>
  </w:num>
  <w:num w:numId="6">
    <w:abstractNumId w:val="10"/>
  </w:num>
  <w:num w:numId="7">
    <w:abstractNumId w:val="8"/>
  </w:num>
  <w:num w:numId="8">
    <w:abstractNumId w:val="0"/>
  </w:num>
  <w:num w:numId="9">
    <w:abstractNumId w:val="7"/>
  </w:num>
  <w:num w:numId="10">
    <w:abstractNumId w:val="4"/>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0C1"/>
    <w:rsid w:val="000029EA"/>
    <w:rsid w:val="00025767"/>
    <w:rsid w:val="0003052E"/>
    <w:rsid w:val="00033EDF"/>
    <w:rsid w:val="00045E4B"/>
    <w:rsid w:val="00047CE2"/>
    <w:rsid w:val="00057F5F"/>
    <w:rsid w:val="000663C9"/>
    <w:rsid w:val="0009761F"/>
    <w:rsid w:val="000A7CAF"/>
    <w:rsid w:val="000B12D1"/>
    <w:rsid w:val="000B31C6"/>
    <w:rsid w:val="000E627D"/>
    <w:rsid w:val="000F5F20"/>
    <w:rsid w:val="00105742"/>
    <w:rsid w:val="00141EC6"/>
    <w:rsid w:val="00153C53"/>
    <w:rsid w:val="0018329D"/>
    <w:rsid w:val="0018524A"/>
    <w:rsid w:val="00191A94"/>
    <w:rsid w:val="001B6FDD"/>
    <w:rsid w:val="001D6F00"/>
    <w:rsid w:val="001E43F5"/>
    <w:rsid w:val="001F1C9E"/>
    <w:rsid w:val="0022101E"/>
    <w:rsid w:val="00234CB1"/>
    <w:rsid w:val="002438A8"/>
    <w:rsid w:val="002561ED"/>
    <w:rsid w:val="00262F49"/>
    <w:rsid w:val="002726C5"/>
    <w:rsid w:val="002B3830"/>
    <w:rsid w:val="002B6E73"/>
    <w:rsid w:val="002D4894"/>
    <w:rsid w:val="002F09F3"/>
    <w:rsid w:val="002F3144"/>
    <w:rsid w:val="00311580"/>
    <w:rsid w:val="0032349F"/>
    <w:rsid w:val="003278BE"/>
    <w:rsid w:val="00382996"/>
    <w:rsid w:val="00386797"/>
    <w:rsid w:val="003926CC"/>
    <w:rsid w:val="003B09F0"/>
    <w:rsid w:val="003B1A59"/>
    <w:rsid w:val="003F2A71"/>
    <w:rsid w:val="003F7097"/>
    <w:rsid w:val="0041309A"/>
    <w:rsid w:val="00417C8D"/>
    <w:rsid w:val="00433816"/>
    <w:rsid w:val="0044157A"/>
    <w:rsid w:val="0046185A"/>
    <w:rsid w:val="00464ACB"/>
    <w:rsid w:val="00486858"/>
    <w:rsid w:val="00494455"/>
    <w:rsid w:val="004C648A"/>
    <w:rsid w:val="004D5A66"/>
    <w:rsid w:val="00504122"/>
    <w:rsid w:val="005103A8"/>
    <w:rsid w:val="00532EA2"/>
    <w:rsid w:val="00540A61"/>
    <w:rsid w:val="00553FE3"/>
    <w:rsid w:val="00556928"/>
    <w:rsid w:val="00560E5E"/>
    <w:rsid w:val="005710CD"/>
    <w:rsid w:val="0057795C"/>
    <w:rsid w:val="005821AE"/>
    <w:rsid w:val="005C6A8F"/>
    <w:rsid w:val="005D7C81"/>
    <w:rsid w:val="005E3A30"/>
    <w:rsid w:val="005F1E06"/>
    <w:rsid w:val="005F389D"/>
    <w:rsid w:val="006036B1"/>
    <w:rsid w:val="0060451F"/>
    <w:rsid w:val="0061544D"/>
    <w:rsid w:val="00624ADD"/>
    <w:rsid w:val="00630DEB"/>
    <w:rsid w:val="00664B77"/>
    <w:rsid w:val="006702FC"/>
    <w:rsid w:val="006B5995"/>
    <w:rsid w:val="006D1532"/>
    <w:rsid w:val="006F3497"/>
    <w:rsid w:val="00721CD6"/>
    <w:rsid w:val="0074090E"/>
    <w:rsid w:val="00745CC1"/>
    <w:rsid w:val="0076454E"/>
    <w:rsid w:val="0077785B"/>
    <w:rsid w:val="00786CD9"/>
    <w:rsid w:val="00796FE5"/>
    <w:rsid w:val="00797CC4"/>
    <w:rsid w:val="007A13E9"/>
    <w:rsid w:val="007C1AD5"/>
    <w:rsid w:val="007C2BB0"/>
    <w:rsid w:val="007D5C53"/>
    <w:rsid w:val="007E1658"/>
    <w:rsid w:val="008000D2"/>
    <w:rsid w:val="008153A4"/>
    <w:rsid w:val="0083394B"/>
    <w:rsid w:val="00834657"/>
    <w:rsid w:val="008569EC"/>
    <w:rsid w:val="00871B9A"/>
    <w:rsid w:val="0087201D"/>
    <w:rsid w:val="0089045E"/>
    <w:rsid w:val="008B2A7A"/>
    <w:rsid w:val="008C33CE"/>
    <w:rsid w:val="008E40C1"/>
    <w:rsid w:val="009037BD"/>
    <w:rsid w:val="00937A96"/>
    <w:rsid w:val="00952FFA"/>
    <w:rsid w:val="00975DDE"/>
    <w:rsid w:val="009813C7"/>
    <w:rsid w:val="0099491B"/>
    <w:rsid w:val="009B1ABB"/>
    <w:rsid w:val="009D0CE9"/>
    <w:rsid w:val="009D6C8A"/>
    <w:rsid w:val="00A1208A"/>
    <w:rsid w:val="00A20D24"/>
    <w:rsid w:val="00A5018D"/>
    <w:rsid w:val="00A516FD"/>
    <w:rsid w:val="00A670A2"/>
    <w:rsid w:val="00A759D6"/>
    <w:rsid w:val="00A87E16"/>
    <w:rsid w:val="00AD1A79"/>
    <w:rsid w:val="00AD6CEB"/>
    <w:rsid w:val="00AD6EAD"/>
    <w:rsid w:val="00AE1B74"/>
    <w:rsid w:val="00AF6804"/>
    <w:rsid w:val="00B170E8"/>
    <w:rsid w:val="00B171C5"/>
    <w:rsid w:val="00B17502"/>
    <w:rsid w:val="00B33D7F"/>
    <w:rsid w:val="00B9094E"/>
    <w:rsid w:val="00BC4258"/>
    <w:rsid w:val="00BC5A76"/>
    <w:rsid w:val="00BE519C"/>
    <w:rsid w:val="00C13DC9"/>
    <w:rsid w:val="00C26624"/>
    <w:rsid w:val="00C441C6"/>
    <w:rsid w:val="00CA040C"/>
    <w:rsid w:val="00CA0C1A"/>
    <w:rsid w:val="00CA1FF5"/>
    <w:rsid w:val="00CD3EE0"/>
    <w:rsid w:val="00CE0BB5"/>
    <w:rsid w:val="00CE6F30"/>
    <w:rsid w:val="00CF0C07"/>
    <w:rsid w:val="00D35152"/>
    <w:rsid w:val="00D46CF6"/>
    <w:rsid w:val="00D60F30"/>
    <w:rsid w:val="00D708A5"/>
    <w:rsid w:val="00D91AB6"/>
    <w:rsid w:val="00DA63B2"/>
    <w:rsid w:val="00DA6951"/>
    <w:rsid w:val="00DE415D"/>
    <w:rsid w:val="00DF710C"/>
    <w:rsid w:val="00E42351"/>
    <w:rsid w:val="00E43D23"/>
    <w:rsid w:val="00E56201"/>
    <w:rsid w:val="00E61BC6"/>
    <w:rsid w:val="00E8704B"/>
    <w:rsid w:val="00E91AE7"/>
    <w:rsid w:val="00E9628A"/>
    <w:rsid w:val="00EA03FD"/>
    <w:rsid w:val="00EA3AA2"/>
    <w:rsid w:val="00EC078C"/>
    <w:rsid w:val="00ED1BF9"/>
    <w:rsid w:val="00ED62B8"/>
    <w:rsid w:val="00ED7AC1"/>
    <w:rsid w:val="00EE0793"/>
    <w:rsid w:val="00EE3AA2"/>
    <w:rsid w:val="00EF6020"/>
    <w:rsid w:val="00F23457"/>
    <w:rsid w:val="00F56AC5"/>
    <w:rsid w:val="00F65907"/>
    <w:rsid w:val="00F8784D"/>
    <w:rsid w:val="00FA53D4"/>
    <w:rsid w:val="00FA6D55"/>
    <w:rsid w:val="00FA7BB7"/>
    <w:rsid w:val="00FB03A9"/>
    <w:rsid w:val="00FB0B07"/>
    <w:rsid w:val="00FB2385"/>
    <w:rsid w:val="00FC7AAF"/>
    <w:rsid w:val="00FD2513"/>
    <w:rsid w:val="00FD46C6"/>
    <w:rsid w:val="00FF0A1F"/>
    <w:rsid w:val="00FF30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EFB8"/>
  <w15:chartTrackingRefBased/>
  <w15:docId w15:val="{DB83EA83-B85A-4391-B49F-6692DADAE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DDE"/>
    <w:pPr>
      <w:spacing w:line="256" w:lineRule="auto"/>
    </w:pPr>
  </w:style>
  <w:style w:type="paragraph" w:styleId="Ttulo1">
    <w:name w:val="heading 1"/>
    <w:basedOn w:val="Normal"/>
    <w:link w:val="Ttulo1Car"/>
    <w:uiPriority w:val="9"/>
    <w:qFormat/>
    <w:rsid w:val="00975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8524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DDE"/>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975DDE"/>
    <w:rPr>
      <w:color w:val="0563C1" w:themeColor="hyperlink"/>
      <w:u w:val="single"/>
    </w:rPr>
  </w:style>
  <w:style w:type="character" w:styleId="CdigoHTML">
    <w:name w:val="HTML Code"/>
    <w:basedOn w:val="Fuentedeprrafopredeter"/>
    <w:uiPriority w:val="99"/>
    <w:semiHidden/>
    <w:unhideWhenUsed/>
    <w:rsid w:val="00975DDE"/>
    <w:rPr>
      <w:rFonts w:ascii="Courier New" w:eastAsia="Times New Roman" w:hAnsi="Courier New" w:cs="Courier New" w:hint="default"/>
      <w:sz w:val="20"/>
      <w:szCs w:val="20"/>
    </w:rPr>
  </w:style>
  <w:style w:type="paragraph" w:styleId="NormalWeb">
    <w:name w:val="Normal (Web)"/>
    <w:basedOn w:val="Normal"/>
    <w:uiPriority w:val="99"/>
    <w:unhideWhenUsed/>
    <w:rsid w:val="00975DD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75DDE"/>
    <w:rPr>
      <w:b/>
      <w:bCs/>
    </w:rPr>
  </w:style>
  <w:style w:type="character" w:styleId="nfasis">
    <w:name w:val="Emphasis"/>
    <w:basedOn w:val="Fuentedeprrafopredeter"/>
    <w:uiPriority w:val="20"/>
    <w:qFormat/>
    <w:rsid w:val="00975DDE"/>
    <w:rPr>
      <w:i/>
      <w:iCs/>
    </w:rPr>
  </w:style>
  <w:style w:type="paragraph" w:styleId="HTMLconformatoprevio">
    <w:name w:val="HTML Preformatted"/>
    <w:basedOn w:val="Normal"/>
    <w:link w:val="HTMLconformatoprevioCar"/>
    <w:uiPriority w:val="99"/>
    <w:unhideWhenUsed/>
    <w:rsid w:val="0048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486858"/>
    <w:rPr>
      <w:rFonts w:ascii="Courier New" w:eastAsia="Times New Roman" w:hAnsi="Courier New" w:cs="Courier New"/>
      <w:sz w:val="20"/>
      <w:szCs w:val="20"/>
      <w:lang w:eastAsia="es-CO"/>
    </w:rPr>
  </w:style>
  <w:style w:type="character" w:customStyle="1" w:styleId="hljs-number">
    <w:name w:val="hljs-number"/>
    <w:basedOn w:val="Fuentedeprrafopredeter"/>
    <w:rsid w:val="00486858"/>
  </w:style>
  <w:style w:type="character" w:customStyle="1" w:styleId="hljs-attribute">
    <w:name w:val="hljs-attribute"/>
    <w:basedOn w:val="Fuentedeprrafopredeter"/>
    <w:rsid w:val="00486858"/>
  </w:style>
  <w:style w:type="character" w:customStyle="1" w:styleId="hljs-selector-class">
    <w:name w:val="hljs-selector-class"/>
    <w:basedOn w:val="Fuentedeprrafopredeter"/>
    <w:rsid w:val="00486858"/>
  </w:style>
  <w:style w:type="character" w:customStyle="1" w:styleId="hljs-tag">
    <w:name w:val="hljs-tag"/>
    <w:basedOn w:val="Fuentedeprrafopredeter"/>
    <w:rsid w:val="00486858"/>
  </w:style>
  <w:style w:type="character" w:customStyle="1" w:styleId="hljs-name">
    <w:name w:val="hljs-name"/>
    <w:basedOn w:val="Fuentedeprrafopredeter"/>
    <w:rsid w:val="00486858"/>
  </w:style>
  <w:style w:type="character" w:customStyle="1" w:styleId="hljs-attr">
    <w:name w:val="hljs-attr"/>
    <w:basedOn w:val="Fuentedeprrafopredeter"/>
    <w:rsid w:val="00486858"/>
  </w:style>
  <w:style w:type="character" w:customStyle="1" w:styleId="hljs-string">
    <w:name w:val="hljs-string"/>
    <w:basedOn w:val="Fuentedeprrafopredeter"/>
    <w:rsid w:val="00486858"/>
  </w:style>
  <w:style w:type="character" w:customStyle="1" w:styleId="undefined">
    <w:name w:val="undefined"/>
    <w:basedOn w:val="Fuentedeprrafopredeter"/>
    <w:rsid w:val="00486858"/>
  </w:style>
  <w:style w:type="character" w:customStyle="1" w:styleId="Ttulo2Car">
    <w:name w:val="Título 2 Car"/>
    <w:basedOn w:val="Fuentedeprrafopredeter"/>
    <w:link w:val="Ttulo2"/>
    <w:uiPriority w:val="9"/>
    <w:semiHidden/>
    <w:rsid w:val="0018524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F3497"/>
    <w:pPr>
      <w:spacing w:line="259" w:lineRule="auto"/>
      <w:ind w:left="720"/>
      <w:contextualSpacing/>
    </w:pPr>
  </w:style>
  <w:style w:type="character" w:customStyle="1" w:styleId="hljs-keyword">
    <w:name w:val="hljs-keyword"/>
    <w:basedOn w:val="Fuentedeprrafopredeter"/>
    <w:rsid w:val="00D35152"/>
  </w:style>
  <w:style w:type="character" w:customStyle="1" w:styleId="hljs-selector-tag">
    <w:name w:val="hljs-selector-tag"/>
    <w:basedOn w:val="Fuentedeprrafopredeter"/>
    <w:rsid w:val="00D35152"/>
  </w:style>
  <w:style w:type="character" w:styleId="Mencinsinresolver">
    <w:name w:val="Unresolved Mention"/>
    <w:basedOn w:val="Fuentedeprrafopredeter"/>
    <w:uiPriority w:val="99"/>
    <w:semiHidden/>
    <w:unhideWhenUsed/>
    <w:rsid w:val="00B9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847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6.png"/><Relationship Id="rId159" Type="http://schemas.openxmlformats.org/officeDocument/2006/relationships/image" Target="media/image135.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1.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hyperlink" Target="https://unsplash.com/"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5.png"/><Relationship Id="rId216" Type="http://schemas.openxmlformats.org/officeDocument/2006/relationships/hyperlink" Target="https://medium.com/@bluepnume/less-is-more-reducing-thousands-of-paypal-buttons-into-a-single-iframe-using-xcomponent-d902d71d8875" TargetMode="External"/><Relationship Id="rId22" Type="http://schemas.openxmlformats.org/officeDocument/2006/relationships/image" Target="media/image17.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8.png"/><Relationship Id="rId155" Type="http://schemas.openxmlformats.org/officeDocument/2006/relationships/hyperlink" Target="https://allthetags.com/" TargetMode="External"/><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27" Type="http://schemas.openxmlformats.org/officeDocument/2006/relationships/image" Target="media/image192.png"/><Relationship Id="rId201" Type="http://schemas.openxmlformats.org/officeDocument/2006/relationships/image" Target="media/image175.png"/><Relationship Id="rId222" Type="http://schemas.openxmlformats.org/officeDocument/2006/relationships/image" Target="media/image189.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1.png"/><Relationship Id="rId38" Type="http://schemas.openxmlformats.org/officeDocument/2006/relationships/hyperlink" Target="https://www.flaticon.es/" TargetMode="External"/><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hyperlink" Target="https://necolas.github.io/normalize.css/"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7.png"/><Relationship Id="rId166" Type="http://schemas.openxmlformats.org/officeDocument/2006/relationships/hyperlink" Target="https://cssgridgarden.com/" TargetMode="External"/><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hyperlink" Target="https://www.paypal.com/us/webapps/mpp/logos-buttons"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84.png"/><Relationship Id="rId233" Type="http://schemas.openxmlformats.org/officeDocument/2006/relationships/image" Target="media/image197.png"/><Relationship Id="rId23" Type="http://schemas.openxmlformats.org/officeDocument/2006/relationships/image" Target="media/image18.png"/><Relationship Id="rId28" Type="http://schemas.openxmlformats.org/officeDocument/2006/relationships/hyperlink" Target="https://www.pexels.com/es-es/" TargetMode="External"/><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hyperlink" Target="https://developer.mozilla.org/en-US/docs/Web/CSS/CSS_Box_Model/Introduction_to_the_CSS_box_model" TargetMode="External"/><Relationship Id="rId130" Type="http://schemas.openxmlformats.org/officeDocument/2006/relationships/hyperlink" Target="http://www.mediaqueri.es"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0.jpeg"/><Relationship Id="rId228" Type="http://schemas.openxmlformats.org/officeDocument/2006/relationships/hyperlink" Target="https://nodejs.org/en/"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iconscout.com/" TargetMode="External"/><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yperlink" Target="https://flukeout.github.io/"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image" Target="media/image157.png"/><Relationship Id="rId213" Type="http://schemas.openxmlformats.org/officeDocument/2006/relationships/image" Target="media/image185.png"/><Relationship Id="rId218" Type="http://schemas.openxmlformats.org/officeDocument/2006/relationships/hyperlink" Target="https://writingcooperative.com/paypal-donations-vs-paypal-me-option-the-beginners-guide-to-medium-6-a2d35a9c8fe1" TargetMode="External"/><Relationship Id="rId234"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hyperlink" Target="http://styleguides.io/" TargetMode="External"/><Relationship Id="rId24" Type="http://schemas.openxmlformats.org/officeDocument/2006/relationships/hyperlink" Target="https://tinypng.com/" TargetMode="External"/><Relationship Id="rId40" Type="http://schemas.openxmlformats.org/officeDocument/2006/relationships/hyperlink" Target="https://icomoon.io/"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hyperlink" Target="https://developer.paypal.com/docs/classic/paypal-payments-standard/integration-guide/formbasics/" TargetMode="External"/><Relationship Id="rId14" Type="http://schemas.openxmlformats.org/officeDocument/2006/relationships/image" Target="media/image9.png"/><Relationship Id="rId30" Type="http://schemas.openxmlformats.org/officeDocument/2006/relationships/hyperlink" Target="https://www.freepik.es/"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5.jpeg"/><Relationship Id="rId168"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hyperlink" Target="https://www.w3schools.com/html/html_form_input_types.asp" TargetMode="External"/><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hyperlink" Target="https://medium.muz.li/these-11-tips-will-help-you-create-succesful-checkouts-b78f54a6751b" TargetMode="External"/><Relationship Id="rId3" Type="http://schemas.openxmlformats.org/officeDocument/2006/relationships/settings" Target="settings.xml"/><Relationship Id="rId214" Type="http://schemas.openxmlformats.org/officeDocument/2006/relationships/image" Target="media/image186.png"/><Relationship Id="rId230" Type="http://schemas.openxmlformats.org/officeDocument/2006/relationships/image" Target="media/image194.png"/><Relationship Id="rId235" Type="http://schemas.openxmlformats.org/officeDocument/2006/relationships/fontTable" Target="fontTable.xml"/><Relationship Id="rId25" Type="http://schemas.openxmlformats.org/officeDocument/2006/relationships/hyperlink" Target="https://www.verexif.com/"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20" Type="http://schemas.openxmlformats.org/officeDocument/2006/relationships/image" Target="media/image1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87.jpeg"/><Relationship Id="rId225" Type="http://schemas.openxmlformats.org/officeDocument/2006/relationships/hyperlink" Target="https://developer.paypal.com/docs/classic/paypal-payments-standard/integration-guide/Appx_websitestandard_htmlvariables/" TargetMode="External"/><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s://icons8.com/illustration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fonts.google.com"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hyperlink" Target="https://developer.mozilla.org/es/docs/HTML/HTML5/HTML5_lista_elementos" TargetMode="External"/><Relationship Id="rId180" Type="http://schemas.openxmlformats.org/officeDocument/2006/relationships/image" Target="media/image154.png"/><Relationship Id="rId210" Type="http://schemas.openxmlformats.org/officeDocument/2006/relationships/hyperlink" Target="https://marketplace.visualstudio.com/items?itemName=solnurkarim.html-to-css-autocompletion" TargetMode="External"/><Relationship Id="rId215" Type="http://schemas.openxmlformats.org/officeDocument/2006/relationships/hyperlink" Target="https://uxplanet.org/the-sad-state-of-payment-buttons-4d5cef3b9578"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195.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hyperlink" Target="https://daneden.github.io/animate.css/" TargetMode="Externa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1.png"/><Relationship Id="rId221" Type="http://schemas.openxmlformats.org/officeDocument/2006/relationships/image" Target="media/image188.jpeg"/><Relationship Id="rId37" Type="http://schemas.openxmlformats.org/officeDocument/2006/relationships/hyperlink" Target="http://icomoon.io" TargetMode="External"/><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3.jpe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hyperlink" Target="https://flexboxfroggy.com/" TargetMode="External"/><Relationship Id="rId186" Type="http://schemas.openxmlformats.org/officeDocument/2006/relationships/image" Target="media/image160.png"/><Relationship Id="rId211" Type="http://schemas.openxmlformats.org/officeDocument/2006/relationships/hyperlink" Target="https://css-tricks.com/snippets/css/complete-guide-grid/" TargetMode="External"/><Relationship Id="rId232" Type="http://schemas.openxmlformats.org/officeDocument/2006/relationships/image" Target="media/image196.png"/><Relationship Id="rId27" Type="http://schemas.openxmlformats.org/officeDocument/2006/relationships/image" Target="media/image20.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TotalTime>
  <Pages>1</Pages>
  <Words>10472</Words>
  <Characters>57599</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382</cp:revision>
  <dcterms:created xsi:type="dcterms:W3CDTF">2020-10-11T01:46:00Z</dcterms:created>
  <dcterms:modified xsi:type="dcterms:W3CDTF">2020-10-21T15:27:00Z</dcterms:modified>
</cp:coreProperties>
</file>