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50770" w14:textId="77777777" w:rsidR="00797CC4" w:rsidRDefault="00797CC4" w:rsidP="00797CC4">
      <w:pPr>
        <w:rPr>
          <w:rFonts w:ascii="Times New Roman" w:hAnsi="Times New Roman" w:cs="Times New Roman"/>
          <w:b/>
          <w:bCs/>
          <w:i/>
          <w:iCs/>
          <w:sz w:val="48"/>
          <w:szCs w:val="48"/>
        </w:rPr>
      </w:pPr>
      <w:bookmarkStart w:id="0" w:name="_Hlk53255989"/>
    </w:p>
    <w:p w14:paraId="1CBB1A0C" w14:textId="77777777" w:rsidR="00797CC4"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Frontend.</w:t>
      </w:r>
    </w:p>
    <w:p w14:paraId="50E30757" w14:textId="77777777" w:rsidR="00797CC4" w:rsidRDefault="00797CC4" w:rsidP="00797CC4">
      <w:pPr>
        <w:pStyle w:val="NormalWeb"/>
      </w:pPr>
      <w:r>
        <w:rPr>
          <w:rStyle w:val="Textoennegrita"/>
        </w:rPr>
        <w:t>¿Qué es Frontend?</w:t>
      </w:r>
    </w:p>
    <w:p w14:paraId="309D6B4C" w14:textId="77777777" w:rsidR="00797CC4" w:rsidRDefault="00797CC4" w:rsidP="00797CC4">
      <w:pPr>
        <w:pStyle w:val="NormalWeb"/>
      </w:pPr>
      <w:r>
        <w:t>Frontend es la parte de un programa o dispositivo a la que un usuario puede acceder directamente. Son todas las tecnologías de diseño y desarrollo web que corren en el navegador y que se encargan de la interactividad con los usuarios.</w:t>
      </w:r>
    </w:p>
    <w:p w14:paraId="222A2285" w14:textId="77777777" w:rsidR="00797CC4" w:rsidRDefault="00797CC4" w:rsidP="00797CC4">
      <w:pPr>
        <w:pStyle w:val="NormalWeb"/>
        <w:rPr>
          <w:lang w:val="en-US"/>
        </w:rPr>
      </w:pPr>
      <w:r>
        <w:t xml:space="preserve">Un programador Frontend debe saber de códigos (HTML, CSS y JavaScript) para poder usar algunos framework o librerías que expanden sus capacidades para crear cualquier tipo de interfaces de usuarios. </w:t>
      </w:r>
      <w:r>
        <w:rPr>
          <w:lang w:val="en-US"/>
        </w:rPr>
        <w:t>React, Redux, Angular, Bootstrap, Foundation, LESS, Sass, Stylus y PostCSS son algunos de ellos.</w:t>
      </w:r>
    </w:p>
    <w:p w14:paraId="457B0EF9" w14:textId="7F9B9714" w:rsidR="00797CC4" w:rsidRDefault="00797CC4" w:rsidP="00797CC4">
      <w:pPr>
        <w:pStyle w:val="Ttulo1"/>
        <w:rPr>
          <w:lang w:val="en-US"/>
        </w:rPr>
      </w:pPr>
      <w:r>
        <w:rPr>
          <w:lang w:val="en-US"/>
        </w:rPr>
        <w:t>Backend</w:t>
      </w:r>
      <w:r w:rsidR="00311580">
        <w:rPr>
          <w:lang w:val="en-US"/>
        </w:rPr>
        <w:t>.</w:t>
      </w:r>
    </w:p>
    <w:p w14:paraId="1CFA4B50" w14:textId="77777777" w:rsidR="00797CC4" w:rsidRDefault="00797CC4" w:rsidP="00797CC4">
      <w:pPr>
        <w:pStyle w:val="NormalWeb"/>
      </w:pPr>
      <w:r>
        <w:rPr>
          <w:rStyle w:val="Textoennegrita"/>
        </w:rPr>
        <w:t>¿Qué es Backend?</w:t>
      </w:r>
    </w:p>
    <w:p w14:paraId="49280245" w14:textId="77777777" w:rsidR="00797CC4" w:rsidRDefault="00797CC4" w:rsidP="00797CC4">
      <w:pPr>
        <w:rPr>
          <w:rFonts w:ascii="Times New Roman" w:hAnsi="Times New Roman" w:cs="Times New Roman"/>
        </w:rPr>
      </w:pPr>
      <w:r>
        <w:rPr>
          <w:rFonts w:ascii="Times New Roman" w:hAnsi="Times New Roman" w:cs="Times New Roman"/>
        </w:rPr>
        <w:t xml:space="preserve">Es lo opuesto a un </w:t>
      </w:r>
      <w:r>
        <w:rPr>
          <w:rStyle w:val="Textoennegrita"/>
          <w:rFonts w:ascii="Times New Roman" w:hAnsi="Times New Roman" w:cs="Times New Roman"/>
        </w:rPr>
        <w:t>Front-end</w:t>
      </w:r>
      <w:r>
        <w:rPr>
          <w:rFonts w:ascii="Times New Roman" w:hAnsi="Times New Roman" w:cs="Times New Roman"/>
        </w:rPr>
        <w:t xml:space="preserve">, ya que el Back-end trabaja en el lado del </w:t>
      </w:r>
      <w:r>
        <w:rPr>
          <w:rFonts w:ascii="Times New Roman" w:hAnsi="Times New Roman" w:cs="Times New Roman"/>
          <w:i/>
          <w:iCs/>
          <w:u w:val="single"/>
        </w:rPr>
        <w:t>servidor</w:t>
      </w:r>
      <w:r>
        <w:rPr>
          <w:rFonts w:ascii="Times New Roman" w:hAnsi="Times New Roman" w:cs="Times New Roman"/>
        </w:rPr>
        <w:t xml:space="preserve"> mientras el Front-end en el lado del </w:t>
      </w:r>
      <w:r>
        <w:rPr>
          <w:rFonts w:ascii="Times New Roman" w:hAnsi="Times New Roman" w:cs="Times New Roman"/>
          <w:i/>
          <w:iCs/>
          <w:u w:val="single"/>
        </w:rPr>
        <w:t>cliente</w:t>
      </w:r>
      <w:r>
        <w:rPr>
          <w:rFonts w:ascii="Times New Roman" w:hAnsi="Times New Roman" w:cs="Times New Roman"/>
        </w:rPr>
        <w:t>.</w:t>
      </w:r>
    </w:p>
    <w:p w14:paraId="1EEBF27A" w14:textId="77777777" w:rsidR="00797CC4" w:rsidRDefault="00797CC4" w:rsidP="00797CC4">
      <w:pPr>
        <w:rPr>
          <w:rFonts w:ascii="Times New Roman" w:hAnsi="Times New Roman" w:cs="Times New Roman"/>
          <w:b/>
          <w:bCs/>
          <w:i/>
          <w:iCs/>
          <w:sz w:val="48"/>
          <w:szCs w:val="48"/>
        </w:rPr>
      </w:pPr>
      <w:r>
        <w:rPr>
          <w:rFonts w:ascii="Times New Roman" w:hAnsi="Times New Roman" w:cs="Times New Roman"/>
        </w:rPr>
        <w:t>Un programador Backend es el responsable de manejar toda la lógica que hay detrás de una petición dada por el navegador.</w:t>
      </w:r>
      <w:r>
        <w:rPr>
          <w:rFonts w:ascii="Times New Roman" w:hAnsi="Times New Roman" w:cs="Times New Roman"/>
        </w:rPr>
        <w:br/>
        <w:t xml:space="preserve">Una característica que lo diferencia del </w:t>
      </w:r>
      <w:r>
        <w:rPr>
          <w:rStyle w:val="Textoennegrita"/>
          <w:rFonts w:ascii="Times New Roman" w:hAnsi="Times New Roman" w:cs="Times New Roman"/>
        </w:rPr>
        <w:t>Front-end</w:t>
      </w:r>
      <w:r>
        <w:rPr>
          <w:rFonts w:ascii="Times New Roman" w:hAnsi="Times New Roman" w:cs="Times New Roman"/>
        </w:rPr>
        <w:t xml:space="preserve"> es que no tiene estándares, ya que tiene varios lenguajes de programación </w:t>
      </w:r>
      <w:r>
        <w:rPr>
          <w:rStyle w:val="Textoennegrita"/>
          <w:rFonts w:ascii="Times New Roman" w:hAnsi="Times New Roman" w:cs="Times New Roman"/>
        </w:rPr>
        <w:t>(Node.js, Python, PHP, Ruby, GO, Java, .NET entre otros)</w:t>
      </w:r>
      <w:r>
        <w:rPr>
          <w:rFonts w:ascii="Times New Roman" w:hAnsi="Times New Roman" w:cs="Times New Roman"/>
        </w:rPr>
        <w:t xml:space="preserve"> . Los cuales estos lenguajes tienen sus propios frameworks como Django (Python), Lavarel (PHP), Rails (Ruby), Express (JS), Spring (Java).</w:t>
      </w:r>
    </w:p>
    <w:p w14:paraId="5CC1EAE4" w14:textId="77777777" w:rsidR="00797CC4" w:rsidRDefault="00797CC4" w:rsidP="00797CC4">
      <w:pPr>
        <w:pStyle w:val="Ttulo1"/>
      </w:pPr>
      <w:r>
        <w:t>Fullstack</w:t>
      </w:r>
    </w:p>
    <w:p w14:paraId="165D0BFD" w14:textId="77777777" w:rsidR="00797CC4" w:rsidRDefault="00797CC4" w:rsidP="00797CC4">
      <w:pPr>
        <w:rPr>
          <w:rFonts w:ascii="Times New Roman" w:hAnsi="Times New Roman" w:cs="Times New Roman"/>
          <w:sz w:val="48"/>
          <w:szCs w:val="48"/>
        </w:rPr>
      </w:pPr>
      <w:r>
        <w:rPr>
          <w:rFonts w:ascii="Times New Roman" w:hAnsi="Times New Roman" w:cs="Times New Roman"/>
        </w:rPr>
        <w:t xml:space="preserve">Un Desarrollador </w:t>
      </w:r>
      <w:r>
        <w:rPr>
          <w:rStyle w:val="Textoennegrita"/>
          <w:rFonts w:ascii="Times New Roman" w:hAnsi="Times New Roman" w:cs="Times New Roman"/>
        </w:rPr>
        <w:t>Fullstack</w:t>
      </w:r>
      <w:r>
        <w:rPr>
          <w:rFonts w:ascii="Times New Roman" w:hAnsi="Times New Roman" w:cs="Times New Roman"/>
        </w:rPr>
        <w:t xml:space="preserve"> es alguien que tiene conocimientos tanto del </w:t>
      </w:r>
      <w:r>
        <w:rPr>
          <w:rStyle w:val="Textoennegrita"/>
          <w:rFonts w:ascii="Times New Roman" w:hAnsi="Times New Roman" w:cs="Times New Roman"/>
        </w:rPr>
        <w:t>Front-end</w:t>
      </w:r>
      <w:r>
        <w:rPr>
          <w:rFonts w:ascii="Times New Roman" w:hAnsi="Times New Roman" w:cs="Times New Roman"/>
        </w:rPr>
        <w:t xml:space="preserve"> como del </w:t>
      </w:r>
      <w:r>
        <w:rPr>
          <w:rStyle w:val="Textoennegrita"/>
          <w:rFonts w:ascii="Times New Roman" w:hAnsi="Times New Roman" w:cs="Times New Roman"/>
        </w:rPr>
        <w:t>Back-end</w:t>
      </w:r>
      <w:r>
        <w:rPr>
          <w:rFonts w:ascii="Times New Roman" w:hAnsi="Times New Roman" w:cs="Times New Roman"/>
        </w:rPr>
        <w:t xml:space="preserve">, es alguien que entiende cómo funciona un producto web desde principio a fin. Desde la </w:t>
      </w:r>
      <w:r>
        <w:rPr>
          <w:rFonts w:ascii="Times New Roman" w:hAnsi="Times New Roman" w:cs="Times New Roman"/>
          <w:b/>
          <w:bCs/>
          <w:i/>
          <w:iCs/>
        </w:rPr>
        <w:t>idea</w:t>
      </w:r>
      <w:r>
        <w:rPr>
          <w:rFonts w:ascii="Times New Roman" w:hAnsi="Times New Roman" w:cs="Times New Roman"/>
        </w:rPr>
        <w:t xml:space="preserve">, hasta la </w:t>
      </w:r>
      <w:r>
        <w:rPr>
          <w:rFonts w:ascii="Times New Roman" w:hAnsi="Times New Roman" w:cs="Times New Roman"/>
          <w:b/>
          <w:bCs/>
          <w:i/>
          <w:iCs/>
        </w:rPr>
        <w:t>producción</w:t>
      </w:r>
      <w:r>
        <w:rPr>
          <w:rFonts w:ascii="Times New Roman" w:hAnsi="Times New Roman" w:cs="Times New Roman"/>
        </w:rPr>
        <w:t>.</w:t>
      </w:r>
      <w:r>
        <w:rPr>
          <w:rFonts w:ascii="Times New Roman" w:hAnsi="Times New Roman" w:cs="Times New Roman"/>
        </w:rPr>
        <w:br/>
        <w:t>Sin dudas tiene un alto conocimiento acerca de una aplicación web.</w:t>
      </w:r>
      <w:r>
        <w:rPr>
          <w:rFonts w:ascii="Times New Roman" w:hAnsi="Times New Roman" w:cs="Times New Roman"/>
        </w:rPr>
        <w:br/>
        <w:t xml:space="preserve">Pero Hey! Ellos tienen sus áreas de especialización, ya sea </w:t>
      </w:r>
      <w:r>
        <w:rPr>
          <w:rStyle w:val="Textoennegrita"/>
          <w:rFonts w:ascii="Times New Roman" w:hAnsi="Times New Roman" w:cs="Times New Roman"/>
        </w:rPr>
        <w:t>Front-end</w:t>
      </w:r>
      <w:r>
        <w:rPr>
          <w:rFonts w:ascii="Times New Roman" w:hAnsi="Times New Roman" w:cs="Times New Roman"/>
        </w:rPr>
        <w:t xml:space="preserve"> o </w:t>
      </w:r>
      <w:r>
        <w:rPr>
          <w:rStyle w:val="Textoennegrita"/>
          <w:rFonts w:ascii="Times New Roman" w:hAnsi="Times New Roman" w:cs="Times New Roman"/>
        </w:rPr>
        <w:t>Back-end</w:t>
      </w:r>
      <w:r>
        <w:rPr>
          <w:rFonts w:ascii="Times New Roman" w:hAnsi="Times New Roman" w:cs="Times New Roman"/>
        </w:rPr>
        <w:br/>
      </w:r>
    </w:p>
    <w:p w14:paraId="0AA1B69D" w14:textId="1D781240" w:rsidR="00797CC4" w:rsidRDefault="00797CC4" w:rsidP="00797CC4">
      <w:pPr>
        <w:jc w:val="center"/>
        <w:rPr>
          <w:rFonts w:ascii="Times New Roman" w:hAnsi="Times New Roman" w:cs="Times New Roman"/>
        </w:rPr>
      </w:pPr>
      <w:r>
        <w:rPr>
          <w:rStyle w:val="Textoennegrita"/>
        </w:rPr>
        <w:t>Full Stack</w:t>
      </w:r>
      <w:r>
        <w:rPr>
          <w:rFonts w:ascii="Times New Roman" w:hAnsi="Times New Roman" w:cs="Times New Roman"/>
        </w:rPr>
        <w:t>: Entenderlo todo. NO saberlo todo.</w:t>
      </w:r>
    </w:p>
    <w:p w14:paraId="2260DEC5" w14:textId="794EE3E9" w:rsidR="00797CC4" w:rsidRDefault="00797CC4" w:rsidP="00797CC4">
      <w:pPr>
        <w:jc w:val="center"/>
        <w:rPr>
          <w:rFonts w:ascii="Times New Roman" w:hAnsi="Times New Roman" w:cs="Times New Roman"/>
        </w:rPr>
      </w:pPr>
    </w:p>
    <w:p w14:paraId="799EA684" w14:textId="77777777" w:rsidR="00C01480" w:rsidRDefault="00C01480" w:rsidP="00C01480">
      <w:pPr>
        <w:spacing w:before="100" w:beforeAutospacing="1" w:after="100" w:afterAutospacing="1" w:line="240" w:lineRule="auto"/>
        <w:outlineLvl w:val="0"/>
        <w:rPr>
          <w:rFonts w:ascii="Times New Roman" w:hAnsi="Times New Roman" w:cs="Times New Roman"/>
          <w:b/>
          <w:bCs/>
          <w:i/>
          <w:iCs/>
          <w:sz w:val="48"/>
          <w:szCs w:val="48"/>
        </w:rPr>
      </w:pPr>
    </w:p>
    <w:p w14:paraId="23981408" w14:textId="339516F6" w:rsidR="00C01480" w:rsidRPr="004624B2" w:rsidRDefault="00C01480" w:rsidP="00C0148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65408" behindDoc="1" locked="0" layoutInCell="1" allowOverlap="1" wp14:anchorId="1004C661" wp14:editId="223B3CEC">
            <wp:simplePos x="0" y="0"/>
            <wp:positionH relativeFrom="column">
              <wp:posOffset>3834765</wp:posOffset>
            </wp:positionH>
            <wp:positionV relativeFrom="paragraph">
              <wp:posOffset>83820</wp:posOffset>
            </wp:positionV>
            <wp:extent cx="1809750" cy="1764665"/>
            <wp:effectExtent l="0" t="0" r="0" b="6985"/>
            <wp:wrapTight wrapText="bothSides">
              <wp:wrapPolygon edited="0">
                <wp:start x="0" y="0"/>
                <wp:lineTo x="0" y="21452"/>
                <wp:lineTo x="21373" y="21452"/>
                <wp:lineTo x="2137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09750" cy="17646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kern w:val="36"/>
          <w:sz w:val="48"/>
          <w:szCs w:val="48"/>
          <w:lang w:eastAsia="es-CO"/>
        </w:rPr>
        <w:t>Internet.</w:t>
      </w:r>
    </w:p>
    <w:p w14:paraId="1C454F53" w14:textId="77777777" w:rsidR="00C01480" w:rsidRPr="004624B2"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sz w:val="24"/>
          <w:szCs w:val="24"/>
          <w:lang w:eastAsia="es-CO"/>
        </w:rPr>
        <w:t xml:space="preserve">Internet: </w:t>
      </w:r>
      <w:r w:rsidRPr="004624B2">
        <w:rPr>
          <w:rFonts w:ascii="Times New Roman" w:eastAsia="Times New Roman" w:hAnsi="Times New Roman" w:cs="Times New Roman"/>
          <w:b/>
          <w:bCs/>
          <w:sz w:val="24"/>
          <w:szCs w:val="24"/>
          <w:lang w:eastAsia="es-CO"/>
        </w:rPr>
        <w:t>Inter</w:t>
      </w:r>
      <w:r w:rsidRPr="004624B2">
        <w:rPr>
          <w:rFonts w:ascii="Times New Roman" w:eastAsia="Times New Roman" w:hAnsi="Times New Roman" w:cs="Times New Roman"/>
          <w:sz w:val="24"/>
          <w:szCs w:val="24"/>
          <w:lang w:eastAsia="es-CO"/>
        </w:rPr>
        <w:t xml:space="preserve">connected y </w:t>
      </w:r>
      <w:r w:rsidRPr="004624B2">
        <w:rPr>
          <w:rFonts w:ascii="Times New Roman" w:eastAsia="Times New Roman" w:hAnsi="Times New Roman" w:cs="Times New Roman"/>
          <w:b/>
          <w:bCs/>
          <w:sz w:val="24"/>
          <w:szCs w:val="24"/>
          <w:lang w:eastAsia="es-CO"/>
        </w:rPr>
        <w:t>Net</w:t>
      </w:r>
      <w:r w:rsidRPr="004624B2">
        <w:rPr>
          <w:rFonts w:ascii="Times New Roman" w:eastAsia="Times New Roman" w:hAnsi="Times New Roman" w:cs="Times New Roman"/>
          <w:sz w:val="24"/>
          <w:szCs w:val="24"/>
          <w:lang w:eastAsia="es-CO"/>
        </w:rPr>
        <w:t>work</w:t>
      </w:r>
      <w:r w:rsidRPr="004624B2">
        <w:rPr>
          <w:rFonts w:ascii="Times New Roman" w:eastAsia="Times New Roman" w:hAnsi="Times New Roman" w:cs="Times New Roman"/>
          <w:sz w:val="24"/>
          <w:szCs w:val="24"/>
          <w:lang w:eastAsia="es-CO"/>
        </w:rPr>
        <w:br/>
        <w:t>Red de computadoras conectadas en todo el mundo.</w:t>
      </w:r>
    </w:p>
    <w:p w14:paraId="2A00E384" w14:textId="77777777" w:rsidR="00C01480" w:rsidRPr="004624B2"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sz w:val="24"/>
          <w:szCs w:val="24"/>
          <w:lang w:val="en-US" w:eastAsia="es-CO"/>
        </w:rPr>
        <w:t xml:space="preserve">Tim Berners-Lee </w:t>
      </w:r>
      <w:r>
        <w:rPr>
          <w:rFonts w:ascii="Times New Roman" w:eastAsia="Times New Roman" w:hAnsi="Times New Roman" w:cs="Times New Roman"/>
          <w:sz w:val="24"/>
          <w:szCs w:val="24"/>
          <w:lang w:val="en-US" w:eastAsia="es-CO"/>
        </w:rPr>
        <w:t>i</w:t>
      </w:r>
      <w:r w:rsidRPr="004624B2">
        <w:rPr>
          <w:rFonts w:ascii="Times New Roman" w:eastAsia="Times New Roman" w:hAnsi="Times New Roman" w:cs="Times New Roman"/>
          <w:sz w:val="24"/>
          <w:szCs w:val="24"/>
          <w:lang w:val="en-US" w:eastAsia="es-CO"/>
        </w:rPr>
        <w:t>nvent</w:t>
      </w:r>
      <w:r>
        <w:rPr>
          <w:rFonts w:ascii="Times New Roman" w:eastAsia="Times New Roman" w:hAnsi="Times New Roman" w:cs="Times New Roman"/>
          <w:sz w:val="24"/>
          <w:szCs w:val="24"/>
          <w:lang w:val="en-US" w:eastAsia="es-CO"/>
        </w:rPr>
        <w:t>ó</w:t>
      </w:r>
      <w:r w:rsidRPr="004624B2">
        <w:rPr>
          <w:rFonts w:ascii="Times New Roman" w:eastAsia="Times New Roman" w:hAnsi="Times New Roman" w:cs="Times New Roman"/>
          <w:sz w:val="24"/>
          <w:szCs w:val="24"/>
          <w:lang w:val="en-US" w:eastAsia="es-CO"/>
        </w:rPr>
        <w:t xml:space="preserve"> </w:t>
      </w:r>
      <w:r w:rsidRPr="004624B2">
        <w:rPr>
          <w:rFonts w:ascii="Times New Roman" w:eastAsia="Times New Roman" w:hAnsi="Times New Roman" w:cs="Times New Roman"/>
          <w:b/>
          <w:bCs/>
          <w:sz w:val="24"/>
          <w:szCs w:val="24"/>
          <w:lang w:val="en-US" w:eastAsia="es-CO"/>
        </w:rPr>
        <w:t>W</w:t>
      </w:r>
      <w:r w:rsidRPr="004624B2">
        <w:rPr>
          <w:rFonts w:ascii="Times New Roman" w:eastAsia="Times New Roman" w:hAnsi="Times New Roman" w:cs="Times New Roman"/>
          <w:sz w:val="24"/>
          <w:szCs w:val="24"/>
          <w:lang w:val="en-US" w:eastAsia="es-CO"/>
        </w:rPr>
        <w:t xml:space="preserve">orld </w:t>
      </w:r>
      <w:r w:rsidRPr="004624B2">
        <w:rPr>
          <w:rFonts w:ascii="Times New Roman" w:eastAsia="Times New Roman" w:hAnsi="Times New Roman" w:cs="Times New Roman"/>
          <w:b/>
          <w:bCs/>
          <w:sz w:val="24"/>
          <w:szCs w:val="24"/>
          <w:lang w:val="en-US" w:eastAsia="es-CO"/>
        </w:rPr>
        <w:t>W</w:t>
      </w:r>
      <w:r w:rsidRPr="004624B2">
        <w:rPr>
          <w:rFonts w:ascii="Times New Roman" w:eastAsia="Times New Roman" w:hAnsi="Times New Roman" w:cs="Times New Roman"/>
          <w:sz w:val="24"/>
          <w:szCs w:val="24"/>
          <w:lang w:val="en-US" w:eastAsia="es-CO"/>
        </w:rPr>
        <w:t xml:space="preserve">ide </w:t>
      </w:r>
      <w:r w:rsidRPr="004624B2">
        <w:rPr>
          <w:rFonts w:ascii="Times New Roman" w:eastAsia="Times New Roman" w:hAnsi="Times New Roman" w:cs="Times New Roman"/>
          <w:b/>
          <w:bCs/>
          <w:sz w:val="24"/>
          <w:szCs w:val="24"/>
          <w:lang w:val="en-US" w:eastAsia="es-CO"/>
        </w:rPr>
        <w:t>W</w:t>
      </w:r>
      <w:r w:rsidRPr="004624B2">
        <w:rPr>
          <w:rFonts w:ascii="Times New Roman" w:eastAsia="Times New Roman" w:hAnsi="Times New Roman" w:cs="Times New Roman"/>
          <w:sz w:val="24"/>
          <w:szCs w:val="24"/>
          <w:lang w:val="en-US" w:eastAsia="es-CO"/>
        </w:rPr>
        <w:t>eb.</w:t>
      </w:r>
      <w:r w:rsidRPr="004624B2">
        <w:rPr>
          <w:rFonts w:ascii="Times New Roman" w:eastAsia="Times New Roman" w:hAnsi="Times New Roman" w:cs="Times New Roman"/>
          <w:sz w:val="24"/>
          <w:szCs w:val="24"/>
          <w:lang w:val="en-US" w:eastAsia="es-CO"/>
        </w:rPr>
        <w:br/>
      </w:r>
      <w:r w:rsidRPr="004624B2">
        <w:rPr>
          <w:rFonts w:ascii="Times New Roman" w:eastAsia="Times New Roman" w:hAnsi="Times New Roman" w:cs="Times New Roman"/>
          <w:sz w:val="24"/>
          <w:szCs w:val="24"/>
          <w:lang w:eastAsia="es-CO"/>
        </w:rPr>
        <w:t>Fundo el consorcio W3C para estandarizar el desarrollo de las tecnologías base Internet</w:t>
      </w:r>
    </w:p>
    <w:p w14:paraId="7F2519EA" w14:textId="77777777" w:rsidR="00C01480" w:rsidRPr="004624B2" w:rsidRDefault="00C01480" w:rsidP="00C0148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b/>
          <w:bCs/>
          <w:sz w:val="24"/>
          <w:szCs w:val="24"/>
          <w:lang w:eastAsia="es-CO"/>
        </w:rPr>
        <w:t>HTTP</w:t>
      </w:r>
      <w:r w:rsidRPr="004624B2">
        <w:rPr>
          <w:rFonts w:ascii="Times New Roman" w:eastAsia="Times New Roman" w:hAnsi="Times New Roman" w:cs="Times New Roman"/>
          <w:sz w:val="24"/>
          <w:szCs w:val="24"/>
          <w:lang w:eastAsia="es-CO"/>
        </w:rPr>
        <w:t xml:space="preserve"> Hyper Text Transfer Protocol </w:t>
      </w:r>
      <w:r w:rsidRPr="004624B2">
        <w:rPr>
          <w:rFonts w:ascii="Segoe UI Emoji" w:eastAsia="Times New Roman" w:hAnsi="Segoe UI Emoji" w:cs="Segoe UI Emoji"/>
          <w:sz w:val="24"/>
          <w:szCs w:val="24"/>
          <w:lang w:eastAsia="es-CO"/>
        </w:rPr>
        <w:t>😕</w:t>
      </w:r>
      <w:r w:rsidRPr="004624B2">
        <w:rPr>
          <w:rFonts w:ascii="Times New Roman" w:eastAsia="Times New Roman" w:hAnsi="Times New Roman" w:cs="Times New Roman"/>
          <w:sz w:val="24"/>
          <w:szCs w:val="24"/>
          <w:lang w:eastAsia="es-CO"/>
        </w:rPr>
        <w:t>/ (Permite la comunicación de datos entre dispositivos)</w:t>
      </w:r>
    </w:p>
    <w:p w14:paraId="4D60137A" w14:textId="77777777" w:rsidR="00C01480" w:rsidRPr="004624B2" w:rsidRDefault="00C01480" w:rsidP="00C0148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b/>
          <w:bCs/>
          <w:sz w:val="24"/>
          <w:szCs w:val="24"/>
          <w:lang w:eastAsia="es-CO"/>
        </w:rPr>
        <w:t>URL</w:t>
      </w:r>
      <w:r w:rsidRPr="004624B2">
        <w:rPr>
          <w:rFonts w:ascii="Times New Roman" w:eastAsia="Times New Roman" w:hAnsi="Times New Roman" w:cs="Times New Roman"/>
          <w:sz w:val="24"/>
          <w:szCs w:val="24"/>
          <w:lang w:eastAsia="es-CO"/>
        </w:rPr>
        <w:t xml:space="preserve"> Uniform Resource Locator: (Dirección de un sitio web)</w:t>
      </w:r>
    </w:p>
    <w:p w14:paraId="79D817B1" w14:textId="77777777" w:rsidR="00C01480" w:rsidRPr="004624B2" w:rsidRDefault="00C01480" w:rsidP="00C0148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b/>
          <w:bCs/>
          <w:sz w:val="24"/>
          <w:szCs w:val="24"/>
          <w:lang w:eastAsia="es-CO"/>
        </w:rPr>
        <w:t>HTML</w:t>
      </w:r>
      <w:r w:rsidRPr="004624B2">
        <w:rPr>
          <w:rFonts w:ascii="Times New Roman" w:eastAsia="Times New Roman" w:hAnsi="Times New Roman" w:cs="Times New Roman"/>
          <w:sz w:val="24"/>
          <w:szCs w:val="24"/>
          <w:lang w:eastAsia="es-CO"/>
        </w:rPr>
        <w:t xml:space="preserve"> Hyper Text Markup Language (Lenguaje para describir la estructura de una sitio web)</w:t>
      </w:r>
    </w:p>
    <w:p w14:paraId="7211E279" w14:textId="77777777" w:rsidR="00C01480"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sz w:val="24"/>
          <w:szCs w:val="24"/>
          <w:lang w:eastAsia="es-CO"/>
        </w:rPr>
        <w:t>En 1994 apareció CSS Cascade Style Sheets.</w:t>
      </w:r>
    </w:p>
    <w:p w14:paraId="332A41DB" w14:textId="77777777" w:rsidR="00C01480" w:rsidRPr="00240645"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p>
    <w:p w14:paraId="772D38CF" w14:textId="77777777" w:rsidR="00C01480" w:rsidRDefault="00C01480" w:rsidP="00C01480">
      <w:pPr>
        <w:rPr>
          <w:noProof/>
        </w:rPr>
      </w:pPr>
      <w:r>
        <w:rPr>
          <w:rFonts w:ascii="Times New Roman" w:hAnsi="Times New Roman" w:cs="Times New Roman"/>
          <w:b/>
          <w:bCs/>
          <w:i/>
          <w:iCs/>
          <w:sz w:val="48"/>
          <w:szCs w:val="48"/>
        </w:rPr>
        <w:t xml:space="preserve"> </w:t>
      </w:r>
      <w:r>
        <w:rPr>
          <w:noProof/>
        </w:rPr>
        <w:drawing>
          <wp:inline distT="0" distB="0" distL="0" distR="0" wp14:anchorId="559D00BA" wp14:editId="0331B4FE">
            <wp:extent cx="2286000" cy="2851150"/>
            <wp:effectExtent l="0" t="0" r="0" b="63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87501" cy="2853022"/>
                    </a:xfrm>
                    <a:prstGeom prst="rect">
                      <a:avLst/>
                    </a:prstGeom>
                  </pic:spPr>
                </pic:pic>
              </a:graphicData>
            </a:graphic>
          </wp:inline>
        </w:drawing>
      </w:r>
      <w:r>
        <w:rPr>
          <w:noProof/>
        </w:rPr>
        <w:t xml:space="preserve">        </w:t>
      </w:r>
      <w:r>
        <w:rPr>
          <w:noProof/>
        </w:rPr>
        <w:drawing>
          <wp:inline distT="0" distB="0" distL="0" distR="0" wp14:anchorId="24F92A73" wp14:editId="05DE3DC6">
            <wp:extent cx="2905125" cy="284797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5125" cy="2847975"/>
                    </a:xfrm>
                    <a:prstGeom prst="rect">
                      <a:avLst/>
                    </a:prstGeom>
                  </pic:spPr>
                </pic:pic>
              </a:graphicData>
            </a:graphic>
          </wp:inline>
        </w:drawing>
      </w:r>
    </w:p>
    <w:p w14:paraId="1CE95DA1" w14:textId="77777777" w:rsidR="00C01480" w:rsidRDefault="00C01480" w:rsidP="00C01480">
      <w:pPr>
        <w:jc w:val="center"/>
        <w:rPr>
          <w:rFonts w:ascii="Times New Roman" w:hAnsi="Times New Roman" w:cs="Times New Roman"/>
          <w:b/>
          <w:bCs/>
          <w:noProof/>
          <w:sz w:val="24"/>
          <w:szCs w:val="24"/>
        </w:rPr>
      </w:pPr>
      <w:r w:rsidRPr="00C11D2E">
        <w:rPr>
          <w:rFonts w:ascii="Times New Roman" w:hAnsi="Times New Roman" w:cs="Times New Roman"/>
          <w:b/>
          <w:bCs/>
          <w:noProof/>
          <w:sz w:val="24"/>
          <w:szCs w:val="24"/>
        </w:rPr>
        <w:t>Referencias de HTML y CSS</w:t>
      </w:r>
      <w:r>
        <w:rPr>
          <w:rFonts w:ascii="Times New Roman" w:hAnsi="Times New Roman" w:cs="Times New Roman"/>
          <w:b/>
          <w:bCs/>
          <w:noProof/>
          <w:sz w:val="24"/>
          <w:szCs w:val="24"/>
        </w:rPr>
        <w:t>.</w:t>
      </w:r>
    </w:p>
    <w:p w14:paraId="3FB9A9DA" w14:textId="77777777" w:rsidR="00C01480"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hyperlink r:id="rId8" w:tgtFrame="_blank" w:history="1">
        <w:r w:rsidRPr="00C11D2E">
          <w:rPr>
            <w:rFonts w:ascii="Times New Roman" w:eastAsia="Times New Roman" w:hAnsi="Times New Roman" w:cs="Times New Roman"/>
            <w:color w:val="0000FF"/>
            <w:sz w:val="24"/>
            <w:szCs w:val="24"/>
            <w:u w:val="single"/>
            <w:lang w:eastAsia="es-CO"/>
          </w:rPr>
          <w:t>https://cssreference.io/</w:t>
        </w:r>
      </w:hyperlink>
      <w:r w:rsidRPr="00C11D2E">
        <w:rPr>
          <w:rFonts w:ascii="Times New Roman" w:eastAsia="Times New Roman" w:hAnsi="Times New Roman" w:cs="Times New Roman"/>
          <w:sz w:val="24"/>
          <w:szCs w:val="24"/>
          <w:lang w:eastAsia="es-CO"/>
        </w:rPr>
        <w:br/>
      </w:r>
      <w:hyperlink r:id="rId9" w:tgtFrame="_blank" w:history="1">
        <w:r w:rsidRPr="00C11D2E">
          <w:rPr>
            <w:rFonts w:ascii="Times New Roman" w:eastAsia="Times New Roman" w:hAnsi="Times New Roman" w:cs="Times New Roman"/>
            <w:color w:val="0000FF"/>
            <w:sz w:val="24"/>
            <w:szCs w:val="24"/>
            <w:u w:val="single"/>
            <w:lang w:eastAsia="es-CO"/>
          </w:rPr>
          <w:t>https://htmlreference.io/</w:t>
        </w:r>
      </w:hyperlink>
    </w:p>
    <w:p w14:paraId="50B5EB28" w14:textId="77777777" w:rsidR="00C01480"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6E0B4B00" w14:textId="77777777" w:rsidR="00C01480" w:rsidRPr="00C11D2E"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249274D" w14:textId="77777777" w:rsidR="00C01480" w:rsidRPr="00C11D2E" w:rsidRDefault="00C01480" w:rsidP="00C0148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C11D2E">
        <w:rPr>
          <w:rFonts w:ascii="Times New Roman" w:eastAsia="Times New Roman" w:hAnsi="Times New Roman" w:cs="Times New Roman"/>
          <w:b/>
          <w:bCs/>
          <w:kern w:val="36"/>
          <w:sz w:val="48"/>
          <w:szCs w:val="48"/>
          <w:lang w:eastAsia="es-CO"/>
        </w:rPr>
        <w:t>DOM, CSSOM, Render Tree y el proceso de renderizado de la Web</w:t>
      </w:r>
    </w:p>
    <w:p w14:paraId="0B7588D2" w14:textId="77777777" w:rsidR="00C01480" w:rsidRPr="00C11D2E"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b/>
          <w:bCs/>
          <w:sz w:val="24"/>
          <w:szCs w:val="24"/>
          <w:lang w:eastAsia="es-CO"/>
        </w:rPr>
        <w:t>DOM</w:t>
      </w:r>
      <w:r w:rsidRPr="00C11D2E">
        <w:rPr>
          <w:rFonts w:ascii="Times New Roman" w:eastAsia="Times New Roman" w:hAnsi="Times New Roman" w:cs="Times New Roman"/>
          <w:sz w:val="24"/>
          <w:szCs w:val="24"/>
          <w:lang w:eastAsia="es-CO"/>
        </w:rPr>
        <w:t>: Document Object Model. Es una transformación del código HTML escrito por nosotros a objetos entendibles para el navegador.</w:t>
      </w:r>
    </w:p>
    <w:p w14:paraId="370E9D95" w14:textId="77777777" w:rsidR="00C01480" w:rsidRPr="00C11D2E"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b/>
          <w:bCs/>
          <w:sz w:val="24"/>
          <w:szCs w:val="24"/>
          <w:lang w:eastAsia="es-CO"/>
        </w:rPr>
        <w:t>CSSOM</w:t>
      </w:r>
      <w:r w:rsidRPr="00C11D2E">
        <w:rPr>
          <w:rFonts w:ascii="Times New Roman" w:eastAsia="Times New Roman" w:hAnsi="Times New Roman" w:cs="Times New Roman"/>
          <w:sz w:val="24"/>
          <w:szCs w:val="24"/>
          <w:lang w:eastAsia="es-CO"/>
        </w:rPr>
        <w:t>: así como el DOM para el HTML, EL CSSOM es una representación de objetos de nuestros estilos en CSS.</w:t>
      </w:r>
    </w:p>
    <w:p w14:paraId="46C026EF" w14:textId="77777777" w:rsidR="00C01480" w:rsidRPr="00C11D2E"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b/>
          <w:bCs/>
          <w:sz w:val="24"/>
          <w:szCs w:val="24"/>
          <w:lang w:eastAsia="es-CO"/>
        </w:rPr>
        <w:t>Render Tree</w:t>
      </w:r>
      <w:r w:rsidRPr="00C11D2E">
        <w:rPr>
          <w:rFonts w:ascii="Times New Roman" w:eastAsia="Times New Roman" w:hAnsi="Times New Roman" w:cs="Times New Roman"/>
          <w:sz w:val="24"/>
          <w:szCs w:val="24"/>
          <w:lang w:eastAsia="es-CO"/>
        </w:rPr>
        <w:t>: es la unión entre el DOM y el CSSOM para renderizar todo el código de nuestra página web.</w:t>
      </w:r>
    </w:p>
    <w:p w14:paraId="54A27571" w14:textId="77777777" w:rsidR="00C01480" w:rsidRPr="00C11D2E"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Pasos que sigue el navegador para construir las páginas web:</w:t>
      </w:r>
    </w:p>
    <w:p w14:paraId="778048FD" w14:textId="77777777" w:rsidR="00C01480" w:rsidRPr="00C11D2E"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Procesa el HTML para construir el DOM.</w:t>
      </w:r>
    </w:p>
    <w:p w14:paraId="0F7D030E" w14:textId="77777777" w:rsidR="00C01480" w:rsidRPr="00C11D2E"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Procesa el CSS para construir el CSSOM.</w:t>
      </w:r>
    </w:p>
    <w:p w14:paraId="49EAEE5A" w14:textId="77777777" w:rsidR="00C01480" w:rsidRPr="00C11D2E"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El DOM se une con el CSSOM para crear el Render Tree.</w:t>
      </w:r>
    </w:p>
    <w:p w14:paraId="54C6CA5C" w14:textId="77777777" w:rsidR="00C01480" w:rsidRPr="00C11D2E"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Se aplican los estilos CSS en el Render Tree.</w:t>
      </w:r>
    </w:p>
    <w:p w14:paraId="694E1931" w14:textId="77777777" w:rsidR="00C01480"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Se “pintan” los nodos en la pantalla para que los usuarios vean el contenido de la página web.</w:t>
      </w:r>
    </w:p>
    <w:p w14:paraId="74294A9C" w14:textId="77777777" w:rsidR="00C01480" w:rsidRPr="00C11D2E" w:rsidRDefault="00C01480" w:rsidP="00C01480">
      <w:pPr>
        <w:spacing w:before="100" w:beforeAutospacing="1" w:after="100" w:afterAutospacing="1" w:line="240" w:lineRule="auto"/>
        <w:ind w:left="360"/>
        <w:rPr>
          <w:rFonts w:ascii="Times New Roman" w:eastAsia="Times New Roman" w:hAnsi="Times New Roman" w:cs="Times New Roman"/>
          <w:sz w:val="24"/>
          <w:szCs w:val="24"/>
          <w:lang w:eastAsia="es-CO"/>
        </w:rPr>
      </w:pPr>
      <w:r>
        <w:rPr>
          <w:noProof/>
        </w:rPr>
        <w:drawing>
          <wp:inline distT="0" distB="0" distL="0" distR="0" wp14:anchorId="39F47DB1" wp14:editId="7386C1F2">
            <wp:extent cx="2647950" cy="313309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0583" cy="3159870"/>
                    </a:xfrm>
                    <a:prstGeom prst="rect">
                      <a:avLst/>
                    </a:prstGeom>
                  </pic:spPr>
                </pic:pic>
              </a:graphicData>
            </a:graphic>
          </wp:inline>
        </w:drawing>
      </w:r>
      <w:r>
        <w:rPr>
          <w:rFonts w:ascii="Times New Roman" w:eastAsia="Times New Roman" w:hAnsi="Times New Roman" w:cs="Times New Roman"/>
          <w:sz w:val="24"/>
          <w:szCs w:val="24"/>
          <w:lang w:eastAsia="es-CO"/>
        </w:rPr>
        <w:t xml:space="preserve"> </w:t>
      </w:r>
      <w:r>
        <w:rPr>
          <w:noProof/>
        </w:rPr>
        <w:drawing>
          <wp:inline distT="0" distB="0" distL="0" distR="0" wp14:anchorId="13CB482B" wp14:editId="789C58C8">
            <wp:extent cx="2667000" cy="3142561"/>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1843" cy="3183617"/>
                    </a:xfrm>
                    <a:prstGeom prst="rect">
                      <a:avLst/>
                    </a:prstGeom>
                  </pic:spPr>
                </pic:pic>
              </a:graphicData>
            </a:graphic>
          </wp:inline>
        </w:drawing>
      </w:r>
    </w:p>
    <w:p w14:paraId="6F202C65" w14:textId="77777777" w:rsidR="00C01480" w:rsidRDefault="00C01480" w:rsidP="00C01480">
      <w:pPr>
        <w:rPr>
          <w:rFonts w:ascii="Times New Roman" w:hAnsi="Times New Roman" w:cs="Times New Roman"/>
          <w:b/>
          <w:bCs/>
          <w:noProof/>
          <w:sz w:val="24"/>
          <w:szCs w:val="24"/>
        </w:rPr>
      </w:pPr>
    </w:p>
    <w:p w14:paraId="405403EB" w14:textId="77777777" w:rsidR="00C01480" w:rsidRPr="00C11D2E" w:rsidRDefault="00C01480" w:rsidP="00C01480">
      <w:pPr>
        <w:jc w:val="center"/>
        <w:rPr>
          <w:rFonts w:ascii="Times New Roman" w:hAnsi="Times New Roman" w:cs="Times New Roman"/>
          <w:b/>
          <w:bCs/>
          <w:i/>
          <w:iCs/>
          <w:sz w:val="24"/>
          <w:szCs w:val="24"/>
        </w:rPr>
      </w:pPr>
    </w:p>
    <w:p w14:paraId="7227377E" w14:textId="77777777" w:rsidR="00C01480" w:rsidRDefault="00C01480" w:rsidP="00C01480">
      <w:pPr>
        <w:pStyle w:val="Ttulo1"/>
      </w:pPr>
    </w:p>
    <w:p w14:paraId="6588D6E8" w14:textId="77777777" w:rsidR="00C01480" w:rsidRDefault="00C01480" w:rsidP="00C01480">
      <w:pPr>
        <w:pStyle w:val="Ttulo1"/>
      </w:pPr>
      <w:r>
        <w:t>5 tips para aprender CSS.</w:t>
      </w:r>
    </w:p>
    <w:p w14:paraId="4DA95F1E" w14:textId="77777777" w:rsidR="00C01480" w:rsidRDefault="00C01480" w:rsidP="00C01480">
      <w:pPr>
        <w:pStyle w:val="Ttulo1"/>
      </w:pPr>
      <w:r>
        <w:rPr>
          <w:noProof/>
        </w:rPr>
        <w:drawing>
          <wp:inline distT="0" distB="0" distL="0" distR="0" wp14:anchorId="2106F595" wp14:editId="23081199">
            <wp:extent cx="5612130" cy="701548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7015480"/>
                    </a:xfrm>
                    <a:prstGeom prst="rect">
                      <a:avLst/>
                    </a:prstGeom>
                    <a:noFill/>
                    <a:ln>
                      <a:noFill/>
                    </a:ln>
                  </pic:spPr>
                </pic:pic>
              </a:graphicData>
            </a:graphic>
          </wp:inline>
        </w:drawing>
      </w:r>
    </w:p>
    <w:p w14:paraId="75B2DDC2" w14:textId="77777777" w:rsidR="00C01480" w:rsidRDefault="00C01480" w:rsidP="00C01480">
      <w:pPr>
        <w:pStyle w:val="Ttulo1"/>
      </w:pPr>
    </w:p>
    <w:p w14:paraId="69F24FD7" w14:textId="77777777" w:rsidR="00C01480" w:rsidRDefault="00C01480" w:rsidP="00C01480">
      <w:pPr>
        <w:pStyle w:val="Ttulo1"/>
      </w:pPr>
      <w:r>
        <w:t>Tipos de errores en HTML, debugging y servicio de validación de etiquetas</w:t>
      </w:r>
    </w:p>
    <w:p w14:paraId="0FEDC865" w14:textId="77777777" w:rsidR="00C01480" w:rsidRDefault="00C01480" w:rsidP="00C01480">
      <w:pPr>
        <w:pStyle w:val="NormalWeb"/>
      </w:pPr>
      <w:r>
        <w:rPr>
          <w:rStyle w:val="Textoennegrita"/>
        </w:rPr>
        <w:t>Errores sintácticos</w:t>
      </w:r>
      <w:r>
        <w:t>: Son errores de escritura en el código y evitan que el programa funcione. Pueden ser errores de tipado.</w:t>
      </w:r>
    </w:p>
    <w:p w14:paraId="302D83A3" w14:textId="77777777" w:rsidR="00C01480" w:rsidRDefault="00C01480" w:rsidP="00C01480">
      <w:pPr>
        <w:pStyle w:val="NormalWeb"/>
      </w:pPr>
      <w:r>
        <w:rPr>
          <w:rStyle w:val="Textoennegrita"/>
        </w:rPr>
        <w:t>Errores lógicos</w:t>
      </w:r>
      <w:r>
        <w:t>: En estos la sintaxis es correcta, pero el código no hace lo que debería. El programa funciona, pero de forma incorrecta.</w:t>
      </w:r>
    </w:p>
    <w:p w14:paraId="5D1FDFDA" w14:textId="77777777" w:rsidR="00C01480" w:rsidRDefault="00C01480" w:rsidP="00C01480">
      <w:pPr>
        <w:jc w:val="center"/>
        <w:rPr>
          <w:rFonts w:ascii="Times New Roman" w:hAnsi="Times New Roman" w:cs="Times New Roman"/>
          <w:b/>
          <w:bCs/>
          <w:i/>
          <w:iCs/>
          <w:sz w:val="48"/>
          <w:szCs w:val="48"/>
        </w:rPr>
      </w:pPr>
      <w:r>
        <w:rPr>
          <w:noProof/>
        </w:rPr>
        <w:drawing>
          <wp:inline distT="0" distB="0" distL="0" distR="0" wp14:anchorId="0797E477" wp14:editId="69246073">
            <wp:extent cx="3990975" cy="32099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0975" cy="3209925"/>
                    </a:xfrm>
                    <a:prstGeom prst="rect">
                      <a:avLst/>
                    </a:prstGeom>
                  </pic:spPr>
                </pic:pic>
              </a:graphicData>
            </a:graphic>
          </wp:inline>
        </w:drawing>
      </w:r>
    </w:p>
    <w:p w14:paraId="2ADB8DA8" w14:textId="77777777" w:rsidR="00C01480" w:rsidRPr="00400D93"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400D93">
        <w:rPr>
          <w:rFonts w:ascii="Times New Roman" w:eastAsia="Times New Roman" w:hAnsi="Times New Roman" w:cs="Times New Roman"/>
          <w:b/>
          <w:bCs/>
          <w:sz w:val="24"/>
          <w:szCs w:val="24"/>
          <w:lang w:eastAsia="es-CO"/>
        </w:rPr>
        <w:t xml:space="preserve">LINK para validar </w:t>
      </w:r>
      <w:r>
        <w:rPr>
          <w:rFonts w:ascii="Times New Roman" w:eastAsia="Times New Roman" w:hAnsi="Times New Roman" w:cs="Times New Roman"/>
          <w:b/>
          <w:bCs/>
          <w:sz w:val="24"/>
          <w:szCs w:val="24"/>
          <w:lang w:eastAsia="es-CO"/>
        </w:rPr>
        <w:t>problemas de Accesibilidad</w:t>
      </w:r>
      <w:r w:rsidRPr="00400D93">
        <w:rPr>
          <w:rFonts w:ascii="Times New Roman" w:eastAsia="Times New Roman" w:hAnsi="Times New Roman" w:cs="Times New Roman"/>
          <w:b/>
          <w:bCs/>
          <w:sz w:val="24"/>
          <w:szCs w:val="24"/>
          <w:lang w:eastAsia="es-CO"/>
        </w:rPr>
        <w:t>.</w:t>
      </w:r>
    </w:p>
    <w:p w14:paraId="43D6293E" w14:textId="77777777" w:rsidR="00C01480" w:rsidRDefault="00C01480" w:rsidP="00C01480">
      <w:pPr>
        <w:jc w:val="center"/>
        <w:rPr>
          <w:rFonts w:ascii="Times New Roman" w:eastAsia="Times New Roman" w:hAnsi="Times New Roman" w:cs="Times New Roman"/>
          <w:sz w:val="24"/>
          <w:szCs w:val="24"/>
          <w:lang w:eastAsia="es-CO"/>
        </w:rPr>
      </w:pPr>
      <w:hyperlink r:id="rId14" w:history="1">
        <w:r w:rsidRPr="00C11D56">
          <w:rPr>
            <w:rStyle w:val="Hipervnculo"/>
            <w:rFonts w:ascii="Times New Roman" w:eastAsia="Times New Roman" w:hAnsi="Times New Roman" w:cs="Times New Roman"/>
            <w:sz w:val="24"/>
            <w:szCs w:val="24"/>
            <w:lang w:eastAsia="es-CO"/>
          </w:rPr>
          <w:t>https://www.ssa.gov/accessibility/andi/help/install.html</w:t>
        </w:r>
      </w:hyperlink>
    </w:p>
    <w:p w14:paraId="09F906BE" w14:textId="77777777" w:rsidR="00C01480" w:rsidRPr="00400D93"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400D93">
        <w:rPr>
          <w:rFonts w:ascii="Times New Roman" w:eastAsia="Times New Roman" w:hAnsi="Times New Roman" w:cs="Times New Roman"/>
          <w:b/>
          <w:bCs/>
          <w:sz w:val="24"/>
          <w:szCs w:val="24"/>
          <w:lang w:eastAsia="es-CO"/>
        </w:rPr>
        <w:t>LINK para validar nuestro HTML.</w:t>
      </w:r>
    </w:p>
    <w:p w14:paraId="31846AFC" w14:textId="77777777" w:rsidR="00C01480"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hyperlink r:id="rId15" w:tgtFrame="_blank" w:history="1">
        <w:r w:rsidRPr="00400D93">
          <w:rPr>
            <w:rFonts w:ascii="Times New Roman" w:eastAsia="Times New Roman" w:hAnsi="Times New Roman" w:cs="Times New Roman"/>
            <w:color w:val="0000FF"/>
            <w:sz w:val="24"/>
            <w:szCs w:val="24"/>
            <w:u w:val="single"/>
            <w:lang w:eastAsia="es-CO"/>
          </w:rPr>
          <w:t>https://validator.w3.org</w:t>
        </w:r>
      </w:hyperlink>
      <w:r>
        <w:rPr>
          <w:rFonts w:ascii="Times New Roman" w:eastAsia="Times New Roman" w:hAnsi="Times New Roman" w:cs="Times New Roman"/>
          <w:sz w:val="24"/>
          <w:szCs w:val="24"/>
          <w:lang w:eastAsia="es-CO"/>
        </w:rPr>
        <w:t xml:space="preserve"> </w:t>
      </w:r>
    </w:p>
    <w:p w14:paraId="400915B8" w14:textId="77777777" w:rsidR="00C01480" w:rsidRPr="00400D93"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400D93">
        <w:rPr>
          <w:rFonts w:ascii="Times New Roman" w:eastAsia="Times New Roman" w:hAnsi="Times New Roman" w:cs="Times New Roman"/>
          <w:b/>
          <w:bCs/>
          <w:sz w:val="24"/>
          <w:szCs w:val="24"/>
          <w:lang w:eastAsia="es-CO"/>
        </w:rPr>
        <w:t xml:space="preserve">LINK para </w:t>
      </w:r>
      <w:r>
        <w:rPr>
          <w:rFonts w:ascii="Times New Roman" w:eastAsia="Times New Roman" w:hAnsi="Times New Roman" w:cs="Times New Roman"/>
          <w:b/>
          <w:bCs/>
          <w:sz w:val="24"/>
          <w:szCs w:val="24"/>
          <w:lang w:eastAsia="es-CO"/>
        </w:rPr>
        <w:t>elegir paleta de colores</w:t>
      </w:r>
      <w:r w:rsidRPr="00400D93">
        <w:rPr>
          <w:rFonts w:ascii="Times New Roman" w:eastAsia="Times New Roman" w:hAnsi="Times New Roman" w:cs="Times New Roman"/>
          <w:b/>
          <w:bCs/>
          <w:sz w:val="24"/>
          <w:szCs w:val="24"/>
          <w:lang w:eastAsia="es-CO"/>
        </w:rPr>
        <w:t>.</w:t>
      </w:r>
    </w:p>
    <w:p w14:paraId="37931B52" w14:textId="77777777" w:rsidR="00C01480"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hyperlink r:id="rId16" w:history="1">
        <w:r w:rsidRPr="00C11D56">
          <w:rPr>
            <w:rStyle w:val="Hipervnculo"/>
            <w:rFonts w:ascii="Times New Roman" w:eastAsia="Times New Roman" w:hAnsi="Times New Roman" w:cs="Times New Roman"/>
            <w:sz w:val="24"/>
            <w:szCs w:val="24"/>
            <w:lang w:eastAsia="es-CO"/>
          </w:rPr>
          <w:t>https://colorhunt.co/</w:t>
        </w:r>
      </w:hyperlink>
    </w:p>
    <w:p w14:paraId="218BECB6" w14:textId="77777777" w:rsidR="00C01480"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hyperlink r:id="rId17" w:history="1">
        <w:r w:rsidRPr="00C11D56">
          <w:rPr>
            <w:rStyle w:val="Hipervnculo"/>
            <w:rFonts w:ascii="Times New Roman" w:eastAsia="Times New Roman" w:hAnsi="Times New Roman" w:cs="Times New Roman"/>
            <w:sz w:val="24"/>
            <w:szCs w:val="24"/>
            <w:lang w:eastAsia="es-CO"/>
          </w:rPr>
          <w:t>https://cssgradient.io/gradient-backgrounds/</w:t>
        </w:r>
      </w:hyperlink>
    </w:p>
    <w:p w14:paraId="6F82AE7A" w14:textId="77777777"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lastRenderedPageBreak/>
        <w:t>¿Cómo se construye la tecnología web?</w:t>
      </w:r>
    </w:p>
    <w:p w14:paraId="036C6BDF"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w:t>
      </w:r>
      <w:r w:rsidRPr="00831AF8">
        <w:rPr>
          <w:rFonts w:ascii="Times New Roman" w:eastAsia="Times New Roman" w:hAnsi="Times New Roman" w:cs="Times New Roman"/>
          <w:b/>
          <w:bCs/>
          <w:sz w:val="24"/>
          <w:szCs w:val="24"/>
          <w:lang w:eastAsia="es-CO"/>
        </w:rPr>
        <w:t>Frontend</w:t>
      </w:r>
      <w:r w:rsidRPr="00831AF8">
        <w:rPr>
          <w:rFonts w:ascii="Times New Roman" w:eastAsia="Times New Roman" w:hAnsi="Times New Roman" w:cs="Times New Roman"/>
          <w:sz w:val="24"/>
          <w:szCs w:val="24"/>
          <w:lang w:eastAsia="es-CO"/>
        </w:rPr>
        <w:t xml:space="preserve"> es la parte del software que interactúa con los usuarios, en cambio, el </w:t>
      </w:r>
      <w:r w:rsidRPr="00831AF8">
        <w:rPr>
          <w:rFonts w:ascii="Times New Roman" w:eastAsia="Times New Roman" w:hAnsi="Times New Roman" w:cs="Times New Roman"/>
          <w:b/>
          <w:bCs/>
          <w:sz w:val="24"/>
          <w:szCs w:val="24"/>
          <w:lang w:eastAsia="es-CO"/>
        </w:rPr>
        <w:t>Backend</w:t>
      </w:r>
      <w:r w:rsidRPr="00831AF8">
        <w:rPr>
          <w:rFonts w:ascii="Times New Roman" w:eastAsia="Times New Roman" w:hAnsi="Times New Roman" w:cs="Times New Roman"/>
          <w:sz w:val="24"/>
          <w:szCs w:val="24"/>
          <w:lang w:eastAsia="es-CO"/>
        </w:rPr>
        <w:t xml:space="preserve"> es la parte que no puedes ver, esta oculta porque contiene la información privada o sensible de nuestros usuarios.</w:t>
      </w:r>
    </w:p>
    <w:p w14:paraId="7172ECB3"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HTML nos permite crear la estructura de la página: títulos, párrafos, menús, etc. CSS nos permite configurar los estilos del HTML, los colores, formas, posiciones, etc. Además, JavaScript </w:t>
      </w:r>
      <w:r w:rsidRPr="00831AF8">
        <w:rPr>
          <w:rFonts w:ascii="Times New Roman" w:eastAsia="Times New Roman" w:hAnsi="Times New Roman" w:cs="Times New Roman"/>
          <w:i/>
          <w:iCs/>
          <w:sz w:val="24"/>
          <w:szCs w:val="24"/>
          <w:lang w:eastAsia="es-CO"/>
        </w:rPr>
        <w:t>(JS)</w:t>
      </w:r>
      <w:r w:rsidRPr="00831AF8">
        <w:rPr>
          <w:rFonts w:ascii="Times New Roman" w:eastAsia="Times New Roman" w:hAnsi="Times New Roman" w:cs="Times New Roman"/>
          <w:sz w:val="24"/>
          <w:szCs w:val="24"/>
          <w:lang w:eastAsia="es-CO"/>
        </w:rPr>
        <w:t xml:space="preserve"> se encarga de la parte funcional, nos permite conectarnos con otros servicios (como PayPal) y nos ayuda a hacer las interacciones mucho más fluidas.</w:t>
      </w:r>
    </w:p>
    <w:p w14:paraId="60EF930D"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Compiladores</w:t>
      </w:r>
      <w:r w:rsidRPr="00831AF8">
        <w:rPr>
          <w:rFonts w:ascii="Times New Roman" w:eastAsia="Times New Roman" w:hAnsi="Times New Roman" w:cs="Times New Roman"/>
          <w:sz w:val="24"/>
          <w:szCs w:val="24"/>
          <w:lang w:eastAsia="es-CO"/>
        </w:rPr>
        <w:t xml:space="preserve"> nos ayudan a construir el frontend de nuestras páginas web de forma mucho más rápida y sencilla. En vez de escribir el mismo código una y otra vez, vamos a utilizar estas herramientas para obtener estos mismos resultados de forma automatizada.</w:t>
      </w:r>
    </w:p>
    <w:p w14:paraId="61E935A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trabajo y las operaciones del backend se pueden resumir con las siglas </w:t>
      </w:r>
      <w:r w:rsidRPr="00831AF8">
        <w:rPr>
          <w:rFonts w:ascii="Times New Roman" w:eastAsia="Times New Roman" w:hAnsi="Times New Roman" w:cs="Times New Roman"/>
          <w:b/>
          <w:bCs/>
          <w:sz w:val="24"/>
          <w:szCs w:val="24"/>
          <w:lang w:eastAsia="es-CO"/>
        </w:rPr>
        <w:t>CRUD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Create</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Read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Update</w:t>
      </w:r>
      <w:r w:rsidRPr="00831AF8">
        <w:rPr>
          <w:rFonts w:ascii="Times New Roman" w:eastAsia="Times New Roman" w:hAnsi="Times New Roman" w:cs="Times New Roman"/>
          <w:sz w:val="24"/>
          <w:szCs w:val="24"/>
          <w:lang w:eastAsia="es-CO"/>
        </w:rPr>
        <w:t xml:space="preserve"> y </w:t>
      </w:r>
      <w:r w:rsidRPr="00831AF8">
        <w:rPr>
          <w:rFonts w:ascii="Times New Roman" w:eastAsia="Times New Roman" w:hAnsi="Times New Roman" w:cs="Times New Roman"/>
          <w:i/>
          <w:iCs/>
          <w:sz w:val="24"/>
          <w:szCs w:val="24"/>
          <w:lang w:eastAsia="es-CO"/>
        </w:rPr>
        <w:t>Delete</w:t>
      </w:r>
      <w:r w:rsidRPr="00831AF8">
        <w:rPr>
          <w:rFonts w:ascii="Times New Roman" w:eastAsia="Times New Roman" w:hAnsi="Times New Roman" w:cs="Times New Roman"/>
          <w:sz w:val="24"/>
          <w:szCs w:val="24"/>
          <w:lang w:eastAsia="es-CO"/>
        </w:rPr>
        <w:t>. Cuando el frontend se comunica con el backend, debe indicar el tipo de operación y los datos necesarios para que todo funcione correctamente.</w:t>
      </w:r>
    </w:p>
    <w:p w14:paraId="4ABC695D"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Por ejemplo: cuando registramos un usuario, el frontend debe mandar los nombres y contraseña de este usuario para que, el backend, pueda guardar esta información en la base de datos y podamos consultarla más adelante.</w:t>
      </w:r>
    </w:p>
    <w:p w14:paraId="3922EDE0"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p>
    <w:p w14:paraId="0C0C8318" w14:textId="77777777" w:rsidR="00797CC4" w:rsidRDefault="00797CC4" w:rsidP="00797CC4">
      <w:pPr>
        <w:pStyle w:val="Ttulo1"/>
      </w:pPr>
      <w:r>
        <w:t>Comprendamos Internet</w:t>
      </w:r>
    </w:p>
    <w:p w14:paraId="570DE597" w14:textId="77777777" w:rsidR="00797CC4" w:rsidRDefault="00797CC4" w:rsidP="00797CC4">
      <w:pPr>
        <w:pStyle w:val="NormalWeb"/>
      </w:pPr>
      <w:r>
        <w:t>Internet es un conjunto descentralizado de redes de comunicación interconectadas, en otras palabras, son dos (o más) computadoras que se conectan entre sí. Los Protocolos son un conjunto de reglas que hacen posible la comunicación entre diferentes elementos que forman parte de un sistema.</w:t>
      </w:r>
    </w:p>
    <w:p w14:paraId="4B2DC2B2" w14:textId="77777777" w:rsidR="00797CC4" w:rsidRDefault="00797CC4" w:rsidP="00797CC4">
      <w:pPr>
        <w:pStyle w:val="NormalWeb"/>
      </w:pPr>
      <w:r>
        <w:t xml:space="preserve">La </w:t>
      </w:r>
      <w:r>
        <w:rPr>
          <w:rStyle w:val="Textoennegrita"/>
        </w:rPr>
        <w:t>World Wide Web</w:t>
      </w:r>
      <w:r>
        <w:t xml:space="preserve"> es un sistema de distribución de documentos (de hipertexto o hipermedia) interconectados y accesibles vía internet, mientras que, los </w:t>
      </w:r>
      <w:r>
        <w:rPr>
          <w:rStyle w:val="Textoennegrita"/>
        </w:rPr>
        <w:t>Hipertextos</w:t>
      </w:r>
      <w:r>
        <w:t xml:space="preserve"> son textos que contienen enlaces a otros textos.</w:t>
      </w:r>
    </w:p>
    <w:p w14:paraId="359315A2" w14:textId="77777777" w:rsidR="00797CC4" w:rsidRDefault="00797CC4" w:rsidP="00797CC4">
      <w:pPr>
        <w:pStyle w:val="NormalWeb"/>
      </w:pPr>
      <w:r>
        <w:rPr>
          <w:rStyle w:val="Textoennegrita"/>
        </w:rPr>
        <w:t>FTP</w:t>
      </w:r>
      <w:r>
        <w:t xml:space="preserve"> es el protocolo de transferencia de archivos entre sistemas conectados a una red, así es cómo diferentes personas podemos compartir documentos entre nosotros.</w:t>
      </w:r>
    </w:p>
    <w:p w14:paraId="66B1C210" w14:textId="77777777" w:rsidR="00797CC4" w:rsidRDefault="00797CC4" w:rsidP="00797CC4">
      <w:pPr>
        <w:pStyle w:val="NormalWeb"/>
      </w:pPr>
      <w:r>
        <w:t xml:space="preserve">Hay algunas computadoras que solo utilizamos para entregar documentos los conocemos como </w:t>
      </w:r>
      <w:r>
        <w:rPr>
          <w:rStyle w:val="Textoennegrita"/>
        </w:rPr>
        <w:t>servidores</w:t>
      </w:r>
      <w:r>
        <w:t xml:space="preserve">, en cambio, las computadoras que solo leen y reciben estos documentos los conocemos como </w:t>
      </w:r>
      <w:r>
        <w:rPr>
          <w:rStyle w:val="Textoennegrita"/>
        </w:rPr>
        <w:t>clientes</w:t>
      </w:r>
      <w:r>
        <w:t xml:space="preserve">. También existe el protocolo de comunicación </w:t>
      </w:r>
      <w:r>
        <w:rPr>
          <w:rStyle w:val="Textoennegrita"/>
        </w:rPr>
        <w:t>P2P</w:t>
      </w:r>
      <w:r>
        <w:t xml:space="preserve"> (</w:t>
      </w:r>
      <w:r>
        <w:rPr>
          <w:rStyle w:val="nfasis"/>
        </w:rPr>
        <w:t>Peer to Peer</w:t>
      </w:r>
      <w:r>
        <w:t>) donde una misma computadora trabaja como servidor y cliente al mismo tiempo.</w:t>
      </w:r>
    </w:p>
    <w:p w14:paraId="4C6ED453" w14:textId="77777777" w:rsidR="00797CC4" w:rsidRDefault="00797CC4" w:rsidP="00797CC4">
      <w:pPr>
        <w:pStyle w:val="NormalWeb"/>
      </w:pPr>
      <w:r>
        <w:lastRenderedPageBreak/>
        <w:t xml:space="preserve">La </w:t>
      </w:r>
      <w:r>
        <w:rPr>
          <w:rStyle w:val="Textoennegrita"/>
        </w:rPr>
        <w:t>tecnología de la información</w:t>
      </w:r>
      <w:r>
        <w:t xml:space="preserve"> es la aplicación de ordenadores y equipos de telecomunicación para almacenar, recuperar, transmitir y manipular datos, con frecuencia, utilizado en el contexto de negocios o empresas.</w:t>
      </w:r>
    </w:p>
    <w:p w14:paraId="52D45F4D" w14:textId="77777777" w:rsidR="00797CC4" w:rsidRDefault="00797CC4" w:rsidP="00797CC4">
      <w:pPr>
        <w:pStyle w:val="NormalWeb"/>
      </w:pPr>
      <w:r>
        <w:t xml:space="preserve">La </w:t>
      </w:r>
      <w:r>
        <w:rPr>
          <w:rStyle w:val="Textoennegrita"/>
        </w:rPr>
        <w:t>Comunicación Síncrona</w:t>
      </w:r>
      <w:r>
        <w:t xml:space="preserve"> es comunicación en tiempo real, por ejemplo, en aplicaciones de mensajería y videochat. Sin embargo, también existe la </w:t>
      </w:r>
      <w:r>
        <w:rPr>
          <w:rStyle w:val="Textoennegrita"/>
        </w:rPr>
        <w:t>Comunicación Asíncrona</w:t>
      </w:r>
      <w:r>
        <w:t>, comunicación en tiempo NO real, así funciona Gmail, puede pasar que recibamos un nuevo correo, pero no lo leemos inmediatamente lo envían, por eso es comunicación asíncrona.</w:t>
      </w:r>
    </w:p>
    <w:p w14:paraId="628A5243" w14:textId="77777777" w:rsidR="00797CC4" w:rsidRDefault="00797CC4" w:rsidP="00797CC4">
      <w:pPr>
        <w:jc w:val="center"/>
        <w:rPr>
          <w:rFonts w:ascii="Times New Roman" w:hAnsi="Times New Roman" w:cs="Times New Roman"/>
        </w:rPr>
      </w:pPr>
    </w:p>
    <w:p w14:paraId="78E7665F" w14:textId="3858DD12" w:rsidR="00797CC4" w:rsidRDefault="00797CC4" w:rsidP="00797CC4">
      <w:pPr>
        <w:rPr>
          <w:rFonts w:ascii="Times New Roman" w:hAnsi="Times New Roman" w:cs="Times New Roman"/>
          <w:b/>
          <w:bCs/>
          <w:i/>
          <w:iCs/>
          <w:sz w:val="48"/>
          <w:szCs w:val="48"/>
        </w:rPr>
      </w:pPr>
    </w:p>
    <w:p w14:paraId="4425DC0C" w14:textId="7B779066" w:rsidR="00797CC4" w:rsidRDefault="00797CC4" w:rsidP="00797CC4">
      <w:pPr>
        <w:rPr>
          <w:rFonts w:ascii="Times New Roman" w:hAnsi="Times New Roman" w:cs="Times New Roman"/>
          <w:b/>
          <w:bCs/>
          <w:i/>
          <w:iCs/>
          <w:sz w:val="48"/>
          <w:szCs w:val="48"/>
        </w:rPr>
      </w:pPr>
    </w:p>
    <w:p w14:paraId="34EB834E" w14:textId="4A1910B1" w:rsidR="00797CC4" w:rsidRDefault="00797CC4" w:rsidP="00797CC4">
      <w:pPr>
        <w:rPr>
          <w:rFonts w:ascii="Times New Roman" w:hAnsi="Times New Roman" w:cs="Times New Roman"/>
          <w:b/>
          <w:bCs/>
          <w:i/>
          <w:iCs/>
          <w:sz w:val="48"/>
          <w:szCs w:val="48"/>
        </w:rPr>
      </w:pPr>
    </w:p>
    <w:p w14:paraId="3EA22979" w14:textId="6E1DD242" w:rsidR="00797CC4" w:rsidRDefault="00797CC4" w:rsidP="00797CC4">
      <w:pPr>
        <w:rPr>
          <w:rFonts w:ascii="Times New Roman" w:hAnsi="Times New Roman" w:cs="Times New Roman"/>
          <w:b/>
          <w:bCs/>
          <w:i/>
          <w:iCs/>
          <w:sz w:val="48"/>
          <w:szCs w:val="48"/>
        </w:rPr>
      </w:pPr>
    </w:p>
    <w:p w14:paraId="09181CE0" w14:textId="7D186A41" w:rsidR="00797CC4" w:rsidRDefault="00797CC4" w:rsidP="00797CC4">
      <w:pPr>
        <w:rPr>
          <w:rFonts w:ascii="Times New Roman" w:hAnsi="Times New Roman" w:cs="Times New Roman"/>
          <w:b/>
          <w:bCs/>
          <w:i/>
          <w:iCs/>
          <w:sz w:val="48"/>
          <w:szCs w:val="48"/>
        </w:rPr>
      </w:pPr>
    </w:p>
    <w:p w14:paraId="307433C3" w14:textId="74F27FD3" w:rsidR="00797CC4" w:rsidRDefault="00797CC4" w:rsidP="00797CC4">
      <w:pPr>
        <w:rPr>
          <w:rFonts w:ascii="Times New Roman" w:hAnsi="Times New Roman" w:cs="Times New Roman"/>
          <w:b/>
          <w:bCs/>
          <w:i/>
          <w:iCs/>
          <w:sz w:val="48"/>
          <w:szCs w:val="48"/>
        </w:rPr>
      </w:pPr>
    </w:p>
    <w:p w14:paraId="161EC681" w14:textId="77777777" w:rsidR="00797CC4" w:rsidRDefault="00797CC4" w:rsidP="00797CC4">
      <w:pPr>
        <w:rPr>
          <w:rFonts w:ascii="Times New Roman" w:hAnsi="Times New Roman" w:cs="Times New Roman"/>
          <w:b/>
          <w:bCs/>
          <w:i/>
          <w:iCs/>
          <w:sz w:val="48"/>
          <w:szCs w:val="48"/>
        </w:rPr>
      </w:pPr>
    </w:p>
    <w:p w14:paraId="604F3356" w14:textId="77777777" w:rsidR="00797CC4" w:rsidRDefault="00797CC4" w:rsidP="00797CC4">
      <w:pPr>
        <w:jc w:val="center"/>
        <w:rPr>
          <w:rFonts w:ascii="Times New Roman" w:hAnsi="Times New Roman" w:cs="Times New Roman"/>
        </w:rPr>
      </w:pPr>
    </w:p>
    <w:p w14:paraId="59714893" w14:textId="77777777" w:rsidR="00797CC4" w:rsidRDefault="00797CC4" w:rsidP="00797CC4">
      <w:pPr>
        <w:jc w:val="center"/>
        <w:rPr>
          <w:rFonts w:ascii="Times New Roman" w:hAnsi="Times New Roman" w:cs="Times New Roman"/>
          <w:sz w:val="48"/>
          <w:szCs w:val="48"/>
        </w:rPr>
      </w:pPr>
      <w:r>
        <w:rPr>
          <w:rFonts w:ascii="Times New Roman" w:hAnsi="Times New Roman" w:cs="Times New Roman"/>
          <w:noProof/>
        </w:rPr>
        <w:lastRenderedPageBreak/>
        <w:drawing>
          <wp:inline distT="0" distB="0" distL="0" distR="0" wp14:anchorId="4B03D0FB" wp14:editId="6C7516E8">
            <wp:extent cx="4133850" cy="31146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3850" cy="3114675"/>
                    </a:xfrm>
                    <a:prstGeom prst="rect">
                      <a:avLst/>
                    </a:prstGeom>
                    <a:noFill/>
                    <a:ln>
                      <a:noFill/>
                    </a:ln>
                  </pic:spPr>
                </pic:pic>
              </a:graphicData>
            </a:graphic>
          </wp:inline>
        </w:drawing>
      </w:r>
    </w:p>
    <w:p w14:paraId="69FA238A" w14:textId="77777777" w:rsidR="00797CC4" w:rsidRDefault="00797CC4" w:rsidP="00797CC4">
      <w:pPr>
        <w:jc w:val="center"/>
        <w:rPr>
          <w:rFonts w:ascii="Times New Roman" w:hAnsi="Times New Roman" w:cs="Times New Roman"/>
          <w:sz w:val="48"/>
          <w:szCs w:val="48"/>
        </w:rPr>
      </w:pPr>
    </w:p>
    <w:p w14:paraId="3C3253CD" w14:textId="77777777" w:rsidR="00797CC4" w:rsidRDefault="00797CC4" w:rsidP="00797CC4">
      <w:pPr>
        <w:rPr>
          <w:rFonts w:ascii="Times New Roman" w:hAnsi="Times New Roman" w:cs="Times New Roman"/>
          <w:sz w:val="48"/>
          <w:szCs w:val="48"/>
        </w:rPr>
      </w:pPr>
      <w:r>
        <w:rPr>
          <w:rFonts w:ascii="Times New Roman" w:hAnsi="Times New Roman" w:cs="Times New Roman"/>
          <w:noProof/>
        </w:rPr>
        <w:drawing>
          <wp:inline distT="0" distB="0" distL="0" distR="0" wp14:anchorId="62FCA76F" wp14:editId="11B02F8F">
            <wp:extent cx="2924175" cy="33718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4175" cy="3371850"/>
                    </a:xfrm>
                    <a:prstGeom prst="rect">
                      <a:avLst/>
                    </a:prstGeom>
                    <a:noFill/>
                    <a:ln>
                      <a:noFill/>
                    </a:ln>
                  </pic:spPr>
                </pic:pic>
              </a:graphicData>
            </a:graphic>
          </wp:inline>
        </w:drawing>
      </w:r>
      <w:r>
        <w:rPr>
          <w:rFonts w:ascii="Times New Roman" w:hAnsi="Times New Roman" w:cs="Times New Roman"/>
          <w:noProof/>
        </w:rPr>
        <w:t xml:space="preserve"> </w:t>
      </w:r>
      <w:r>
        <w:rPr>
          <w:rFonts w:ascii="Times New Roman" w:hAnsi="Times New Roman" w:cs="Times New Roman"/>
          <w:noProof/>
        </w:rPr>
        <w:drawing>
          <wp:inline distT="0" distB="0" distL="0" distR="0" wp14:anchorId="2F1D3972" wp14:editId="0F31A29C">
            <wp:extent cx="2619375" cy="33623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9375" cy="3362325"/>
                    </a:xfrm>
                    <a:prstGeom prst="rect">
                      <a:avLst/>
                    </a:prstGeom>
                    <a:noFill/>
                    <a:ln>
                      <a:noFill/>
                    </a:ln>
                  </pic:spPr>
                </pic:pic>
              </a:graphicData>
            </a:graphic>
          </wp:inline>
        </w:drawing>
      </w:r>
    </w:p>
    <w:p w14:paraId="7306C05E" w14:textId="77777777" w:rsidR="00797CC4" w:rsidRDefault="00797CC4" w:rsidP="00797CC4">
      <w:pPr>
        <w:pStyle w:val="Ttulo1"/>
      </w:pPr>
    </w:p>
    <w:p w14:paraId="078EF5EB" w14:textId="77777777" w:rsidR="00797CC4" w:rsidRDefault="00797CC4" w:rsidP="00797CC4">
      <w:pPr>
        <w:pStyle w:val="Ttulo1"/>
      </w:pPr>
    </w:p>
    <w:p w14:paraId="71C5C42C" w14:textId="35B1F84A" w:rsidR="00797CC4" w:rsidRDefault="00797CC4" w:rsidP="00797CC4">
      <w:pPr>
        <w:pStyle w:val="Ttulo1"/>
      </w:pPr>
      <w:r>
        <w:lastRenderedPageBreak/>
        <w:t>Anatomía de una etiqueta de HTML</w:t>
      </w:r>
    </w:p>
    <w:p w14:paraId="6C448275" w14:textId="5DC26ECC"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0" locked="0" layoutInCell="1" allowOverlap="1" wp14:anchorId="591CD776" wp14:editId="7C1EED93">
            <wp:simplePos x="0" y="0"/>
            <wp:positionH relativeFrom="margin">
              <wp:posOffset>771525</wp:posOffset>
            </wp:positionH>
            <wp:positionV relativeFrom="paragraph">
              <wp:posOffset>57150</wp:posOffset>
            </wp:positionV>
            <wp:extent cx="4362450" cy="3000375"/>
            <wp:effectExtent l="76200" t="76200" r="133350" b="142875"/>
            <wp:wrapSquare wrapText="bothSides"/>
            <wp:docPr id="54" name="Imagen 54"/>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21">
                      <a:extLst>
                        <a:ext uri="{28A0092B-C50C-407E-A947-70E740481C1C}">
                          <a14:useLocalDpi xmlns:a14="http://schemas.microsoft.com/office/drawing/2010/main" val="0"/>
                        </a:ext>
                      </a:extLst>
                    </a:blip>
                    <a:stretch>
                      <a:fillRect/>
                    </a:stretch>
                  </pic:blipFill>
                  <pic:spPr>
                    <a:xfrm>
                      <a:off x="0" y="0"/>
                      <a:ext cx="4362450"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F7097">
        <w:t xml:space="preserve">       </w:t>
      </w:r>
      <w:r w:rsidRPr="00831AF8">
        <w:rPr>
          <w:rFonts w:ascii="Times New Roman" w:eastAsia="Times New Roman" w:hAnsi="Times New Roman" w:cs="Times New Roman"/>
          <w:b/>
          <w:bCs/>
          <w:kern w:val="36"/>
          <w:sz w:val="48"/>
          <w:szCs w:val="48"/>
          <w:lang w:eastAsia="es-CO"/>
        </w:rPr>
        <w:t>Etiquetas y sus atributos</w:t>
      </w:r>
    </w:p>
    <w:p w14:paraId="1B4DC56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w:t>
      </w:r>
      <w:r w:rsidRPr="00831AF8">
        <w:rPr>
          <w:rFonts w:ascii="Times New Roman" w:eastAsia="Times New Roman" w:hAnsi="Times New Roman" w:cs="Times New Roman"/>
          <w:b/>
          <w:bCs/>
          <w:sz w:val="24"/>
          <w:szCs w:val="24"/>
          <w:lang w:eastAsia="es-CO"/>
        </w:rPr>
        <w:t>Etiquetas</w:t>
      </w:r>
      <w:r w:rsidRPr="00831AF8">
        <w:rPr>
          <w:rFonts w:ascii="Times New Roman" w:eastAsia="Times New Roman" w:hAnsi="Times New Roman" w:cs="Times New Roman"/>
          <w:sz w:val="24"/>
          <w:szCs w:val="24"/>
          <w:lang w:eastAsia="es-CO"/>
        </w:rPr>
        <w:t xml:space="preserve"> son fragmentos de texto rodeados por corchetes angulares (</w:t>
      </w:r>
      <w:r w:rsidRPr="00831AF8">
        <w:rPr>
          <w:rFonts w:ascii="Courier New" w:eastAsia="Times New Roman" w:hAnsi="Courier New" w:cs="Courier New"/>
          <w:sz w:val="20"/>
          <w:szCs w:val="20"/>
          <w:lang w:eastAsia="es-CO"/>
        </w:rPr>
        <w:t>&lt;</w:t>
      </w:r>
      <w:r w:rsidRPr="00831AF8">
        <w:rPr>
          <w:rFonts w:ascii="Times New Roman" w:eastAsia="Times New Roman" w:hAnsi="Times New Roman" w:cs="Times New Roman"/>
          <w:sz w:val="24"/>
          <w:szCs w:val="24"/>
          <w:lang w:eastAsia="es-CO"/>
        </w:rPr>
        <w:t xml:space="preserve"> y </w:t>
      </w:r>
      <w:r w:rsidRPr="00831AF8">
        <w:rPr>
          <w:rFonts w:ascii="Courier New" w:eastAsia="Times New Roman" w:hAnsi="Courier New" w:cs="Courier New"/>
          <w:sz w:val="20"/>
          <w:szCs w:val="20"/>
          <w:lang w:eastAsia="es-CO"/>
        </w:rPr>
        <w:t>&gt;</w:t>
      </w:r>
      <w:r w:rsidRPr="00831AF8">
        <w:rPr>
          <w:rFonts w:ascii="Times New Roman" w:eastAsia="Times New Roman" w:hAnsi="Times New Roman" w:cs="Times New Roman"/>
          <w:sz w:val="24"/>
          <w:szCs w:val="24"/>
          <w:lang w:eastAsia="es-CO"/>
        </w:rPr>
        <w:t>) con funciones y usos específicos:</w:t>
      </w:r>
    </w:p>
    <w:p w14:paraId="119AE6D9"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&lt;html&gt;Contenido&lt;/html&gt;</w:t>
      </w:r>
    </w:p>
    <w:p w14:paraId="7E96D1EB" w14:textId="371C5B61"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Atributos</w:t>
      </w:r>
      <w:r w:rsidRPr="00831AF8">
        <w:rPr>
          <w:rFonts w:ascii="Times New Roman" w:eastAsia="Times New Roman" w:hAnsi="Times New Roman" w:cs="Times New Roman"/>
          <w:sz w:val="24"/>
          <w:szCs w:val="24"/>
          <w:lang w:eastAsia="es-CO"/>
        </w:rPr>
        <w:t xml:space="preserve"> afectan a los elementos por su presencia o enriquecen la definición de la misma. Por ejemplo, el atributo </w:t>
      </w:r>
      <w:r w:rsidRPr="00831AF8">
        <w:rPr>
          <w:rFonts w:ascii="Courier New" w:eastAsia="Times New Roman" w:hAnsi="Courier New" w:cs="Courier New"/>
          <w:sz w:val="20"/>
          <w:szCs w:val="20"/>
          <w:lang w:eastAsia="es-CO"/>
        </w:rPr>
        <w:t>lang</w:t>
      </w:r>
      <w:r w:rsidRPr="00831AF8">
        <w:rPr>
          <w:rFonts w:ascii="Times New Roman" w:eastAsia="Times New Roman" w:hAnsi="Times New Roman" w:cs="Times New Roman"/>
          <w:sz w:val="24"/>
          <w:szCs w:val="24"/>
          <w:lang w:eastAsia="es-CO"/>
        </w:rPr>
        <w:t xml:space="preserve"> en la etiqueta </w:t>
      </w:r>
      <w:r w:rsidRPr="00831AF8">
        <w:rPr>
          <w:rFonts w:ascii="Courier New" w:eastAsia="Times New Roman" w:hAnsi="Courier New" w:cs="Courier New"/>
          <w:sz w:val="20"/>
          <w:szCs w:val="20"/>
          <w:lang w:eastAsia="es-CO"/>
        </w:rPr>
        <w:t>html</w:t>
      </w:r>
      <w:r w:rsidRPr="00831AF8">
        <w:rPr>
          <w:rFonts w:ascii="Times New Roman" w:eastAsia="Times New Roman" w:hAnsi="Times New Roman" w:cs="Times New Roman"/>
          <w:sz w:val="24"/>
          <w:szCs w:val="24"/>
          <w:lang w:eastAsia="es-CO"/>
        </w:rPr>
        <w:t xml:space="preserve"> indica que el contenido de esta página </w:t>
      </w:r>
      <w:r w:rsidR="009037BD" w:rsidRPr="00831AF8">
        <w:rPr>
          <w:rFonts w:ascii="Times New Roman" w:eastAsia="Times New Roman" w:hAnsi="Times New Roman" w:cs="Times New Roman"/>
          <w:sz w:val="24"/>
          <w:szCs w:val="24"/>
          <w:lang w:eastAsia="es-CO"/>
        </w:rPr>
        <w:t>está</w:t>
      </w:r>
      <w:r w:rsidRPr="00831AF8">
        <w:rPr>
          <w:rFonts w:ascii="Times New Roman" w:eastAsia="Times New Roman" w:hAnsi="Times New Roman" w:cs="Times New Roman"/>
          <w:sz w:val="24"/>
          <w:szCs w:val="24"/>
          <w:lang w:eastAsia="es-CO"/>
        </w:rPr>
        <w:t xml:space="preserve"> en un idioma específico:</w:t>
      </w:r>
    </w:p>
    <w:p w14:paraId="7B002253" w14:textId="67129AF3"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 xml:space="preserve">&lt;html </w:t>
      </w:r>
      <w:r w:rsidRPr="005D7C81">
        <w:rPr>
          <w:rFonts w:ascii="Courier New" w:eastAsia="Times New Roman" w:hAnsi="Courier New" w:cs="Courier New"/>
          <w:sz w:val="20"/>
          <w:szCs w:val="20"/>
          <w:highlight w:val="yellow"/>
          <w:lang w:eastAsia="es-CO"/>
        </w:rPr>
        <w:t>lang="es"&gt;</w:t>
      </w:r>
      <w:r w:rsidRPr="00831AF8">
        <w:rPr>
          <w:rFonts w:ascii="Courier New" w:eastAsia="Times New Roman" w:hAnsi="Courier New" w:cs="Courier New"/>
          <w:sz w:val="20"/>
          <w:szCs w:val="20"/>
          <w:lang w:eastAsia="es-CO"/>
        </w:rPr>
        <w:t xml:space="preserve">Contenido en </w:t>
      </w:r>
      <w:proofErr w:type="gramStart"/>
      <w:r w:rsidRPr="00831AF8">
        <w:rPr>
          <w:rFonts w:ascii="Courier New" w:eastAsia="Times New Roman" w:hAnsi="Courier New" w:cs="Courier New"/>
          <w:sz w:val="20"/>
          <w:szCs w:val="20"/>
          <w:lang w:eastAsia="es-CO"/>
        </w:rPr>
        <w:t>Español</w:t>
      </w:r>
      <w:proofErr w:type="gramEnd"/>
      <w:r w:rsidRPr="00831AF8">
        <w:rPr>
          <w:rFonts w:ascii="Courier New" w:eastAsia="Times New Roman" w:hAnsi="Courier New" w:cs="Courier New"/>
          <w:sz w:val="20"/>
          <w:szCs w:val="20"/>
          <w:lang w:eastAsia="es-CO"/>
        </w:rPr>
        <w:t>&lt;/html&gt;</w:t>
      </w:r>
    </w:p>
    <w:p w14:paraId="4F31B107"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etiquetas </w:t>
      </w:r>
      <w:r w:rsidRPr="00831AF8">
        <w:rPr>
          <w:rFonts w:ascii="Times New Roman" w:eastAsia="Times New Roman" w:hAnsi="Times New Roman" w:cs="Times New Roman"/>
          <w:b/>
          <w:bCs/>
          <w:sz w:val="24"/>
          <w:szCs w:val="24"/>
          <w:lang w:eastAsia="es-CO"/>
        </w:rPr>
        <w:t>meta</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meta tags</w:t>
      </w:r>
      <w:r w:rsidRPr="00831AF8">
        <w:rPr>
          <w:rFonts w:ascii="Times New Roman" w:eastAsia="Times New Roman" w:hAnsi="Times New Roman" w:cs="Times New Roman"/>
          <w:sz w:val="24"/>
          <w:szCs w:val="24"/>
          <w:lang w:eastAsia="es-CO"/>
        </w:rPr>
        <w:t>) son etiquetas que se incorporan en el encabezado de una página web y son invisibles para los usuarios normales, sin embargo, son de gran utilidad para navegadores u otros programas que pueden valerse de esta información:</w:t>
      </w:r>
    </w:p>
    <w:p w14:paraId="40614285"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6E41AE26" w14:textId="7F803D40"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&lt;meta name="description" content="Descripción de nuestra página"&gt;</w:t>
      </w:r>
    </w:p>
    <w:p w14:paraId="68C2CCBB"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1435158D" w14:textId="28792632"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También encontramos etiquetas comunes como </w:t>
      </w:r>
      <w:r w:rsidRPr="00831AF8">
        <w:rPr>
          <w:rFonts w:ascii="Courier New" w:eastAsia="Times New Roman" w:hAnsi="Courier New" w:cs="Courier New"/>
          <w:sz w:val="20"/>
          <w:szCs w:val="20"/>
          <w:lang w:eastAsia="es-CO"/>
        </w:rPr>
        <w:t>&lt;footer&gt;</w:t>
      </w:r>
      <w:r w:rsidRPr="00831AF8">
        <w:rPr>
          <w:rFonts w:ascii="Times New Roman" w:eastAsia="Times New Roman" w:hAnsi="Times New Roman" w:cs="Times New Roman"/>
          <w:sz w:val="24"/>
          <w:szCs w:val="24"/>
          <w:lang w:eastAsia="es-CO"/>
        </w:rPr>
        <w:t xml:space="preserve"> para agrupar el contenido del pie de página, </w:t>
      </w:r>
      <w:r w:rsidRPr="00831AF8">
        <w:rPr>
          <w:rFonts w:ascii="Courier New" w:eastAsia="Times New Roman" w:hAnsi="Courier New" w:cs="Courier New"/>
          <w:sz w:val="20"/>
          <w:szCs w:val="20"/>
          <w:lang w:eastAsia="es-CO"/>
        </w:rPr>
        <w:t>&lt;span&gt;</w:t>
      </w:r>
      <w:r w:rsidRPr="00831AF8">
        <w:rPr>
          <w:rFonts w:ascii="Times New Roman" w:eastAsia="Times New Roman" w:hAnsi="Times New Roman" w:cs="Times New Roman"/>
          <w:sz w:val="24"/>
          <w:szCs w:val="24"/>
          <w:lang w:eastAsia="es-CO"/>
        </w:rPr>
        <w:t xml:space="preserve"> para guardar texto genérico y sin reglas de espaciado o tamaño predeterminadas, </w:t>
      </w:r>
      <w:r w:rsidRPr="00831AF8">
        <w:rPr>
          <w:rFonts w:ascii="Courier New" w:eastAsia="Times New Roman" w:hAnsi="Courier New" w:cs="Courier New"/>
          <w:sz w:val="20"/>
          <w:szCs w:val="20"/>
          <w:lang w:eastAsia="es-CO"/>
        </w:rPr>
        <w:t>&lt;img src="imagen-url.png"&gt;</w:t>
      </w:r>
      <w:r w:rsidRPr="00831AF8">
        <w:rPr>
          <w:rFonts w:ascii="Times New Roman" w:eastAsia="Times New Roman" w:hAnsi="Times New Roman" w:cs="Times New Roman"/>
          <w:sz w:val="24"/>
          <w:szCs w:val="24"/>
          <w:lang w:eastAsia="es-CO"/>
        </w:rPr>
        <w:t xml:space="preserve"> para incluir imágenes, entre otras.</w:t>
      </w:r>
    </w:p>
    <w:p w14:paraId="4104E7A0" w14:textId="77777777" w:rsidR="00FD46C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4C7C387" w14:textId="2D9ED2AC" w:rsidR="00FD46C6" w:rsidRPr="00523FD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23FD6">
        <w:rPr>
          <w:rFonts w:ascii="Times New Roman" w:eastAsia="Times New Roman" w:hAnsi="Times New Roman" w:cs="Times New Roman"/>
          <w:b/>
          <w:bCs/>
          <w:kern w:val="36"/>
          <w:sz w:val="48"/>
          <w:szCs w:val="48"/>
          <w:lang w:eastAsia="es-CO"/>
        </w:rPr>
        <w:t xml:space="preserve">Listado de las etiquetas más usadas </w:t>
      </w:r>
    </w:p>
    <w:p w14:paraId="4EA4D91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 xml:space="preserve">En </w:t>
      </w:r>
      <w:r>
        <w:rPr>
          <w:rFonts w:ascii="Times New Roman" w:eastAsia="Times New Roman" w:hAnsi="Times New Roman" w:cs="Times New Roman"/>
          <w:sz w:val="24"/>
          <w:szCs w:val="24"/>
          <w:lang w:eastAsia="es-CO"/>
        </w:rPr>
        <w:t>este listado</w:t>
      </w:r>
      <w:r w:rsidRPr="00523FD6">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se encontrarán </w:t>
      </w:r>
      <w:r w:rsidRPr="00523FD6">
        <w:rPr>
          <w:rFonts w:ascii="Times New Roman" w:eastAsia="Times New Roman" w:hAnsi="Times New Roman" w:cs="Times New Roman"/>
          <w:sz w:val="24"/>
          <w:szCs w:val="24"/>
          <w:lang w:eastAsia="es-CO"/>
        </w:rPr>
        <w:t>algunas de las etiquetas más utilizadas y para qué sirven.</w:t>
      </w:r>
    </w:p>
    <w:p w14:paraId="25288F3C" w14:textId="77777777" w:rsidR="00FD46C6" w:rsidRPr="00523FD6" w:rsidRDefault="00F106D0" w:rsidP="00FD46C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E0AF0E1">
          <v:rect id="_x0000_i1025" style="width:0;height:1.5pt" o:hralign="center" o:hrstd="t" o:hr="t" fillcolor="#a0a0a0" stroked="f"/>
        </w:pict>
      </w:r>
    </w:p>
    <w:p w14:paraId="200BC8C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&lt;!doctype html&gt;</w:t>
      </w:r>
    </w:p>
    <w:p w14:paraId="7F21C41E"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que el documento está bajo el estándar de HTML.</w:t>
      </w:r>
    </w:p>
    <w:p w14:paraId="4D6DA696"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&lt;head&gt;</w:t>
      </w:r>
    </w:p>
    <w:p w14:paraId="029CB3B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colección de metadatos acerca del documento, incluyendo enlaces a, o definiciones de, scripts y hojas de estilo.</w:t>
      </w:r>
    </w:p>
    <w:p w14:paraId="50A74A8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&lt;title&gt;</w:t>
      </w:r>
    </w:p>
    <w:p w14:paraId="3CE3B940"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título del documento, el cual se muestra en la barra de título del navegador o en las pestañas de página. Solamente puede contener texto y cualquier otra etiqueta contenida no será interpretada.</w:t>
      </w:r>
    </w:p>
    <w:p w14:paraId="0746954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&lt;base&gt;</w:t>
      </w:r>
    </w:p>
    <w:p w14:paraId="39DAAEFF"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la URL base para las URLs relativas en la página.</w:t>
      </w:r>
    </w:p>
    <w:p w14:paraId="1578486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&lt;link&gt;</w:t>
      </w:r>
    </w:p>
    <w:p w14:paraId="427F44A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Usada para enlazar JavaScript y CSS externos con el documento HTML actual.</w:t>
      </w:r>
    </w:p>
    <w:p w14:paraId="2778B5D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&lt;meta&gt;</w:t>
      </w:r>
    </w:p>
    <w:p w14:paraId="5CE4114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los metadatos que no pueden ser definidos usando otro elemento HTML.</w:t>
      </w:r>
    </w:p>
    <w:p w14:paraId="3476C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&lt;style&gt;</w:t>
      </w:r>
    </w:p>
    <w:p w14:paraId="4CC5978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Etiqueta de estilo usada para escribir CSS en línea.</w:t>
      </w:r>
    </w:p>
    <w:p w14:paraId="53528E2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&lt;body&gt;</w:t>
      </w:r>
    </w:p>
    <w:p w14:paraId="21252B6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el contenido principal de un documento HTML. Solo hay un elemento &lt;body&gt; en un documento.</w:t>
      </w:r>
    </w:p>
    <w:p w14:paraId="29FF5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&lt;section&gt;</w:t>
      </w:r>
    </w:p>
    <w:p w14:paraId="44C1F29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en un documento.</w:t>
      </w:r>
    </w:p>
    <w:p w14:paraId="5F850B0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&lt;nav&gt;</w:t>
      </w:r>
    </w:p>
    <w:p w14:paraId="0E05333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solamente contiene enlaces de navegación</w:t>
      </w:r>
    </w:p>
    <w:p w14:paraId="788B4BE7"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&lt;article&gt;</w:t>
      </w:r>
    </w:p>
    <w:p w14:paraId="12EBC53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contenido autónomo que podría existir independientemente del resto del contenido.</w:t>
      </w:r>
    </w:p>
    <w:p w14:paraId="79F9C92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&lt;aside&gt;</w:t>
      </w:r>
    </w:p>
    <w:p w14:paraId="7EA81A17"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algunos contenidos vagamente relacionados con el resto del contenido de la página. Si es removido, el contenido restante seguirá teniendo sentido</w:t>
      </w:r>
    </w:p>
    <w:p w14:paraId="11FDD4A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&lt;h1&gt;, &lt;h2&gt;, &lt;h3&gt;, &lt;h4&gt;, &lt;h5&gt;, &lt;h6&gt;</w:t>
      </w:r>
    </w:p>
    <w:p w14:paraId="51D4AF1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Los elemento de cabecera implementan seis niveles de cabeceras de documentos; &lt;h1&gt; es la de mayor jerarquía y &lt;h6&gt; es la de menor importancia. Un elemento de cabecera describe brevemente el tema de la sección que introduce.</w:t>
      </w:r>
    </w:p>
    <w:p w14:paraId="674EC333"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&lt;header&gt;</w:t>
      </w:r>
    </w:p>
    <w:p w14:paraId="53A3694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Usualmente contiene un logotipo, el título del sitio Web y una tabla de navegación de contenidos.</w:t>
      </w:r>
    </w:p>
    <w:p w14:paraId="3F0B666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&lt;footer&gt;</w:t>
      </w:r>
    </w:p>
    <w:p w14:paraId="3365009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pie de una página o sección. Usualmente contiene un mensaje de derechos de autoría, algunos enlaces a información legal o direcciones para dar información de retroalimentación.</w:t>
      </w:r>
    </w:p>
    <w:p w14:paraId="44D4AC5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&lt;address&gt;</w:t>
      </w:r>
    </w:p>
    <w:p w14:paraId="2DE59A9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contiene información de contacto.</w:t>
      </w:r>
    </w:p>
    <w:p w14:paraId="5C688A2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&lt;main&gt;</w:t>
      </w:r>
    </w:p>
    <w:p w14:paraId="3188678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contenido principal o importante en el documento. Solamente existe un elemento &lt;main&gt; en el documento.</w:t>
      </w:r>
    </w:p>
    <w:p w14:paraId="58F7DDA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&lt;form&gt;</w:t>
      </w:r>
    </w:p>
    <w:p w14:paraId="37FF8A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formulario, con atributos de controles que puede ser enviado a un servidor para procesamiento.</w:t>
      </w:r>
    </w:p>
    <w:p w14:paraId="617B4A08"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&lt;img&gt;</w:t>
      </w:r>
    </w:p>
    <w:p w14:paraId="51D40406"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imagen.</w:t>
      </w:r>
    </w:p>
    <w:p w14:paraId="4DAB425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&lt;iframe&gt;</w:t>
      </w:r>
    </w:p>
    <w:p w14:paraId="3E1C7CCA"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contexto anidado de navegación, es decir, un documento HTML embebido.</w:t>
      </w:r>
    </w:p>
    <w:p w14:paraId="65EC16EA"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&lt;a&gt;</w:t>
      </w:r>
    </w:p>
    <w:p w14:paraId="2D37FE6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hiperenlace, enlazando a otro recurso.</w:t>
      </w:r>
    </w:p>
    <w:p w14:paraId="5828794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&lt;em&gt;</w:t>
      </w:r>
    </w:p>
    <w:p w14:paraId="23C0B4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enfatizado, como un acento de intensidad.</w:t>
      </w:r>
    </w:p>
    <w:p w14:paraId="32E38A3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&lt;strong&gt;</w:t>
      </w:r>
    </w:p>
    <w:p w14:paraId="5E3B012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especialmente importante .</w:t>
      </w:r>
    </w:p>
    <w:p w14:paraId="18A726F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&lt;small&gt;</w:t>
      </w:r>
    </w:p>
    <w:p w14:paraId="5F8E41E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comentario aparte, es decir, textos secundarios como un descargo de responsabilidad o una nota de derechos de autoría, que no son esenciales para la comprensión del documento.</w:t>
      </w:r>
    </w:p>
    <w:p w14:paraId="6F83C80F" w14:textId="77777777" w:rsidR="00FD46C6" w:rsidRDefault="00FD46C6" w:rsidP="00FD46C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r w:rsidRPr="00523FD6">
        <w:rPr>
          <w:rFonts w:ascii="Times New Roman" w:eastAsia="Times New Roman" w:hAnsi="Times New Roman" w:cs="Times New Roman"/>
          <w:sz w:val="24"/>
          <w:szCs w:val="24"/>
          <w:lang w:eastAsia="es-CO"/>
        </w:rPr>
        <w:t xml:space="preserve">Fuente: </w:t>
      </w:r>
      <w:hyperlink r:id="rId22" w:tgtFrame="_blank" w:history="1">
        <w:r w:rsidRPr="00523FD6">
          <w:rPr>
            <w:rFonts w:ascii="Times New Roman" w:eastAsia="Times New Roman" w:hAnsi="Times New Roman" w:cs="Times New Roman"/>
            <w:color w:val="0000FF"/>
            <w:sz w:val="24"/>
            <w:szCs w:val="24"/>
            <w:u w:val="single"/>
            <w:lang w:eastAsia="es-CO"/>
          </w:rPr>
          <w:t>https://developer.mozilla.org/es/docs/HTML/HTML5/HTML5_lista_elementos</w:t>
        </w:r>
      </w:hyperlink>
    </w:p>
    <w:p w14:paraId="047E953D" w14:textId="5388801D" w:rsidR="00797CC4" w:rsidRDefault="00797CC4" w:rsidP="00797CC4">
      <w:pPr>
        <w:pStyle w:val="Ttulo1"/>
      </w:pPr>
    </w:p>
    <w:p w14:paraId="63399512" w14:textId="77777777" w:rsidR="00975DDE" w:rsidRDefault="00975DDE" w:rsidP="00975DDE">
      <w:pPr>
        <w:pStyle w:val="Ttulo1"/>
      </w:pPr>
      <w:r>
        <w:t>Estructura básica de HTML y head</w:t>
      </w:r>
    </w:p>
    <w:bookmarkEnd w:id="0"/>
    <w:p w14:paraId="3318C069" w14:textId="6AEC75CC" w:rsidR="00975DDE" w:rsidRDefault="00975DDE" w:rsidP="00975DDE">
      <w:pPr>
        <w:pStyle w:val="Ttulo1"/>
      </w:pPr>
      <w:r>
        <w:rPr>
          <w:noProof/>
        </w:rPr>
        <w:drawing>
          <wp:inline distT="0" distB="0" distL="0" distR="0" wp14:anchorId="4F2B3419" wp14:editId="34A9ADA8">
            <wp:extent cx="5610225" cy="26193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6E62324" w14:textId="77777777" w:rsidR="00494455" w:rsidRPr="007E5F41" w:rsidRDefault="00494455" w:rsidP="00494455">
      <w:pPr>
        <w:rPr>
          <w:rFonts w:ascii="Times New Roman" w:hAnsi="Times New Roman" w:cs="Times New Roman"/>
          <w:b/>
          <w:bCs/>
          <w:i/>
          <w:iCs/>
          <w:sz w:val="48"/>
          <w:szCs w:val="48"/>
          <w:u w:val="single"/>
        </w:rPr>
      </w:pPr>
      <w:r w:rsidRPr="000B525E">
        <w:rPr>
          <w:rFonts w:ascii="Times New Roman" w:hAnsi="Times New Roman" w:cs="Times New Roman"/>
          <w:b/>
          <w:bCs/>
          <w:i/>
          <w:iCs/>
          <w:sz w:val="48"/>
          <w:szCs w:val="48"/>
        </w:rPr>
        <w:lastRenderedPageBreak/>
        <w:t xml:space="preserve">Links. </w:t>
      </w:r>
      <w:r w:rsidRPr="007E5F41">
        <w:rPr>
          <w:rFonts w:ascii="Times New Roman" w:hAnsi="Times New Roman" w:cs="Times New Roman"/>
          <w:b/>
          <w:bCs/>
          <w:i/>
          <w:iCs/>
          <w:sz w:val="48"/>
          <w:szCs w:val="48"/>
        </w:rPr>
        <w:t>&lt;link&gt;</w:t>
      </w:r>
    </w:p>
    <w:p w14:paraId="55DF0547" w14:textId="77777777" w:rsidR="00494455" w:rsidRDefault="00494455" w:rsidP="00494455">
      <w:pPr>
        <w:rPr>
          <w:rFonts w:ascii="Times New Roman" w:hAnsi="Times New Roman" w:cs="Times New Roman"/>
          <w:sz w:val="24"/>
          <w:szCs w:val="24"/>
        </w:rPr>
      </w:pPr>
      <w:r>
        <w:rPr>
          <w:rFonts w:ascii="Times New Roman" w:hAnsi="Times New Roman" w:cs="Times New Roman"/>
          <w:sz w:val="24"/>
          <w:szCs w:val="24"/>
        </w:rPr>
        <w:t>Permite referenciar otros archivos para ser ligados al proyecto.</w:t>
      </w:r>
    </w:p>
    <w:p w14:paraId="67DA4F87" w14:textId="77777777" w:rsidR="00494455" w:rsidRPr="00DD45E2" w:rsidRDefault="00494455" w:rsidP="00494455">
      <w:pPr>
        <w:shd w:val="clear" w:color="auto" w:fill="282822"/>
        <w:spacing w:after="0" w:line="285" w:lineRule="atLeast"/>
        <w:jc w:val="center"/>
        <w:rPr>
          <w:rFonts w:ascii="Consolas" w:eastAsia="Times New Roman" w:hAnsi="Consolas" w:cs="Times New Roman"/>
          <w:color w:val="A7DBF7"/>
          <w:sz w:val="32"/>
          <w:szCs w:val="32"/>
          <w:lang w:val="en-US" w:eastAsia="es-CO"/>
        </w:rPr>
      </w:pPr>
      <w:r w:rsidRPr="00DD45E2">
        <w:rPr>
          <w:rFonts w:ascii="Consolas" w:eastAsia="Times New Roman" w:hAnsi="Consolas" w:cs="Times New Roman"/>
          <w:color w:val="FFFFFF"/>
          <w:sz w:val="32"/>
          <w:szCs w:val="32"/>
          <w:lang w:val="en-US" w:eastAsia="es-CO"/>
        </w:rPr>
        <w:t>&lt;</w:t>
      </w:r>
      <w:r w:rsidRPr="00DD45E2">
        <w:rPr>
          <w:rFonts w:ascii="Consolas" w:eastAsia="Times New Roman" w:hAnsi="Consolas" w:cs="Times New Roman"/>
          <w:color w:val="6DBDFA"/>
          <w:sz w:val="32"/>
          <w:szCs w:val="32"/>
          <w:lang w:val="en-US" w:eastAsia="es-CO"/>
        </w:rPr>
        <w:t>link</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rel</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stylesheet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href</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css/styles.css</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FFFFFF"/>
          <w:sz w:val="32"/>
          <w:szCs w:val="32"/>
          <w:lang w:val="en-US" w:eastAsia="es-CO"/>
        </w:rPr>
        <w:t>&gt;</w:t>
      </w:r>
    </w:p>
    <w:p w14:paraId="0C74DAC3" w14:textId="77777777" w:rsidR="00494455" w:rsidRDefault="00494455" w:rsidP="00494455">
      <w:pPr>
        <w:rPr>
          <w:rFonts w:ascii="Times New Roman" w:hAnsi="Times New Roman" w:cs="Times New Roman"/>
          <w:sz w:val="48"/>
          <w:szCs w:val="48"/>
          <w:lang w:val="en-US"/>
        </w:rPr>
      </w:pPr>
    </w:p>
    <w:p w14:paraId="79F91732" w14:textId="77777777" w:rsidR="00494455" w:rsidRDefault="00494455" w:rsidP="00494455">
      <w:pPr>
        <w:rPr>
          <w:rFonts w:ascii="Times New Roman" w:hAnsi="Times New Roman" w:cs="Times New Roman"/>
          <w:b/>
          <w:bCs/>
          <w:i/>
          <w:iCs/>
          <w:sz w:val="48"/>
          <w:szCs w:val="48"/>
        </w:rPr>
      </w:pPr>
      <w:r w:rsidRPr="00B6271E">
        <w:rPr>
          <w:rFonts w:ascii="Times New Roman" w:hAnsi="Times New Roman" w:cs="Times New Roman"/>
          <w:b/>
          <w:bCs/>
          <w:i/>
          <w:iCs/>
          <w:sz w:val="48"/>
          <w:szCs w:val="48"/>
        </w:rPr>
        <w:t>Orden List. (&lt;ol&gt;)</w:t>
      </w:r>
    </w:p>
    <w:p w14:paraId="63FBC762"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numeraciones usamos &lt;ol&gt; dentro marcamos cada Item con &lt;li&gt; (List Item).</w:t>
      </w:r>
    </w:p>
    <w:p w14:paraId="4D1CDBE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Ordenadas --&gt;</w:t>
      </w:r>
    </w:p>
    <w:p w14:paraId="672E37C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31F23A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0CA7FE16"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23CB56D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ACFC043"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F0FA6B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67C05FD"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4EFE7B46"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3CC076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54474CD"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7E419E68"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0B7ADC">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999999"/>
          <w:sz w:val="21"/>
          <w:szCs w:val="21"/>
          <w:lang w:val="en-US" w:eastAsia="es-CO"/>
        </w:rPr>
        <w:t>&lt;!-- Item --&gt;</w:t>
      </w:r>
    </w:p>
    <w:p w14:paraId="3666F5FD" w14:textId="77777777" w:rsidR="00494455" w:rsidRPr="00E4306D" w:rsidRDefault="00494455" w:rsidP="00494455">
      <w:pPr>
        <w:shd w:val="clear" w:color="auto" w:fill="282822"/>
        <w:spacing w:after="0" w:line="285" w:lineRule="atLeast"/>
        <w:rPr>
          <w:rFonts w:ascii="Consolas" w:eastAsia="Times New Roman" w:hAnsi="Consolas" w:cs="Times New Roman"/>
          <w:color w:val="FFFFFF"/>
          <w:sz w:val="21"/>
          <w:szCs w:val="21"/>
          <w:lang w:val="en-US" w:eastAsia="es-CO"/>
        </w:rPr>
      </w:pPr>
      <w:r w:rsidRPr="000B7ADC">
        <w:rPr>
          <w:rFonts w:ascii="Consolas" w:eastAsia="Times New Roman" w:hAnsi="Consolas" w:cs="Times New Roman"/>
          <w:color w:val="A7DBF7"/>
          <w:sz w:val="21"/>
          <w:szCs w:val="21"/>
          <w:lang w:val="en-US" w:eastAsia="es-CO"/>
        </w:rPr>
        <w:t>                </w:t>
      </w:r>
      <w:r w:rsidRPr="00E4306D">
        <w:rPr>
          <w:rFonts w:ascii="Consolas" w:eastAsia="Times New Roman" w:hAnsi="Consolas" w:cs="Times New Roman"/>
          <w:color w:val="FFFFFF"/>
          <w:sz w:val="21"/>
          <w:szCs w:val="21"/>
          <w:lang w:val="en-US" w:eastAsia="es-CO"/>
        </w:rPr>
        <w:t>&lt;/</w:t>
      </w:r>
      <w:r w:rsidRPr="00E4306D">
        <w:rPr>
          <w:rFonts w:ascii="Consolas" w:eastAsia="Times New Roman" w:hAnsi="Consolas" w:cs="Times New Roman"/>
          <w:color w:val="6DBDFA"/>
          <w:sz w:val="21"/>
          <w:szCs w:val="21"/>
          <w:lang w:val="en-US" w:eastAsia="es-CO"/>
        </w:rPr>
        <w:t>li</w:t>
      </w:r>
      <w:r w:rsidRPr="00E4306D">
        <w:rPr>
          <w:rFonts w:ascii="Consolas" w:eastAsia="Times New Roman" w:hAnsi="Consolas" w:cs="Times New Roman"/>
          <w:color w:val="FFFFFF"/>
          <w:sz w:val="21"/>
          <w:szCs w:val="21"/>
          <w:lang w:val="en-US" w:eastAsia="es-CO"/>
        </w:rPr>
        <w:t>&gt;</w:t>
      </w:r>
    </w:p>
    <w:p w14:paraId="26F7CEA4"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E4306D">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p>
    <w:p w14:paraId="0BBF3A5B" w14:textId="77777777" w:rsidR="00494455" w:rsidRPr="007E5F41" w:rsidRDefault="00494455" w:rsidP="00494455">
      <w:pPr>
        <w:rPr>
          <w:rFonts w:ascii="Times New Roman" w:hAnsi="Times New Roman" w:cs="Times New Roman"/>
          <w:b/>
          <w:bCs/>
          <w:i/>
          <w:iCs/>
          <w:sz w:val="48"/>
          <w:szCs w:val="48"/>
        </w:rPr>
      </w:pPr>
    </w:p>
    <w:p w14:paraId="422E6131" w14:textId="77777777" w:rsidR="00494455" w:rsidRDefault="00494455" w:rsidP="00494455">
      <w:pPr>
        <w:rPr>
          <w:rFonts w:ascii="Times New Roman" w:hAnsi="Times New Roman" w:cs="Times New Roman"/>
          <w:b/>
          <w:bCs/>
          <w:i/>
          <w:iCs/>
          <w:sz w:val="48"/>
          <w:szCs w:val="48"/>
        </w:rPr>
      </w:pPr>
      <w:r w:rsidRPr="00AF0DD2">
        <w:rPr>
          <w:rFonts w:ascii="Times New Roman" w:hAnsi="Times New Roman" w:cs="Times New Roman"/>
          <w:b/>
          <w:bCs/>
          <w:i/>
          <w:iCs/>
          <w:sz w:val="48"/>
          <w:szCs w:val="48"/>
        </w:rPr>
        <w:t>Un-orden List. (</w:t>
      </w:r>
      <w:r>
        <w:rPr>
          <w:rFonts w:ascii="Times New Roman" w:hAnsi="Times New Roman" w:cs="Times New Roman"/>
          <w:b/>
          <w:bCs/>
          <w:i/>
          <w:iCs/>
          <w:sz w:val="48"/>
          <w:szCs w:val="48"/>
        </w:rPr>
        <w:t>&lt;</w:t>
      </w:r>
      <w:r w:rsidRPr="00AF0DD2">
        <w:rPr>
          <w:rFonts w:ascii="Times New Roman" w:hAnsi="Times New Roman" w:cs="Times New Roman"/>
          <w:b/>
          <w:bCs/>
          <w:i/>
          <w:iCs/>
          <w:sz w:val="48"/>
          <w:szCs w:val="48"/>
        </w:rPr>
        <w:t>ul</w:t>
      </w:r>
      <w:r>
        <w:rPr>
          <w:rFonts w:ascii="Times New Roman" w:hAnsi="Times New Roman" w:cs="Times New Roman"/>
          <w:b/>
          <w:bCs/>
          <w:i/>
          <w:iCs/>
          <w:sz w:val="48"/>
          <w:szCs w:val="48"/>
        </w:rPr>
        <w:t>&gt;</w:t>
      </w:r>
      <w:r w:rsidRPr="00AF0DD2">
        <w:rPr>
          <w:rFonts w:ascii="Times New Roman" w:hAnsi="Times New Roman" w:cs="Times New Roman"/>
          <w:b/>
          <w:bCs/>
          <w:i/>
          <w:iCs/>
          <w:sz w:val="48"/>
          <w:szCs w:val="48"/>
        </w:rPr>
        <w:t>)</w:t>
      </w:r>
    </w:p>
    <w:p w14:paraId="08536E1E"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bullets usamos &lt;ul&gt; dentro marcamos cada Item con &lt;li&gt; (List Item).</w:t>
      </w:r>
    </w:p>
    <w:p w14:paraId="03B43C2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w:t>
      </w:r>
      <w:r>
        <w:rPr>
          <w:rFonts w:ascii="Consolas" w:eastAsia="Times New Roman" w:hAnsi="Consolas" w:cs="Times New Roman"/>
          <w:color w:val="999999"/>
          <w:sz w:val="21"/>
          <w:szCs w:val="21"/>
          <w:lang w:eastAsia="es-CO"/>
        </w:rPr>
        <w:t>deso</w:t>
      </w:r>
      <w:r w:rsidRPr="00AF0DD2">
        <w:rPr>
          <w:rFonts w:ascii="Consolas" w:eastAsia="Times New Roman" w:hAnsi="Consolas" w:cs="Times New Roman"/>
          <w:color w:val="999999"/>
          <w:sz w:val="21"/>
          <w:szCs w:val="21"/>
          <w:lang w:eastAsia="es-CO"/>
        </w:rPr>
        <w:t>rdenadas --&gt;</w:t>
      </w:r>
    </w:p>
    <w:p w14:paraId="34749A68"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854536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560FBB0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485FE7D"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380D52F"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07F2266"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85770F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0D96236E"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3D9E90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69CEC3D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lastRenderedPageBreak/>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C3BA4FC"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73532E2" w14:textId="77777777" w:rsidR="00494455" w:rsidRPr="00E4306D" w:rsidRDefault="00494455" w:rsidP="00494455">
      <w:pPr>
        <w:shd w:val="clear" w:color="auto" w:fill="282822"/>
        <w:spacing w:after="0" w:line="285" w:lineRule="atLeast"/>
        <w:rPr>
          <w:rFonts w:ascii="Consolas" w:eastAsia="Times New Roman" w:hAnsi="Consolas" w:cs="Times New Roman"/>
          <w:color w:val="FFFFFF"/>
          <w:sz w:val="21"/>
          <w:szCs w:val="21"/>
          <w:lang w:val="en-US" w:eastAsia="es-CO"/>
        </w:rPr>
      </w:pPr>
      <w:r w:rsidRPr="00AF0DD2">
        <w:rPr>
          <w:rFonts w:ascii="Consolas" w:eastAsia="Times New Roman" w:hAnsi="Consolas" w:cs="Times New Roman"/>
          <w:color w:val="A7DBF7"/>
          <w:sz w:val="21"/>
          <w:szCs w:val="21"/>
          <w:lang w:val="en-US" w:eastAsia="es-CO"/>
        </w:rPr>
        <w:t>                </w:t>
      </w:r>
      <w:r w:rsidRPr="00E4306D">
        <w:rPr>
          <w:rFonts w:ascii="Consolas" w:eastAsia="Times New Roman" w:hAnsi="Consolas" w:cs="Times New Roman"/>
          <w:color w:val="FFFFFF"/>
          <w:sz w:val="21"/>
          <w:szCs w:val="21"/>
          <w:lang w:val="en-US" w:eastAsia="es-CO"/>
        </w:rPr>
        <w:t>&lt;/</w:t>
      </w:r>
      <w:r w:rsidRPr="00E4306D">
        <w:rPr>
          <w:rFonts w:ascii="Consolas" w:eastAsia="Times New Roman" w:hAnsi="Consolas" w:cs="Times New Roman"/>
          <w:color w:val="6DBDFA"/>
          <w:sz w:val="21"/>
          <w:szCs w:val="21"/>
          <w:lang w:val="en-US" w:eastAsia="es-CO"/>
        </w:rPr>
        <w:t>li</w:t>
      </w:r>
      <w:r w:rsidRPr="00E4306D">
        <w:rPr>
          <w:rFonts w:ascii="Consolas" w:eastAsia="Times New Roman" w:hAnsi="Consolas" w:cs="Times New Roman"/>
          <w:color w:val="FFFFFF"/>
          <w:sz w:val="21"/>
          <w:szCs w:val="21"/>
          <w:lang w:val="en-US" w:eastAsia="es-CO"/>
        </w:rPr>
        <w:t>&gt;</w:t>
      </w:r>
    </w:p>
    <w:p w14:paraId="2EEDF20D" w14:textId="77777777" w:rsidR="00494455" w:rsidRPr="00AF0DD2" w:rsidRDefault="00494455" w:rsidP="00494455">
      <w:pPr>
        <w:shd w:val="clear" w:color="auto" w:fill="282822"/>
        <w:spacing w:after="0" w:line="285" w:lineRule="atLeast"/>
        <w:rPr>
          <w:rFonts w:ascii="Consolas" w:eastAsia="Times New Roman" w:hAnsi="Consolas" w:cs="Times New Roman"/>
          <w:color w:val="FFFFFF"/>
          <w:sz w:val="21"/>
          <w:szCs w:val="21"/>
          <w:lang w:eastAsia="es-CO"/>
        </w:rPr>
      </w:pPr>
      <w:r w:rsidRPr="00E4306D">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p>
    <w:p w14:paraId="335BCE97" w14:textId="77777777" w:rsidR="00494455" w:rsidRPr="007E5F41" w:rsidRDefault="00494455" w:rsidP="00494455">
      <w:pPr>
        <w:rPr>
          <w:rFonts w:ascii="Times New Roman" w:hAnsi="Times New Roman" w:cs="Times New Roman"/>
          <w:b/>
          <w:bCs/>
          <w:i/>
          <w:iCs/>
          <w:sz w:val="48"/>
          <w:szCs w:val="48"/>
        </w:rPr>
      </w:pPr>
    </w:p>
    <w:p w14:paraId="641148E6" w14:textId="77777777" w:rsidR="00494455" w:rsidRPr="007E5F41" w:rsidRDefault="00494455" w:rsidP="00494455">
      <w:pPr>
        <w:rPr>
          <w:rFonts w:ascii="Times New Roman" w:hAnsi="Times New Roman" w:cs="Times New Roman"/>
          <w:b/>
          <w:bCs/>
          <w:i/>
          <w:iCs/>
          <w:sz w:val="48"/>
          <w:szCs w:val="48"/>
        </w:rPr>
      </w:pPr>
      <w:r w:rsidRPr="007E5F41">
        <w:rPr>
          <w:rFonts w:ascii="Times New Roman" w:hAnsi="Times New Roman" w:cs="Times New Roman"/>
          <w:b/>
          <w:bCs/>
          <w:i/>
          <w:iCs/>
          <w:sz w:val="48"/>
          <w:szCs w:val="48"/>
        </w:rPr>
        <w:t>Anclas (&lt;a&gt;)</w:t>
      </w:r>
    </w:p>
    <w:p w14:paraId="06269BCA"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FFFFFF"/>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Photo</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12334E01"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Imagenes</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554449FD"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Icon</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37D74FA5" w14:textId="77777777" w:rsidR="00494455" w:rsidRDefault="00494455" w:rsidP="00494455">
      <w:pPr>
        <w:rPr>
          <w:rFonts w:ascii="Times New Roman" w:hAnsi="Times New Roman" w:cs="Times New Roman"/>
          <w:b/>
          <w:bCs/>
          <w:i/>
          <w:iCs/>
          <w:sz w:val="48"/>
          <w:szCs w:val="48"/>
        </w:rPr>
      </w:pPr>
    </w:p>
    <w:p w14:paraId="5A173386" w14:textId="77777777"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Images.&lt;img&gt;</w:t>
      </w:r>
    </w:p>
    <w:p w14:paraId="47207991" w14:textId="77777777" w:rsidR="00494455" w:rsidRPr="003262A0" w:rsidRDefault="00494455" w:rsidP="00494455">
      <w:pPr>
        <w:rPr>
          <w:rFonts w:ascii="Times New Roman" w:hAnsi="Times New Roman" w:cs="Times New Roman"/>
          <w:sz w:val="24"/>
          <w:szCs w:val="24"/>
        </w:rPr>
      </w:pPr>
      <w:r>
        <w:rPr>
          <w:rFonts w:ascii="Times New Roman" w:hAnsi="Times New Roman" w:cs="Times New Roman"/>
          <w:sz w:val="24"/>
          <w:szCs w:val="24"/>
        </w:rPr>
        <w:t xml:space="preserve">Nos permite posicionar una imagen. Source (src) es donde se colocará la ruta de la imagen. Alternative (alt) es el texto alternativo que mostrará en caso de que la imagen no sea cargada.  </w:t>
      </w:r>
    </w:p>
    <w:p w14:paraId="2F295966" w14:textId="79B7E206" w:rsidR="00494455" w:rsidRPr="00E4306D" w:rsidRDefault="00494455" w:rsidP="00E4306D">
      <w:pPr>
        <w:shd w:val="clear" w:color="auto" w:fill="282822"/>
        <w:spacing w:after="0" w:line="285" w:lineRule="atLeast"/>
        <w:jc w:val="center"/>
        <w:rPr>
          <w:rFonts w:ascii="Consolas" w:eastAsia="Times New Roman" w:hAnsi="Consolas" w:cs="Times New Roman"/>
          <w:color w:val="A7DBF7"/>
          <w:sz w:val="36"/>
          <w:szCs w:val="36"/>
          <w:lang w:eastAsia="es-CO"/>
        </w:rPr>
      </w:pPr>
      <w:r w:rsidRPr="003262A0">
        <w:rPr>
          <w:rFonts w:ascii="Consolas" w:eastAsia="Times New Roman" w:hAnsi="Consolas" w:cs="Times New Roman"/>
          <w:color w:val="FFFFFF"/>
          <w:sz w:val="36"/>
          <w:szCs w:val="36"/>
          <w:lang w:eastAsia="es-CO"/>
        </w:rPr>
        <w:t>&lt;</w:t>
      </w:r>
      <w:r w:rsidRPr="003262A0">
        <w:rPr>
          <w:rFonts w:ascii="Consolas" w:eastAsia="Times New Roman" w:hAnsi="Consolas" w:cs="Times New Roman"/>
          <w:color w:val="6DBDFA"/>
          <w:sz w:val="36"/>
          <w:szCs w:val="36"/>
          <w:lang w:eastAsia="es-CO"/>
        </w:rPr>
        <w:t>img</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src</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alt</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FFFFFF"/>
          <w:sz w:val="36"/>
          <w:szCs w:val="36"/>
          <w:lang w:eastAsia="es-CO"/>
        </w:rPr>
        <w:t>&gt;</w:t>
      </w:r>
    </w:p>
    <w:p w14:paraId="71C59311" w14:textId="77777777" w:rsidR="00E4306D" w:rsidRDefault="00E4306D" w:rsidP="00494455">
      <w:pPr>
        <w:rPr>
          <w:rFonts w:ascii="Times New Roman" w:hAnsi="Times New Roman" w:cs="Times New Roman"/>
          <w:b/>
          <w:bCs/>
          <w:i/>
          <w:iCs/>
          <w:sz w:val="48"/>
          <w:szCs w:val="48"/>
        </w:rPr>
      </w:pPr>
    </w:p>
    <w:p w14:paraId="60575A25" w14:textId="1E6708B4"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Etiquetas Contenedoras.</w:t>
      </w:r>
    </w:p>
    <w:p w14:paraId="122A3135"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header</w:t>
      </w:r>
      <w:r w:rsidRPr="00E4306D">
        <w:rPr>
          <w:rFonts w:ascii="Consolas" w:eastAsia="Times New Roman" w:hAnsi="Consolas" w:cs="Times New Roman"/>
          <w:color w:val="FFFFFF"/>
          <w:sz w:val="28"/>
          <w:szCs w:val="28"/>
          <w:lang w:val="en-US" w:eastAsia="es-CO"/>
        </w:rPr>
        <w:t>&gt;</w:t>
      </w:r>
    </w:p>
    <w:p w14:paraId="77AE8A14"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p>
    <w:p w14:paraId="18AC563E" w14:textId="48F106D4" w:rsidR="00494455" w:rsidRPr="00E4306D" w:rsidRDefault="00494455" w:rsidP="00E4306D">
      <w:pPr>
        <w:shd w:val="clear" w:color="auto" w:fill="282822"/>
        <w:spacing w:after="0" w:line="285" w:lineRule="atLeast"/>
        <w:rPr>
          <w:rFonts w:ascii="Consolas" w:eastAsia="Times New Roman" w:hAnsi="Consolas" w:cs="Times New Roman"/>
          <w:color w:val="FFFFFF"/>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header</w:t>
      </w:r>
      <w:r w:rsidRPr="00E4306D">
        <w:rPr>
          <w:rFonts w:ascii="Consolas" w:eastAsia="Times New Roman" w:hAnsi="Consolas" w:cs="Times New Roman"/>
          <w:color w:val="FFFFFF"/>
          <w:sz w:val="28"/>
          <w:szCs w:val="28"/>
          <w:lang w:val="en-US" w:eastAsia="es-CO"/>
        </w:rPr>
        <w:t>&gt;</w:t>
      </w:r>
    </w:p>
    <w:p w14:paraId="26753E19"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nav</w:t>
      </w:r>
      <w:r w:rsidRPr="00E4306D">
        <w:rPr>
          <w:rFonts w:ascii="Consolas" w:eastAsia="Times New Roman" w:hAnsi="Consolas" w:cs="Times New Roman"/>
          <w:color w:val="FFFFFF"/>
          <w:sz w:val="28"/>
          <w:szCs w:val="28"/>
          <w:lang w:val="en-US" w:eastAsia="es-CO"/>
        </w:rPr>
        <w:t>&gt;</w:t>
      </w:r>
    </w:p>
    <w:p w14:paraId="7ADC1A0C"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A7DBF7"/>
          <w:sz w:val="28"/>
          <w:szCs w:val="28"/>
          <w:lang w:val="en-US" w:eastAsia="es-CO"/>
        </w:rPr>
        <w:t>         </w:t>
      </w:r>
    </w:p>
    <w:p w14:paraId="7DB02D59" w14:textId="619FD59F" w:rsidR="00494455" w:rsidRPr="00E4306D" w:rsidRDefault="00494455" w:rsidP="00E4306D">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nav</w:t>
      </w:r>
      <w:r w:rsidRPr="00E4306D">
        <w:rPr>
          <w:rFonts w:ascii="Consolas" w:eastAsia="Times New Roman" w:hAnsi="Consolas" w:cs="Times New Roman"/>
          <w:color w:val="FFFFFF"/>
          <w:sz w:val="28"/>
          <w:szCs w:val="28"/>
          <w:lang w:val="en-US" w:eastAsia="es-CO"/>
        </w:rPr>
        <w:t>&gt;</w:t>
      </w:r>
    </w:p>
    <w:p w14:paraId="6AC8B8E6" w14:textId="77777777" w:rsidR="00494455" w:rsidRPr="00E4306D" w:rsidRDefault="00494455" w:rsidP="00494455">
      <w:pPr>
        <w:shd w:val="clear" w:color="auto" w:fill="282822"/>
        <w:spacing w:after="0" w:line="285" w:lineRule="atLeast"/>
        <w:rPr>
          <w:rFonts w:ascii="Consolas" w:eastAsia="Times New Roman" w:hAnsi="Consolas" w:cs="Times New Roman"/>
          <w:color w:val="FFFFFF"/>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main</w:t>
      </w:r>
      <w:r w:rsidRPr="00E4306D">
        <w:rPr>
          <w:rFonts w:ascii="Consolas" w:eastAsia="Times New Roman" w:hAnsi="Consolas" w:cs="Times New Roman"/>
          <w:color w:val="FFFFFF"/>
          <w:sz w:val="28"/>
          <w:szCs w:val="28"/>
          <w:lang w:val="en-US" w:eastAsia="es-CO"/>
        </w:rPr>
        <w:t>&gt;</w:t>
      </w:r>
    </w:p>
    <w:p w14:paraId="316A3C47"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p>
    <w:p w14:paraId="6B6CBA7D" w14:textId="4BD3271A" w:rsidR="00494455" w:rsidRPr="00E4306D" w:rsidRDefault="00494455" w:rsidP="00E4306D">
      <w:pPr>
        <w:shd w:val="clear" w:color="auto" w:fill="282822"/>
        <w:spacing w:after="0" w:line="285" w:lineRule="atLeast"/>
        <w:rPr>
          <w:rFonts w:ascii="Consolas" w:eastAsia="Times New Roman" w:hAnsi="Consolas" w:cs="Times New Roman"/>
          <w:color w:val="FFFFFF"/>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main</w:t>
      </w:r>
      <w:r w:rsidRPr="00E4306D">
        <w:rPr>
          <w:rFonts w:ascii="Consolas" w:eastAsia="Times New Roman" w:hAnsi="Consolas" w:cs="Times New Roman"/>
          <w:color w:val="FFFFFF"/>
          <w:sz w:val="28"/>
          <w:szCs w:val="28"/>
          <w:lang w:val="en-US" w:eastAsia="es-CO"/>
        </w:rPr>
        <w:t>&gt;</w:t>
      </w:r>
    </w:p>
    <w:p w14:paraId="453B4F90"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section</w:t>
      </w:r>
      <w:r w:rsidRPr="00E4306D">
        <w:rPr>
          <w:rFonts w:ascii="Consolas" w:eastAsia="Times New Roman" w:hAnsi="Consolas" w:cs="Times New Roman"/>
          <w:color w:val="A7DBF7"/>
          <w:sz w:val="28"/>
          <w:szCs w:val="28"/>
          <w:lang w:val="en-US" w:eastAsia="es-CO"/>
        </w:rPr>
        <w:t> </w:t>
      </w:r>
    </w:p>
    <w:p w14:paraId="0F680E6C"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A7DBF7"/>
          <w:sz w:val="28"/>
          <w:szCs w:val="28"/>
          <w:lang w:val="en-US" w:eastAsia="es-CO"/>
        </w:rPr>
        <w:t>            </w:t>
      </w:r>
    </w:p>
    <w:p w14:paraId="1D65F6D5" w14:textId="7E8FF153" w:rsidR="00494455" w:rsidRPr="00E4306D" w:rsidRDefault="00494455" w:rsidP="00E4306D">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section</w:t>
      </w:r>
      <w:r w:rsidRPr="00E4306D">
        <w:rPr>
          <w:rFonts w:ascii="Consolas" w:eastAsia="Times New Roman" w:hAnsi="Consolas" w:cs="Times New Roman"/>
          <w:color w:val="FFFFFF"/>
          <w:sz w:val="28"/>
          <w:szCs w:val="28"/>
          <w:lang w:val="en-US" w:eastAsia="es-CO"/>
        </w:rPr>
        <w:t>&gt;</w:t>
      </w:r>
    </w:p>
    <w:p w14:paraId="6BBB06AB"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div</w:t>
      </w:r>
      <w:r w:rsidRPr="00E4306D">
        <w:rPr>
          <w:rFonts w:ascii="Consolas" w:eastAsia="Times New Roman" w:hAnsi="Consolas" w:cs="Times New Roman"/>
          <w:color w:val="FFFFFF"/>
          <w:sz w:val="28"/>
          <w:szCs w:val="28"/>
          <w:lang w:val="en-US" w:eastAsia="es-CO"/>
        </w:rPr>
        <w:t>&gt;</w:t>
      </w:r>
    </w:p>
    <w:p w14:paraId="00FBBE4B"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p>
    <w:p w14:paraId="62F02E4F" w14:textId="7329F808" w:rsidR="00494455" w:rsidRPr="00E4306D" w:rsidRDefault="00494455" w:rsidP="00E4306D">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lastRenderedPageBreak/>
        <w:t>&lt;/</w:t>
      </w:r>
      <w:r w:rsidRPr="00E4306D">
        <w:rPr>
          <w:rFonts w:ascii="Consolas" w:eastAsia="Times New Roman" w:hAnsi="Consolas" w:cs="Times New Roman"/>
          <w:color w:val="6DBDFA"/>
          <w:sz w:val="28"/>
          <w:szCs w:val="28"/>
          <w:lang w:val="en-US" w:eastAsia="es-CO"/>
        </w:rPr>
        <w:t>div</w:t>
      </w:r>
      <w:r w:rsidRPr="00E4306D">
        <w:rPr>
          <w:rFonts w:ascii="Consolas" w:eastAsia="Times New Roman" w:hAnsi="Consolas" w:cs="Times New Roman"/>
          <w:color w:val="FFFFFF"/>
          <w:sz w:val="28"/>
          <w:szCs w:val="28"/>
          <w:lang w:val="en-US" w:eastAsia="es-CO"/>
        </w:rPr>
        <w:t>&gt;</w:t>
      </w:r>
    </w:p>
    <w:p w14:paraId="332D852F" w14:textId="77777777" w:rsidR="00494455" w:rsidRPr="00E4306D" w:rsidRDefault="00494455" w:rsidP="00494455">
      <w:pPr>
        <w:shd w:val="clear" w:color="auto" w:fill="282822"/>
        <w:spacing w:after="0" w:line="285" w:lineRule="atLeast"/>
        <w:rPr>
          <w:rFonts w:ascii="Consolas" w:eastAsia="Times New Roman" w:hAnsi="Consolas" w:cs="Times New Roman"/>
          <w:color w:val="FFFFFF"/>
          <w:sz w:val="28"/>
          <w:szCs w:val="28"/>
          <w:lang w:eastAsia="es-CO"/>
        </w:rPr>
      </w:pPr>
      <w:r w:rsidRPr="00E4306D">
        <w:rPr>
          <w:rFonts w:ascii="Consolas" w:eastAsia="Times New Roman" w:hAnsi="Consolas" w:cs="Times New Roman"/>
          <w:color w:val="FFFFFF"/>
          <w:sz w:val="28"/>
          <w:szCs w:val="28"/>
          <w:lang w:eastAsia="es-CO"/>
        </w:rPr>
        <w:t>&lt;</w:t>
      </w:r>
      <w:r w:rsidRPr="00E4306D">
        <w:rPr>
          <w:rFonts w:ascii="Consolas" w:eastAsia="Times New Roman" w:hAnsi="Consolas" w:cs="Times New Roman"/>
          <w:color w:val="6DBDFA"/>
          <w:sz w:val="28"/>
          <w:szCs w:val="28"/>
          <w:lang w:eastAsia="es-CO"/>
        </w:rPr>
        <w:t>footer</w:t>
      </w:r>
      <w:r w:rsidRPr="00E4306D">
        <w:rPr>
          <w:rFonts w:ascii="Consolas" w:eastAsia="Times New Roman" w:hAnsi="Consolas" w:cs="Times New Roman"/>
          <w:color w:val="FFFFFF"/>
          <w:sz w:val="28"/>
          <w:szCs w:val="28"/>
          <w:lang w:eastAsia="es-CO"/>
        </w:rPr>
        <w:t>&gt;</w:t>
      </w:r>
    </w:p>
    <w:p w14:paraId="745B38E8"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eastAsia="es-CO"/>
        </w:rPr>
      </w:pPr>
    </w:p>
    <w:p w14:paraId="6D7A1651" w14:textId="7FB70FA4" w:rsidR="00E4306D" w:rsidRPr="00E4306D" w:rsidRDefault="00494455" w:rsidP="00F56AC5">
      <w:pPr>
        <w:shd w:val="clear" w:color="auto" w:fill="282822"/>
        <w:spacing w:after="0" w:line="285" w:lineRule="atLeast"/>
        <w:rPr>
          <w:rFonts w:ascii="Consolas" w:eastAsia="Times New Roman" w:hAnsi="Consolas" w:cs="Times New Roman"/>
          <w:color w:val="FFFFFF"/>
          <w:sz w:val="28"/>
          <w:szCs w:val="28"/>
          <w:lang w:eastAsia="es-CO"/>
        </w:rPr>
      </w:pPr>
      <w:r w:rsidRPr="00E4306D">
        <w:rPr>
          <w:rFonts w:ascii="Consolas" w:eastAsia="Times New Roman" w:hAnsi="Consolas" w:cs="Times New Roman"/>
          <w:color w:val="FFFFFF"/>
          <w:sz w:val="28"/>
          <w:szCs w:val="28"/>
          <w:lang w:eastAsia="es-CO"/>
        </w:rPr>
        <w:t>&lt;/</w:t>
      </w:r>
      <w:r w:rsidRPr="00E4306D">
        <w:rPr>
          <w:rFonts w:ascii="Consolas" w:eastAsia="Times New Roman" w:hAnsi="Consolas" w:cs="Times New Roman"/>
          <w:color w:val="6DBDFA"/>
          <w:sz w:val="28"/>
          <w:szCs w:val="28"/>
          <w:lang w:eastAsia="es-CO"/>
        </w:rPr>
        <w:t>footer</w:t>
      </w:r>
      <w:r w:rsidRPr="00E4306D">
        <w:rPr>
          <w:rFonts w:ascii="Consolas" w:eastAsia="Times New Roman" w:hAnsi="Consolas" w:cs="Times New Roman"/>
          <w:color w:val="FFFFFF"/>
          <w:sz w:val="28"/>
          <w:szCs w:val="28"/>
          <w:lang w:eastAsia="es-CO"/>
        </w:rPr>
        <w:t>&gt;</w:t>
      </w:r>
    </w:p>
    <w:p w14:paraId="4F055828" w14:textId="77777777" w:rsidR="008569EC" w:rsidRDefault="008569EC" w:rsidP="008569EC">
      <w:pPr>
        <w:jc w:val="center"/>
        <w:rPr>
          <w:rFonts w:ascii="Times New Roman" w:hAnsi="Times New Roman" w:cs="Times New Roman"/>
          <w:b/>
          <w:bCs/>
          <w:sz w:val="24"/>
          <w:szCs w:val="24"/>
        </w:rPr>
      </w:pPr>
    </w:p>
    <w:p w14:paraId="2A906B79" w14:textId="0177C4D9" w:rsidR="00E4306D" w:rsidRDefault="00E4306D" w:rsidP="008569EC">
      <w:pPr>
        <w:jc w:val="center"/>
        <w:rPr>
          <w:rFonts w:ascii="Times New Roman" w:hAnsi="Times New Roman" w:cs="Times New Roman"/>
          <w:b/>
          <w:bCs/>
          <w:sz w:val="24"/>
          <w:szCs w:val="24"/>
        </w:rPr>
      </w:pPr>
      <w:r>
        <w:rPr>
          <w:noProof/>
        </w:rPr>
        <w:drawing>
          <wp:inline distT="0" distB="0" distL="0" distR="0" wp14:anchorId="6AC75BAC" wp14:editId="39FB534F">
            <wp:extent cx="5612130" cy="39668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966845"/>
                    </a:xfrm>
                    <a:prstGeom prst="rect">
                      <a:avLst/>
                    </a:prstGeom>
                    <a:noFill/>
                    <a:ln>
                      <a:noFill/>
                    </a:ln>
                  </pic:spPr>
                </pic:pic>
              </a:graphicData>
            </a:graphic>
          </wp:inline>
        </w:drawing>
      </w:r>
    </w:p>
    <w:p w14:paraId="522532D8" w14:textId="2CE00E46" w:rsidR="008569EC" w:rsidRDefault="008569EC" w:rsidP="008569EC">
      <w:pPr>
        <w:jc w:val="center"/>
        <w:rPr>
          <w:rFonts w:ascii="Times New Roman" w:hAnsi="Times New Roman" w:cs="Times New Roman"/>
          <w:b/>
          <w:bCs/>
          <w:sz w:val="24"/>
          <w:szCs w:val="24"/>
        </w:rPr>
      </w:pPr>
      <w:r>
        <w:rPr>
          <w:rFonts w:ascii="Times New Roman" w:hAnsi="Times New Roman" w:cs="Times New Roman"/>
          <w:b/>
          <w:bCs/>
          <w:sz w:val="24"/>
          <w:szCs w:val="24"/>
        </w:rPr>
        <w:t>Composición básica de HTML.</w:t>
      </w:r>
    </w:p>
    <w:p w14:paraId="781C7363" w14:textId="77777777" w:rsidR="008569EC" w:rsidRDefault="008569EC" w:rsidP="008569EC">
      <w:pPr>
        <w:rPr>
          <w:rFonts w:ascii="Times New Roman" w:hAnsi="Times New Roman" w:cs="Times New Roman"/>
          <w:b/>
          <w:bCs/>
          <w:color w:val="FF0000"/>
          <w:sz w:val="24"/>
          <w:szCs w:val="24"/>
        </w:rPr>
      </w:pPr>
      <w:r>
        <w:rPr>
          <w:rFonts w:ascii="Times New Roman" w:hAnsi="Times New Roman" w:cs="Times New Roman"/>
          <w:b/>
          <w:bCs/>
          <w:sz w:val="24"/>
          <w:szCs w:val="24"/>
        </w:rPr>
        <w:t xml:space="preserve">&lt;!Doctype HTML&gt;    </w:t>
      </w:r>
      <w:r>
        <w:rPr>
          <w:rFonts w:ascii="Times New Roman" w:hAnsi="Times New Roman" w:cs="Times New Roman"/>
          <w:b/>
          <w:bCs/>
          <w:color w:val="FF0000"/>
          <w:sz w:val="24"/>
          <w:szCs w:val="24"/>
        </w:rPr>
        <w:t>Indica que es un archivo HTML</w:t>
      </w:r>
    </w:p>
    <w:p w14:paraId="7683A4E2" w14:textId="77777777" w:rsidR="008569EC" w:rsidRDefault="008569EC" w:rsidP="008569EC">
      <w:pPr>
        <w:rPr>
          <w:rFonts w:ascii="Times New Roman" w:hAnsi="Times New Roman" w:cs="Times New Roman"/>
          <w:b/>
          <w:bCs/>
          <w:color w:val="1F3864" w:themeColor="accent1" w:themeShade="80"/>
          <w:sz w:val="24"/>
          <w:szCs w:val="24"/>
        </w:rPr>
      </w:pPr>
      <w:r w:rsidRPr="006B7D0E">
        <w:rPr>
          <w:rFonts w:ascii="Times New Roman" w:hAnsi="Times New Roman" w:cs="Times New Roman"/>
          <w:b/>
          <w:bCs/>
          <w:color w:val="1F3864" w:themeColor="accent1" w:themeShade="80"/>
          <w:sz w:val="24"/>
          <w:szCs w:val="24"/>
        </w:rPr>
        <w:t>&lt;HTML</w:t>
      </w:r>
      <w:r>
        <w:rPr>
          <w:rFonts w:ascii="Times New Roman" w:hAnsi="Times New Roman" w:cs="Times New Roman"/>
          <w:b/>
          <w:bCs/>
          <w:color w:val="1F3864" w:themeColor="accent1" w:themeShade="80"/>
          <w:sz w:val="24"/>
          <w:szCs w:val="24"/>
        </w:rPr>
        <w:t xml:space="preserve"> </w:t>
      </w:r>
      <w:r w:rsidRPr="006B7D0E">
        <w:rPr>
          <w:rFonts w:ascii="Times New Roman" w:hAnsi="Times New Roman" w:cs="Times New Roman"/>
          <w:b/>
          <w:bCs/>
          <w:color w:val="1F3864" w:themeColor="accent1" w:themeShade="80"/>
          <w:sz w:val="24"/>
          <w:szCs w:val="24"/>
          <w:highlight w:val="yellow"/>
        </w:rPr>
        <w:t>lang=”en”&gt;</w:t>
      </w:r>
      <w:r>
        <w:rPr>
          <w:rFonts w:ascii="Times New Roman" w:hAnsi="Times New Roman" w:cs="Times New Roman"/>
          <w:b/>
          <w:bCs/>
          <w:color w:val="1F3864" w:themeColor="accent1" w:themeShade="80"/>
          <w:sz w:val="24"/>
          <w:szCs w:val="24"/>
        </w:rPr>
        <w:t xml:space="preserve"> Nuestra etiqueta HTML principal   / </w:t>
      </w:r>
      <w:r w:rsidRPr="006B7D0E">
        <w:rPr>
          <w:rFonts w:ascii="Times New Roman" w:hAnsi="Times New Roman" w:cs="Times New Roman"/>
          <w:b/>
          <w:bCs/>
          <w:color w:val="1F3864" w:themeColor="accent1" w:themeShade="80"/>
          <w:sz w:val="24"/>
          <w:szCs w:val="24"/>
          <w:highlight w:val="yellow"/>
        </w:rPr>
        <w:t xml:space="preserve">Marcamos </w:t>
      </w:r>
      <w:r>
        <w:rPr>
          <w:rFonts w:ascii="Times New Roman" w:hAnsi="Times New Roman" w:cs="Times New Roman"/>
          <w:b/>
          <w:bCs/>
          <w:color w:val="1F3864" w:themeColor="accent1" w:themeShade="80"/>
          <w:sz w:val="24"/>
          <w:szCs w:val="24"/>
          <w:highlight w:val="yellow"/>
        </w:rPr>
        <w:t>el</w:t>
      </w:r>
      <w:r w:rsidRPr="006B7D0E">
        <w:rPr>
          <w:rFonts w:ascii="Times New Roman" w:hAnsi="Times New Roman" w:cs="Times New Roman"/>
          <w:b/>
          <w:bCs/>
          <w:color w:val="1F3864" w:themeColor="accent1" w:themeShade="80"/>
          <w:sz w:val="24"/>
          <w:szCs w:val="24"/>
          <w:highlight w:val="yellow"/>
        </w:rPr>
        <w:t xml:space="preserve"> idioma</w:t>
      </w:r>
    </w:p>
    <w:p w14:paraId="33595F20" w14:textId="77777777" w:rsidR="008569EC"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1F3864" w:themeColor="accent1" w:themeShade="80"/>
          <w:sz w:val="24"/>
          <w:szCs w:val="24"/>
        </w:rPr>
        <w:tab/>
      </w:r>
      <w:r>
        <w:rPr>
          <w:rFonts w:ascii="Times New Roman" w:hAnsi="Times New Roman" w:cs="Times New Roman"/>
          <w:b/>
          <w:bCs/>
          <w:color w:val="538135" w:themeColor="accent6" w:themeShade="BF"/>
          <w:sz w:val="24"/>
          <w:szCs w:val="24"/>
        </w:rPr>
        <w:t>&lt;HEAD&gt;</w:t>
      </w:r>
    </w:p>
    <w:p w14:paraId="06A30D32" w14:textId="77777777" w:rsidR="008569EC" w:rsidRPr="00BC50FB" w:rsidRDefault="008569EC" w:rsidP="008569EC">
      <w:pPr>
        <w:rPr>
          <w:rFonts w:ascii="Times New Roman" w:hAnsi="Times New Roman" w:cs="Times New Roman"/>
          <w:b/>
          <w:bCs/>
          <w:color w:val="538135" w:themeColor="accent6" w:themeShade="BF"/>
          <w:sz w:val="20"/>
          <w:szCs w:val="20"/>
        </w:rPr>
      </w:pPr>
      <w:r>
        <w:rPr>
          <w:rFonts w:ascii="Times New Roman" w:hAnsi="Times New Roman" w:cs="Times New Roman"/>
          <w:b/>
          <w:bCs/>
          <w:color w:val="538135" w:themeColor="accent6" w:themeShade="BF"/>
          <w:sz w:val="24"/>
          <w:szCs w:val="24"/>
        </w:rPr>
        <w:tab/>
      </w:r>
      <w:r>
        <w:rPr>
          <w:rFonts w:ascii="Times New Roman" w:hAnsi="Times New Roman" w:cs="Times New Roman"/>
          <w:b/>
          <w:bCs/>
          <w:color w:val="538135" w:themeColor="accent6" w:themeShade="BF"/>
          <w:sz w:val="24"/>
          <w:szCs w:val="24"/>
        </w:rPr>
        <w:tab/>
      </w:r>
      <w:r w:rsidRPr="00BC50FB">
        <w:rPr>
          <w:rFonts w:ascii="Times New Roman" w:hAnsi="Times New Roman" w:cs="Times New Roman"/>
          <w:b/>
          <w:bCs/>
          <w:color w:val="538135" w:themeColor="accent6" w:themeShade="BF"/>
          <w:sz w:val="20"/>
          <w:szCs w:val="20"/>
        </w:rPr>
        <w:t>Aquí se colocarán los links ,etiquetas &lt;meta&gt; u</w:t>
      </w:r>
      <w:r>
        <w:rPr>
          <w:rFonts w:ascii="Times New Roman" w:hAnsi="Times New Roman" w:cs="Times New Roman"/>
          <w:b/>
          <w:bCs/>
          <w:color w:val="538135" w:themeColor="accent6" w:themeShade="BF"/>
          <w:sz w:val="20"/>
          <w:szCs w:val="20"/>
        </w:rPr>
        <w:t xml:space="preserve"> </w:t>
      </w:r>
      <w:r w:rsidRPr="00BC50FB">
        <w:rPr>
          <w:rFonts w:ascii="Times New Roman" w:hAnsi="Times New Roman" w:cs="Times New Roman"/>
          <w:b/>
          <w:bCs/>
          <w:color w:val="538135" w:themeColor="accent6" w:themeShade="BF"/>
          <w:sz w:val="20"/>
          <w:szCs w:val="20"/>
        </w:rPr>
        <w:t>otras configuraciones generales</w:t>
      </w:r>
    </w:p>
    <w:p w14:paraId="383DDDFA" w14:textId="77777777" w:rsidR="008569EC" w:rsidRPr="000029EA"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538135" w:themeColor="accent6" w:themeShade="BF"/>
          <w:sz w:val="24"/>
          <w:szCs w:val="24"/>
        </w:rPr>
        <w:tab/>
      </w:r>
      <w:r w:rsidRPr="000029EA">
        <w:rPr>
          <w:rFonts w:ascii="Times New Roman" w:hAnsi="Times New Roman" w:cs="Times New Roman"/>
          <w:b/>
          <w:bCs/>
          <w:color w:val="538135" w:themeColor="accent6" w:themeShade="BF"/>
          <w:sz w:val="24"/>
          <w:szCs w:val="24"/>
        </w:rPr>
        <w:t>&lt;/HEAD&gt;</w:t>
      </w:r>
    </w:p>
    <w:p w14:paraId="38799D1B" w14:textId="77777777" w:rsidR="008569EC" w:rsidRPr="000029EA" w:rsidRDefault="008569EC" w:rsidP="008569EC">
      <w:pPr>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ab/>
        <w:t>&lt;BODY&gt;</w:t>
      </w:r>
    </w:p>
    <w:p w14:paraId="2C8CF41E" w14:textId="77777777" w:rsidR="008569EC" w:rsidRPr="000029EA" w:rsidRDefault="008569EC" w:rsidP="008569EC">
      <w:pPr>
        <w:rPr>
          <w:rFonts w:ascii="Times New Roman" w:hAnsi="Times New Roman" w:cs="Times New Roman"/>
          <w:b/>
          <w:bCs/>
          <w:color w:val="C45911" w:themeColor="accent2" w:themeShade="BF"/>
          <w:sz w:val="20"/>
          <w:szCs w:val="20"/>
        </w:rPr>
      </w:pP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0"/>
          <w:szCs w:val="20"/>
        </w:rPr>
        <w:t>Aquí colocaremos todo nuestro contenido &lt;header&gt; &lt;main&gt;&lt;section&gt;&lt;footer&gt;</w:t>
      </w:r>
    </w:p>
    <w:p w14:paraId="367DFE89" w14:textId="77777777" w:rsidR="008569EC" w:rsidRPr="000029EA" w:rsidRDefault="008569EC" w:rsidP="008569EC">
      <w:pPr>
        <w:ind w:firstLine="708"/>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&lt;/BODY&gt;</w:t>
      </w:r>
    </w:p>
    <w:p w14:paraId="1057DCDC" w14:textId="1B13E0DB" w:rsidR="008569EC" w:rsidRPr="000029EA" w:rsidRDefault="008569EC" w:rsidP="008569EC">
      <w:pPr>
        <w:rPr>
          <w:rFonts w:ascii="Times New Roman" w:hAnsi="Times New Roman" w:cs="Times New Roman"/>
          <w:b/>
          <w:bCs/>
          <w:color w:val="1F3864" w:themeColor="accent1" w:themeShade="80"/>
          <w:sz w:val="24"/>
          <w:szCs w:val="24"/>
        </w:rPr>
      </w:pPr>
      <w:r w:rsidRPr="000029EA">
        <w:rPr>
          <w:rFonts w:ascii="Times New Roman" w:hAnsi="Times New Roman" w:cs="Times New Roman"/>
          <w:b/>
          <w:bCs/>
          <w:color w:val="1F3864" w:themeColor="accent1" w:themeShade="80"/>
          <w:sz w:val="24"/>
          <w:szCs w:val="24"/>
        </w:rPr>
        <w:t>&lt;/HTML&gt;</w:t>
      </w:r>
    </w:p>
    <w:p w14:paraId="3832F5A5" w14:textId="77777777" w:rsidR="006B5995" w:rsidRDefault="006B5995" w:rsidP="00540A61">
      <w:pPr>
        <w:pStyle w:val="Ttulo1"/>
      </w:pPr>
    </w:p>
    <w:p w14:paraId="449ECCE1" w14:textId="20495447" w:rsidR="00540A61" w:rsidRDefault="00540A61" w:rsidP="00540A61">
      <w:pPr>
        <w:pStyle w:val="Ttulo1"/>
      </w:pPr>
      <w:r>
        <w:t xml:space="preserve">Nombrando etiquetas </w:t>
      </w:r>
      <w:r w:rsidR="00AF6804">
        <w:t xml:space="preserve">para CSS </w:t>
      </w:r>
      <w:r>
        <w:t xml:space="preserve">según nuestra estructura en HTML </w:t>
      </w:r>
    </w:p>
    <w:p w14:paraId="1B26BC31"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estructurar nuestro proyecto, necesitamos ordenar nuestra definición de etiquetas con CSS. La conexión entre nuestra estructura HTML y CSS da como resultado una página web. A continuación, veremos las reglas de nomenclatura que dan orden a nuestra definición de CSS.</w:t>
      </w:r>
    </w:p>
    <w:p w14:paraId="380E5F3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darle nombre a los estilos podemos utilizar diferentes métodos, aunque es recomendable seguir estos pasos:</w:t>
      </w:r>
    </w:p>
    <w:p w14:paraId="1A67C2C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-No utilizar palabras en español: la mayoría de los lenguajes no aceptan ñ o tildes, es por eso </w:t>
      </w:r>
      <w:proofErr w:type="gramStart"/>
      <w:r w:rsidRPr="006C4D5F">
        <w:rPr>
          <w:rFonts w:ascii="Times New Roman" w:eastAsia="Times New Roman" w:hAnsi="Times New Roman" w:cs="Times New Roman"/>
          <w:sz w:val="24"/>
          <w:szCs w:val="24"/>
          <w:lang w:eastAsia="es-CO"/>
        </w:rPr>
        <w:t>que</w:t>
      </w:r>
      <w:proofErr w:type="gramEnd"/>
      <w:r w:rsidRPr="006C4D5F">
        <w:rPr>
          <w:rFonts w:ascii="Times New Roman" w:eastAsia="Times New Roman" w:hAnsi="Times New Roman" w:cs="Times New Roman"/>
          <w:sz w:val="24"/>
          <w:szCs w:val="24"/>
          <w:lang w:eastAsia="es-CO"/>
        </w:rPr>
        <w:t xml:space="preserve"> evitamos esta característica.</w:t>
      </w:r>
    </w:p>
    <w:p w14:paraId="19A7570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los espacios utilizamos guión medio o guión bajo, recuerda usar solo uno de los dos caracteres.</w:t>
      </w:r>
    </w:p>
    <w:p w14:paraId="43C29D7B"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-Describir el nombre de manera general a particular, por ejemplo: home_bar</w:t>
      </w:r>
    </w:p>
    <w:p w14:paraId="1C204DC7"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También podemos definir las siguientes etiquetas, las cuales nos permiten crear secciones dentro de HTML y evitamos un concepto llamado </w:t>
      </w:r>
      <w:r w:rsidRPr="006C4D5F">
        <w:rPr>
          <w:rFonts w:ascii="Times New Roman" w:eastAsia="Times New Roman" w:hAnsi="Times New Roman" w:cs="Times New Roman"/>
          <w:b/>
          <w:bCs/>
          <w:i/>
          <w:iCs/>
          <w:sz w:val="24"/>
          <w:szCs w:val="24"/>
          <w:lang w:eastAsia="es-CO"/>
        </w:rPr>
        <w:t>divismo</w:t>
      </w:r>
      <w:r w:rsidRPr="006C4D5F">
        <w:rPr>
          <w:rFonts w:ascii="Times New Roman" w:eastAsia="Times New Roman" w:hAnsi="Times New Roman" w:cs="Times New Roman"/>
          <w:sz w:val="24"/>
          <w:szCs w:val="24"/>
          <w:lang w:eastAsia="es-CO"/>
        </w:rPr>
        <w:t>.</w:t>
      </w:r>
    </w:p>
    <w:p w14:paraId="1E5499D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b/>
          <w:bCs/>
          <w:sz w:val="24"/>
          <w:szCs w:val="24"/>
          <w:lang w:eastAsia="es-CO"/>
        </w:rPr>
        <w:t>&lt;section&gt;</w:t>
      </w:r>
      <w:r w:rsidRPr="006C4D5F">
        <w:rPr>
          <w:rFonts w:ascii="Times New Roman" w:eastAsia="Times New Roman" w:hAnsi="Times New Roman" w:cs="Times New Roman"/>
          <w:sz w:val="24"/>
          <w:szCs w:val="24"/>
          <w:lang w:eastAsia="es-CO"/>
        </w:rPr>
        <w:t xml:space="preserve"> Lo usamos para dividir secciones</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&lt;footer&gt;</w:t>
      </w:r>
      <w:r w:rsidRPr="006C4D5F">
        <w:rPr>
          <w:rFonts w:ascii="Times New Roman" w:eastAsia="Times New Roman" w:hAnsi="Times New Roman" w:cs="Times New Roman"/>
          <w:sz w:val="24"/>
          <w:szCs w:val="24"/>
          <w:lang w:eastAsia="es-CO"/>
        </w:rPr>
        <w:t xml:space="preserve"> Define el footer ya sea de toda la página o solo de un componente.</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&lt;iframe&gt;</w:t>
      </w:r>
      <w:r w:rsidRPr="006C4D5F">
        <w:rPr>
          <w:rFonts w:ascii="Times New Roman" w:eastAsia="Times New Roman" w:hAnsi="Times New Roman" w:cs="Times New Roman"/>
          <w:sz w:val="24"/>
          <w:szCs w:val="24"/>
          <w:lang w:eastAsia="es-CO"/>
        </w:rPr>
        <w:t xml:space="preserve"> Nos ayuda a incrustar otra página en nuestro html</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&lt;video&gt;</w:t>
      </w:r>
      <w:r w:rsidRPr="006C4D5F">
        <w:rPr>
          <w:rFonts w:ascii="Times New Roman" w:eastAsia="Times New Roman" w:hAnsi="Times New Roman" w:cs="Times New Roman"/>
          <w:sz w:val="24"/>
          <w:szCs w:val="24"/>
          <w:lang w:eastAsia="es-CO"/>
        </w:rPr>
        <w:t xml:space="preserve"> Nos ayuda a incrustar video dentro de nuestra web</w:t>
      </w:r>
    </w:p>
    <w:p w14:paraId="7F8ADE5C" w14:textId="77777777" w:rsidR="008569EC" w:rsidRPr="005248D8" w:rsidRDefault="008569EC" w:rsidP="008569EC">
      <w:pPr>
        <w:rPr>
          <w:rFonts w:ascii="Times New Roman" w:hAnsi="Times New Roman" w:cs="Times New Roman"/>
          <w:b/>
          <w:bCs/>
          <w:sz w:val="24"/>
          <w:szCs w:val="24"/>
        </w:rPr>
      </w:pPr>
      <w:r>
        <w:rPr>
          <w:rFonts w:ascii="Times New Roman" w:hAnsi="Times New Roman" w:cs="Times New Roman"/>
          <w:b/>
          <w:bCs/>
          <w:sz w:val="24"/>
          <w:szCs w:val="24"/>
        </w:rPr>
        <w:t xml:space="preserve">Ejemplo de Maquetación Visual. </w:t>
      </w:r>
    </w:p>
    <w:p w14:paraId="59B6C01F" w14:textId="35E0C740" w:rsidR="00CA0C1A" w:rsidRDefault="008569EC" w:rsidP="00D60F30">
      <w:pPr>
        <w:jc w:val="center"/>
        <w:rPr>
          <w:rFonts w:ascii="Times New Roman" w:hAnsi="Times New Roman" w:cs="Times New Roman"/>
          <w:b/>
          <w:bCs/>
          <w:i/>
          <w:iCs/>
          <w:sz w:val="48"/>
          <w:szCs w:val="48"/>
        </w:rPr>
      </w:pPr>
      <w:r>
        <w:rPr>
          <w:noProof/>
        </w:rPr>
        <w:lastRenderedPageBreak/>
        <w:drawing>
          <wp:inline distT="0" distB="0" distL="0" distR="0" wp14:anchorId="19C5187F" wp14:editId="39497BEE">
            <wp:extent cx="5612130" cy="282003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820035"/>
                    </a:xfrm>
                    <a:prstGeom prst="rect">
                      <a:avLst/>
                    </a:prstGeom>
                  </pic:spPr>
                </pic:pic>
              </a:graphicData>
            </a:graphic>
          </wp:inline>
        </w:drawing>
      </w:r>
    </w:p>
    <w:p w14:paraId="1E860DAA" w14:textId="77777777" w:rsidR="00CF0C07" w:rsidRDefault="00CF0C07" w:rsidP="00CA1FF5">
      <w:pPr>
        <w:rPr>
          <w:rFonts w:ascii="Times New Roman" w:hAnsi="Times New Roman" w:cs="Times New Roman"/>
          <w:b/>
          <w:bCs/>
          <w:i/>
          <w:iCs/>
          <w:sz w:val="48"/>
          <w:szCs w:val="48"/>
        </w:rPr>
      </w:pPr>
    </w:p>
    <w:p w14:paraId="5FCBD1B3" w14:textId="367CD61C" w:rsidR="00CA1FF5" w:rsidRDefault="00CA1FF5" w:rsidP="00CA1FF5">
      <w:pPr>
        <w:rPr>
          <w:rFonts w:ascii="Times New Roman" w:hAnsi="Times New Roman" w:cs="Times New Roman"/>
          <w:b/>
          <w:bCs/>
          <w:i/>
          <w:iCs/>
          <w:sz w:val="48"/>
          <w:szCs w:val="48"/>
        </w:rPr>
      </w:pPr>
      <w:r>
        <w:rPr>
          <w:rFonts w:ascii="Times New Roman" w:hAnsi="Times New Roman" w:cs="Times New Roman"/>
          <w:b/>
          <w:bCs/>
          <w:i/>
          <w:iCs/>
          <w:sz w:val="48"/>
          <w:szCs w:val="48"/>
        </w:rPr>
        <w:t>Generar línea Divisora.</w:t>
      </w:r>
    </w:p>
    <w:p w14:paraId="6E2EB208" w14:textId="77777777" w:rsidR="00FB0B07" w:rsidRPr="00E30DA9" w:rsidRDefault="00FB0B07" w:rsidP="00CA1FF5">
      <w:pPr>
        <w:rPr>
          <w:rFonts w:ascii="Times New Roman" w:hAnsi="Times New Roman" w:cs="Times New Roman"/>
          <w:b/>
          <w:bCs/>
          <w:i/>
          <w:iCs/>
          <w:sz w:val="48"/>
          <w:szCs w:val="48"/>
        </w:rPr>
      </w:pPr>
    </w:p>
    <w:p w14:paraId="2938B4C4" w14:textId="77777777" w:rsidR="00CA1FF5" w:rsidRDefault="00CA1FF5" w:rsidP="00CA0C1A">
      <w:pPr>
        <w:jc w:val="center"/>
        <w:rPr>
          <w:rFonts w:ascii="Times New Roman" w:hAnsi="Times New Roman" w:cs="Times New Roman"/>
          <w:b/>
          <w:bCs/>
          <w:i/>
          <w:iCs/>
          <w:sz w:val="48"/>
          <w:szCs w:val="48"/>
        </w:rPr>
      </w:pPr>
      <w:r>
        <w:rPr>
          <w:noProof/>
        </w:rPr>
        <w:drawing>
          <wp:inline distT="0" distB="0" distL="0" distR="0" wp14:anchorId="120D42F2" wp14:editId="459485DA">
            <wp:extent cx="3438072" cy="1828800"/>
            <wp:effectExtent l="76200" t="76200" r="124460" b="133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355" cy="1831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7B9CE4" w14:textId="77777777" w:rsidR="00CA1FF5" w:rsidRDefault="00CA1FF5" w:rsidP="009813C7">
      <w:pPr>
        <w:jc w:val="center"/>
        <w:rPr>
          <w:rFonts w:ascii="Times New Roman" w:hAnsi="Times New Roman" w:cs="Times New Roman"/>
          <w:i/>
          <w:iCs/>
          <w:sz w:val="32"/>
          <w:szCs w:val="32"/>
        </w:rPr>
      </w:pPr>
      <w:r w:rsidRPr="008A24E7">
        <w:rPr>
          <w:rFonts w:ascii="Times New Roman" w:hAnsi="Times New Roman" w:cs="Times New Roman"/>
          <w:i/>
          <w:iCs/>
          <w:sz w:val="32"/>
          <w:szCs w:val="32"/>
        </w:rPr>
        <w:t>HTML:</w:t>
      </w:r>
      <w:r>
        <w:rPr>
          <w:rFonts w:ascii="Times New Roman" w:hAnsi="Times New Roman" w:cs="Times New Roman"/>
          <w:i/>
          <w:iCs/>
          <w:sz w:val="32"/>
          <w:szCs w:val="32"/>
        </w:rPr>
        <w:t xml:space="preserve"> Se agrega la etiqueta &lt;hr&gt;</w:t>
      </w:r>
    </w:p>
    <w:p w14:paraId="443EC0ED" w14:textId="77777777" w:rsidR="00CA1FF5" w:rsidRPr="008A24E7" w:rsidRDefault="00CA1FF5" w:rsidP="00CA1FF5">
      <w:pPr>
        <w:jc w:val="center"/>
        <w:rPr>
          <w:rFonts w:ascii="Times New Roman" w:hAnsi="Times New Roman" w:cs="Times New Roman"/>
          <w:i/>
          <w:iCs/>
          <w:sz w:val="32"/>
          <w:szCs w:val="32"/>
        </w:rPr>
      </w:pPr>
      <w:r>
        <w:rPr>
          <w:noProof/>
        </w:rPr>
        <w:drawing>
          <wp:inline distT="0" distB="0" distL="0" distR="0" wp14:anchorId="730BCE02" wp14:editId="26EB1A77">
            <wp:extent cx="2781300" cy="6477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1300" cy="647700"/>
                    </a:xfrm>
                    <a:prstGeom prst="rect">
                      <a:avLst/>
                    </a:prstGeom>
                  </pic:spPr>
                </pic:pic>
              </a:graphicData>
            </a:graphic>
          </wp:inline>
        </w:drawing>
      </w:r>
    </w:p>
    <w:p w14:paraId="6F85DBBE" w14:textId="77777777" w:rsidR="00417C8D" w:rsidRDefault="00417C8D" w:rsidP="0018329D">
      <w:pPr>
        <w:jc w:val="center"/>
        <w:rPr>
          <w:rFonts w:ascii="Times New Roman" w:hAnsi="Times New Roman" w:cs="Times New Roman"/>
          <w:i/>
          <w:iCs/>
          <w:sz w:val="32"/>
          <w:szCs w:val="32"/>
        </w:rPr>
      </w:pPr>
    </w:p>
    <w:p w14:paraId="6701808B" w14:textId="77777777" w:rsidR="00417C8D" w:rsidRDefault="00417C8D" w:rsidP="0018329D">
      <w:pPr>
        <w:jc w:val="center"/>
        <w:rPr>
          <w:rFonts w:ascii="Times New Roman" w:hAnsi="Times New Roman" w:cs="Times New Roman"/>
          <w:i/>
          <w:iCs/>
          <w:sz w:val="32"/>
          <w:szCs w:val="32"/>
        </w:rPr>
      </w:pPr>
    </w:p>
    <w:p w14:paraId="367C25BB" w14:textId="7D4BFBA2" w:rsidR="00CA1FF5" w:rsidRPr="008A24E7" w:rsidRDefault="00CA1FF5" w:rsidP="0018329D">
      <w:pPr>
        <w:jc w:val="center"/>
        <w:rPr>
          <w:rFonts w:ascii="Times New Roman" w:hAnsi="Times New Roman" w:cs="Times New Roman"/>
          <w:i/>
          <w:iCs/>
          <w:sz w:val="32"/>
          <w:szCs w:val="32"/>
        </w:rPr>
      </w:pPr>
      <w:r w:rsidRPr="008A24E7">
        <w:rPr>
          <w:rFonts w:ascii="Times New Roman" w:hAnsi="Times New Roman" w:cs="Times New Roman"/>
          <w:i/>
          <w:iCs/>
          <w:sz w:val="32"/>
          <w:szCs w:val="32"/>
        </w:rPr>
        <w:lastRenderedPageBreak/>
        <w:t>CSS:</w:t>
      </w:r>
    </w:p>
    <w:p w14:paraId="53C04469" w14:textId="77777777" w:rsidR="00CA1FF5" w:rsidRPr="00E30DA9" w:rsidRDefault="00CA1FF5" w:rsidP="00CA1FF5">
      <w:pPr>
        <w:jc w:val="center"/>
        <w:rPr>
          <w:rFonts w:ascii="Times New Roman" w:hAnsi="Times New Roman" w:cs="Times New Roman"/>
          <w:b/>
          <w:bCs/>
          <w:i/>
          <w:iCs/>
          <w:sz w:val="48"/>
          <w:szCs w:val="48"/>
        </w:rPr>
      </w:pPr>
      <w:r>
        <w:rPr>
          <w:noProof/>
        </w:rPr>
        <w:drawing>
          <wp:inline distT="0" distB="0" distL="0" distR="0" wp14:anchorId="246304E6" wp14:editId="05BFB1D7">
            <wp:extent cx="1895475" cy="8191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475" cy="819150"/>
                    </a:xfrm>
                    <a:prstGeom prst="rect">
                      <a:avLst/>
                    </a:prstGeom>
                  </pic:spPr>
                </pic:pic>
              </a:graphicData>
            </a:graphic>
          </wp:inline>
        </w:drawing>
      </w:r>
    </w:p>
    <w:p w14:paraId="1B429AB5" w14:textId="6535CD65" w:rsidR="00CA1FF5" w:rsidRDefault="00CA1FF5" w:rsidP="00CA1FF5">
      <w:pPr>
        <w:pStyle w:val="Ttulo1"/>
      </w:pPr>
    </w:p>
    <w:p w14:paraId="5C158C02" w14:textId="41A90D48" w:rsidR="00CA1FF5" w:rsidRDefault="00CA1FF5" w:rsidP="00975DDE">
      <w:pPr>
        <w:pStyle w:val="Ttulo1"/>
        <w:jc w:val="center"/>
      </w:pPr>
    </w:p>
    <w:p w14:paraId="7D67AFD9" w14:textId="77777777" w:rsidR="0003052E" w:rsidRDefault="0003052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D71919D" w14:textId="0B8ED9BD" w:rsidR="00975DDE" w:rsidRDefault="00975DD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Tipos de imágenes</w:t>
      </w:r>
    </w:p>
    <w:p w14:paraId="18EC160B" w14:textId="4A7FDEF5" w:rsidR="00975DDE" w:rsidRDefault="00975DDE" w:rsidP="00975DDE">
      <w:pPr>
        <w:pStyle w:val="Ttulo1"/>
        <w:rPr>
          <w:noProof/>
        </w:rPr>
      </w:pPr>
      <w:r>
        <w:rPr>
          <w:noProof/>
        </w:rPr>
        <w:drawing>
          <wp:inline distT="0" distB="0" distL="0" distR="0" wp14:anchorId="44CEB099" wp14:editId="46508C50">
            <wp:extent cx="2628900" cy="1924050"/>
            <wp:effectExtent l="76200" t="76200" r="133350" b="133350"/>
            <wp:docPr id="53" name="Imagen 53"/>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29"/>
                    <a:stretch>
                      <a:fillRect/>
                    </a:stretch>
                  </pic:blipFill>
                  <pic:spPr>
                    <a:xfrm>
                      <a:off x="0" y="0"/>
                      <a:ext cx="2453029" cy="1795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859C7FB" wp14:editId="7419F488">
            <wp:extent cx="2381250" cy="1876425"/>
            <wp:effectExtent l="76200" t="76200" r="133350" b="142875"/>
            <wp:docPr id="72" name="Imagen 72"/>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30"/>
                    <a:stretch>
                      <a:fillRect/>
                    </a:stretch>
                  </pic:blipFill>
                  <pic:spPr>
                    <a:xfrm>
                      <a:off x="0" y="0"/>
                      <a:ext cx="2225773" cy="1753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66DF4" w14:textId="656DE098" w:rsidR="00975DDE" w:rsidRDefault="00975DDE" w:rsidP="00975DDE">
      <w:pPr>
        <w:pStyle w:val="Ttulo1"/>
        <w:rPr>
          <w:noProof/>
        </w:rPr>
      </w:pPr>
      <w:r>
        <w:rPr>
          <w:noProof/>
        </w:rPr>
        <w:drawing>
          <wp:inline distT="0" distB="0" distL="0" distR="0" wp14:anchorId="3759BF53" wp14:editId="2582D5D8">
            <wp:extent cx="2609850" cy="2031795"/>
            <wp:effectExtent l="76200" t="76200" r="133350" b="140335"/>
            <wp:docPr id="79" name="Imagen 79"/>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31"/>
                    <a:stretch>
                      <a:fillRect/>
                    </a:stretch>
                  </pic:blipFill>
                  <pic:spPr>
                    <a:xfrm>
                      <a:off x="0" y="0"/>
                      <a:ext cx="2449272" cy="1906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090DB683" wp14:editId="53CE01B1">
            <wp:extent cx="2419350" cy="2038350"/>
            <wp:effectExtent l="76200" t="76200" r="133350" b="133350"/>
            <wp:docPr id="84" name="Imagen 84"/>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32"/>
                    <a:stretch>
                      <a:fillRect/>
                    </a:stretch>
                  </pic:blipFill>
                  <pic:spPr>
                    <a:xfrm>
                      <a:off x="0" y="0"/>
                      <a:ext cx="2258060" cy="190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4E7D4" w14:textId="68467BB0" w:rsidR="00975DDE" w:rsidRDefault="00975DDE" w:rsidP="00975DDE">
      <w:pPr>
        <w:pStyle w:val="Ttulo1"/>
      </w:pPr>
      <w:r>
        <w:rPr>
          <w:noProof/>
        </w:rPr>
        <w:lastRenderedPageBreak/>
        <w:drawing>
          <wp:inline distT="0" distB="0" distL="0" distR="0" wp14:anchorId="6E1F6D85" wp14:editId="385DBFDE">
            <wp:extent cx="2619375" cy="2305050"/>
            <wp:effectExtent l="76200" t="76200" r="142875" b="133350"/>
            <wp:docPr id="85" name="Imagen 85"/>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33"/>
                    <a:stretch>
                      <a:fillRect/>
                    </a:stretch>
                  </pic:blipFill>
                  <pic:spPr>
                    <a:xfrm>
                      <a:off x="0" y="0"/>
                      <a:ext cx="2447186" cy="2153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6B96E6B" wp14:editId="429EFA3E">
            <wp:extent cx="2418740" cy="2315210"/>
            <wp:effectExtent l="76200" t="76200" r="133985" b="142240"/>
            <wp:docPr id="86" name="Imagen 86"/>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34"/>
                    <a:stretch>
                      <a:fillRect/>
                    </a:stretch>
                  </pic:blipFill>
                  <pic:spPr>
                    <a:xfrm>
                      <a:off x="0" y="0"/>
                      <a:ext cx="2262106" cy="2165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A714" w14:textId="77777777" w:rsidR="00975DDE" w:rsidRDefault="00975DDE" w:rsidP="00975DDE">
      <w:pPr>
        <w:pStyle w:val="Ttulo1"/>
      </w:pPr>
    </w:p>
    <w:p w14:paraId="711C75CA" w14:textId="77777777" w:rsidR="00975DDE" w:rsidRDefault="00975DDE" w:rsidP="00975DDE">
      <w:pPr>
        <w:pStyle w:val="Ttulo1"/>
      </w:pPr>
      <w:r>
        <w:t>Optimización de imágenes.</w:t>
      </w:r>
    </w:p>
    <w:p w14:paraId="6BDFCA2E" w14:textId="72DCBECC" w:rsidR="00975DDE" w:rsidRDefault="00975DDE" w:rsidP="00975DDE">
      <w:pPr>
        <w:pStyle w:val="Ttulo1"/>
      </w:pPr>
      <w:r>
        <w:rPr>
          <w:noProof/>
        </w:rPr>
        <w:drawing>
          <wp:inline distT="0" distB="0" distL="0" distR="0" wp14:anchorId="52CDD650" wp14:editId="16130613">
            <wp:extent cx="5915025" cy="3771900"/>
            <wp:effectExtent l="76200" t="76200" r="142875" b="5715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35"/>
                    <a:stretch>
                      <a:fillRect/>
                    </a:stretch>
                  </pic:blipFill>
                  <pic:spPr>
                    <a:xfrm>
                      <a:off x="0" y="0"/>
                      <a:ext cx="573405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C3409" w14:textId="511EBCE0" w:rsidR="00975DDE" w:rsidRDefault="00975DDE" w:rsidP="00975DDE">
      <w:pPr>
        <w:pStyle w:val="Ttulo1"/>
        <w:jc w:val="center"/>
      </w:pPr>
      <w:r>
        <w:rPr>
          <w:noProof/>
        </w:rPr>
        <w:lastRenderedPageBreak/>
        <w:drawing>
          <wp:inline distT="0" distB="0" distL="0" distR="0" wp14:anchorId="3DA393EE" wp14:editId="5F8374A5">
            <wp:extent cx="2381250" cy="1924050"/>
            <wp:effectExtent l="76200" t="76200" r="133350" b="95250"/>
            <wp:docPr id="87" name="Imagen 87"/>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36"/>
                    <a:stretch>
                      <a:fillRect/>
                    </a:stretch>
                  </pic:blipFill>
                  <pic:spPr>
                    <a:xfrm>
                      <a:off x="0" y="0"/>
                      <a:ext cx="2209800" cy="174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76ED545" wp14:editId="7D96EBB8">
            <wp:extent cx="2219325" cy="1943100"/>
            <wp:effectExtent l="76200" t="76200" r="142875" b="95250"/>
            <wp:docPr id="88" name="Imagen 88"/>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37"/>
                    <a:stretch>
                      <a:fillRect/>
                    </a:stretch>
                  </pic:blipFill>
                  <pic:spPr>
                    <a:xfrm>
                      <a:off x="0" y="0"/>
                      <a:ext cx="2044700" cy="176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44F159" w14:textId="77777777" w:rsidR="00975DDE" w:rsidRDefault="00F106D0" w:rsidP="00975DDE">
      <w:pPr>
        <w:jc w:val="center"/>
        <w:rPr>
          <w:rFonts w:ascii="Times New Roman" w:hAnsi="Times New Roman" w:cs="Times New Roman"/>
          <w:sz w:val="48"/>
          <w:szCs w:val="48"/>
        </w:rPr>
      </w:pPr>
      <w:hyperlink r:id="rId38" w:history="1">
        <w:r w:rsidR="00975DDE">
          <w:rPr>
            <w:rStyle w:val="Hipervnculo"/>
            <w:highlight w:val="yellow"/>
          </w:rPr>
          <w:t>https://tinypng.com/</w:t>
        </w:r>
      </w:hyperlink>
    </w:p>
    <w:p w14:paraId="06EBA007" w14:textId="77777777" w:rsidR="00975DDE" w:rsidRDefault="00F106D0" w:rsidP="00975DDE">
      <w:pPr>
        <w:jc w:val="center"/>
        <w:rPr>
          <w:rFonts w:ascii="Times New Roman" w:hAnsi="Times New Roman" w:cs="Times New Roman"/>
          <w:i/>
          <w:iCs/>
          <w:sz w:val="48"/>
          <w:szCs w:val="48"/>
          <w:u w:val="single"/>
        </w:rPr>
      </w:pPr>
      <w:hyperlink r:id="rId39" w:history="1">
        <w:r w:rsidR="00975DDE">
          <w:rPr>
            <w:rStyle w:val="Hipervnculo"/>
            <w:i/>
            <w:iCs/>
            <w:highlight w:val="yellow"/>
          </w:rPr>
          <w:t>https://www.verexif.com/</w:t>
        </w:r>
      </w:hyperlink>
    </w:p>
    <w:p w14:paraId="3E6ABFF2" w14:textId="77777777" w:rsidR="00975DDE" w:rsidRDefault="00975DDE" w:rsidP="00975DDE">
      <w:pPr>
        <w:pStyle w:val="Ttulo1"/>
      </w:pPr>
    </w:p>
    <w:p w14:paraId="20528AE8" w14:textId="77777777" w:rsidR="00975DDE" w:rsidRDefault="00975DDE" w:rsidP="00975DDE">
      <w:pPr>
        <w:pStyle w:val="Ttulo1"/>
      </w:pPr>
      <w:r>
        <w:t>Etiqueta img</w:t>
      </w:r>
    </w:p>
    <w:p w14:paraId="19A7BC4D"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La etiqueta imagen nos ayuda a poder renderizar las imágenes, tiene 2 atributos, el primero es </w:t>
      </w:r>
      <w:r>
        <w:rPr>
          <w:rFonts w:ascii="Times New Roman" w:hAnsi="Times New Roman" w:cs="Times New Roman"/>
          <w:b/>
          <w:bCs/>
          <w:sz w:val="24"/>
          <w:szCs w:val="24"/>
        </w:rPr>
        <w:t>src=’’ (</w:t>
      </w:r>
      <w:r>
        <w:rPr>
          <w:rFonts w:ascii="Times New Roman" w:hAnsi="Times New Roman" w:cs="Times New Roman"/>
          <w:sz w:val="24"/>
          <w:szCs w:val="24"/>
        </w:rPr>
        <w:t>source</w:t>
      </w:r>
      <w:r>
        <w:rPr>
          <w:rFonts w:ascii="Times New Roman" w:hAnsi="Times New Roman" w:cs="Times New Roman"/>
          <w:b/>
          <w:bCs/>
          <w:sz w:val="24"/>
          <w:szCs w:val="24"/>
        </w:rPr>
        <w:t>)</w:t>
      </w:r>
      <w:r>
        <w:rPr>
          <w:rFonts w:ascii="Times New Roman" w:hAnsi="Times New Roman" w:cs="Times New Roman"/>
          <w:sz w:val="24"/>
          <w:szCs w:val="24"/>
        </w:rPr>
        <w:t xml:space="preserve"> para decirle en donde se encuentra la imagen que queremos enseñar.</w:t>
      </w:r>
    </w:p>
    <w:p w14:paraId="52EF9D87" w14:textId="747B3D0E"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El segundo atributo es </w:t>
      </w:r>
      <w:r>
        <w:rPr>
          <w:rFonts w:ascii="Times New Roman" w:hAnsi="Times New Roman" w:cs="Times New Roman"/>
          <w:b/>
          <w:bCs/>
          <w:sz w:val="24"/>
          <w:szCs w:val="24"/>
        </w:rPr>
        <w:t>alt=’’</w:t>
      </w:r>
      <w:r>
        <w:rPr>
          <w:rFonts w:ascii="Times New Roman" w:hAnsi="Times New Roman" w:cs="Times New Roman"/>
          <w:sz w:val="24"/>
          <w:szCs w:val="24"/>
        </w:rPr>
        <w:t xml:space="preserve"> que es una descripción que le vamos a dar a la imagen y esto nos sirve para dos cosas: primero, cuando la imagen no se logre renderizar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poder decir ahí cual es la descripción de esa imagen en caso de que no se vea, el segundo es alt </w:t>
      </w:r>
      <w:r w:rsidR="005103A8">
        <w:rPr>
          <w:rFonts w:ascii="Times New Roman" w:hAnsi="Times New Roman" w:cs="Times New Roman"/>
          <w:sz w:val="24"/>
          <w:szCs w:val="24"/>
        </w:rPr>
        <w:t xml:space="preserve">que </w:t>
      </w:r>
      <w:r>
        <w:rPr>
          <w:rFonts w:ascii="Times New Roman" w:hAnsi="Times New Roman" w:cs="Times New Roman"/>
          <w:sz w:val="24"/>
          <w:szCs w:val="24"/>
        </w:rPr>
        <w:t>nos ayuda para temas de accesibilidad.</w:t>
      </w:r>
    </w:p>
    <w:p w14:paraId="4D7B2FCA" w14:textId="75FFC12D" w:rsidR="00975DDE" w:rsidRDefault="00975DDE" w:rsidP="00975DDE">
      <w:pPr>
        <w:rPr>
          <w:rFonts w:ascii="Times New Roman" w:hAnsi="Times New Roman" w:cs="Times New Roman"/>
          <w:sz w:val="24"/>
          <w:szCs w:val="24"/>
        </w:rPr>
      </w:pPr>
      <w:r>
        <w:rPr>
          <w:rFonts w:ascii="Times New Roman" w:hAnsi="Times New Roman" w:cs="Times New Roman"/>
          <w:noProof/>
        </w:rPr>
        <w:drawing>
          <wp:inline distT="0" distB="0" distL="0" distR="0" wp14:anchorId="01F8A0AC" wp14:editId="5870AF3E">
            <wp:extent cx="5612130" cy="6197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19760"/>
                    </a:xfrm>
                    <a:prstGeom prst="rect">
                      <a:avLst/>
                    </a:prstGeom>
                    <a:noFill/>
                    <a:ln>
                      <a:noFill/>
                    </a:ln>
                  </pic:spPr>
                </pic:pic>
              </a:graphicData>
            </a:graphic>
          </wp:inline>
        </w:drawing>
      </w:r>
    </w:p>
    <w:p w14:paraId="09E539DE"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La etiqueta de imagen no es la única que tenemos, hay otra que se llama figure, esto nos ayuda para poder generar un contenedor para la imagen.</w:t>
      </w:r>
    </w:p>
    <w:p w14:paraId="39E9B930" w14:textId="533B81B7" w:rsidR="00975DDE" w:rsidRDefault="00975DDE" w:rsidP="00975DDE">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3A38897A" wp14:editId="3FC3BD21">
            <wp:extent cx="5612130" cy="152717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1527175"/>
                    </a:xfrm>
                    <a:prstGeom prst="rect">
                      <a:avLst/>
                    </a:prstGeom>
                    <a:noFill/>
                    <a:ln>
                      <a:noFill/>
                    </a:ln>
                  </pic:spPr>
                </pic:pic>
              </a:graphicData>
            </a:graphic>
          </wp:inline>
        </w:drawing>
      </w:r>
    </w:p>
    <w:p w14:paraId="56724179" w14:textId="77777777" w:rsidR="00975DDE" w:rsidRDefault="00975DDE" w:rsidP="00975DDE">
      <w:pPr>
        <w:rPr>
          <w:rFonts w:ascii="Times New Roman" w:hAnsi="Times New Roman" w:cs="Times New Roman"/>
          <w:sz w:val="24"/>
          <w:szCs w:val="24"/>
        </w:rPr>
      </w:pPr>
    </w:p>
    <w:p w14:paraId="7846B364" w14:textId="77777777" w:rsidR="00975DDE" w:rsidRDefault="00975DDE" w:rsidP="00975DDE">
      <w:pPr>
        <w:rPr>
          <w:rFonts w:ascii="Times New Roman" w:hAnsi="Times New Roman" w:cs="Times New Roman"/>
          <w:sz w:val="24"/>
          <w:szCs w:val="24"/>
        </w:rPr>
      </w:pPr>
    </w:p>
    <w:p w14:paraId="4B5D0DDF" w14:textId="72012A73" w:rsidR="00975DDE" w:rsidRDefault="00975DDE" w:rsidP="00975DDE">
      <w:pPr>
        <w:jc w:val="center"/>
        <w:rPr>
          <w:rFonts w:ascii="Times New Roman" w:hAnsi="Times New Roman" w:cs="Times New Roman"/>
          <w:b/>
          <w:bCs/>
          <w:sz w:val="24"/>
          <w:szCs w:val="24"/>
        </w:rPr>
      </w:pPr>
      <w:r>
        <w:rPr>
          <w:rFonts w:ascii="Times New Roman" w:hAnsi="Times New Roman" w:cs="Times New Roman"/>
          <w:b/>
          <w:bCs/>
          <w:sz w:val="24"/>
          <w:szCs w:val="24"/>
        </w:rPr>
        <w:t>Paginas para descargar imágenes gratis</w:t>
      </w:r>
      <w:r w:rsidR="0022101E">
        <w:rPr>
          <w:rFonts w:ascii="Times New Roman" w:hAnsi="Times New Roman" w:cs="Times New Roman"/>
          <w:b/>
          <w:bCs/>
          <w:sz w:val="24"/>
          <w:szCs w:val="24"/>
        </w:rPr>
        <w:t xml:space="preserve"> para proyectos</w:t>
      </w:r>
      <w:r>
        <w:rPr>
          <w:rFonts w:ascii="Times New Roman" w:hAnsi="Times New Roman" w:cs="Times New Roman"/>
          <w:b/>
          <w:bCs/>
          <w:sz w:val="24"/>
          <w:szCs w:val="24"/>
        </w:rPr>
        <w:t>:</w:t>
      </w:r>
    </w:p>
    <w:p w14:paraId="4BE9F84E" w14:textId="77777777" w:rsidR="00975DDE" w:rsidRPr="0022101E" w:rsidRDefault="00F106D0" w:rsidP="00975DDE">
      <w:pPr>
        <w:jc w:val="center"/>
        <w:rPr>
          <w:rFonts w:ascii="Times New Roman" w:hAnsi="Times New Roman" w:cs="Times New Roman"/>
          <w:i/>
          <w:iCs/>
          <w:sz w:val="56"/>
          <w:szCs w:val="56"/>
        </w:rPr>
      </w:pPr>
      <w:hyperlink r:id="rId42" w:history="1">
        <w:r w:rsidR="00975DDE" w:rsidRPr="0022101E">
          <w:rPr>
            <w:rStyle w:val="Hipervnculo"/>
            <w:rFonts w:ascii="Times New Roman" w:hAnsi="Times New Roman" w:cs="Times New Roman"/>
            <w:i/>
            <w:iCs/>
            <w:sz w:val="28"/>
            <w:szCs w:val="28"/>
            <w:highlight w:val="yellow"/>
          </w:rPr>
          <w:t>https://www.pexels.com/es-es/</w:t>
        </w:r>
      </w:hyperlink>
    </w:p>
    <w:p w14:paraId="69E7AF6F" w14:textId="111B4C6B" w:rsidR="00975DDE" w:rsidRPr="0022101E" w:rsidRDefault="00F106D0" w:rsidP="00975DDE">
      <w:pPr>
        <w:jc w:val="center"/>
        <w:rPr>
          <w:rFonts w:ascii="Times New Roman" w:hAnsi="Times New Roman" w:cs="Times New Roman"/>
          <w:sz w:val="28"/>
          <w:szCs w:val="28"/>
        </w:rPr>
      </w:pPr>
      <w:hyperlink r:id="rId43" w:history="1">
        <w:r w:rsidR="00975DDE" w:rsidRPr="0022101E">
          <w:rPr>
            <w:rStyle w:val="Hipervnculo"/>
            <w:rFonts w:ascii="Times New Roman" w:hAnsi="Times New Roman" w:cs="Times New Roman"/>
            <w:i/>
            <w:iCs/>
            <w:sz w:val="28"/>
            <w:szCs w:val="28"/>
            <w:highlight w:val="yellow"/>
          </w:rPr>
          <w:t>http://styleguides.io/</w:t>
        </w:r>
      </w:hyperlink>
    </w:p>
    <w:p w14:paraId="0108CB00" w14:textId="348BD692" w:rsidR="0022101E" w:rsidRDefault="00F106D0" w:rsidP="0022101E">
      <w:pPr>
        <w:jc w:val="center"/>
        <w:rPr>
          <w:rStyle w:val="Hipervnculo"/>
          <w:rFonts w:ascii="Times New Roman" w:hAnsi="Times New Roman" w:cs="Times New Roman"/>
          <w:sz w:val="28"/>
          <w:szCs w:val="28"/>
          <w:highlight w:val="yellow"/>
        </w:rPr>
      </w:pPr>
      <w:hyperlink r:id="rId44" w:history="1">
        <w:r w:rsidR="0022101E" w:rsidRPr="0022101E">
          <w:rPr>
            <w:rStyle w:val="Hipervnculo"/>
            <w:rFonts w:ascii="Times New Roman" w:hAnsi="Times New Roman" w:cs="Times New Roman"/>
            <w:sz w:val="28"/>
            <w:szCs w:val="28"/>
            <w:highlight w:val="yellow"/>
          </w:rPr>
          <w:t>https://www.freepik.es/</w:t>
        </w:r>
      </w:hyperlink>
      <w:r w:rsidR="0022101E" w:rsidRPr="0022101E">
        <w:rPr>
          <w:rStyle w:val="Hipervnculo"/>
          <w:rFonts w:ascii="Times New Roman" w:hAnsi="Times New Roman" w:cs="Times New Roman"/>
          <w:sz w:val="28"/>
          <w:szCs w:val="28"/>
          <w:highlight w:val="yellow"/>
        </w:rPr>
        <w:t xml:space="preserve"> </w:t>
      </w:r>
    </w:p>
    <w:p w14:paraId="73B369D1" w14:textId="1BA52929" w:rsidR="0022101E" w:rsidRPr="00B9094E" w:rsidRDefault="00F106D0" w:rsidP="0022101E">
      <w:pPr>
        <w:jc w:val="center"/>
        <w:rPr>
          <w:rStyle w:val="Hipervnculo"/>
          <w:rFonts w:ascii="Times New Roman" w:hAnsi="Times New Roman" w:cs="Times New Roman"/>
          <w:sz w:val="28"/>
          <w:szCs w:val="28"/>
          <w:highlight w:val="yellow"/>
        </w:rPr>
      </w:pPr>
      <w:hyperlink r:id="rId45" w:history="1">
        <w:r w:rsidR="00B9094E" w:rsidRPr="00B9094E">
          <w:rPr>
            <w:rStyle w:val="Hipervnculo"/>
            <w:rFonts w:ascii="Times New Roman" w:hAnsi="Times New Roman" w:cs="Times New Roman"/>
            <w:sz w:val="28"/>
            <w:szCs w:val="28"/>
            <w:highlight w:val="yellow"/>
          </w:rPr>
          <w:t>https://icons8.com/illustrations</w:t>
        </w:r>
      </w:hyperlink>
    </w:p>
    <w:p w14:paraId="1E11ED17" w14:textId="5998CBC3" w:rsidR="00B9094E" w:rsidRPr="00A20D24" w:rsidRDefault="00F106D0" w:rsidP="0022101E">
      <w:pPr>
        <w:jc w:val="center"/>
        <w:rPr>
          <w:rStyle w:val="Hipervnculo"/>
          <w:rFonts w:ascii="Times New Roman" w:hAnsi="Times New Roman" w:cs="Times New Roman"/>
          <w:sz w:val="28"/>
          <w:szCs w:val="28"/>
          <w:highlight w:val="yellow"/>
        </w:rPr>
      </w:pPr>
      <w:hyperlink r:id="rId46" w:history="1">
        <w:r w:rsidR="00B9094E" w:rsidRPr="00A20D24">
          <w:rPr>
            <w:rStyle w:val="Hipervnculo"/>
            <w:rFonts w:ascii="Times New Roman" w:hAnsi="Times New Roman" w:cs="Times New Roman"/>
            <w:sz w:val="28"/>
            <w:szCs w:val="28"/>
            <w:highlight w:val="yellow"/>
          </w:rPr>
          <w:t>https://unsplash.com/</w:t>
        </w:r>
      </w:hyperlink>
    </w:p>
    <w:p w14:paraId="3A8E34D9" w14:textId="546FA474" w:rsidR="005F1E06" w:rsidRPr="00A20D24" w:rsidRDefault="005F1E06" w:rsidP="005F1E06">
      <w:pPr>
        <w:pStyle w:val="Ttulo1"/>
      </w:pPr>
    </w:p>
    <w:p w14:paraId="5A04D154" w14:textId="77777777" w:rsidR="00A87E16" w:rsidRPr="00A20D24" w:rsidRDefault="00A87E16" w:rsidP="005F1E06">
      <w:pPr>
        <w:pStyle w:val="Ttulo1"/>
      </w:pPr>
    </w:p>
    <w:p w14:paraId="63D185CC" w14:textId="3591EF18" w:rsidR="005F1E06" w:rsidRPr="00B170E8" w:rsidRDefault="005F1E06" w:rsidP="005F1E06">
      <w:pPr>
        <w:pStyle w:val="Ttulo1"/>
      </w:pPr>
      <w:r w:rsidRPr="00B170E8">
        <w:t>Imágenes responsive</w:t>
      </w:r>
    </w:p>
    <w:p w14:paraId="7806C470" w14:textId="3DCFDB1B" w:rsidR="005F1E06" w:rsidRDefault="005F1E06" w:rsidP="005F1E06">
      <w:pPr>
        <w:pStyle w:val="Ttulo1"/>
        <w:rPr>
          <w:b w:val="0"/>
          <w:bCs w:val="0"/>
          <w:sz w:val="24"/>
          <w:szCs w:val="24"/>
        </w:rPr>
      </w:pPr>
      <w:r>
        <w:rPr>
          <w:b w:val="0"/>
          <w:bCs w:val="0"/>
          <w:sz w:val="24"/>
          <w:szCs w:val="24"/>
        </w:rPr>
        <w:t>Rec</w:t>
      </w:r>
      <w:r w:rsidR="00CD3EE0">
        <w:rPr>
          <w:b w:val="0"/>
          <w:bCs w:val="0"/>
          <w:sz w:val="24"/>
          <w:szCs w:val="24"/>
        </w:rPr>
        <w:t>o</w:t>
      </w:r>
      <w:r>
        <w:rPr>
          <w:b w:val="0"/>
          <w:bCs w:val="0"/>
          <w:sz w:val="24"/>
          <w:szCs w:val="24"/>
        </w:rPr>
        <w:t>rd</w:t>
      </w:r>
      <w:r w:rsidR="00FB2385">
        <w:rPr>
          <w:b w:val="0"/>
          <w:bCs w:val="0"/>
          <w:sz w:val="24"/>
          <w:szCs w:val="24"/>
        </w:rPr>
        <w:t>ar</w:t>
      </w:r>
      <w:r>
        <w:rPr>
          <w:b w:val="0"/>
          <w:bCs w:val="0"/>
          <w:sz w:val="24"/>
          <w:szCs w:val="24"/>
        </w:rPr>
        <w:t xml:space="preserve"> usar la etiqueta </w:t>
      </w:r>
      <w:r>
        <w:rPr>
          <w:sz w:val="24"/>
          <w:szCs w:val="24"/>
        </w:rPr>
        <w:t>&lt;picture&gt;&lt;/picture&gt;</w:t>
      </w:r>
    </w:p>
    <w:p w14:paraId="36AAFB04" w14:textId="77777777" w:rsidR="005F1E06" w:rsidRDefault="005F1E06" w:rsidP="005F1E06">
      <w:pPr>
        <w:pStyle w:val="Ttulo1"/>
        <w:rPr>
          <w:b w:val="0"/>
          <w:bCs w:val="0"/>
          <w:sz w:val="24"/>
          <w:szCs w:val="24"/>
        </w:rPr>
      </w:pPr>
      <w:r>
        <w:rPr>
          <w:b w:val="0"/>
          <w:bCs w:val="0"/>
          <w:sz w:val="24"/>
          <w:szCs w:val="24"/>
        </w:rPr>
        <w:t xml:space="preserve">Y también utilizar la etiqueta </w:t>
      </w:r>
      <w:r>
        <w:rPr>
          <w:sz w:val="24"/>
          <w:szCs w:val="24"/>
        </w:rPr>
        <w:t>&lt;source/&gt;</w:t>
      </w:r>
      <w:r>
        <w:rPr>
          <w:b w:val="0"/>
          <w:bCs w:val="0"/>
          <w:sz w:val="24"/>
          <w:szCs w:val="24"/>
        </w:rPr>
        <w:t xml:space="preserve"> dentro de esta, a la vez que se ordenan de mayor tamaño a menor con el argumento media, al final dejar la imagen con la etiqueta </w:t>
      </w:r>
      <w:r>
        <w:rPr>
          <w:sz w:val="24"/>
          <w:szCs w:val="24"/>
        </w:rPr>
        <w:t>&lt;img&gt;</w:t>
      </w:r>
      <w:r>
        <w:rPr>
          <w:b w:val="0"/>
          <w:bCs w:val="0"/>
          <w:sz w:val="24"/>
          <w:szCs w:val="24"/>
        </w:rPr>
        <w:t xml:space="preserve"> que esta imagen debe ser la pensada para dispositivos móviles.</w:t>
      </w:r>
    </w:p>
    <w:p w14:paraId="586CABE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5C0AD85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271B4AC4"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999999"/>
          <w:sz w:val="21"/>
          <w:szCs w:val="21"/>
          <w:lang w:eastAsia="es-CO"/>
        </w:rPr>
        <w:t>&lt;!-- </w:t>
      </w:r>
    </w:p>
    <w:p w14:paraId="5D101905"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Para trabajar con imagenes responsivas se recomienda usar la etiqueta picture.</w:t>
      </w:r>
    </w:p>
    <w:p w14:paraId="4D9CAA29"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y dentro de esta indicar los diferentes tamaños dentro de las etiquetas source y el atributo media.</w:t>
      </w:r>
    </w:p>
    <w:p w14:paraId="0E38BC7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Ademas de que el orden es de mayor a menor tamaño y al final la imagen con la etiqueta img que esta pensada para mobile.</w:t>
      </w:r>
    </w:p>
    <w:p w14:paraId="31A2E55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999999"/>
          <w:sz w:val="21"/>
          <w:szCs w:val="21"/>
          <w:lang w:eastAsia="es-CO"/>
        </w:rPr>
        <w:t>         </w:t>
      </w:r>
      <w:r>
        <w:rPr>
          <w:rFonts w:ascii="Consolas" w:eastAsia="Times New Roman" w:hAnsi="Consolas" w:cs="Times New Roman"/>
          <w:color w:val="999999"/>
          <w:sz w:val="21"/>
          <w:szCs w:val="21"/>
          <w:lang w:val="en-US" w:eastAsia="es-CO"/>
        </w:rPr>
        <w:t>--&gt;</w:t>
      </w:r>
    </w:p>
    <w:p w14:paraId="514518B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picture</w:t>
      </w:r>
      <w:r>
        <w:rPr>
          <w:rFonts w:ascii="Consolas" w:eastAsia="Times New Roman" w:hAnsi="Consolas" w:cs="Times New Roman"/>
          <w:color w:val="FFFFFF"/>
          <w:sz w:val="21"/>
          <w:szCs w:val="21"/>
          <w:lang w:val="en-US" w:eastAsia="es-CO"/>
        </w:rPr>
        <w:t>&gt;</w:t>
      </w:r>
    </w:p>
    <w:p w14:paraId="62D203B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1000px)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./images/large.jpg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2DE5582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800px)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./images/medium.jpg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52738D6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img</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./images/small.jpg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alt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3603D1C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picture</w:t>
      </w:r>
      <w:r>
        <w:rPr>
          <w:rFonts w:ascii="Consolas" w:eastAsia="Times New Roman" w:hAnsi="Consolas" w:cs="Times New Roman"/>
          <w:color w:val="FFFFFF"/>
          <w:sz w:val="21"/>
          <w:szCs w:val="21"/>
          <w:lang w:eastAsia="es-CO"/>
        </w:rPr>
        <w:t>&gt;</w:t>
      </w:r>
    </w:p>
    <w:p w14:paraId="4B94803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1B07702F"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07678961" w14:textId="77777777" w:rsidR="005F1E06" w:rsidRDefault="005F1E06" w:rsidP="005F1E06">
      <w:pPr>
        <w:pStyle w:val="NormalWeb"/>
        <w:rPr>
          <w:b/>
          <w:bCs/>
        </w:rPr>
      </w:pPr>
      <w:r>
        <w:lastRenderedPageBreak/>
        <w:t xml:space="preserve">Es completamente válido usar </w:t>
      </w:r>
      <w:r>
        <w:rPr>
          <w:b/>
          <w:bCs/>
        </w:rPr>
        <w:t>&lt;picture&gt;</w:t>
      </w:r>
      <w:r>
        <w:t xml:space="preserve"> dentro de </w:t>
      </w:r>
      <w:r>
        <w:rPr>
          <w:b/>
          <w:bCs/>
        </w:rPr>
        <w:t>&lt;figure&gt;</w:t>
      </w:r>
      <w:r>
        <w:t xml:space="preserve"> y así poder usar el </w:t>
      </w:r>
      <w:r>
        <w:rPr>
          <w:b/>
          <w:bCs/>
        </w:rPr>
        <w:t>&lt;figcaption&gt;</w:t>
      </w:r>
    </w:p>
    <w:p w14:paraId="2A0DFA99" w14:textId="77777777" w:rsidR="005F1E06" w:rsidRDefault="005F1E06" w:rsidP="005F1E06">
      <w:pPr>
        <w:pStyle w:val="NormalWeb"/>
        <w:rPr>
          <w:sz w:val="48"/>
          <w:szCs w:val="48"/>
        </w:rPr>
      </w:pPr>
      <w:r>
        <w:rPr>
          <w:noProof/>
        </w:rPr>
        <w:drawing>
          <wp:inline distT="0" distB="0" distL="0" distR="0" wp14:anchorId="7553876F" wp14:editId="207FB4F2">
            <wp:extent cx="5610225" cy="15430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225" cy="1543050"/>
                    </a:xfrm>
                    <a:prstGeom prst="rect">
                      <a:avLst/>
                    </a:prstGeom>
                    <a:noFill/>
                    <a:ln>
                      <a:noFill/>
                    </a:ln>
                  </pic:spPr>
                </pic:pic>
              </a:graphicData>
            </a:graphic>
          </wp:inline>
        </w:drawing>
      </w:r>
    </w:p>
    <w:p w14:paraId="0BBBD4E0" w14:textId="5E4D790F" w:rsidR="00AF6804" w:rsidRDefault="00AF6804" w:rsidP="0022101E">
      <w:pPr>
        <w:jc w:val="center"/>
        <w:rPr>
          <w:rFonts w:ascii="Times New Roman" w:hAnsi="Times New Roman" w:cs="Times New Roman"/>
          <w:sz w:val="48"/>
          <w:szCs w:val="48"/>
          <w:highlight w:val="yellow"/>
        </w:rPr>
      </w:pPr>
    </w:p>
    <w:p w14:paraId="69FD033D" w14:textId="2A723D9D" w:rsidR="00AF6804" w:rsidRDefault="00AF6804" w:rsidP="0022101E">
      <w:pPr>
        <w:jc w:val="center"/>
        <w:rPr>
          <w:rFonts w:ascii="Times New Roman" w:hAnsi="Times New Roman" w:cs="Times New Roman"/>
          <w:sz w:val="48"/>
          <w:szCs w:val="48"/>
          <w:highlight w:val="yellow"/>
        </w:rPr>
      </w:pPr>
    </w:p>
    <w:p w14:paraId="06FC3A9E" w14:textId="77777777" w:rsidR="00AF6804" w:rsidRPr="00D50FE0" w:rsidRDefault="00AF6804" w:rsidP="00AF6804">
      <w:pPr>
        <w:jc w:val="center"/>
        <w:rPr>
          <w:rFonts w:ascii="Times New Roman" w:hAnsi="Times New Roman" w:cs="Times New Roman"/>
          <w:b/>
          <w:bCs/>
          <w:i/>
          <w:iCs/>
          <w:sz w:val="48"/>
          <w:szCs w:val="48"/>
          <w:lang w:val="en-US"/>
        </w:rPr>
      </w:pPr>
      <w:r w:rsidRPr="000029EA">
        <w:rPr>
          <w:rFonts w:ascii="Times New Roman" w:hAnsi="Times New Roman" w:cs="Times New Roman"/>
          <w:b/>
          <w:bCs/>
          <w:sz w:val="24"/>
          <w:szCs w:val="24"/>
        </w:rPr>
        <w:t xml:space="preserve">Para acomodar imágenes de Background. </w:t>
      </w:r>
      <w:r w:rsidRPr="00D50FE0">
        <w:rPr>
          <w:rFonts w:ascii="Times New Roman" w:hAnsi="Times New Roman" w:cs="Times New Roman"/>
          <w:b/>
          <w:bCs/>
          <w:sz w:val="24"/>
          <w:szCs w:val="24"/>
          <w:u w:val="single"/>
          <w:lang w:val="en-US"/>
        </w:rPr>
        <w:t>Shorthand background</w:t>
      </w:r>
      <w:r>
        <w:rPr>
          <w:rFonts w:ascii="Times New Roman" w:hAnsi="Times New Roman" w:cs="Times New Roman"/>
          <w:b/>
          <w:bCs/>
          <w:sz w:val="24"/>
          <w:szCs w:val="24"/>
          <w:lang w:val="en-US"/>
        </w:rPr>
        <w:t>.</w:t>
      </w:r>
    </w:p>
    <w:p w14:paraId="15617294"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0B96C2C2" wp14:editId="31BA3FA7">
            <wp:extent cx="5612130" cy="3167380"/>
            <wp:effectExtent l="76200" t="76200" r="140970" b="128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54D90" w14:textId="77777777" w:rsidR="00AF6804" w:rsidRDefault="00AF6804" w:rsidP="00AF6804">
      <w:pPr>
        <w:jc w:val="center"/>
        <w:rPr>
          <w:rFonts w:ascii="Times New Roman" w:hAnsi="Times New Roman" w:cs="Times New Roman"/>
          <w:b/>
          <w:bCs/>
          <w:i/>
          <w:iCs/>
          <w:sz w:val="48"/>
          <w:szCs w:val="48"/>
        </w:rPr>
      </w:pPr>
    </w:p>
    <w:p w14:paraId="6D2D772F" w14:textId="77777777" w:rsidR="00AF6804" w:rsidRDefault="00AF6804" w:rsidP="00AF6804">
      <w:pPr>
        <w:jc w:val="center"/>
        <w:rPr>
          <w:rFonts w:ascii="Times New Roman" w:hAnsi="Times New Roman" w:cs="Times New Roman"/>
          <w:b/>
          <w:bCs/>
          <w:sz w:val="24"/>
          <w:szCs w:val="24"/>
        </w:rPr>
      </w:pPr>
      <w:r w:rsidRPr="006C7916">
        <w:rPr>
          <w:rFonts w:ascii="Times New Roman" w:hAnsi="Times New Roman" w:cs="Times New Roman"/>
          <w:b/>
          <w:bCs/>
          <w:sz w:val="24"/>
          <w:szCs w:val="24"/>
          <w:u w:val="single"/>
        </w:rPr>
        <w:t>Shorthand de Font</w:t>
      </w:r>
      <w:r>
        <w:rPr>
          <w:rFonts w:ascii="Times New Roman" w:hAnsi="Times New Roman" w:cs="Times New Roman"/>
          <w:b/>
          <w:bCs/>
          <w:sz w:val="24"/>
          <w:szCs w:val="24"/>
        </w:rPr>
        <w:t xml:space="preserve">. </w:t>
      </w:r>
    </w:p>
    <w:p w14:paraId="0442392B" w14:textId="77777777" w:rsidR="00AF6804" w:rsidRDefault="00AF6804" w:rsidP="00AF6804">
      <w:pPr>
        <w:jc w:val="center"/>
        <w:rPr>
          <w:rFonts w:ascii="Times New Roman" w:hAnsi="Times New Roman" w:cs="Times New Roman"/>
          <w:b/>
          <w:bCs/>
          <w:sz w:val="24"/>
          <w:szCs w:val="24"/>
        </w:rPr>
      </w:pPr>
      <w:r>
        <w:rPr>
          <w:noProof/>
        </w:rPr>
        <w:lastRenderedPageBreak/>
        <w:drawing>
          <wp:inline distT="0" distB="0" distL="0" distR="0" wp14:anchorId="5128C5D4" wp14:editId="243A3FE4">
            <wp:extent cx="3743325" cy="176212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3325" cy="1762125"/>
                    </a:xfrm>
                    <a:prstGeom prst="rect">
                      <a:avLst/>
                    </a:prstGeom>
                  </pic:spPr>
                </pic:pic>
              </a:graphicData>
            </a:graphic>
          </wp:inline>
        </w:drawing>
      </w:r>
    </w:p>
    <w:p w14:paraId="7B97DA18"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69B1DA8D" wp14:editId="671A536C">
            <wp:extent cx="5612130" cy="866775"/>
            <wp:effectExtent l="0" t="0" r="762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866775"/>
                    </a:xfrm>
                    <a:prstGeom prst="rect">
                      <a:avLst/>
                    </a:prstGeom>
                  </pic:spPr>
                </pic:pic>
              </a:graphicData>
            </a:graphic>
          </wp:inline>
        </w:drawing>
      </w:r>
    </w:p>
    <w:p w14:paraId="78423320" w14:textId="77FF4E44" w:rsidR="00975DDE" w:rsidRDefault="00975DDE" w:rsidP="00AF6804">
      <w:pPr>
        <w:rPr>
          <w:rFonts w:ascii="Times New Roman" w:hAnsi="Times New Roman" w:cs="Times New Roman"/>
          <w:sz w:val="48"/>
          <w:szCs w:val="48"/>
        </w:rPr>
      </w:pPr>
    </w:p>
    <w:p w14:paraId="186A8675" w14:textId="77777777" w:rsidR="00AF6804" w:rsidRDefault="00AF6804" w:rsidP="00AF6804">
      <w:pPr>
        <w:rPr>
          <w:rFonts w:ascii="Times New Roman" w:hAnsi="Times New Roman" w:cs="Times New Roman"/>
          <w:i/>
          <w:iCs/>
          <w:sz w:val="48"/>
          <w:szCs w:val="48"/>
        </w:rPr>
      </w:pPr>
    </w:p>
    <w:p w14:paraId="74E50B28" w14:textId="77777777" w:rsidR="00CF0C07" w:rsidRDefault="00CF0C07" w:rsidP="00CF0C07">
      <w:pPr>
        <w:pStyle w:val="Ttulo1"/>
      </w:pPr>
      <w:r>
        <w:t>Fuentes de iconos</w:t>
      </w:r>
    </w:p>
    <w:p w14:paraId="11EA0408" w14:textId="77777777" w:rsidR="00CF0C07" w:rsidRDefault="00CF0C07" w:rsidP="00CF0C07">
      <w:pPr>
        <w:pStyle w:val="NormalWeb"/>
      </w:pPr>
      <w:r>
        <w:t>Todo menú necesita de la presencia de iconos, por este motivo, en esta clase aprenderás sobre las fuentes de iconos y las aplicarás en la realización del menú de tu proyecto.</w:t>
      </w:r>
    </w:p>
    <w:p w14:paraId="4656493B" w14:textId="77443AC4" w:rsidR="00B9094E" w:rsidRDefault="00CF0C07" w:rsidP="00CF0C07">
      <w:pPr>
        <w:pStyle w:val="NormalWeb"/>
      </w:pPr>
      <w:r>
        <w:t xml:space="preserve">En este abordaje a las fuentes de iconos, conocerás la plataforma </w:t>
      </w:r>
      <w:hyperlink r:id="rId51" w:tgtFrame="_blank" w:history="1">
        <w:r>
          <w:rPr>
            <w:rStyle w:val="Hipervnculo"/>
          </w:rPr>
          <w:t>icomoon.io</w:t>
        </w:r>
      </w:hyperlink>
      <w:r>
        <w:t>, en ella podrás importar o añadir familias de iconos, desde tu computador o desde el sistema.</w:t>
      </w:r>
    </w:p>
    <w:p w14:paraId="733ECB31" w14:textId="0F8F6558" w:rsidR="00CF0C07" w:rsidRPr="00FF0A1F" w:rsidRDefault="00F106D0" w:rsidP="00CF0C07">
      <w:pPr>
        <w:pStyle w:val="NormalWeb"/>
        <w:jc w:val="center"/>
        <w:rPr>
          <w:i/>
          <w:iCs/>
          <w:sz w:val="28"/>
          <w:szCs w:val="28"/>
          <w:highlight w:val="yellow"/>
          <w:u w:val="single"/>
        </w:rPr>
      </w:pPr>
      <w:hyperlink r:id="rId52" w:history="1">
        <w:r w:rsidR="00B9094E" w:rsidRPr="00FF0A1F">
          <w:rPr>
            <w:rStyle w:val="Hipervnculo"/>
            <w:i/>
            <w:iCs/>
            <w:sz w:val="28"/>
            <w:szCs w:val="28"/>
            <w:highlight w:val="yellow"/>
          </w:rPr>
          <w:t>https://www.flaticon.es/</w:t>
        </w:r>
      </w:hyperlink>
    </w:p>
    <w:p w14:paraId="0B2FA96E" w14:textId="56DA15C4" w:rsidR="00B9094E" w:rsidRPr="00FF0A1F" w:rsidRDefault="00B9094E" w:rsidP="00CF0C07">
      <w:pPr>
        <w:pStyle w:val="NormalWeb"/>
        <w:jc w:val="center"/>
        <w:rPr>
          <w:i/>
          <w:iCs/>
          <w:sz w:val="28"/>
          <w:szCs w:val="28"/>
          <w:highlight w:val="yellow"/>
          <w:u w:val="single"/>
        </w:rPr>
      </w:pPr>
      <w:r w:rsidRPr="00FF0A1F">
        <w:rPr>
          <w:i/>
          <w:iCs/>
          <w:sz w:val="28"/>
          <w:szCs w:val="28"/>
          <w:highlight w:val="yellow"/>
          <w:u w:val="single"/>
        </w:rPr>
        <w:t>https://svgporn.com/</w:t>
      </w:r>
    </w:p>
    <w:p w14:paraId="1823CA8A" w14:textId="493C045E" w:rsidR="00FF0A1F" w:rsidRDefault="00F106D0" w:rsidP="00B9094E">
      <w:pPr>
        <w:pStyle w:val="NormalWeb"/>
        <w:jc w:val="center"/>
        <w:rPr>
          <w:i/>
          <w:iCs/>
          <w:color w:val="0563C1" w:themeColor="hyperlink"/>
          <w:sz w:val="28"/>
          <w:szCs w:val="28"/>
          <w:u w:val="single"/>
        </w:rPr>
      </w:pPr>
      <w:hyperlink r:id="rId53" w:history="1">
        <w:r w:rsidR="00FF0A1F" w:rsidRPr="009A3E7B">
          <w:rPr>
            <w:rStyle w:val="Hipervnculo"/>
            <w:i/>
            <w:iCs/>
            <w:sz w:val="28"/>
            <w:szCs w:val="28"/>
            <w:highlight w:val="yellow"/>
          </w:rPr>
          <w:t>https://iconscout.com/</w:t>
        </w:r>
      </w:hyperlink>
    </w:p>
    <w:p w14:paraId="0698B2DB" w14:textId="40D31833" w:rsidR="00FF0A1F" w:rsidRPr="00FF0A1F" w:rsidRDefault="00F106D0" w:rsidP="00FF0A1F">
      <w:pPr>
        <w:pStyle w:val="NormalWeb"/>
        <w:jc w:val="center"/>
        <w:rPr>
          <w:i/>
          <w:iCs/>
          <w:color w:val="0563C1" w:themeColor="hyperlink"/>
          <w:sz w:val="28"/>
          <w:szCs w:val="28"/>
          <w:highlight w:val="yellow"/>
          <w:u w:val="single"/>
        </w:rPr>
      </w:pPr>
      <w:hyperlink r:id="rId54" w:history="1">
        <w:r w:rsidR="00FF0A1F" w:rsidRPr="00FF0A1F">
          <w:rPr>
            <w:rStyle w:val="Hipervnculo"/>
            <w:i/>
            <w:iCs/>
            <w:sz w:val="28"/>
            <w:szCs w:val="28"/>
            <w:highlight w:val="yellow"/>
          </w:rPr>
          <w:t>https://icomoon.io/</w:t>
        </w:r>
      </w:hyperlink>
    </w:p>
    <w:p w14:paraId="4B061461" w14:textId="77777777" w:rsidR="00CF0C07" w:rsidRDefault="00CF0C07" w:rsidP="00CF0C07">
      <w:pPr>
        <w:pStyle w:val="NormalWeb"/>
        <w:jc w:val="center"/>
        <w:rPr>
          <w:i/>
          <w:iCs/>
          <w:sz w:val="44"/>
          <w:szCs w:val="44"/>
        </w:rPr>
      </w:pPr>
      <w:r>
        <w:rPr>
          <w:noProof/>
        </w:rPr>
        <w:lastRenderedPageBreak/>
        <w:drawing>
          <wp:inline distT="0" distB="0" distL="0" distR="0" wp14:anchorId="45CF24E6" wp14:editId="36C7641F">
            <wp:extent cx="3038475" cy="2124075"/>
            <wp:effectExtent l="76200" t="76200" r="142875" b="1428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847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8B790" w14:textId="77777777" w:rsidR="00CF0C07" w:rsidRDefault="00CF0C07" w:rsidP="00CF0C07">
      <w:pPr>
        <w:pStyle w:val="NormalWeb"/>
        <w:jc w:val="center"/>
        <w:rPr>
          <w:i/>
          <w:iCs/>
          <w:sz w:val="44"/>
          <w:szCs w:val="44"/>
        </w:rPr>
      </w:pPr>
      <w:r>
        <w:rPr>
          <w:noProof/>
        </w:rPr>
        <w:drawing>
          <wp:inline distT="0" distB="0" distL="0" distR="0" wp14:anchorId="1A58C790" wp14:editId="5AECB208">
            <wp:extent cx="5612130" cy="2931795"/>
            <wp:effectExtent l="76200" t="76200" r="140970" b="135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6DF7C" w14:textId="77777777" w:rsidR="00CF0C07" w:rsidRDefault="00CF0C07" w:rsidP="00CF0C07">
      <w:pPr>
        <w:pStyle w:val="NormalWeb"/>
      </w:pPr>
      <w:r>
        <w:t xml:space="preserve">Al descargar los archivos encontraremos un archivo </w:t>
      </w:r>
      <w:r w:rsidRPr="00407D8D">
        <w:rPr>
          <w:i/>
          <w:iCs/>
          <w:u w:val="single"/>
        </w:rPr>
        <w:t>style.css</w:t>
      </w:r>
      <w:r>
        <w:t xml:space="preserve"> de código con la etiqueta @font- face, que acogerá a otros atributos como font- family, font- style y font- weigth, font- variant, que serán necesarios en nuestro proyecto. </w:t>
      </w:r>
    </w:p>
    <w:p w14:paraId="1DA87F86" w14:textId="77777777" w:rsidR="00CF0C07" w:rsidRDefault="00CF0C07" w:rsidP="00CF0C07">
      <w:pPr>
        <w:pStyle w:val="NormalWeb"/>
        <w:numPr>
          <w:ilvl w:val="0"/>
          <w:numId w:val="3"/>
        </w:numPr>
      </w:pPr>
      <w:r>
        <w:t>Esto deberemos pasarlo a nuestros estilos.</w:t>
      </w:r>
    </w:p>
    <w:p w14:paraId="64310B9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00BFF9"/>
          <w:sz w:val="16"/>
          <w:szCs w:val="16"/>
          <w:lang w:eastAsia="es-CO"/>
        </w:rPr>
        <w:t>@font-face</w:t>
      </w:r>
      <w:r w:rsidRPr="00407D8D">
        <w:rPr>
          <w:rFonts w:ascii="Consolas" w:eastAsia="Times New Roman" w:hAnsi="Consolas" w:cs="Times New Roman"/>
          <w:color w:val="A7DBF7"/>
          <w:sz w:val="16"/>
          <w:szCs w:val="16"/>
          <w:lang w:eastAsia="es-CO"/>
        </w:rPr>
        <w:t> {</w:t>
      </w:r>
    </w:p>
    <w:p w14:paraId="4896D73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font-family</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icomoon</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5DCAD1F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src</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F7ECB5"/>
          <w:sz w:val="16"/>
          <w:szCs w:val="16"/>
          <w:lang w:eastAsia="es-CO"/>
        </w:rPr>
        <w:t>url</w:t>
      </w:r>
      <w:r w:rsidRPr="00407D8D">
        <w:rPr>
          <w:rFonts w:ascii="Consolas" w:eastAsia="Times New Roman" w:hAnsi="Consolas" w:cs="Times New Roman"/>
          <w:color w:val="A7DBF7"/>
          <w:sz w:val="16"/>
          <w:szCs w:val="16"/>
          <w:lang w:eastAsia="es-CO"/>
        </w:rPr>
        <w:t>(</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fonts/icomoon.eot?pni8ak</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48E4BB2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val="en-US" w:eastAsia="es-CO"/>
        </w:rPr>
        <w:t>src</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fonts/icomoon.eot?pni8ak#iefix</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embedded-opentype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09EDA92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fonts/icomoon.ttf?pni8ak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truetype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7D7E33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fonts/icomoon.woff?pni8ak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woff</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D8B820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fonts/icomoon.svg?pni8ak#icomoon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svg</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1C084B8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lastRenderedPageBreak/>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546D6D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9AD74B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font-display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block</w:t>
      </w:r>
      <w:r w:rsidRPr="00407D8D">
        <w:rPr>
          <w:rFonts w:ascii="Consolas" w:eastAsia="Times New Roman" w:hAnsi="Consolas" w:cs="Times New Roman"/>
          <w:color w:val="A7DBF7"/>
          <w:sz w:val="16"/>
          <w:szCs w:val="16"/>
          <w:lang w:val="en-US" w:eastAsia="es-CO"/>
        </w:rPr>
        <w:t>;</w:t>
      </w:r>
    </w:p>
    <w:p w14:paraId="5E634C3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226F117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9FD493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 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p>
    <w:p w14:paraId="24EE6DB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use !important to prevent issues with browser extensions that change fonts */</w:t>
      </w:r>
    </w:p>
    <w:p w14:paraId="69F2E74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font-family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00BFF9"/>
          <w:sz w:val="16"/>
          <w:szCs w:val="16"/>
          <w:lang w:val="en-US" w:eastAsia="es-CO"/>
        </w:rPr>
        <w:t>!important</w:t>
      </w:r>
      <w:r w:rsidRPr="00407D8D">
        <w:rPr>
          <w:rFonts w:ascii="Consolas" w:eastAsia="Times New Roman" w:hAnsi="Consolas" w:cs="Times New Roman"/>
          <w:color w:val="A7DBF7"/>
          <w:sz w:val="16"/>
          <w:szCs w:val="16"/>
          <w:lang w:val="en-US" w:eastAsia="es-CO"/>
        </w:rPr>
        <w:t>;</w:t>
      </w:r>
    </w:p>
    <w:p w14:paraId="26A08A8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speak</w:t>
      </w:r>
      <w:r w:rsidRPr="00407D8D">
        <w:rPr>
          <w:rFonts w:ascii="Consolas" w:eastAsia="Times New Roman" w:hAnsi="Consolas" w:cs="Times New Roman"/>
          <w:color w:val="A7DBF7"/>
          <w:sz w:val="16"/>
          <w:szCs w:val="16"/>
          <w:lang w:val="en-US" w:eastAsia="es-CO"/>
        </w:rPr>
        <w:t>: never;</w:t>
      </w:r>
    </w:p>
    <w:p w14:paraId="77EF4C2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3249A90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EE6F76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font-variant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DAE975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text-transform</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none</w:t>
      </w:r>
      <w:r w:rsidRPr="00407D8D">
        <w:rPr>
          <w:rFonts w:ascii="Consolas" w:eastAsia="Times New Roman" w:hAnsi="Consolas" w:cs="Times New Roman"/>
          <w:color w:val="A7DBF7"/>
          <w:sz w:val="16"/>
          <w:szCs w:val="16"/>
          <w:lang w:val="en-US" w:eastAsia="es-CO"/>
        </w:rPr>
        <w:t>;</w:t>
      </w:r>
    </w:p>
    <w:p w14:paraId="7DF0CBC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line-height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8DEC95"/>
          <w:sz w:val="16"/>
          <w:szCs w:val="16"/>
          <w:lang w:val="en-US" w:eastAsia="es-CO"/>
        </w:rPr>
        <w:t>1</w:t>
      </w:r>
      <w:r w:rsidRPr="00407D8D">
        <w:rPr>
          <w:rFonts w:ascii="Consolas" w:eastAsia="Times New Roman" w:hAnsi="Consolas" w:cs="Times New Roman"/>
          <w:color w:val="A7DBF7"/>
          <w:sz w:val="16"/>
          <w:szCs w:val="16"/>
          <w:lang w:val="en-US" w:eastAsia="es-CO"/>
        </w:rPr>
        <w:t>;</w:t>
      </w:r>
    </w:p>
    <w:p w14:paraId="19C6961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7277DEE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Better Font Rendering =========== */</w:t>
      </w:r>
    </w:p>
    <w:p w14:paraId="7BAFC7E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-webkit-font-smoothing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antialiased</w:t>
      </w:r>
      <w:r w:rsidRPr="00407D8D">
        <w:rPr>
          <w:rFonts w:ascii="Consolas" w:eastAsia="Times New Roman" w:hAnsi="Consolas" w:cs="Times New Roman"/>
          <w:color w:val="A7DBF7"/>
          <w:sz w:val="16"/>
          <w:szCs w:val="16"/>
          <w:lang w:val="en-US" w:eastAsia="es-CO"/>
        </w:rPr>
        <w:t>;</w:t>
      </w:r>
    </w:p>
    <w:p w14:paraId="2195679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-moz-osx-font-smoothing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grayscale</w:t>
      </w:r>
      <w:r w:rsidRPr="00407D8D">
        <w:rPr>
          <w:rFonts w:ascii="Consolas" w:eastAsia="Times New Roman" w:hAnsi="Consolas" w:cs="Times New Roman"/>
          <w:color w:val="A7DBF7"/>
          <w:sz w:val="16"/>
          <w:szCs w:val="16"/>
          <w:lang w:val="en-US" w:eastAsia="es-CO"/>
        </w:rPr>
        <w:t>;</w:t>
      </w:r>
    </w:p>
    <w:p w14:paraId="7BB441B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4D49908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A3A41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.icon-anchor:before</w:t>
      </w:r>
      <w:r w:rsidRPr="00407D8D">
        <w:rPr>
          <w:rFonts w:ascii="Consolas" w:eastAsia="Times New Roman" w:hAnsi="Consolas" w:cs="Times New Roman"/>
          <w:color w:val="A7DBF7"/>
          <w:sz w:val="16"/>
          <w:szCs w:val="16"/>
          <w:lang w:val="en-US" w:eastAsia="es-CO"/>
        </w:rPr>
        <w:t> {</w:t>
      </w:r>
    </w:p>
    <w:p w14:paraId="47F040D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content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82AAFF"/>
          <w:sz w:val="16"/>
          <w:szCs w:val="16"/>
          <w:lang w:val="en-US" w:eastAsia="es-CO"/>
        </w:rPr>
        <w:t>\e900</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6F35FED"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color</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2B6F4"/>
          <w:sz w:val="16"/>
          <w:szCs w:val="16"/>
          <w:lang w:val="en-US" w:eastAsia="es-CO"/>
        </w:rPr>
        <w:t>#</w:t>
      </w:r>
      <w:r w:rsidRPr="00407D8D">
        <w:rPr>
          <w:rFonts w:ascii="Consolas" w:eastAsia="Times New Roman" w:hAnsi="Consolas" w:cs="Times New Roman"/>
          <w:color w:val="82AAFF"/>
          <w:sz w:val="16"/>
          <w:szCs w:val="16"/>
          <w:lang w:val="en-US" w:eastAsia="es-CO"/>
        </w:rPr>
        <w:t>8940fa</w:t>
      </w:r>
      <w:r w:rsidRPr="00407D8D">
        <w:rPr>
          <w:rFonts w:ascii="Consolas" w:eastAsia="Times New Roman" w:hAnsi="Consolas" w:cs="Times New Roman"/>
          <w:color w:val="A7DBF7"/>
          <w:sz w:val="16"/>
          <w:szCs w:val="16"/>
          <w:lang w:val="en-US" w:eastAsia="es-CO"/>
        </w:rPr>
        <w:t>;</w:t>
      </w:r>
    </w:p>
    <w:p w14:paraId="21B3E45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0D4A830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.icon-android:before</w:t>
      </w:r>
      <w:r w:rsidRPr="00407D8D">
        <w:rPr>
          <w:rFonts w:ascii="Consolas" w:eastAsia="Times New Roman" w:hAnsi="Consolas" w:cs="Times New Roman"/>
          <w:color w:val="A7DBF7"/>
          <w:sz w:val="16"/>
          <w:szCs w:val="16"/>
          <w:lang w:val="en-US" w:eastAsia="es-CO"/>
        </w:rPr>
        <w:t> {</w:t>
      </w:r>
    </w:p>
    <w:p w14:paraId="7E91F663" w14:textId="77777777" w:rsidR="00CF0C07" w:rsidRPr="00280670"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7FDBCA"/>
          <w:sz w:val="16"/>
          <w:szCs w:val="16"/>
          <w:lang w:val="en-US" w:eastAsia="es-CO"/>
        </w:rPr>
        <w:t>content</w:t>
      </w:r>
      <w:r w:rsidRPr="00280670">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82AAFF"/>
          <w:sz w:val="16"/>
          <w:szCs w:val="16"/>
          <w:lang w:val="en-US" w:eastAsia="es-CO"/>
        </w:rPr>
        <w:t>\e901</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A7DBF7"/>
          <w:sz w:val="16"/>
          <w:szCs w:val="16"/>
          <w:lang w:val="en-US" w:eastAsia="es-CO"/>
        </w:rPr>
        <w:t>;</w:t>
      </w:r>
    </w:p>
    <w:p w14:paraId="40A6396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280670">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eastAsia="es-CO"/>
        </w:rPr>
        <w:t>color</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92B6F4"/>
          <w:sz w:val="16"/>
          <w:szCs w:val="16"/>
          <w:lang w:eastAsia="es-CO"/>
        </w:rPr>
        <w:t>#</w:t>
      </w:r>
      <w:r w:rsidRPr="00407D8D">
        <w:rPr>
          <w:rFonts w:ascii="Consolas" w:eastAsia="Times New Roman" w:hAnsi="Consolas" w:cs="Times New Roman"/>
          <w:color w:val="82AAFF"/>
          <w:sz w:val="16"/>
          <w:szCs w:val="16"/>
          <w:lang w:eastAsia="es-CO"/>
        </w:rPr>
        <w:t>3ddc84</w:t>
      </w:r>
      <w:r w:rsidRPr="00407D8D">
        <w:rPr>
          <w:rFonts w:ascii="Consolas" w:eastAsia="Times New Roman" w:hAnsi="Consolas" w:cs="Times New Roman"/>
          <w:color w:val="A7DBF7"/>
          <w:sz w:val="16"/>
          <w:szCs w:val="16"/>
          <w:lang w:eastAsia="es-CO"/>
        </w:rPr>
        <w:t>;</w:t>
      </w:r>
    </w:p>
    <w:p w14:paraId="4AC33086" w14:textId="50BCE8CC" w:rsidR="00CF0C07" w:rsidRPr="00E9628A" w:rsidRDefault="00CF0C07" w:rsidP="00E9628A">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w:t>
      </w:r>
    </w:p>
    <w:p w14:paraId="3D2966D6" w14:textId="77777777" w:rsidR="00CF0C07" w:rsidRDefault="00CF0C07" w:rsidP="00CF0C07">
      <w:pPr>
        <w:pStyle w:val="NormalWeb"/>
        <w:numPr>
          <w:ilvl w:val="0"/>
          <w:numId w:val="3"/>
        </w:numPr>
      </w:pPr>
      <w:r>
        <w:t xml:space="preserve">También tendremos que copiar la carpeta </w:t>
      </w:r>
      <w:r>
        <w:rPr>
          <w:i/>
          <w:iCs/>
          <w:u w:val="single"/>
        </w:rPr>
        <w:t>f</w:t>
      </w:r>
      <w:r w:rsidRPr="00407D8D">
        <w:rPr>
          <w:i/>
          <w:iCs/>
          <w:u w:val="single"/>
        </w:rPr>
        <w:t>onts</w:t>
      </w:r>
      <w:r w:rsidRPr="00407D8D">
        <w:rPr>
          <w:i/>
          <w:iCs/>
        </w:rPr>
        <w:t xml:space="preserve"> </w:t>
      </w:r>
      <w:r>
        <w:t>a nuestro proyecto.</w:t>
      </w:r>
    </w:p>
    <w:p w14:paraId="785AF7A1" w14:textId="77777777" w:rsidR="00CF0C07" w:rsidRDefault="00CF0C07" w:rsidP="00CF0C07">
      <w:pPr>
        <w:pStyle w:val="NormalWeb"/>
        <w:numPr>
          <w:ilvl w:val="0"/>
          <w:numId w:val="3"/>
        </w:numPr>
      </w:pPr>
      <w:r>
        <w:t xml:space="preserve"> Luego cambiaremos las rutas que estaban colocadas en el css anteriormente copiado, por las rutas apuntando a nuestro proyecto.</w:t>
      </w:r>
    </w:p>
    <w:p w14:paraId="54DADE2A" w14:textId="77777777" w:rsidR="00CF0C07" w:rsidRDefault="00CF0C07" w:rsidP="00CF0C07">
      <w:pPr>
        <w:pStyle w:val="NormalWeb"/>
        <w:jc w:val="center"/>
        <w:rPr>
          <w:noProof/>
        </w:rPr>
      </w:pPr>
      <w:r>
        <w:rPr>
          <w:noProof/>
        </w:rPr>
        <w:drawing>
          <wp:inline distT="0" distB="0" distL="0" distR="0" wp14:anchorId="4576CB20" wp14:editId="795B6BE1">
            <wp:extent cx="5612130" cy="1994535"/>
            <wp:effectExtent l="0" t="0" r="762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994535"/>
                    </a:xfrm>
                    <a:prstGeom prst="rect">
                      <a:avLst/>
                    </a:prstGeom>
                  </pic:spPr>
                </pic:pic>
              </a:graphicData>
            </a:graphic>
          </wp:inline>
        </w:drawing>
      </w:r>
      <w:r>
        <w:rPr>
          <w:noProof/>
        </w:rPr>
        <w:t xml:space="preserve"> </w:t>
      </w:r>
    </w:p>
    <w:p w14:paraId="6B89C2B4" w14:textId="77777777" w:rsidR="00CF0C07" w:rsidRDefault="00CF0C07" w:rsidP="00CF0C07">
      <w:pPr>
        <w:pStyle w:val="NormalWeb"/>
        <w:numPr>
          <w:ilvl w:val="0"/>
          <w:numId w:val="4"/>
        </w:numPr>
      </w:pPr>
      <w:r>
        <w:lastRenderedPageBreak/>
        <w:t>Para agregarlo al proyecto solo debo llamar la clase en mi elemento HTML.</w:t>
      </w:r>
    </w:p>
    <w:p w14:paraId="1EFF5E3E" w14:textId="77777777" w:rsidR="00CF0C07" w:rsidRDefault="00CF0C07" w:rsidP="00CF0C07">
      <w:pPr>
        <w:pStyle w:val="NormalWeb"/>
        <w:ind w:left="720"/>
        <w:jc w:val="center"/>
      </w:pPr>
      <w:r>
        <w:rPr>
          <w:noProof/>
        </w:rPr>
        <w:drawing>
          <wp:inline distT="0" distB="0" distL="0" distR="0" wp14:anchorId="43468E19" wp14:editId="04C63C90">
            <wp:extent cx="3105150" cy="666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5150" cy="666750"/>
                    </a:xfrm>
                    <a:prstGeom prst="rect">
                      <a:avLst/>
                    </a:prstGeom>
                  </pic:spPr>
                </pic:pic>
              </a:graphicData>
            </a:graphic>
          </wp:inline>
        </w:drawing>
      </w:r>
    </w:p>
    <w:p w14:paraId="1EB051DB" w14:textId="77777777" w:rsidR="00975DDE" w:rsidRDefault="00975DDE" w:rsidP="00975DDE">
      <w:pPr>
        <w:pStyle w:val="Ttulo1"/>
      </w:pPr>
    </w:p>
    <w:p w14:paraId="6D410284" w14:textId="77777777" w:rsidR="00975DDE" w:rsidRDefault="00975DDE" w:rsidP="00975DDE">
      <w:pPr>
        <w:pStyle w:val="Ttulo1"/>
      </w:pPr>
    </w:p>
    <w:p w14:paraId="1E53B85B" w14:textId="77777777" w:rsidR="0046185A" w:rsidRDefault="0046185A" w:rsidP="00975DDE">
      <w:pPr>
        <w:pStyle w:val="Ttulo1"/>
      </w:pPr>
    </w:p>
    <w:p w14:paraId="02E82AD7" w14:textId="77777777" w:rsidR="00386797" w:rsidRDefault="00386797" w:rsidP="00975DDE">
      <w:pPr>
        <w:pStyle w:val="Ttulo1"/>
        <w:rPr>
          <w:lang w:val="en-US"/>
        </w:rPr>
      </w:pPr>
    </w:p>
    <w:p w14:paraId="720A787D" w14:textId="66EF3C46" w:rsidR="00975DDE" w:rsidRPr="00B170E8" w:rsidRDefault="00975DDE" w:rsidP="00975DDE">
      <w:pPr>
        <w:pStyle w:val="Ttulo1"/>
      </w:pPr>
      <w:r w:rsidRPr="00B170E8">
        <w:t>Etiqueta video.</w:t>
      </w:r>
    </w:p>
    <w:p w14:paraId="2C192D34" w14:textId="7F9FBC60"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&lt;!- Controls "nos da los botones" **** preload "permite que el video se auto cargue antes de que el usuario lo manipule" --&gt;</w:t>
      </w:r>
    </w:p>
    <w:p w14:paraId="5CE7DBC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video</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controls</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preload</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auto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45E79B3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999999"/>
          <w:sz w:val="21"/>
          <w:szCs w:val="21"/>
          <w:lang w:eastAsia="es-CO"/>
        </w:rPr>
        <w:t>&lt;!--Para no tener problemas en los navegadores</w:t>
      </w:r>
    </w:p>
    <w:p w14:paraId="6139733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         defino varias rutas que yo tenga del video en distintos formatos--&gt;</w:t>
      </w:r>
    </w:p>
    <w:p w14:paraId="74065C6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./miVideo.mp4#t=10,60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31397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./miVideo.mpv#t=10,60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19CCAA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999999"/>
          <w:sz w:val="21"/>
          <w:szCs w:val="21"/>
          <w:lang w:eastAsia="es-CO"/>
        </w:rPr>
        <w:t>&lt;!-- Para darle un tiempo de inicio a fin lo hacemos con el # después t="como quiero</w:t>
      </w:r>
      <w:r>
        <w:rPr>
          <w:rFonts w:ascii="Times New Roman" w:eastAsia="Times New Roman" w:hAnsi="Times New Roman" w:cs="Times New Roman"/>
          <w:color w:val="A7DBF7"/>
          <w:sz w:val="21"/>
          <w:szCs w:val="21"/>
          <w:lang w:eastAsia="es-CO"/>
        </w:rPr>
        <w:t xml:space="preserve">                  </w:t>
      </w:r>
      <w:r>
        <w:rPr>
          <w:rFonts w:ascii="Times New Roman" w:eastAsia="Times New Roman" w:hAnsi="Times New Roman" w:cs="Times New Roman"/>
          <w:color w:val="999999"/>
          <w:sz w:val="21"/>
          <w:szCs w:val="21"/>
          <w:lang w:eastAsia="es-CO"/>
        </w:rPr>
        <w:t>que inicie" lo separo con , despues le doy el otro tiempo donde quiero que</w:t>
      </w:r>
    </w:p>
    <w:p w14:paraId="47177948" w14:textId="77777777" w:rsidR="00975DDE" w:rsidRPr="00B170E8"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          </w:t>
      </w:r>
      <w:proofErr w:type="spellStart"/>
      <w:r w:rsidRPr="00B170E8">
        <w:rPr>
          <w:rFonts w:ascii="Times New Roman" w:eastAsia="Times New Roman" w:hAnsi="Times New Roman" w:cs="Times New Roman"/>
          <w:color w:val="999999"/>
          <w:sz w:val="21"/>
          <w:szCs w:val="21"/>
          <w:lang w:eastAsia="es-CO"/>
        </w:rPr>
        <w:t>finalize</w:t>
      </w:r>
      <w:proofErr w:type="spellEnd"/>
      <w:r w:rsidRPr="00B170E8">
        <w:rPr>
          <w:rFonts w:ascii="Times New Roman" w:eastAsia="Times New Roman" w:hAnsi="Times New Roman" w:cs="Times New Roman"/>
          <w:color w:val="999999"/>
          <w:sz w:val="21"/>
          <w:szCs w:val="21"/>
          <w:lang w:eastAsia="es-CO"/>
        </w:rPr>
        <w:t>--&gt;</w:t>
      </w:r>
    </w:p>
    <w:p w14:paraId="6A94885C" w14:textId="77777777" w:rsidR="00975DDE" w:rsidRPr="00B170E8"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sidRPr="00B170E8">
        <w:rPr>
          <w:rFonts w:ascii="Times New Roman" w:eastAsia="Times New Roman" w:hAnsi="Times New Roman" w:cs="Times New Roman"/>
          <w:color w:val="A7DBF7"/>
          <w:sz w:val="21"/>
          <w:szCs w:val="21"/>
          <w:lang w:eastAsia="es-CO"/>
        </w:rPr>
        <w:t>        </w:t>
      </w:r>
      <w:r w:rsidRPr="00B170E8">
        <w:rPr>
          <w:rFonts w:ascii="Times New Roman" w:eastAsia="Times New Roman" w:hAnsi="Times New Roman" w:cs="Times New Roman"/>
          <w:color w:val="FFFFFF"/>
          <w:sz w:val="21"/>
          <w:szCs w:val="21"/>
          <w:lang w:eastAsia="es-CO"/>
        </w:rPr>
        <w:t>&lt;/</w:t>
      </w:r>
      <w:r w:rsidRPr="00B170E8">
        <w:rPr>
          <w:rFonts w:ascii="Times New Roman" w:eastAsia="Times New Roman" w:hAnsi="Times New Roman" w:cs="Times New Roman"/>
          <w:color w:val="6DBDFA"/>
          <w:sz w:val="21"/>
          <w:szCs w:val="21"/>
          <w:lang w:eastAsia="es-CO"/>
        </w:rPr>
        <w:t>video</w:t>
      </w:r>
      <w:r w:rsidRPr="00B170E8">
        <w:rPr>
          <w:rFonts w:ascii="Times New Roman" w:eastAsia="Times New Roman" w:hAnsi="Times New Roman" w:cs="Times New Roman"/>
          <w:color w:val="FFFFFF"/>
          <w:sz w:val="21"/>
          <w:szCs w:val="21"/>
          <w:lang w:eastAsia="es-CO"/>
        </w:rPr>
        <w:t>&gt;</w:t>
      </w:r>
    </w:p>
    <w:p w14:paraId="2B64F603" w14:textId="77777777" w:rsidR="00386797" w:rsidRDefault="00386797" w:rsidP="00045E4B">
      <w:pPr>
        <w:pStyle w:val="Ttulo1"/>
      </w:pPr>
    </w:p>
    <w:p w14:paraId="0FA20A55" w14:textId="1FC032AE" w:rsidR="00045E4B" w:rsidRDefault="00045E4B" w:rsidP="00045E4B">
      <w:pPr>
        <w:pStyle w:val="Ttulo1"/>
      </w:pPr>
      <w:r>
        <w:t>Videos HTML5</w:t>
      </w:r>
    </w:p>
    <w:p w14:paraId="1715846C" w14:textId="11CFC4E3" w:rsidR="00045E4B" w:rsidRDefault="00045E4B" w:rsidP="00045E4B">
      <w:pPr>
        <w:pStyle w:val="NormalWeb"/>
      </w:pPr>
      <w:r>
        <w:t>Como sabes, los videos son contenidos cada vez más comunes e incluso necesarios en las web sites.</w:t>
      </w:r>
      <w:r w:rsidR="00F23457">
        <w:t xml:space="preserve"> </w:t>
      </w:r>
      <w:r>
        <w:t>Por esta razón, en esta clase aprenderás a incluir un video en tu proyecto y, por lo tanto, lo modificarás para convertirlo en un material responsivo, es decir, que sea coherente con tu trabajo de Responsive Design.</w:t>
      </w:r>
    </w:p>
    <w:p w14:paraId="2F85F223" w14:textId="77777777" w:rsidR="00045E4B" w:rsidRDefault="00045E4B" w:rsidP="00045E4B">
      <w:pPr>
        <w:pStyle w:val="NormalWeb"/>
      </w:pPr>
      <w:r>
        <w:lastRenderedPageBreak/>
        <w:t>Para aprender esto es necesario que elijas cualquier video que tengas en su formato original y aplicar las siguientes líneas:</w:t>
      </w:r>
    </w:p>
    <w:p w14:paraId="40A6E675" w14:textId="77777777" w:rsidR="00045E4B" w:rsidRPr="002B0BDF" w:rsidRDefault="00045E4B" w:rsidP="00045E4B">
      <w:pPr>
        <w:pStyle w:val="NormalWeb"/>
        <w:rPr>
          <w:b/>
          <w:bCs/>
          <w:lang w:val="en-US"/>
        </w:rPr>
      </w:pPr>
      <w:r w:rsidRPr="002B0BDF">
        <w:rPr>
          <w:b/>
          <w:bCs/>
          <w:lang w:val="en-US"/>
        </w:rPr>
        <w:t>HTML</w:t>
      </w:r>
    </w:p>
    <w:p w14:paraId="5DE3E3C1" w14:textId="77777777" w:rsidR="00045E4B" w:rsidRPr="00D34D93" w:rsidRDefault="00045E4B" w:rsidP="00045E4B">
      <w:pPr>
        <w:shd w:val="clear" w:color="auto" w:fill="282822"/>
        <w:spacing w:after="0" w:line="285" w:lineRule="atLeast"/>
        <w:rPr>
          <w:rFonts w:ascii="Consolas" w:eastAsia="Times New Roman" w:hAnsi="Consolas" w:cs="Times New Roman"/>
          <w:color w:val="FFFFFF"/>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FFFFF"/>
          <w:sz w:val="21"/>
          <w:szCs w:val="21"/>
          <w:lang w:val="en-US" w:eastAsia="es-CO"/>
        </w:rPr>
        <w: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class</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html-video</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src</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videos/f8.mp4</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width</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1280</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height</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720px</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controls</w:t>
      </w:r>
      <w:r w:rsidRPr="00D34D93">
        <w:rPr>
          <w:rFonts w:ascii="Consolas" w:eastAsia="Times New Roman" w:hAnsi="Consolas" w:cs="Times New Roman"/>
          <w:color w:val="FFFFFF"/>
          <w:sz w:val="21"/>
          <w:szCs w:val="21"/>
          <w:lang w:val="en-US" w:eastAsia="es-CO"/>
        </w:rPr>
        <w:t>&gt;&lt;/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FFFFFF"/>
          <w:sz w:val="21"/>
          <w:szCs w:val="21"/>
          <w:lang w:val="en-US" w:eastAsia="es-CO"/>
        </w:rPr>
        <w:t>&gt;</w:t>
      </w:r>
    </w:p>
    <w:p w14:paraId="0AA5475F" w14:textId="77777777" w:rsidR="00045E4B" w:rsidRDefault="00045E4B" w:rsidP="00045E4B">
      <w:pPr>
        <w:pStyle w:val="NormalWeb"/>
        <w:rPr>
          <w:b/>
          <w:bCs/>
          <w:lang w:val="en-US"/>
        </w:rPr>
      </w:pPr>
      <w:r>
        <w:rPr>
          <w:noProof/>
        </w:rPr>
        <w:drawing>
          <wp:inline distT="0" distB="0" distL="0" distR="0" wp14:anchorId="24F58DFB" wp14:editId="7B548BFB">
            <wp:extent cx="5612130" cy="40856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9058"/>
                    <a:stretch/>
                  </pic:blipFill>
                  <pic:spPr bwMode="auto">
                    <a:xfrm>
                      <a:off x="0" y="0"/>
                      <a:ext cx="5612130" cy="408561"/>
                    </a:xfrm>
                    <a:prstGeom prst="rect">
                      <a:avLst/>
                    </a:prstGeom>
                    <a:ln>
                      <a:noFill/>
                    </a:ln>
                    <a:extLst>
                      <a:ext uri="{53640926-AAD7-44D8-BBD7-CCE9431645EC}">
                        <a14:shadowObscured xmlns:a14="http://schemas.microsoft.com/office/drawing/2010/main"/>
                      </a:ext>
                    </a:extLst>
                  </pic:spPr>
                </pic:pic>
              </a:graphicData>
            </a:graphic>
          </wp:inline>
        </w:drawing>
      </w:r>
    </w:p>
    <w:p w14:paraId="01AFBC57" w14:textId="77777777" w:rsidR="00045E4B" w:rsidRDefault="00045E4B" w:rsidP="00045E4B">
      <w:pPr>
        <w:pStyle w:val="NormalWeb"/>
        <w:rPr>
          <w:lang w:val="en-US"/>
        </w:rPr>
      </w:pPr>
      <w:r w:rsidRPr="00D34D93">
        <w:rPr>
          <w:b/>
          <w:bCs/>
          <w:lang w:val="en-US"/>
        </w:rPr>
        <w:t>CSS</w:t>
      </w:r>
      <w:r>
        <w:rPr>
          <w:lang w:val="en-US"/>
        </w:rPr>
        <w:t>:</w:t>
      </w:r>
    </w:p>
    <w:p w14:paraId="4DD90B4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F7ECB5"/>
          <w:sz w:val="21"/>
          <w:szCs w:val="21"/>
          <w:lang w:val="en-US" w:eastAsia="es-CO"/>
        </w:rPr>
        <w:t>.html-video</w:t>
      </w:r>
      <w:r w:rsidRPr="00D34D93">
        <w:rPr>
          <w:rFonts w:ascii="Consolas" w:eastAsia="Times New Roman" w:hAnsi="Consolas" w:cs="Times New Roman"/>
          <w:color w:val="A7DBF7"/>
          <w:sz w:val="21"/>
          <w:szCs w:val="21"/>
          <w:lang w:val="en-US" w:eastAsia="es-CO"/>
        </w:rPr>
        <w:t> {</w:t>
      </w:r>
    </w:p>
    <w:p w14:paraId="1A91988E"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width</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8DEC95"/>
          <w:sz w:val="21"/>
          <w:szCs w:val="21"/>
          <w:lang w:val="en-US" w:eastAsia="es-CO"/>
        </w:rPr>
        <w:t>100</w:t>
      </w:r>
      <w:r w:rsidRPr="00D34D93">
        <w:rPr>
          <w:rFonts w:ascii="Consolas" w:eastAsia="Times New Roman" w:hAnsi="Consolas" w:cs="Times New Roman"/>
          <w:color w:val="00BFF9"/>
          <w:sz w:val="21"/>
          <w:szCs w:val="21"/>
          <w:lang w:val="en-US" w:eastAsia="es-CO"/>
        </w:rPr>
        <w:t>%</w:t>
      </w:r>
      <w:r w:rsidRPr="00D34D93">
        <w:rPr>
          <w:rFonts w:ascii="Consolas" w:eastAsia="Times New Roman" w:hAnsi="Consolas" w:cs="Times New Roman"/>
          <w:color w:val="A7DBF7"/>
          <w:sz w:val="21"/>
          <w:szCs w:val="21"/>
          <w:lang w:val="en-US" w:eastAsia="es-CO"/>
        </w:rPr>
        <w:t>;</w:t>
      </w:r>
    </w:p>
    <w:p w14:paraId="5E96453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height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EC9CD2"/>
          <w:sz w:val="21"/>
          <w:szCs w:val="21"/>
          <w:lang w:val="en-US" w:eastAsia="es-CO"/>
        </w:rPr>
        <w:t>auto</w:t>
      </w:r>
      <w:r w:rsidRPr="00D34D93">
        <w:rPr>
          <w:rFonts w:ascii="Consolas" w:eastAsia="Times New Roman" w:hAnsi="Consolas" w:cs="Times New Roman"/>
          <w:color w:val="A7DBF7"/>
          <w:sz w:val="21"/>
          <w:szCs w:val="21"/>
          <w:lang w:val="en-US" w:eastAsia="es-CO"/>
        </w:rPr>
        <w:t>;</w:t>
      </w:r>
    </w:p>
    <w:p w14:paraId="45E95F30"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D34D93">
        <w:rPr>
          <w:rFonts w:ascii="Consolas" w:eastAsia="Times New Roman" w:hAnsi="Consolas" w:cs="Times New Roman"/>
          <w:color w:val="A7DBF7"/>
          <w:sz w:val="21"/>
          <w:szCs w:val="21"/>
          <w:lang w:eastAsia="es-CO"/>
        </w:rPr>
        <w:t>}</w:t>
      </w:r>
    </w:p>
    <w:p w14:paraId="6BB77AE7" w14:textId="77777777" w:rsidR="00F23457" w:rsidRDefault="00F23457" w:rsidP="00045E4B">
      <w:pPr>
        <w:pStyle w:val="Ttulo1"/>
      </w:pPr>
    </w:p>
    <w:p w14:paraId="13751AAC" w14:textId="2E0AB466" w:rsidR="00045E4B" w:rsidRDefault="00045E4B" w:rsidP="00045E4B">
      <w:pPr>
        <w:pStyle w:val="Ttulo1"/>
      </w:pPr>
      <w:r>
        <w:t>Video insertado</w:t>
      </w:r>
    </w:p>
    <w:p w14:paraId="0E8CE332" w14:textId="77777777" w:rsidR="00045E4B" w:rsidRDefault="00045E4B" w:rsidP="00045E4B">
      <w:pPr>
        <w:pStyle w:val="NormalWeb"/>
      </w:pPr>
      <w:r>
        <w:t>En esta clase aprenderás a implementar videos responsive en tu proyecto, originarios o alojados en otras plataformas (como YouTube y/o Vimeo). Por este motivo trabajarás con la etiqueta iframe.</w:t>
      </w:r>
    </w:p>
    <w:p w14:paraId="4DF4BD2B" w14:textId="77777777" w:rsidR="00045E4B" w:rsidRDefault="00045E4B" w:rsidP="00045E4B">
      <w:pPr>
        <w:pStyle w:val="NormalWeb"/>
      </w:pPr>
      <w:r>
        <w:t>Ésta etiqueta hará posible que el video que insertes tenga la posibilidad de adaptarse a distintas formas de visualización, aunque, a pesar de ellas, aprenderás cuáles son las diferencias entre usar un video inserto y hacerlo desde html5.</w:t>
      </w:r>
    </w:p>
    <w:p w14:paraId="410A09D1" w14:textId="77777777" w:rsidR="00045E4B" w:rsidRDefault="00045E4B" w:rsidP="00045E4B">
      <w:pPr>
        <w:pStyle w:val="NormalWeb"/>
        <w:jc w:val="center"/>
      </w:pPr>
      <w:r w:rsidRPr="003219EB">
        <w:rPr>
          <w:highlight w:val="yellow"/>
        </w:rPr>
        <w:t>Para extraer un video de YouTube:</w:t>
      </w:r>
    </w:p>
    <w:p w14:paraId="39275FAF" w14:textId="77777777" w:rsidR="00045E4B" w:rsidRDefault="00045E4B" w:rsidP="00045E4B">
      <w:pPr>
        <w:pStyle w:val="NormalWeb"/>
      </w:pPr>
      <w:r>
        <w:rPr>
          <w:noProof/>
        </w:rPr>
        <w:drawing>
          <wp:inline distT="0" distB="0" distL="0" distR="0" wp14:anchorId="0BF0AB18" wp14:editId="1CE6486B">
            <wp:extent cx="2638425" cy="1923550"/>
            <wp:effectExtent l="76200" t="76200" r="123825" b="133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756"/>
                    <a:stretch/>
                  </pic:blipFill>
                  <pic:spPr bwMode="auto">
                    <a:xfrm>
                      <a:off x="0" y="0"/>
                      <a:ext cx="2676854" cy="1951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F4C2585" wp14:editId="0EC28466">
            <wp:extent cx="2552700" cy="1922145"/>
            <wp:effectExtent l="76200" t="76200" r="133350" b="13525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01425" cy="1958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8E7E5D" w14:textId="77777777" w:rsidR="00045E4B" w:rsidRDefault="00045E4B" w:rsidP="00045E4B">
      <w:pPr>
        <w:pStyle w:val="NormalWeb"/>
      </w:pPr>
      <w:r>
        <w:lastRenderedPageBreak/>
        <w:t>La etiqueta &lt;iframe&gt;&lt;/iframe&gt; se utiliza para insertar contenido de otras páginas web dentro de la tuya, como por ejemplo videos de YouTube.</w:t>
      </w:r>
    </w:p>
    <w:p w14:paraId="13927BB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flexible-video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FFFFFF"/>
          <w:sz w:val="21"/>
          <w:szCs w:val="21"/>
          <w:lang w:eastAsia="es-CO"/>
        </w:rPr>
        <w:t>&gt;</w:t>
      </w:r>
    </w:p>
    <w:p w14:paraId="75A0213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youtube</w:t>
      </w:r>
      <w:r>
        <w:rPr>
          <w:rFonts w:ascii="Consolas" w:eastAsia="Times New Roman" w:hAnsi="Consolas" w:cs="Times New Roman"/>
          <w:color w:val="BCF0C0"/>
          <w:sz w:val="21"/>
          <w:szCs w:val="21"/>
          <w:lang w:eastAsia="es-CO"/>
        </w:rPr>
        <w:t>-</w:t>
      </w:r>
      <w:r w:rsidRPr="00B879AF">
        <w:rPr>
          <w:rFonts w:ascii="Consolas" w:eastAsia="Times New Roman" w:hAnsi="Consolas" w:cs="Times New Roman"/>
          <w:color w:val="BCF0C0"/>
          <w:sz w:val="21"/>
          <w:szCs w:val="21"/>
          <w:lang w:eastAsia="es-CO"/>
        </w:rPr>
        <w:t>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width</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560</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height</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315</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src</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https://www.youtube.com/embed/Dm9Zf1Q_A</w:t>
      </w:r>
      <w:r w:rsidRPr="00B879AF">
        <w:rPr>
          <w:rFonts w:ascii="Consolas" w:eastAsia="Times New Roman" w:hAnsi="Consolas" w:cs="Times New Roman"/>
          <w:color w:val="6BFF81"/>
          <w:sz w:val="21"/>
          <w:szCs w:val="21"/>
          <w:lang w:eastAsia="es-CO"/>
        </w:rPr>
        <w:t>"</w:t>
      </w:r>
    </w:p>
    <w:p w14:paraId="1B266A96"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val="en-US" w:eastAsia="es-CO"/>
        </w:rPr>
        <w:t>frameborder</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0</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val="en-US" w:eastAsia="es-CO"/>
        </w:rPr>
        <w:t>allow</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accelerometer; autoplay; clipboard-write; encrypted-media; gyroscope; picture-in-picture</w:t>
      </w:r>
      <w:r w:rsidRPr="00B879AF">
        <w:rPr>
          <w:rFonts w:ascii="Consolas" w:eastAsia="Times New Roman" w:hAnsi="Consolas" w:cs="Times New Roman"/>
          <w:color w:val="6BFF81"/>
          <w:sz w:val="21"/>
          <w:szCs w:val="21"/>
          <w:lang w:val="en-US" w:eastAsia="es-CO"/>
        </w:rPr>
        <w:t>"</w:t>
      </w:r>
    </w:p>
    <w:p w14:paraId="2BD3B3DE"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eastAsia="es-CO"/>
        </w:rPr>
        <w:t>allowfullscreen</w:t>
      </w:r>
      <w:r w:rsidRPr="00B879AF">
        <w:rPr>
          <w:rFonts w:ascii="Consolas" w:eastAsia="Times New Roman" w:hAnsi="Consolas" w:cs="Times New Roman"/>
          <w:color w:val="FFFFFF"/>
          <w:sz w:val="21"/>
          <w:szCs w:val="21"/>
          <w:lang w:eastAsia="es-CO"/>
        </w:rPr>
        <w:t>&gt;</w:t>
      </w:r>
    </w:p>
    <w:p w14:paraId="73A8080A"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FFFFFF"/>
          <w:sz w:val="21"/>
          <w:szCs w:val="21"/>
          <w:lang w:eastAsia="es-CO"/>
        </w:rPr>
        <w:t>&gt;</w:t>
      </w:r>
    </w:p>
    <w:p w14:paraId="104950E9"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FFFFFF"/>
          <w:sz w:val="21"/>
          <w:szCs w:val="21"/>
          <w:lang w:eastAsia="es-CO"/>
        </w:rPr>
        <w:t>&gt;</w:t>
      </w:r>
    </w:p>
    <w:p w14:paraId="67B1B610" w14:textId="77777777" w:rsidR="00045E4B" w:rsidRDefault="00045E4B" w:rsidP="00045E4B">
      <w:pPr>
        <w:pStyle w:val="NormalWeb"/>
      </w:pPr>
      <w:r>
        <w:t xml:space="preserve">A diferencia de los videos HTML (tema anterior), en este caso los tamaños de width y height no los puede calcular automáticamente. </w:t>
      </w:r>
    </w:p>
    <w:p w14:paraId="27A25F3A" w14:textId="77777777" w:rsidR="00045E4B" w:rsidRDefault="00045E4B" w:rsidP="00045E4B">
      <w:pPr>
        <w:pStyle w:val="NormalWeb"/>
        <w:jc w:val="center"/>
      </w:pPr>
      <w:r w:rsidRPr="00297DCD">
        <w:rPr>
          <w:highlight w:val="yellow"/>
        </w:rPr>
        <w:t>Entonces NO sirve poner:</w:t>
      </w:r>
    </w:p>
    <w:p w14:paraId="1B2BFEA0"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F7ECB5"/>
          <w:sz w:val="21"/>
          <w:szCs w:val="21"/>
          <w:lang w:eastAsia="es-CO"/>
        </w:rPr>
        <w:t>.youtube-video</w:t>
      </w:r>
      <w:r w:rsidRPr="003219EB">
        <w:rPr>
          <w:rFonts w:ascii="Consolas" w:eastAsia="Times New Roman" w:hAnsi="Consolas" w:cs="Times New Roman"/>
          <w:color w:val="A7DBF7"/>
          <w:sz w:val="21"/>
          <w:szCs w:val="21"/>
          <w:lang w:eastAsia="es-CO"/>
        </w:rPr>
        <w:t> {</w:t>
      </w:r>
    </w:p>
    <w:p w14:paraId="01D40FB4"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width</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8DEC95"/>
          <w:sz w:val="21"/>
          <w:szCs w:val="21"/>
          <w:lang w:eastAsia="es-CO"/>
        </w:rPr>
        <w:t>100</w:t>
      </w:r>
      <w:r w:rsidRPr="003219EB">
        <w:rPr>
          <w:rFonts w:ascii="Consolas" w:eastAsia="Times New Roman" w:hAnsi="Consolas" w:cs="Times New Roman"/>
          <w:color w:val="00BFF9"/>
          <w:sz w:val="21"/>
          <w:szCs w:val="21"/>
          <w:lang w:eastAsia="es-CO"/>
        </w:rPr>
        <w:t>%</w:t>
      </w:r>
      <w:r w:rsidRPr="003219EB">
        <w:rPr>
          <w:rFonts w:ascii="Consolas" w:eastAsia="Times New Roman" w:hAnsi="Consolas" w:cs="Times New Roman"/>
          <w:color w:val="A7DBF7"/>
          <w:sz w:val="21"/>
          <w:szCs w:val="21"/>
          <w:lang w:eastAsia="es-CO"/>
        </w:rPr>
        <w:t>;</w:t>
      </w:r>
    </w:p>
    <w:p w14:paraId="3F6B1C1F"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height</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EC9CD2"/>
          <w:sz w:val="21"/>
          <w:szCs w:val="21"/>
          <w:lang w:eastAsia="es-CO"/>
        </w:rPr>
        <w:t>auto</w:t>
      </w:r>
      <w:r w:rsidRPr="003219EB">
        <w:rPr>
          <w:rFonts w:ascii="Consolas" w:eastAsia="Times New Roman" w:hAnsi="Consolas" w:cs="Times New Roman"/>
          <w:color w:val="A7DBF7"/>
          <w:sz w:val="21"/>
          <w:szCs w:val="21"/>
          <w:lang w:eastAsia="es-CO"/>
        </w:rPr>
        <w:t>;</w:t>
      </w:r>
    </w:p>
    <w:p w14:paraId="4EAF1918" w14:textId="57005EBD" w:rsidR="00045E4B" w:rsidRPr="00664B77" w:rsidRDefault="00045E4B" w:rsidP="00664B77">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w:t>
      </w:r>
    </w:p>
    <w:p w14:paraId="2E6290ED" w14:textId="77777777" w:rsidR="00045E4B" w:rsidRDefault="00045E4B" w:rsidP="00045E4B">
      <w:pPr>
        <w:pStyle w:val="NormalWeb"/>
      </w:pPr>
      <w:r>
        <w:t xml:space="preserve">Por lo tanto, para mantener las proporciones del video se utiliza un </w:t>
      </w:r>
      <w:r>
        <w:rPr>
          <w:rStyle w:val="CdigoHTML"/>
        </w:rPr>
        <w:t>&lt;div&gt;</w:t>
      </w:r>
      <w:r>
        <w:t xml:space="preserve"> contenedor. En este </w:t>
      </w:r>
      <w:r>
        <w:rPr>
          <w:rStyle w:val="CdigoHTML"/>
        </w:rPr>
        <w:t>div</w:t>
      </w:r>
      <w:r>
        <w:t xml:space="preserve"> se pone sin altura y se utiliza </w:t>
      </w:r>
      <w:r>
        <w:rPr>
          <w:rStyle w:val="CdigoHTML"/>
        </w:rPr>
        <w:t>padding-top</w:t>
      </w:r>
      <w:r>
        <w:t xml:space="preserve"> que, a diferencia de </w:t>
      </w:r>
      <w:r>
        <w:rPr>
          <w:rStyle w:val="CdigoHTML"/>
        </w:rPr>
        <w:t>height</w:t>
      </w:r>
      <w:r>
        <w:t xml:space="preserve">, calcula el porcentaje en base al tamaño del </w:t>
      </w:r>
      <w:r>
        <w:rPr>
          <w:rStyle w:val="CdigoHTML"/>
        </w:rPr>
        <w:t>width</w:t>
      </w:r>
      <w:r>
        <w:t xml:space="preserve">. Para saber el valor del </w:t>
      </w:r>
      <w:r>
        <w:rPr>
          <w:rStyle w:val="CdigoHTML"/>
        </w:rPr>
        <w:t>padding-top</w:t>
      </w:r>
      <w:r>
        <w:t xml:space="preserve"> es necesario realizar una regla de 3 simple para calcular los porcentajes adecuados. Para saber la altura se debe hacer: </w:t>
      </w:r>
      <w:r>
        <w:rPr>
          <w:rStyle w:val="CdigoHTML"/>
        </w:rPr>
        <w:t>height * 100 / width</w:t>
      </w:r>
      <w:r>
        <w:t xml:space="preserve">. </w:t>
      </w:r>
    </w:p>
    <w:p w14:paraId="165E9A75" w14:textId="77777777" w:rsidR="00045E4B" w:rsidRDefault="00045E4B" w:rsidP="00045E4B">
      <w:pPr>
        <w:pStyle w:val="NormalWeb"/>
      </w:pPr>
      <w:r>
        <w:t xml:space="preserve">Y si necesitan saber el porcentaje necesario del ancho es: </w:t>
      </w:r>
      <w:r>
        <w:rPr>
          <w:rStyle w:val="CdigoHTML"/>
        </w:rPr>
        <w:t>width * 100 / height</w:t>
      </w:r>
      <w:r>
        <w:t>.</w:t>
      </w:r>
      <w:r>
        <w:br/>
        <w:t xml:space="preserve">Para que el video quede adentro del div contenedor se utiliza el </w:t>
      </w:r>
      <w:r>
        <w:rPr>
          <w:rStyle w:val="CdigoHTML"/>
        </w:rPr>
        <w:t>position: Absolute</w:t>
      </w:r>
      <w:r>
        <w:t>, como vimos en las otras clases.</w:t>
      </w:r>
    </w:p>
    <w:p w14:paraId="4658437C" w14:textId="77777777" w:rsidR="00045E4B" w:rsidRDefault="00045E4B" w:rsidP="00045E4B">
      <w:pPr>
        <w:pStyle w:val="NormalWeb"/>
        <w:jc w:val="center"/>
      </w:pPr>
      <w:r>
        <w:rPr>
          <w:noProof/>
        </w:rPr>
        <w:drawing>
          <wp:inline distT="0" distB="0" distL="0" distR="0" wp14:anchorId="1FFAF241" wp14:editId="792C62F4">
            <wp:extent cx="3371850" cy="2762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71850" cy="276225"/>
                    </a:xfrm>
                    <a:prstGeom prst="rect">
                      <a:avLst/>
                    </a:prstGeom>
                  </pic:spPr>
                </pic:pic>
              </a:graphicData>
            </a:graphic>
          </wp:inline>
        </w:drawing>
      </w:r>
    </w:p>
    <w:p w14:paraId="4321C2BD" w14:textId="77777777" w:rsidR="00045E4B" w:rsidRDefault="00045E4B" w:rsidP="00045E4B">
      <w:pPr>
        <w:pStyle w:val="NormalWeb"/>
        <w:jc w:val="center"/>
      </w:pPr>
      <w:r>
        <w:rPr>
          <w:noProof/>
        </w:rPr>
        <w:drawing>
          <wp:inline distT="0" distB="0" distL="0" distR="0" wp14:anchorId="36DD2573" wp14:editId="7DED17C1">
            <wp:extent cx="475073" cy="474980"/>
            <wp:effectExtent l="0" t="0" r="127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3457" r="44962"/>
                    <a:stretch/>
                  </pic:blipFill>
                  <pic:spPr bwMode="auto">
                    <a:xfrm>
                      <a:off x="0" y="0"/>
                      <a:ext cx="488379" cy="4882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9C036" wp14:editId="3F7B2FDE">
            <wp:extent cx="1276350" cy="468132"/>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982" r="55509"/>
                    <a:stretch/>
                  </pic:blipFill>
                  <pic:spPr bwMode="auto">
                    <a:xfrm>
                      <a:off x="0" y="0"/>
                      <a:ext cx="1302993" cy="477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0EEAE" wp14:editId="08C19A80">
            <wp:extent cx="371347" cy="471170"/>
            <wp:effectExtent l="0" t="0" r="0"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38" r="87816"/>
                    <a:stretch/>
                  </pic:blipFill>
                  <pic:spPr bwMode="auto">
                    <a:xfrm>
                      <a:off x="0" y="0"/>
                      <a:ext cx="382729" cy="485611"/>
                    </a:xfrm>
                    <a:prstGeom prst="rect">
                      <a:avLst/>
                    </a:prstGeom>
                    <a:ln>
                      <a:noFill/>
                    </a:ln>
                    <a:extLst>
                      <a:ext uri="{53640926-AAD7-44D8-BBD7-CCE9431645EC}">
                        <a14:shadowObscured xmlns:a14="http://schemas.microsoft.com/office/drawing/2010/main"/>
                      </a:ext>
                    </a:extLst>
                  </pic:spPr>
                </pic:pic>
              </a:graphicData>
            </a:graphic>
          </wp:inline>
        </w:drawing>
      </w:r>
    </w:p>
    <w:p w14:paraId="764123B2" w14:textId="65417524" w:rsidR="00045E4B" w:rsidRDefault="00045E4B" w:rsidP="00664B77">
      <w:pPr>
        <w:pStyle w:val="NormalWeb"/>
        <w:jc w:val="center"/>
      </w:pPr>
      <w:r>
        <w:rPr>
          <w:noProof/>
        </w:rPr>
        <w:drawing>
          <wp:inline distT="0" distB="0" distL="0" distR="0" wp14:anchorId="4703EF20" wp14:editId="010BA6B2">
            <wp:extent cx="1764634" cy="41910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4903" cy="445289"/>
                    </a:xfrm>
                    <a:prstGeom prst="rect">
                      <a:avLst/>
                    </a:prstGeom>
                  </pic:spPr>
                </pic:pic>
              </a:graphicData>
            </a:graphic>
          </wp:inline>
        </w:drawing>
      </w:r>
      <w:r>
        <w:br/>
        <w:t xml:space="preserve">En conclusión, si el video es de 16:9 en horizontal el código CSS del </w:t>
      </w:r>
      <w:r>
        <w:rPr>
          <w:rStyle w:val="CdigoHTML"/>
        </w:rPr>
        <w:t>div</w:t>
      </w:r>
      <w:r>
        <w:t xml:space="preserve"> contenedor va a quedar:</w:t>
      </w:r>
    </w:p>
    <w:p w14:paraId="3C034885"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w:t>
      </w:r>
      <w:proofErr w:type="gramStart"/>
      <w:r w:rsidRPr="00541573">
        <w:rPr>
          <w:rFonts w:ascii="Consolas" w:eastAsia="Times New Roman" w:hAnsi="Consolas" w:cs="Times New Roman"/>
          <w:color w:val="F7ECB5"/>
          <w:sz w:val="21"/>
          <w:szCs w:val="21"/>
          <w:lang w:val="en-US" w:eastAsia="es-CO"/>
        </w:rPr>
        <w:t>flexible-video</w:t>
      </w:r>
      <w:proofErr w:type="gramEnd"/>
      <w:r w:rsidRPr="00541573">
        <w:rPr>
          <w:rFonts w:ascii="Consolas" w:eastAsia="Times New Roman" w:hAnsi="Consolas" w:cs="Times New Roman"/>
          <w:color w:val="A7DBF7"/>
          <w:sz w:val="21"/>
          <w:szCs w:val="21"/>
          <w:lang w:val="en-US" w:eastAsia="es-CO"/>
        </w:rPr>
        <w:t> {</w:t>
      </w:r>
    </w:p>
    <w:p w14:paraId="6501E810"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lastRenderedPageBreak/>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5308E2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2CAF818"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padding-top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56.25</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3F9C567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relative</w:t>
      </w:r>
      <w:r w:rsidRPr="00541573">
        <w:rPr>
          <w:rFonts w:ascii="Consolas" w:eastAsia="Times New Roman" w:hAnsi="Consolas" w:cs="Times New Roman"/>
          <w:color w:val="A7DBF7"/>
          <w:sz w:val="21"/>
          <w:szCs w:val="21"/>
          <w:lang w:val="en-US" w:eastAsia="es-CO"/>
        </w:rPr>
        <w:t>;</w:t>
      </w:r>
    </w:p>
    <w:p w14:paraId="6BAE9B81" w14:textId="77777777" w:rsidR="00045E4B" w:rsidRPr="002B0BD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w:t>
      </w:r>
    </w:p>
    <w:p w14:paraId="24908725" w14:textId="77777777" w:rsidR="00045E4B" w:rsidRDefault="00045E4B" w:rsidP="00045E4B">
      <w:pPr>
        <w:shd w:val="clear" w:color="auto" w:fill="282822"/>
        <w:spacing w:after="0" w:line="285" w:lineRule="atLeast"/>
        <w:rPr>
          <w:rFonts w:ascii="Consolas" w:eastAsia="Times New Roman" w:hAnsi="Consolas" w:cs="Times New Roman"/>
          <w:color w:val="F7ECB5"/>
          <w:sz w:val="21"/>
          <w:szCs w:val="21"/>
          <w:lang w:val="en-US" w:eastAsia="es-CO"/>
        </w:rPr>
      </w:pPr>
    </w:p>
    <w:p w14:paraId="579D63D7"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.youtube-video</w:t>
      </w:r>
      <w:r w:rsidRPr="00541573">
        <w:rPr>
          <w:rFonts w:ascii="Consolas" w:eastAsia="Times New Roman" w:hAnsi="Consolas" w:cs="Times New Roman"/>
          <w:color w:val="A7DBF7"/>
          <w:sz w:val="21"/>
          <w:szCs w:val="21"/>
          <w:lang w:val="en-US" w:eastAsia="es-CO"/>
        </w:rPr>
        <w:t> {</w:t>
      </w:r>
    </w:p>
    <w:p w14:paraId="4C0C214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0866338F"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auto</w:t>
      </w:r>
      <w:r w:rsidRPr="00541573">
        <w:rPr>
          <w:rFonts w:ascii="Consolas" w:eastAsia="Times New Roman" w:hAnsi="Consolas" w:cs="Times New Roman"/>
          <w:color w:val="A7DBF7"/>
          <w:sz w:val="21"/>
          <w:szCs w:val="21"/>
          <w:lang w:val="en-US" w:eastAsia="es-CO"/>
        </w:rPr>
        <w:t>;</w:t>
      </w:r>
    </w:p>
    <w:p w14:paraId="53D4AB59"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absolute</w:t>
      </w:r>
      <w:r w:rsidRPr="00541573">
        <w:rPr>
          <w:rFonts w:ascii="Consolas" w:eastAsia="Times New Roman" w:hAnsi="Consolas" w:cs="Times New Roman"/>
          <w:color w:val="A7DBF7"/>
          <w:sz w:val="21"/>
          <w:szCs w:val="21"/>
          <w:lang w:val="en-US" w:eastAsia="es-CO"/>
        </w:rPr>
        <w:t>;</w:t>
      </w:r>
    </w:p>
    <w:p w14:paraId="20BE4A3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3F326531"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bottom</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B60E5A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right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1F567A1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left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53961F4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13A50E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2B0E910" w14:textId="6CEE19BF" w:rsidR="00975DDE" w:rsidRPr="00E43D23" w:rsidRDefault="00045E4B" w:rsidP="00E43D23">
      <w:pPr>
        <w:shd w:val="clear" w:color="auto" w:fill="282822"/>
        <w:spacing w:after="0" w:line="285" w:lineRule="atLeast"/>
        <w:rPr>
          <w:rFonts w:ascii="Consolas" w:eastAsia="Times New Roman" w:hAnsi="Consolas" w:cs="Times New Roman"/>
          <w:color w:val="A7DBF7"/>
          <w:sz w:val="21"/>
          <w:szCs w:val="21"/>
          <w:lang w:eastAsia="es-CO"/>
        </w:rPr>
      </w:pPr>
      <w:r w:rsidRPr="00957BB0">
        <w:rPr>
          <w:rFonts w:ascii="Consolas" w:eastAsia="Times New Roman" w:hAnsi="Consolas" w:cs="Times New Roman"/>
          <w:color w:val="A7DBF7"/>
          <w:sz w:val="21"/>
          <w:szCs w:val="21"/>
          <w:lang w:eastAsia="es-CO"/>
        </w:rPr>
        <w:t>}</w:t>
      </w:r>
    </w:p>
    <w:p w14:paraId="6CFC3C8F" w14:textId="77777777" w:rsidR="00262F49" w:rsidRDefault="00262F49" w:rsidP="0046185A">
      <w:pPr>
        <w:pStyle w:val="Ttulo1"/>
        <w:jc w:val="center"/>
        <w:rPr>
          <w:highlight w:val="green"/>
        </w:rPr>
      </w:pPr>
    </w:p>
    <w:p w14:paraId="17E9E8DA" w14:textId="35B7F344" w:rsidR="00975DDE" w:rsidRPr="000029EA" w:rsidRDefault="0046185A" w:rsidP="0046185A">
      <w:pPr>
        <w:pStyle w:val="Ttulo1"/>
        <w:jc w:val="center"/>
      </w:pPr>
      <w:r w:rsidRPr="00E43D23">
        <w:rPr>
          <w:highlight w:val="green"/>
        </w:rPr>
        <w:t>Formularios.</w:t>
      </w:r>
    </w:p>
    <w:p w14:paraId="0396A51A" w14:textId="77777777" w:rsidR="00975DDE" w:rsidRDefault="00975DDE" w:rsidP="00975DDE">
      <w:pPr>
        <w:pStyle w:val="Ttulo1"/>
      </w:pPr>
      <w:r>
        <w:t>Etiqueta form e input.</w:t>
      </w:r>
    </w:p>
    <w:p w14:paraId="454888DF" w14:textId="77777777" w:rsidR="00975DDE" w:rsidRDefault="00975DDE" w:rsidP="00975DDE">
      <w:pPr>
        <w:pStyle w:val="Ttulo1"/>
        <w:rPr>
          <w:sz w:val="24"/>
          <w:szCs w:val="24"/>
        </w:rPr>
      </w:pPr>
      <w:r>
        <w:rPr>
          <w:b w:val="0"/>
          <w:bCs w:val="0"/>
          <w:sz w:val="24"/>
          <w:szCs w:val="24"/>
        </w:rPr>
        <w:t xml:space="preserve">Según la especificación de HTML se debe trabajar a </w:t>
      </w:r>
      <w:r>
        <w:rPr>
          <w:sz w:val="24"/>
          <w:szCs w:val="24"/>
        </w:rPr>
        <w:t>label</w:t>
      </w:r>
      <w:r>
        <w:rPr>
          <w:b w:val="0"/>
          <w:bCs w:val="0"/>
          <w:sz w:val="24"/>
          <w:szCs w:val="24"/>
        </w:rPr>
        <w:t xml:space="preserve"> como un </w:t>
      </w:r>
      <w:r>
        <w:rPr>
          <w:sz w:val="24"/>
          <w:szCs w:val="24"/>
        </w:rPr>
        <w:t>contenedor.</w:t>
      </w:r>
    </w:p>
    <w:p w14:paraId="0AB7B638" w14:textId="77777777" w:rsidR="00975DDE" w:rsidRDefault="00975DDE" w:rsidP="00975DDE">
      <w:pPr>
        <w:pStyle w:val="Ttulo1"/>
        <w:rPr>
          <w:b w:val="0"/>
          <w:bCs w:val="0"/>
          <w:sz w:val="24"/>
          <w:szCs w:val="24"/>
        </w:rPr>
      </w:pPr>
      <w:r>
        <w:rPr>
          <w:b w:val="0"/>
          <w:bCs w:val="0"/>
          <w:sz w:val="24"/>
          <w:szCs w:val="24"/>
        </w:rPr>
        <w:t xml:space="preserve">Es importante utilizar la etiqueta </w:t>
      </w:r>
      <w:r>
        <w:rPr>
          <w:sz w:val="24"/>
          <w:szCs w:val="24"/>
        </w:rPr>
        <w:t>&lt;form&gt;&lt;/form&gt;</w:t>
      </w:r>
      <w:r>
        <w:rPr>
          <w:b w:val="0"/>
          <w:bCs w:val="0"/>
          <w:sz w:val="24"/>
          <w:szCs w:val="24"/>
        </w:rPr>
        <w:t xml:space="preserve"> para indicar que utilizaremos un formulario, además de la semántica y buenas prácticas.</w:t>
      </w:r>
    </w:p>
    <w:p w14:paraId="44D648B4" w14:textId="77777777" w:rsidR="00975DDE" w:rsidRDefault="00975DDE" w:rsidP="00975DDE">
      <w:pPr>
        <w:pStyle w:val="Ttulo1"/>
        <w:rPr>
          <w:b w:val="0"/>
          <w:bCs w:val="0"/>
          <w:sz w:val="24"/>
          <w:szCs w:val="24"/>
        </w:rPr>
      </w:pPr>
      <w:r>
        <w:rPr>
          <w:b w:val="0"/>
          <w:bCs w:val="0"/>
          <w:sz w:val="24"/>
          <w:szCs w:val="24"/>
        </w:rPr>
        <w:t>Dentro de estas etiquetas indicaremos los elementos del Formulario como lo son:</w:t>
      </w:r>
    </w:p>
    <w:p w14:paraId="56BF1534" w14:textId="20A53FAF" w:rsidR="00975DDE" w:rsidRDefault="00975DDE" w:rsidP="00975DDE">
      <w:pPr>
        <w:pStyle w:val="Ttulo1"/>
        <w:rPr>
          <w:b w:val="0"/>
          <w:bCs w:val="0"/>
          <w:sz w:val="24"/>
          <w:szCs w:val="24"/>
        </w:rPr>
      </w:pPr>
      <w:r>
        <w:rPr>
          <w:sz w:val="24"/>
          <w:szCs w:val="24"/>
        </w:rPr>
        <w:t>&lt;label&gt;&lt;/label&gt;</w:t>
      </w:r>
      <w:r>
        <w:rPr>
          <w:b w:val="0"/>
          <w:bCs w:val="0"/>
          <w:sz w:val="24"/>
          <w:szCs w:val="24"/>
        </w:rPr>
        <w:t xml:space="preserve"> que será como nuestro “Contenedor” en esta ocasión. Dentro de él pondremos la etiqueta </w:t>
      </w:r>
      <w:r>
        <w:rPr>
          <w:sz w:val="24"/>
          <w:szCs w:val="24"/>
        </w:rPr>
        <w:t>&lt;span&gt;&lt;/span&gt;</w:t>
      </w:r>
      <w:r>
        <w:rPr>
          <w:b w:val="0"/>
          <w:bCs w:val="0"/>
          <w:sz w:val="24"/>
          <w:szCs w:val="24"/>
        </w:rPr>
        <w:t xml:space="preserve"> para colocar un texto haciendo alusión al contenido esperado (nombre, contraseña, fecha etc…) .Otra de las etiquetas importantes es </w:t>
      </w:r>
      <w:r>
        <w:rPr>
          <w:sz w:val="24"/>
          <w:szCs w:val="24"/>
        </w:rPr>
        <w:t>&lt;input&gt;</w:t>
      </w:r>
      <w:r>
        <w:rPr>
          <w:b w:val="0"/>
          <w:bCs w:val="0"/>
          <w:sz w:val="24"/>
          <w:szCs w:val="24"/>
        </w:rPr>
        <w:t xml:space="preserve"> Aquí es importante aclarar que hay muchos tipos de Input, los cuales podrán ser consultados acá: </w:t>
      </w:r>
      <w:hyperlink r:id="rId65" w:history="1">
        <w:r>
          <w:rPr>
            <w:rStyle w:val="Hipervnculo"/>
            <w:sz w:val="24"/>
            <w:szCs w:val="24"/>
          </w:rPr>
          <w:t>https://www.w3schools.com/html/html_form_input_types.asp</w:t>
        </w:r>
      </w:hyperlink>
    </w:p>
    <w:p w14:paraId="7B9D4BDF" w14:textId="7AD7F8E1" w:rsidR="00975DDE" w:rsidRDefault="00975DDE" w:rsidP="00975DDE">
      <w:pPr>
        <w:pStyle w:val="Ttulo1"/>
        <w:rPr>
          <w:b w:val="0"/>
          <w:bCs w:val="0"/>
          <w:sz w:val="24"/>
          <w:szCs w:val="24"/>
        </w:rPr>
      </w:pPr>
      <w:r>
        <w:rPr>
          <w:b w:val="0"/>
          <w:bCs w:val="0"/>
          <w:sz w:val="24"/>
          <w:szCs w:val="24"/>
        </w:rPr>
        <w:t xml:space="preserve">También es importante mencionar que el valor del atributo </w:t>
      </w:r>
      <w:r>
        <w:rPr>
          <w:sz w:val="24"/>
          <w:szCs w:val="24"/>
        </w:rPr>
        <w:t>for</w:t>
      </w:r>
      <w:r>
        <w:rPr>
          <w:b w:val="0"/>
          <w:bCs w:val="0"/>
          <w:sz w:val="24"/>
          <w:szCs w:val="24"/>
        </w:rPr>
        <w:t xml:space="preserve"> </w:t>
      </w:r>
      <w:r>
        <w:rPr>
          <w:sz w:val="24"/>
          <w:szCs w:val="24"/>
        </w:rPr>
        <w:t>&lt;label for="</w:t>
      </w:r>
      <w:r>
        <w:rPr>
          <w:sz w:val="14"/>
          <w:szCs w:val="14"/>
        </w:rPr>
        <w:t xml:space="preserve"> nombre </w:t>
      </w:r>
      <w:r>
        <w:rPr>
          <w:sz w:val="24"/>
          <w:szCs w:val="24"/>
        </w:rPr>
        <w:t xml:space="preserve">"&gt; </w:t>
      </w:r>
      <w:r>
        <w:rPr>
          <w:b w:val="0"/>
          <w:bCs w:val="0"/>
          <w:sz w:val="24"/>
          <w:szCs w:val="24"/>
        </w:rPr>
        <w:t>debe</w:t>
      </w:r>
      <w:r>
        <w:rPr>
          <w:sz w:val="24"/>
          <w:szCs w:val="24"/>
        </w:rPr>
        <w:t xml:space="preserve"> </w:t>
      </w:r>
      <w:r>
        <w:rPr>
          <w:b w:val="0"/>
          <w:bCs w:val="0"/>
          <w:sz w:val="24"/>
          <w:szCs w:val="24"/>
        </w:rPr>
        <w:t>ser el mismo</w:t>
      </w:r>
      <w:r>
        <w:rPr>
          <w:sz w:val="24"/>
          <w:szCs w:val="24"/>
        </w:rPr>
        <w:t xml:space="preserve"> </w:t>
      </w:r>
      <w:r>
        <w:rPr>
          <w:b w:val="0"/>
          <w:bCs w:val="0"/>
          <w:sz w:val="24"/>
          <w:szCs w:val="24"/>
        </w:rPr>
        <w:t xml:space="preserve">que el </w:t>
      </w:r>
      <w:r w:rsidR="00382996">
        <w:rPr>
          <w:b w:val="0"/>
          <w:bCs w:val="0"/>
          <w:sz w:val="24"/>
          <w:szCs w:val="24"/>
        </w:rPr>
        <w:t xml:space="preserve">de </w:t>
      </w:r>
      <w:r w:rsidR="00382996" w:rsidRPr="00382996">
        <w:rPr>
          <w:sz w:val="24"/>
          <w:szCs w:val="24"/>
        </w:rPr>
        <w:t>id</w:t>
      </w:r>
      <w:r>
        <w:rPr>
          <w:sz w:val="24"/>
          <w:szCs w:val="24"/>
        </w:rPr>
        <w:t xml:space="preserve"> &lt;input id=" </w:t>
      </w:r>
      <w:r>
        <w:rPr>
          <w:sz w:val="14"/>
          <w:szCs w:val="14"/>
        </w:rPr>
        <w:t xml:space="preserve">nombre </w:t>
      </w:r>
      <w:r>
        <w:rPr>
          <w:sz w:val="24"/>
          <w:szCs w:val="24"/>
        </w:rPr>
        <w:t>"&gt;</w:t>
      </w:r>
    </w:p>
    <w:p w14:paraId="5C749E0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body</w:t>
      </w:r>
      <w:r>
        <w:rPr>
          <w:rFonts w:ascii="Times New Roman" w:eastAsia="Times New Roman" w:hAnsi="Times New Roman" w:cs="Times New Roman"/>
          <w:color w:val="FFFFFF"/>
          <w:sz w:val="21"/>
          <w:szCs w:val="21"/>
          <w:lang w:val="en-US" w:eastAsia="es-CO"/>
        </w:rPr>
        <w:t>&gt;</w:t>
      </w:r>
    </w:p>
    <w:p w14:paraId="00DE46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6A4C60E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0F2D75A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lastRenderedPageBreak/>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Cual es tu nombre?</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5E0650E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text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placeholder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Tu 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required</w:t>
      </w:r>
      <w:r>
        <w:rPr>
          <w:rFonts w:ascii="Times New Roman" w:eastAsia="Times New Roman" w:hAnsi="Times New Roman" w:cs="Times New Roman"/>
          <w:color w:val="FFFFFF"/>
          <w:sz w:val="21"/>
          <w:szCs w:val="21"/>
          <w:lang w:val="en-US" w:eastAsia="es-CO"/>
        </w:rPr>
        <w:t>&gt;</w:t>
      </w:r>
    </w:p>
    <w:p w14:paraId="335B206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49F647B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inicio-platzi</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0829F1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Que día comenzaste en Platzi?</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4C219F6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inicio-platzi</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40EDE4B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016C7C08"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horario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39DEE4D2"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En que horario estudias?</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36FD22A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2828631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306D9F07"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87AA23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body</w:t>
      </w:r>
      <w:r>
        <w:rPr>
          <w:rFonts w:ascii="Times New Roman" w:eastAsia="Times New Roman" w:hAnsi="Times New Roman" w:cs="Times New Roman"/>
          <w:color w:val="FFFFFF"/>
          <w:sz w:val="21"/>
          <w:szCs w:val="21"/>
          <w:lang w:eastAsia="es-CO"/>
        </w:rPr>
        <w:t>&gt;</w:t>
      </w:r>
    </w:p>
    <w:p w14:paraId="13ACF2B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html</w:t>
      </w:r>
      <w:r>
        <w:rPr>
          <w:rFonts w:ascii="Times New Roman" w:eastAsia="Times New Roman" w:hAnsi="Times New Roman" w:cs="Times New Roman"/>
          <w:color w:val="FFFFFF"/>
          <w:sz w:val="21"/>
          <w:szCs w:val="21"/>
          <w:lang w:eastAsia="es-CO"/>
        </w:rPr>
        <w:t>&gt;</w:t>
      </w:r>
    </w:p>
    <w:p w14:paraId="6CE72F77" w14:textId="77777777" w:rsidR="00975DDE" w:rsidRDefault="00975DDE" w:rsidP="00975DDE">
      <w:pPr>
        <w:pStyle w:val="Ttulo1"/>
      </w:pPr>
    </w:p>
    <w:p w14:paraId="6D7B7EAF" w14:textId="77777777" w:rsidR="00262F49" w:rsidRDefault="00262F49" w:rsidP="00975DDE">
      <w:pPr>
        <w:pStyle w:val="Ttulo1"/>
      </w:pPr>
    </w:p>
    <w:p w14:paraId="7C14C6C9" w14:textId="2E6B8289" w:rsidR="00975DDE" w:rsidRDefault="00975DDE" w:rsidP="00975DDE">
      <w:pPr>
        <w:pStyle w:val="Ttulo1"/>
      </w:pPr>
      <w:r>
        <w:t>Calendar</w:t>
      </w:r>
    </w:p>
    <w:p w14:paraId="441B1637"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Para generar un formulario de calendario podemos realizarlo de distintas formas. La primera va a ser una de las más largas ya que vamos a especificar un Input por cada tipo de dato que necesitemos (dia,hora,semana,mes).</w:t>
      </w:r>
    </w:p>
    <w:p w14:paraId="5E3005EF"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Es importante mencionar que el valor de mi atributo </w:t>
      </w:r>
      <w:r>
        <w:rPr>
          <w:rFonts w:ascii="Times New Roman" w:hAnsi="Times New Roman" w:cs="Times New Roman"/>
          <w:b/>
          <w:bCs/>
          <w:sz w:val="24"/>
          <w:szCs w:val="24"/>
        </w:rPr>
        <w:t xml:space="preserve">name &lt;input name=" </w:t>
      </w:r>
      <w:r>
        <w:rPr>
          <w:rFonts w:ascii="Times New Roman" w:hAnsi="Times New Roman" w:cs="Times New Roman"/>
          <w:b/>
          <w:bCs/>
          <w:sz w:val="18"/>
          <w:szCs w:val="18"/>
        </w:rPr>
        <w:t xml:space="preserve">nombre </w:t>
      </w:r>
      <w:r>
        <w:rPr>
          <w:rFonts w:ascii="Times New Roman" w:hAnsi="Times New Roman" w:cs="Times New Roman"/>
          <w:b/>
          <w:bCs/>
          <w:sz w:val="24"/>
          <w:szCs w:val="24"/>
        </w:rPr>
        <w:t xml:space="preserve">"&gt; </w:t>
      </w:r>
      <w:r>
        <w:rPr>
          <w:rFonts w:ascii="Times New Roman" w:hAnsi="Times New Roman" w:cs="Times New Roman"/>
          <w:sz w:val="24"/>
          <w:szCs w:val="24"/>
        </w:rPr>
        <w:t>será el nombre con el que se identifique el valor ingresado por el input en los método post.</w:t>
      </w:r>
    </w:p>
    <w:p w14:paraId="7360866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91007E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70D4D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Hora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346E22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0039622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476F9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343694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Día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5C2BB1A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34AFEC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F1BF69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2ED026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Semana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0255309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week</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936CD94"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667978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D19D09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Mes</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4262FF5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lastRenderedPageBreak/>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month</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AEAEDC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51B082B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FFFFFF"/>
          <w:sz w:val="21"/>
          <w:szCs w:val="21"/>
          <w:lang w:val="en-US" w:eastAsia="es-CO"/>
        </w:rPr>
        <w:t>&gt;</w:t>
      </w:r>
    </w:p>
    <w:p w14:paraId="7B94ADAE" w14:textId="77777777" w:rsidR="00975DDE" w:rsidRDefault="00975DDE" w:rsidP="00975DDE">
      <w:pPr>
        <w:jc w:val="center"/>
        <w:rPr>
          <w:rFonts w:ascii="Times New Roman" w:hAnsi="Times New Roman" w:cs="Times New Roman"/>
          <w:b/>
          <w:bCs/>
          <w:sz w:val="24"/>
          <w:szCs w:val="24"/>
          <w:lang w:val="en-US"/>
        </w:rPr>
      </w:pPr>
    </w:p>
    <w:p w14:paraId="11D7D351" w14:textId="77777777"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b/>
          <w:bCs/>
          <w:sz w:val="24"/>
          <w:szCs w:val="24"/>
          <w:lang w:val="en-US"/>
        </w:rPr>
        <w:t xml:space="preserve">&lt;input name=" </w:t>
      </w:r>
      <w:r>
        <w:rPr>
          <w:rFonts w:ascii="Times New Roman" w:hAnsi="Times New Roman" w:cs="Times New Roman"/>
          <w:b/>
          <w:bCs/>
          <w:sz w:val="18"/>
          <w:szCs w:val="18"/>
          <w:lang w:val="en-US"/>
        </w:rPr>
        <w:t xml:space="preserve">mes </w:t>
      </w:r>
      <w:r>
        <w:rPr>
          <w:rFonts w:ascii="Times New Roman" w:hAnsi="Times New Roman" w:cs="Times New Roman"/>
          <w:b/>
          <w:bCs/>
          <w:sz w:val="24"/>
          <w:szCs w:val="24"/>
          <w:lang w:val="en-US"/>
        </w:rPr>
        <w:t>"&gt;</w:t>
      </w:r>
    </w:p>
    <w:p w14:paraId="1FD27B82" w14:textId="4EC3C12A"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noProof/>
        </w:rPr>
        <w:drawing>
          <wp:inline distT="0" distB="0" distL="0" distR="0" wp14:anchorId="25FEE07F" wp14:editId="738EF7C2">
            <wp:extent cx="5610225" cy="4476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447675"/>
                    </a:xfrm>
                    <a:prstGeom prst="rect">
                      <a:avLst/>
                    </a:prstGeom>
                    <a:noFill/>
                    <a:ln>
                      <a:noFill/>
                    </a:ln>
                  </pic:spPr>
                </pic:pic>
              </a:graphicData>
            </a:graphic>
          </wp:inline>
        </w:drawing>
      </w:r>
    </w:p>
    <w:p w14:paraId="68D8DCBA"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Otra forma de realizarlo esto es:</w:t>
      </w:r>
    </w:p>
    <w:p w14:paraId="6298B5B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178122A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01A1D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Calendario</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14E9CAD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datetime-local</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817FED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7B992CD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submit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E5921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C5A6754" w14:textId="77777777" w:rsidR="00975DDE" w:rsidRDefault="00975DDE" w:rsidP="00975DDE">
      <w:pPr>
        <w:rPr>
          <w:rFonts w:ascii="Times New Roman" w:hAnsi="Times New Roman" w:cs="Times New Roman"/>
          <w:sz w:val="24"/>
          <w:szCs w:val="24"/>
        </w:rPr>
      </w:pPr>
    </w:p>
    <w:p w14:paraId="333AF342" w14:textId="77777777" w:rsidR="00975DDE" w:rsidRDefault="00975DDE" w:rsidP="00975DDE">
      <w:pPr>
        <w:rPr>
          <w:rFonts w:ascii="Times New Roman" w:hAnsi="Times New Roman" w:cs="Times New Roman"/>
          <w:sz w:val="24"/>
          <w:szCs w:val="24"/>
        </w:rPr>
      </w:pPr>
    </w:p>
    <w:p w14:paraId="7792FA9F" w14:textId="77777777" w:rsidR="00975DDE" w:rsidRDefault="00975DDE" w:rsidP="00975DDE">
      <w:pPr>
        <w:rPr>
          <w:rFonts w:ascii="Times New Roman" w:hAnsi="Times New Roman" w:cs="Times New Roman"/>
          <w:sz w:val="24"/>
          <w:szCs w:val="24"/>
        </w:rPr>
      </w:pPr>
    </w:p>
    <w:p w14:paraId="5CA5A92F" w14:textId="77777777" w:rsidR="00975DDE" w:rsidRDefault="00975DDE" w:rsidP="00975DDE">
      <w:pPr>
        <w:pStyle w:val="Ttulo1"/>
      </w:pPr>
      <w:r>
        <w:t>Autocomplete y required.</w:t>
      </w:r>
    </w:p>
    <w:p w14:paraId="5A5860FD" w14:textId="77777777" w:rsidR="00975DDE" w:rsidRDefault="00975DDE" w:rsidP="00975DDE">
      <w:pPr>
        <w:pStyle w:val="Ttulo1"/>
        <w:rPr>
          <w:b w:val="0"/>
          <w:bCs w:val="0"/>
          <w:sz w:val="24"/>
          <w:szCs w:val="24"/>
        </w:rPr>
      </w:pPr>
      <w:r>
        <w:rPr>
          <w:b w:val="0"/>
          <w:bCs w:val="0"/>
          <w:sz w:val="24"/>
          <w:szCs w:val="24"/>
        </w:rPr>
        <w:t xml:space="preserve">Para hacer que los campos del formulario se autocompleten solos con datos que ya ha usado antes el usuario (y están guardados en el navegador), se usa el atributo </w:t>
      </w:r>
      <w:r>
        <w:rPr>
          <w:i/>
          <w:iCs/>
          <w:sz w:val="24"/>
          <w:szCs w:val="24"/>
        </w:rPr>
        <w:t>autocomplete</w:t>
      </w:r>
      <w:r>
        <w:rPr>
          <w:b w:val="0"/>
          <w:bCs w:val="0"/>
          <w:sz w:val="24"/>
          <w:szCs w:val="24"/>
        </w:rPr>
        <w:t xml:space="preserve"> dentro de la etiqueta input.</w:t>
      </w:r>
    </w:p>
    <w:p w14:paraId="0B8DBFDA" w14:textId="29F189EB" w:rsidR="00975DDE" w:rsidRDefault="00975DDE" w:rsidP="00975DDE">
      <w:pPr>
        <w:pStyle w:val="Ttulo1"/>
        <w:rPr>
          <w:b w:val="0"/>
          <w:bCs w:val="0"/>
          <w:sz w:val="24"/>
          <w:szCs w:val="24"/>
        </w:rPr>
      </w:pPr>
      <w:r>
        <w:rPr>
          <w:noProof/>
        </w:rPr>
        <w:drawing>
          <wp:inline distT="0" distB="0" distL="0" distR="0" wp14:anchorId="3DF72414" wp14:editId="692E2294">
            <wp:extent cx="5476875" cy="847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6875" cy="847725"/>
                    </a:xfrm>
                    <a:prstGeom prst="rect">
                      <a:avLst/>
                    </a:prstGeom>
                    <a:noFill/>
                    <a:ln>
                      <a:noFill/>
                    </a:ln>
                  </pic:spPr>
                </pic:pic>
              </a:graphicData>
            </a:graphic>
          </wp:inline>
        </w:drawing>
      </w:r>
    </w:p>
    <w:p w14:paraId="5805BDEC" w14:textId="77777777" w:rsidR="00975DDE" w:rsidRDefault="00975DDE" w:rsidP="00975DDE">
      <w:pPr>
        <w:rPr>
          <w:rFonts w:ascii="Times New Roman" w:hAnsi="Times New Roman" w:cs="Times New Roman"/>
        </w:rPr>
      </w:pPr>
      <w:r>
        <w:rPr>
          <w:rFonts w:ascii="Times New Roman" w:hAnsi="Times New Roman" w:cs="Times New Roman"/>
        </w:rPr>
        <w:br/>
        <w:t xml:space="preserve">Al colocar el atributo </w:t>
      </w:r>
      <w:r>
        <w:rPr>
          <w:rFonts w:ascii="Times New Roman" w:hAnsi="Times New Roman" w:cs="Times New Roman"/>
          <w:b/>
          <w:bCs/>
          <w:i/>
          <w:iCs/>
        </w:rPr>
        <w:t>Required</w:t>
      </w:r>
      <w:r>
        <w:rPr>
          <w:rFonts w:ascii="Times New Roman" w:hAnsi="Times New Roman" w:cs="Times New Roman"/>
        </w:rPr>
        <w:t>, el submit no funcionará si el campo indicado no está completado.</w:t>
      </w:r>
    </w:p>
    <w:p w14:paraId="6F53FB9F" w14:textId="3CCC6C8F" w:rsidR="00975DDE" w:rsidRDefault="00975DDE" w:rsidP="00975DDE">
      <w:pPr>
        <w:rPr>
          <w:rFonts w:ascii="Times New Roman" w:hAnsi="Times New Roman" w:cs="Times New Roman"/>
        </w:rPr>
      </w:pPr>
      <w:r>
        <w:rPr>
          <w:noProof/>
        </w:rPr>
        <w:drawing>
          <wp:inline distT="0" distB="0" distL="0" distR="0" wp14:anchorId="4D2FF918" wp14:editId="27E950C5">
            <wp:extent cx="5610225" cy="4572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457200"/>
                    </a:xfrm>
                    <a:prstGeom prst="rect">
                      <a:avLst/>
                    </a:prstGeom>
                    <a:noFill/>
                    <a:ln>
                      <a:noFill/>
                    </a:ln>
                  </pic:spPr>
                </pic:pic>
              </a:graphicData>
            </a:graphic>
          </wp:inline>
        </w:drawing>
      </w:r>
    </w:p>
    <w:p w14:paraId="03E8EA64" w14:textId="77777777" w:rsidR="00975DDE" w:rsidRDefault="00975DDE" w:rsidP="00975DDE">
      <w:pPr>
        <w:rPr>
          <w:rFonts w:ascii="Times New Roman" w:hAnsi="Times New Roman" w:cs="Times New Roman"/>
        </w:rPr>
      </w:pPr>
    </w:p>
    <w:p w14:paraId="1974B9E6" w14:textId="77777777" w:rsidR="00975DDE" w:rsidRDefault="00975DDE" w:rsidP="00975DDE">
      <w:pPr>
        <w:pStyle w:val="Ttulo1"/>
        <w:rPr>
          <w:lang w:val="en-US"/>
        </w:rPr>
      </w:pPr>
    </w:p>
    <w:p w14:paraId="2E0C6F8B" w14:textId="77777777" w:rsidR="00975DDE" w:rsidRDefault="00975DDE" w:rsidP="00975DDE">
      <w:pPr>
        <w:pStyle w:val="Ttulo1"/>
        <w:rPr>
          <w:lang w:val="en-US"/>
        </w:rPr>
      </w:pPr>
      <w:r>
        <w:rPr>
          <w:lang w:val="en-US"/>
        </w:rPr>
        <w:lastRenderedPageBreak/>
        <w:t>Input type submit vs. Button tag</w:t>
      </w:r>
    </w:p>
    <w:p w14:paraId="2E1FE9CF" w14:textId="6F8318A9" w:rsidR="00975DDE" w:rsidRDefault="00975DDE" w:rsidP="00975DDE">
      <w:pPr>
        <w:pStyle w:val="Ttulo1"/>
        <w:rPr>
          <w:lang w:val="en-US"/>
        </w:rPr>
      </w:pPr>
      <w:r>
        <w:rPr>
          <w:noProof/>
        </w:rPr>
        <w:drawing>
          <wp:inline distT="0" distB="0" distL="0" distR="0" wp14:anchorId="4473E1CA" wp14:editId="7D318332">
            <wp:extent cx="5612130" cy="183261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832610"/>
                    </a:xfrm>
                    <a:prstGeom prst="rect">
                      <a:avLst/>
                    </a:prstGeom>
                    <a:noFill/>
                    <a:ln>
                      <a:noFill/>
                    </a:ln>
                  </pic:spPr>
                </pic:pic>
              </a:graphicData>
            </a:graphic>
          </wp:inline>
        </w:drawing>
      </w:r>
    </w:p>
    <w:p w14:paraId="19597A86" w14:textId="77777777" w:rsidR="00975DDE" w:rsidRDefault="00975DDE" w:rsidP="00975DDE">
      <w:pPr>
        <w:pStyle w:val="Ttulo1"/>
        <w:rPr>
          <w:lang w:val="en-US"/>
        </w:rPr>
      </w:pPr>
    </w:p>
    <w:p w14:paraId="5C687DC2" w14:textId="77777777" w:rsidR="000E627D" w:rsidRDefault="000E627D" w:rsidP="00975DDE">
      <w:pPr>
        <w:pStyle w:val="Ttulo1"/>
      </w:pPr>
    </w:p>
    <w:p w14:paraId="18BE35BB" w14:textId="27F42627" w:rsidR="00975DDE" w:rsidRDefault="00975DDE" w:rsidP="00975DDE">
      <w:pPr>
        <w:pStyle w:val="Ttulo1"/>
      </w:pPr>
      <w:r>
        <w:t>Select.</w:t>
      </w:r>
    </w:p>
    <w:p w14:paraId="5420129C" w14:textId="77777777" w:rsidR="00975DDE" w:rsidRDefault="00975DDE" w:rsidP="00975DDE">
      <w:pPr>
        <w:pStyle w:val="NormalWeb"/>
      </w:pPr>
      <w:r>
        <w:t>Para hacer listas de selección, las mejores prácticas es permitir que el usuario inicie a escribir y el desplegable se corresponda con las primeras letras de lo que está escribiendo el usuario.</w:t>
      </w:r>
    </w:p>
    <w:p w14:paraId="6D76D60B" w14:textId="77777777" w:rsidR="00975DDE" w:rsidRDefault="00975DDE" w:rsidP="00975DDE">
      <w:pPr>
        <w:pStyle w:val="NormalWeb"/>
      </w:pPr>
      <w:r>
        <w:t xml:space="preserve">Para ello, se usa la etiqueta </w:t>
      </w:r>
      <w:r>
        <w:rPr>
          <w:rStyle w:val="CdigoHTML"/>
        </w:rPr>
        <w:t>input</w:t>
      </w:r>
      <w:r>
        <w:t xml:space="preserve"> con el atributo </w:t>
      </w:r>
      <w:r>
        <w:rPr>
          <w:rStyle w:val="CdigoHTML"/>
        </w:rPr>
        <w:t>list="nombreID"</w:t>
      </w:r>
      <w:r>
        <w:t xml:space="preserve">. Luego, la etiqueta </w:t>
      </w:r>
      <w:r>
        <w:rPr>
          <w:rStyle w:val="CdigoHTML"/>
        </w:rPr>
        <w:t>datalist</w:t>
      </w:r>
      <w:r>
        <w:t xml:space="preserve"> con el atributo </w:t>
      </w:r>
      <w:r>
        <w:rPr>
          <w:rStyle w:val="CdigoHTML"/>
        </w:rPr>
        <w:t>id="nombreID"</w:t>
      </w:r>
      <w:r>
        <w:t xml:space="preserve"> y dentro la etiqueta </w:t>
      </w:r>
      <w:r>
        <w:rPr>
          <w:rStyle w:val="CdigoHTML"/>
        </w:rPr>
        <w:t>option</w:t>
      </w:r>
      <w:r>
        <w:t xml:space="preserve"> con el atributo </w:t>
      </w:r>
      <w:r>
        <w:rPr>
          <w:rStyle w:val="CdigoHTML"/>
        </w:rPr>
        <w:t>value="nombreValorListaDesplegable"</w:t>
      </w:r>
      <w:r>
        <w:t xml:space="preserve"> y dejar su contenido vacío para que permita que el usuario sea el que rellene y en base a eso le salga la lista.</w:t>
      </w:r>
    </w:p>
    <w:p w14:paraId="02FE4901" w14:textId="17668500" w:rsidR="00975DDE" w:rsidRDefault="00975DDE" w:rsidP="00975DDE">
      <w:pPr>
        <w:rPr>
          <w:rFonts w:ascii="Times New Roman" w:hAnsi="Times New Roman" w:cs="Times New Roman"/>
        </w:rPr>
      </w:pPr>
      <w:r>
        <w:rPr>
          <w:noProof/>
        </w:rPr>
        <w:lastRenderedPageBreak/>
        <w:drawing>
          <wp:inline distT="0" distB="0" distL="0" distR="0" wp14:anchorId="2CA9D495" wp14:editId="53B02B45">
            <wp:extent cx="5810250" cy="25546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5536" cy="2561326"/>
                    </a:xfrm>
                    <a:prstGeom prst="rect">
                      <a:avLst/>
                    </a:prstGeom>
                    <a:noFill/>
                    <a:ln>
                      <a:noFill/>
                    </a:ln>
                  </pic:spPr>
                </pic:pic>
              </a:graphicData>
            </a:graphic>
          </wp:inline>
        </w:drawing>
      </w:r>
    </w:p>
    <w:p w14:paraId="70435924" w14:textId="3B347C45" w:rsidR="00975DDE" w:rsidRDefault="00975DDE" w:rsidP="00975DDE">
      <w:pPr>
        <w:rPr>
          <w:rFonts w:ascii="Times New Roman" w:hAnsi="Times New Roman" w:cs="Times New Roman"/>
        </w:rPr>
      </w:pPr>
    </w:p>
    <w:p w14:paraId="21471B6F" w14:textId="77777777" w:rsidR="0018524A" w:rsidRDefault="0018524A" w:rsidP="0018524A">
      <w:pPr>
        <w:pStyle w:val="Ttulo1"/>
      </w:pPr>
      <w:r>
        <w:t xml:space="preserve">Atributos especiales de las etiquetas para mejorar el funcionamiento de nuestros formularios </w:t>
      </w:r>
    </w:p>
    <w:p w14:paraId="3FF42A92" w14:textId="77777777" w:rsidR="0018524A" w:rsidRDefault="0018524A" w:rsidP="0018524A">
      <w:pPr>
        <w:pStyle w:val="NormalWeb"/>
      </w:pPr>
      <w:r>
        <w:t>Los formularios de nuestras páginas web se componen principalmente de labels para indicarle a los usuarios qué datos van a llenar, los inputs son los espacios donde pueden llenar estos datos y los botones son para enviar el formulario (o cualquier otra cosa, por ejemplo, hacer reset).</w:t>
      </w:r>
    </w:p>
    <w:p w14:paraId="1511F430" w14:textId="77777777" w:rsidR="0018524A" w:rsidRDefault="0018524A" w:rsidP="0018524A">
      <w:pPr>
        <w:pStyle w:val="NormalWeb"/>
      </w:pPr>
      <w:r>
        <w:t>¿Te has preguntado por qué usamos labels y no cualquier otra etiqueta? ¿Que tienen de especial los labels?</w:t>
      </w:r>
    </w:p>
    <w:p w14:paraId="6CD1A469" w14:textId="77777777" w:rsidR="0018524A" w:rsidRDefault="0018524A" w:rsidP="0018524A">
      <w:pPr>
        <w:pStyle w:val="NormalWeb"/>
      </w:pPr>
      <w:r>
        <w:t>Los labels no son como otras etiquetas que solo guardan y muestran el texto con los diferentes estilos que definamos en el CSS. Los labels están especialmente preparados y optimizados para que nuestros formularios funcionen correctamente.</w:t>
      </w:r>
    </w:p>
    <w:p w14:paraId="419D3B38" w14:textId="77777777" w:rsidR="0018524A" w:rsidRPr="00021B62" w:rsidRDefault="0018524A" w:rsidP="0018524A">
      <w:pPr>
        <w:pStyle w:val="Ttulo2"/>
        <w:rPr>
          <w:rFonts w:ascii="Times New Roman" w:hAnsi="Times New Roman" w:cs="Times New Roman"/>
          <w:b/>
          <w:bCs/>
          <w:color w:val="auto"/>
        </w:rPr>
      </w:pPr>
      <w:r w:rsidRPr="00021B62">
        <w:rPr>
          <w:rFonts w:ascii="Times New Roman" w:hAnsi="Times New Roman" w:cs="Times New Roman"/>
          <w:b/>
          <w:bCs/>
          <w:color w:val="auto"/>
        </w:rPr>
        <w:t>Atributos para asociar labels a sus respectivos inputs</w:t>
      </w:r>
    </w:p>
    <w:p w14:paraId="47F59C8C" w14:textId="77777777" w:rsidR="0018524A" w:rsidRDefault="0018524A" w:rsidP="0018524A">
      <w:pPr>
        <w:pStyle w:val="NormalWeb"/>
      </w:pPr>
      <w:r>
        <w:t>Seguramente has llenado miles de formularios desde tu computadora sin problemas. Pero la probabilidad de que tengas un mal rato cuando te encuentras con un formulario desde tu celular es muy alta. Por ser dispositivos mucho más pequeños es mucho más difícil atinarle al input correcto para empezar a escribir los datos que nos pide el formulario.</w:t>
      </w:r>
    </w:p>
    <w:p w14:paraId="34839275" w14:textId="77777777" w:rsidR="0018524A" w:rsidRDefault="0018524A" w:rsidP="0018524A">
      <w:pPr>
        <w:pStyle w:val="NormalWeb"/>
      </w:pPr>
      <w:r>
        <w:t>De hecho, suele pasar que, debido a todos estos problemas, terminamos abandonando esa página web y nos olvidamos de ella para siempre. Nuestra tarea es evitar este tipo de problemas a toda costa.</w:t>
      </w:r>
    </w:p>
    <w:p w14:paraId="3696660D" w14:textId="77777777" w:rsidR="0018524A" w:rsidRDefault="0018524A" w:rsidP="0018524A">
      <w:pPr>
        <w:pStyle w:val="NormalWeb"/>
      </w:pPr>
      <w:r>
        <w:lastRenderedPageBreak/>
        <w:t>Solucionar esto es muy fácil. Vamos a crear la funcionalidad de que, al tocar el label que corresponde a cada input, la página reaccione como si hubiéramos hecho click directamente en el input.</w:t>
      </w:r>
    </w:p>
    <w:p w14:paraId="42D5C881" w14:textId="77777777" w:rsidR="0018524A" w:rsidRDefault="0018524A" w:rsidP="0018524A">
      <w:pPr>
        <w:pStyle w:val="NormalWeb"/>
      </w:pPr>
      <w:r>
        <w:t>Hay dos formas de hacerlo:</w:t>
      </w:r>
    </w:p>
    <w:p w14:paraId="1E79D727" w14:textId="77777777" w:rsidR="0018524A" w:rsidRDefault="0018524A" w:rsidP="0018524A">
      <w:pPr>
        <w:pStyle w:val="NormalWeb"/>
      </w:pPr>
      <w:r>
        <w:rPr>
          <w:rStyle w:val="Textoennegrita"/>
        </w:rPr>
        <w:t>Primera forma</w:t>
      </w:r>
      <w:r>
        <w:t>: Podemos encerrar nuestros inputs dentro de sus respectivos labels:</w:t>
      </w:r>
    </w:p>
    <w:p w14:paraId="433FC849" w14:textId="77777777" w:rsidR="0018524A" w:rsidRDefault="0018524A" w:rsidP="0018524A">
      <w:r>
        <w:rPr>
          <w:noProof/>
        </w:rPr>
        <w:drawing>
          <wp:inline distT="0" distB="0" distL="0" distR="0" wp14:anchorId="68F81EC7" wp14:editId="11C1BA12">
            <wp:extent cx="5612130" cy="139954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399540"/>
                    </a:xfrm>
                    <a:prstGeom prst="rect">
                      <a:avLst/>
                    </a:prstGeom>
                  </pic:spPr>
                </pic:pic>
              </a:graphicData>
            </a:graphic>
          </wp:inline>
        </w:drawing>
      </w:r>
    </w:p>
    <w:p w14:paraId="00F37F8D"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b/>
          <w:bCs/>
          <w:sz w:val="24"/>
          <w:szCs w:val="24"/>
          <w:lang w:eastAsia="es-CO"/>
        </w:rPr>
        <w:t>Segunda forma</w:t>
      </w:r>
      <w:r w:rsidRPr="005B3CD9">
        <w:rPr>
          <w:rFonts w:ascii="Times New Roman" w:eastAsia="Times New Roman" w:hAnsi="Times New Roman" w:cs="Times New Roman"/>
          <w:sz w:val="24"/>
          <w:szCs w:val="24"/>
          <w:lang w:eastAsia="es-CO"/>
        </w:rPr>
        <w:t>: Sólo debemos añadir un par de atributos a los elementos de nuestro formulario:</w:t>
      </w:r>
    </w:p>
    <w:p w14:paraId="1870EE56" w14:textId="237371C5"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id</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input</w:t>
      </w:r>
      <w:r w:rsidRPr="005B3CD9">
        <w:rPr>
          <w:rFonts w:ascii="Times New Roman" w:eastAsia="Times New Roman" w:hAnsi="Times New Roman" w:cs="Times New Roman"/>
          <w:sz w:val="24"/>
          <w:szCs w:val="24"/>
          <w:lang w:eastAsia="es-CO"/>
        </w:rPr>
        <w:t xml:space="preserve"> y le damos un valor, recuerda que </w:t>
      </w:r>
      <w:proofErr w:type="gramStart"/>
      <w:r w:rsidR="00EC078C" w:rsidRPr="005B3CD9">
        <w:rPr>
          <w:rFonts w:ascii="Times New Roman" w:eastAsia="Times New Roman" w:hAnsi="Times New Roman" w:cs="Times New Roman"/>
          <w:sz w:val="24"/>
          <w:szCs w:val="24"/>
          <w:lang w:eastAsia="es-CO"/>
        </w:rPr>
        <w:t>el valor de nuestros IDs debe</w:t>
      </w:r>
      <w:r w:rsidR="00EC078C">
        <w:rPr>
          <w:rFonts w:ascii="Times New Roman" w:eastAsia="Times New Roman" w:hAnsi="Times New Roman" w:cs="Times New Roman"/>
          <w:sz w:val="24"/>
          <w:szCs w:val="24"/>
          <w:lang w:eastAsia="es-CO"/>
        </w:rPr>
        <w:t>n</w:t>
      </w:r>
      <w:proofErr w:type="gramEnd"/>
      <w:r w:rsidRPr="005B3CD9">
        <w:rPr>
          <w:rFonts w:ascii="Times New Roman" w:eastAsia="Times New Roman" w:hAnsi="Times New Roman" w:cs="Times New Roman"/>
          <w:sz w:val="24"/>
          <w:szCs w:val="24"/>
          <w:lang w:eastAsia="es-CO"/>
        </w:rPr>
        <w:t xml:space="preserve"> ser únicos e irrepetibles para evitar problemas en nuestra página web.</w:t>
      </w:r>
    </w:p>
    <w:p w14:paraId="3F740FDE" w14:textId="77777777"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for</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label</w:t>
      </w:r>
      <w:r w:rsidRPr="005B3CD9">
        <w:rPr>
          <w:rFonts w:ascii="Times New Roman" w:eastAsia="Times New Roman" w:hAnsi="Times New Roman" w:cs="Times New Roman"/>
          <w:sz w:val="24"/>
          <w:szCs w:val="24"/>
          <w:lang w:eastAsia="es-CO"/>
        </w:rPr>
        <w:t xml:space="preserve"> con el valor del id del input que queremos enlazar.</w:t>
      </w:r>
    </w:p>
    <w:p w14:paraId="62918695" w14:textId="77777777" w:rsidR="0018524A" w:rsidRDefault="0018524A" w:rsidP="0018524A">
      <w:r>
        <w:rPr>
          <w:noProof/>
        </w:rPr>
        <w:drawing>
          <wp:inline distT="0" distB="0" distL="0" distR="0" wp14:anchorId="500C0F18" wp14:editId="79ABDB4A">
            <wp:extent cx="5612130" cy="76263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762635"/>
                    </a:xfrm>
                    <a:prstGeom prst="rect">
                      <a:avLst/>
                    </a:prstGeom>
                  </pic:spPr>
                </pic:pic>
              </a:graphicData>
            </a:graphic>
          </wp:inline>
        </w:drawing>
      </w:r>
    </w:p>
    <w:p w14:paraId="03E4FCDE" w14:textId="77777777" w:rsidR="0018524A" w:rsidRDefault="0018524A" w:rsidP="0018524A"/>
    <w:p w14:paraId="02C571FF" w14:textId="77777777" w:rsidR="0018524A" w:rsidRPr="00937A96" w:rsidRDefault="0018524A" w:rsidP="0018524A">
      <w:pPr>
        <w:pStyle w:val="Ttulo2"/>
        <w:rPr>
          <w:rFonts w:ascii="Times New Roman" w:hAnsi="Times New Roman" w:cs="Times New Roman"/>
          <w:b/>
          <w:bCs/>
          <w:color w:val="auto"/>
          <w:sz w:val="32"/>
          <w:szCs w:val="32"/>
        </w:rPr>
      </w:pPr>
      <w:r w:rsidRPr="00937A96">
        <w:rPr>
          <w:rFonts w:ascii="Times New Roman" w:hAnsi="Times New Roman" w:cs="Times New Roman"/>
          <w:b/>
          <w:bCs/>
          <w:color w:val="auto"/>
          <w:sz w:val="32"/>
          <w:szCs w:val="32"/>
        </w:rPr>
        <w:t>Atributos para enviar los datos de nuestros formularios</w:t>
      </w:r>
    </w:p>
    <w:p w14:paraId="6BB2F097" w14:textId="77777777" w:rsidR="0018524A" w:rsidRDefault="0018524A" w:rsidP="0018524A">
      <w:pPr>
        <w:pStyle w:val="NormalWeb"/>
      </w:pPr>
      <w:r>
        <w:t>El objetivo de los formularios es enviar y almacenar los datos de nuestros usuarios en algún sitio, ¿verdad?</w:t>
      </w:r>
    </w:p>
    <w:p w14:paraId="4AC4D076" w14:textId="77777777" w:rsidR="0018524A" w:rsidRDefault="0018524A" w:rsidP="0018524A">
      <w:pPr>
        <w:pStyle w:val="NormalWeb"/>
      </w:pPr>
      <w:r>
        <w:t xml:space="preserve">La forma de hacerlo es mucho más fácil de lo que crees. Solo debemos añadir algunos atributos en la etiqueta </w:t>
      </w:r>
      <w:r>
        <w:rPr>
          <w:rStyle w:val="CdigoHTML"/>
        </w:rPr>
        <w:t>&lt;form&gt;</w:t>
      </w:r>
      <w:r>
        <w:t xml:space="preserve"> y en los inputs y botones de nuestro formulario.</w:t>
      </w:r>
    </w:p>
    <w:p w14:paraId="7B7E1628" w14:textId="77777777" w:rsidR="0018524A" w:rsidRDefault="0018524A" w:rsidP="0018524A">
      <w:pPr>
        <w:numPr>
          <w:ilvl w:val="0"/>
          <w:numId w:val="6"/>
        </w:numPr>
        <w:spacing w:before="100" w:beforeAutospacing="1" w:after="100" w:afterAutospacing="1" w:line="240" w:lineRule="auto"/>
      </w:pPr>
      <w:r>
        <w:rPr>
          <w:rStyle w:val="Textoennegrita"/>
        </w:rPr>
        <w:t>Action</w:t>
      </w:r>
      <w:r>
        <w:t xml:space="preserve">: Este atributo de la etiqueta </w:t>
      </w:r>
      <w:r>
        <w:rPr>
          <w:rStyle w:val="CdigoHTML"/>
          <w:rFonts w:eastAsiaTheme="minorHAnsi"/>
        </w:rPr>
        <w:t>&lt;form&gt;</w:t>
      </w:r>
      <w:r>
        <w:t xml:space="preserve"> nos permite establecer el lugar o URL donde los datos de los usuarios deben ser enviados una vez ellos terminen de llenar el formulario.</w:t>
      </w:r>
    </w:p>
    <w:p w14:paraId="2F24EDD3" w14:textId="77777777" w:rsidR="0018524A" w:rsidRDefault="0018524A" w:rsidP="0018524A">
      <w:pPr>
        <w:numPr>
          <w:ilvl w:val="0"/>
          <w:numId w:val="6"/>
        </w:numPr>
        <w:spacing w:before="100" w:beforeAutospacing="1" w:after="100" w:afterAutospacing="1" w:line="240" w:lineRule="auto"/>
      </w:pPr>
      <w:r>
        <w:rPr>
          <w:rStyle w:val="Textoennegrita"/>
        </w:rPr>
        <w:t>Name</w:t>
      </w:r>
      <w:r>
        <w:t xml:space="preserve">: Este atributo de las etiquetas </w:t>
      </w:r>
      <w:r>
        <w:rPr>
          <w:rStyle w:val="CdigoHTML"/>
          <w:rFonts w:eastAsiaTheme="minorHAnsi"/>
        </w:rPr>
        <w:t>&lt;input&gt;</w:t>
      </w:r>
      <w:r>
        <w:t xml:space="preserve"> nos permite que los datos que los usuarios hayan escrito se envíen correctamente cuando han terminado de llenar el formulario. El </w:t>
      </w:r>
      <w:r>
        <w:lastRenderedPageBreak/>
        <w:t>valor de esta etiqueta debe indicar el nombre con el cual queremos almacenar o interactuar con esta información en el futuro.</w:t>
      </w:r>
    </w:p>
    <w:p w14:paraId="36C483B5" w14:textId="77777777" w:rsidR="0018524A" w:rsidRDefault="0018524A" w:rsidP="0018524A">
      <w:pPr>
        <w:numPr>
          <w:ilvl w:val="0"/>
          <w:numId w:val="6"/>
        </w:numPr>
        <w:spacing w:before="100" w:beforeAutospacing="1" w:after="100" w:afterAutospacing="1" w:line="240" w:lineRule="auto"/>
      </w:pPr>
      <w:r>
        <w:rPr>
          <w:rStyle w:val="Textoennegrita"/>
        </w:rPr>
        <w:t>Type</w:t>
      </w:r>
      <w:r>
        <w:t xml:space="preserve">: El atributo </w:t>
      </w:r>
      <w:r>
        <w:rPr>
          <w:rStyle w:val="CdigoHTML"/>
          <w:rFonts w:eastAsiaTheme="minorHAnsi"/>
        </w:rPr>
        <w:t>type=”submit”</w:t>
      </w:r>
      <w:r>
        <w:t xml:space="preserve"> le permite a los usuarios indicar que han terminado de llenar el formulario y lo pueden enviar para almacenar la información. También podemos usar este atributo en inputs para que estos pasen a tener el rol de botón de envío del formulario.</w:t>
      </w:r>
    </w:p>
    <w:p w14:paraId="2BFD783E" w14:textId="77777777" w:rsidR="0018524A" w:rsidRDefault="0018524A" w:rsidP="0018524A">
      <w:r>
        <w:rPr>
          <w:noProof/>
        </w:rPr>
        <w:drawing>
          <wp:inline distT="0" distB="0" distL="0" distR="0" wp14:anchorId="5108A257" wp14:editId="5348B234">
            <wp:extent cx="5612130" cy="1362075"/>
            <wp:effectExtent l="0" t="0" r="762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362075"/>
                    </a:xfrm>
                    <a:prstGeom prst="rect">
                      <a:avLst/>
                    </a:prstGeom>
                  </pic:spPr>
                </pic:pic>
              </a:graphicData>
            </a:graphic>
          </wp:inline>
        </w:drawing>
      </w:r>
    </w:p>
    <w:p w14:paraId="35FAB2EC" w14:textId="77777777" w:rsidR="0018524A" w:rsidRDefault="0018524A" w:rsidP="0018524A"/>
    <w:p w14:paraId="6DAEDDC0" w14:textId="06ACA2AB" w:rsidR="0018524A" w:rsidRDefault="0018524A" w:rsidP="0018524A">
      <w:r>
        <w:t xml:space="preserve">Si pruebas este mismo formulario vas a ver que, al enviarlo, la página se dirige a la URL que indicaste en el atributo </w:t>
      </w:r>
      <w:r>
        <w:rPr>
          <w:rStyle w:val="CdigoHTML"/>
          <w:rFonts w:eastAsiaTheme="minorHAnsi"/>
        </w:rPr>
        <w:t>action</w:t>
      </w:r>
      <w:r>
        <w:t xml:space="preserve"> de la etiqueta </w:t>
      </w:r>
      <w:r>
        <w:rPr>
          <w:rStyle w:val="CdigoHTML"/>
          <w:rFonts w:eastAsiaTheme="minorHAnsi"/>
        </w:rPr>
        <w:t>form</w:t>
      </w:r>
      <w:r>
        <w:t xml:space="preserve">. Pero es no es todo, </w:t>
      </w:r>
      <w:r w:rsidR="009B1ABB">
        <w:t>fíjate</w:t>
      </w:r>
      <w:r>
        <w:t xml:space="preserve"> bien en la URL y veras que los datos de tus usuarios están escondidos por ahí:</w:t>
      </w:r>
    </w:p>
    <w:p w14:paraId="687DFCAB" w14:textId="77777777" w:rsidR="0018524A" w:rsidRDefault="0018524A" w:rsidP="0018524A">
      <w:r>
        <w:rPr>
          <w:noProof/>
        </w:rPr>
        <w:drawing>
          <wp:inline distT="0" distB="0" distL="0" distR="0" wp14:anchorId="26E9637D" wp14:editId="629A69C8">
            <wp:extent cx="5612130" cy="27495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74955"/>
                    </a:xfrm>
                    <a:prstGeom prst="rect">
                      <a:avLst/>
                    </a:prstGeom>
                  </pic:spPr>
                </pic:pic>
              </a:graphicData>
            </a:graphic>
          </wp:inline>
        </w:drawing>
      </w:r>
    </w:p>
    <w:p w14:paraId="445317F1"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¡Si tienes este mismo resultado significa que has tenido éxito!</w:t>
      </w:r>
    </w:p>
    <w:p w14:paraId="42CA6100"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Recuerda que si quieres almacenar estos datos en algún lugar como una base de datos puedes aprender un poco de Backend, APIs REST, CRUD y hacer todas las configuraciones necesarias.</w:t>
      </w:r>
    </w:p>
    <w:p w14:paraId="67902E24" w14:textId="165B712A" w:rsidR="0018524A" w:rsidRDefault="0018524A" w:rsidP="00975DDE">
      <w:pPr>
        <w:rPr>
          <w:rFonts w:ascii="Times New Roman" w:hAnsi="Times New Roman" w:cs="Times New Roman"/>
        </w:rPr>
      </w:pPr>
    </w:p>
    <w:p w14:paraId="4D111E77" w14:textId="77777777" w:rsidR="001F4855" w:rsidRDefault="001F4855" w:rsidP="00975DDE">
      <w:pPr>
        <w:rPr>
          <w:rFonts w:ascii="Times New Roman" w:hAnsi="Times New Roman" w:cs="Times New Roman"/>
        </w:rPr>
      </w:pPr>
    </w:p>
    <w:p w14:paraId="62BFB99B" w14:textId="77777777" w:rsidR="00975DDE" w:rsidRDefault="00975DDE" w:rsidP="00975DDE">
      <w:pPr>
        <w:rPr>
          <w:rFonts w:ascii="Times New Roman" w:hAnsi="Times New Roman" w:cs="Times New Roman"/>
        </w:rPr>
      </w:pPr>
    </w:p>
    <w:p w14:paraId="2DE4B49B" w14:textId="77777777" w:rsidR="00486858" w:rsidRDefault="00486858" w:rsidP="00486858">
      <w:pPr>
        <w:pStyle w:val="Ttulo1"/>
      </w:pPr>
      <w:r>
        <w:t>¿Cómo funciona CSS?</w:t>
      </w:r>
    </w:p>
    <w:p w14:paraId="39F158E7" w14:textId="77777777" w:rsidR="00486858" w:rsidRDefault="00486858" w:rsidP="00486858">
      <w:pPr>
        <w:pStyle w:val="NormalWeb"/>
      </w:pPr>
      <w:r>
        <w:t xml:space="preserve">El </w:t>
      </w:r>
      <w:r>
        <w:rPr>
          <w:rStyle w:val="Textoennegrita"/>
        </w:rPr>
        <w:t>CSS</w:t>
      </w:r>
      <w:r>
        <w:t xml:space="preserve"> son las hojas de estilo en cascada que definen la apariencia de nuestros documentos en HTML.</w:t>
      </w:r>
    </w:p>
    <w:p w14:paraId="7AEC7167" w14:textId="77777777" w:rsidR="00486858" w:rsidRDefault="00486858" w:rsidP="00486858">
      <w:pPr>
        <w:pStyle w:val="NormalWeb"/>
      </w:pPr>
      <w:r>
        <w:t xml:space="preserve">Para que nuestros estilos CSS se apliquen correctamente a nuestras páginas web, debemos utilizar la etiqueta </w:t>
      </w:r>
      <w:r>
        <w:rPr>
          <w:rStyle w:val="CdigoHTML"/>
        </w:rPr>
        <w:t>link</w:t>
      </w:r>
      <w:r>
        <w:t xml:space="preserve"> con el atributo </w:t>
      </w:r>
      <w:r>
        <w:rPr>
          <w:rStyle w:val="CdigoHTML"/>
        </w:rPr>
        <w:t>href</w:t>
      </w:r>
      <w:r>
        <w:t xml:space="preserve"> y la ruta a nuestro archivo </w:t>
      </w:r>
      <w:r>
        <w:rPr>
          <w:rStyle w:val="CdigoHTML"/>
        </w:rPr>
        <w:t>.css</w:t>
      </w:r>
      <w:r>
        <w:t>:</w:t>
      </w:r>
    </w:p>
    <w:p w14:paraId="5BC7744D" w14:textId="77777777" w:rsidR="00486858" w:rsidRPr="00D630A7" w:rsidRDefault="00486858" w:rsidP="00486858">
      <w:pPr>
        <w:pStyle w:val="HTMLconformatoprevio"/>
        <w:rPr>
          <w:rStyle w:val="CdigoHTML"/>
          <w:lang w:val="en-US"/>
        </w:rPr>
      </w:pPr>
      <w:r w:rsidRPr="00D630A7">
        <w:rPr>
          <w:rStyle w:val="hljs-tag"/>
          <w:rFonts w:eastAsiaTheme="majorEastAsia"/>
          <w:lang w:val="en-US"/>
        </w:rPr>
        <w:t>&lt;</w:t>
      </w:r>
      <w:r w:rsidRPr="00D630A7">
        <w:rPr>
          <w:rStyle w:val="hljs-name"/>
          <w:lang w:val="en-US"/>
        </w:rPr>
        <w:t>html</w:t>
      </w:r>
      <w:r w:rsidRPr="00D630A7">
        <w:rPr>
          <w:rStyle w:val="hljs-tag"/>
          <w:rFonts w:eastAsiaTheme="majorEastAsia"/>
          <w:lang w:val="en-US"/>
        </w:rPr>
        <w:t>&gt;</w:t>
      </w:r>
    </w:p>
    <w:p w14:paraId="0DC59FC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718FDED9" w14:textId="19E3B922"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link</w:t>
      </w:r>
      <w:r w:rsidRPr="00D630A7">
        <w:rPr>
          <w:rStyle w:val="hljs-tag"/>
          <w:rFonts w:eastAsiaTheme="majorEastAsia"/>
          <w:lang w:val="en-US"/>
        </w:rPr>
        <w:t xml:space="preserve"> </w:t>
      </w:r>
      <w:r w:rsidRPr="00D630A7">
        <w:rPr>
          <w:rStyle w:val="hljs-attr"/>
          <w:lang w:val="en-US"/>
        </w:rPr>
        <w:t>rel</w:t>
      </w:r>
      <w:r w:rsidRPr="00D630A7">
        <w:rPr>
          <w:rStyle w:val="hljs-tag"/>
          <w:rFonts w:eastAsiaTheme="majorEastAsia"/>
          <w:lang w:val="en-US"/>
        </w:rPr>
        <w:t>=</w:t>
      </w:r>
      <w:r w:rsidRPr="00D630A7">
        <w:rPr>
          <w:rStyle w:val="hljs-string"/>
          <w:lang w:val="en-US"/>
        </w:rPr>
        <w:t>"stylesheet"</w:t>
      </w:r>
      <w:r w:rsidRPr="00D630A7">
        <w:rPr>
          <w:rStyle w:val="hljs-tag"/>
          <w:rFonts w:eastAsiaTheme="majorEastAsia"/>
          <w:lang w:val="en-US"/>
        </w:rPr>
        <w:t xml:space="preserve"> </w:t>
      </w:r>
      <w:r w:rsidRPr="00D630A7">
        <w:rPr>
          <w:rStyle w:val="hljs-attr"/>
          <w:lang w:val="en-US"/>
        </w:rPr>
        <w:t>href</w:t>
      </w:r>
      <w:r w:rsidRPr="00D630A7">
        <w:rPr>
          <w:rStyle w:val="hljs-tag"/>
          <w:rFonts w:eastAsiaTheme="majorEastAsia"/>
          <w:lang w:val="en-US"/>
        </w:rPr>
        <w:t>=</w:t>
      </w:r>
      <w:r w:rsidRPr="00D630A7">
        <w:rPr>
          <w:rStyle w:val="hljs-string"/>
          <w:lang w:val="en-US"/>
        </w:rPr>
        <w:t>"estilos.css"</w:t>
      </w:r>
      <w:r w:rsidRPr="00D630A7">
        <w:rPr>
          <w:rStyle w:val="hljs-tag"/>
          <w:rFonts w:eastAsiaTheme="majorEastAsia"/>
          <w:lang w:val="en-US"/>
        </w:rPr>
        <w:t>&gt;</w:t>
      </w:r>
    </w:p>
    <w:p w14:paraId="37651C33"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3CF7A3A0" w14:textId="77777777" w:rsidR="00486858" w:rsidRPr="00D630A7" w:rsidRDefault="00486858" w:rsidP="00486858">
      <w:pPr>
        <w:pStyle w:val="HTMLconformatoprevio"/>
        <w:rPr>
          <w:rStyle w:val="CdigoHTML"/>
          <w:lang w:val="en-US"/>
        </w:rPr>
      </w:pPr>
      <w:r w:rsidRPr="00D630A7">
        <w:rPr>
          <w:rStyle w:val="CdigoHTML"/>
          <w:lang w:val="en-US"/>
        </w:rPr>
        <w:lastRenderedPageBreak/>
        <w:t xml:space="preserve">        </w:t>
      </w:r>
      <w:r w:rsidRPr="00D630A7">
        <w:rPr>
          <w:rStyle w:val="hljs-tag"/>
          <w:rFonts w:eastAsiaTheme="majorEastAsia"/>
          <w:lang w:val="en-US"/>
        </w:rPr>
        <w:t>&lt;</w:t>
      </w:r>
      <w:r w:rsidRPr="00D630A7">
        <w:rPr>
          <w:rStyle w:val="hljs-name"/>
          <w:lang w:val="en-US"/>
        </w:rPr>
        <w:t>body</w:t>
      </w:r>
      <w:r w:rsidRPr="00D630A7">
        <w:rPr>
          <w:rStyle w:val="hljs-tag"/>
          <w:rFonts w:eastAsiaTheme="majorEastAsia"/>
          <w:lang w:val="en-US"/>
        </w:rPr>
        <w:t>&gt;</w:t>
      </w:r>
    </w:p>
    <w:p w14:paraId="034CF577" w14:textId="77777777" w:rsidR="00486858" w:rsidRPr="00D630A7" w:rsidRDefault="00486858" w:rsidP="00486858">
      <w:pPr>
        <w:pStyle w:val="HTMLconformatoprevio"/>
        <w:rPr>
          <w:rStyle w:val="CdigoHTML"/>
          <w:lang w:val="en-US"/>
        </w:rPr>
      </w:pPr>
      <w:r w:rsidRPr="00D630A7">
        <w:rPr>
          <w:rStyle w:val="CdigoHTML"/>
          <w:lang w:val="en-US"/>
        </w:rPr>
        <w:t xml:space="preserve">                ... etc ... etc....</w:t>
      </w:r>
    </w:p>
    <w:p w14:paraId="3A717C85" w14:textId="77777777" w:rsidR="00486858" w:rsidRPr="00B170E8" w:rsidRDefault="00486858" w:rsidP="00486858">
      <w:pPr>
        <w:pStyle w:val="HTMLconformatoprevio"/>
        <w:rPr>
          <w:rStyle w:val="CdigoHTML"/>
          <w:lang w:val="en-US"/>
        </w:rPr>
      </w:pPr>
      <w:r w:rsidRPr="00D630A7">
        <w:rPr>
          <w:rStyle w:val="CdigoHTML"/>
          <w:lang w:val="en-US"/>
        </w:rPr>
        <w:t xml:space="preserve">        </w:t>
      </w:r>
      <w:r w:rsidRPr="00B170E8">
        <w:rPr>
          <w:rStyle w:val="hljs-tag"/>
          <w:rFonts w:eastAsiaTheme="majorEastAsia"/>
          <w:lang w:val="en-US"/>
        </w:rPr>
        <w:t>&lt;/</w:t>
      </w:r>
      <w:r w:rsidRPr="00B170E8">
        <w:rPr>
          <w:rStyle w:val="hljs-name"/>
          <w:lang w:val="en-US"/>
        </w:rPr>
        <w:t>body</w:t>
      </w:r>
      <w:r w:rsidRPr="00B170E8">
        <w:rPr>
          <w:rStyle w:val="hljs-tag"/>
          <w:rFonts w:eastAsiaTheme="majorEastAsia"/>
          <w:lang w:val="en-US"/>
        </w:rPr>
        <w:t>&gt;</w:t>
      </w:r>
    </w:p>
    <w:p w14:paraId="48FA1B47" w14:textId="77777777" w:rsidR="005E3A30" w:rsidRDefault="00486858" w:rsidP="005E3A30">
      <w:pPr>
        <w:pStyle w:val="HTMLconformatoprevio"/>
        <w:rPr>
          <w:rStyle w:val="hljs-tag"/>
          <w:rFonts w:eastAsiaTheme="majorEastAsia"/>
        </w:rPr>
      </w:pPr>
      <w:r>
        <w:rPr>
          <w:rStyle w:val="hljs-tag"/>
          <w:rFonts w:eastAsiaTheme="majorEastAsia"/>
        </w:rPr>
        <w:t>&lt;/</w:t>
      </w:r>
      <w:r>
        <w:rPr>
          <w:rStyle w:val="hljs-name"/>
        </w:rPr>
        <w:t>html</w:t>
      </w:r>
      <w:r>
        <w:rPr>
          <w:rStyle w:val="hljs-tag"/>
          <w:rFonts w:eastAsiaTheme="majorEastAsia"/>
        </w:rPr>
        <w:t>&gt;</w:t>
      </w:r>
    </w:p>
    <w:p w14:paraId="0246973D" w14:textId="487198A7" w:rsidR="00486858" w:rsidRDefault="00486858" w:rsidP="005E3A30">
      <w:pPr>
        <w:pStyle w:val="HTMLconformatoprevio"/>
      </w:pPr>
      <w:r>
        <w:t xml:space="preserve">Los </w:t>
      </w:r>
      <w:r>
        <w:rPr>
          <w:rStyle w:val="Textoennegrita"/>
        </w:rPr>
        <w:t>Selectores</w:t>
      </w:r>
      <w:r>
        <w:t xml:space="preserve"> nos permiten conectar las etiquetas de HTML con sus respectivos estilos en CSS.</w:t>
      </w:r>
    </w:p>
    <w:p w14:paraId="6924A8BE" w14:textId="77777777" w:rsidR="00486858" w:rsidRDefault="00486858" w:rsidP="00486858">
      <w:pPr>
        <w:pStyle w:val="NormalWeb"/>
      </w:pPr>
      <w:r>
        <w:t xml:space="preserve">Existen muchos tipos de selectores, por ejemplo, los selectores de </w:t>
      </w:r>
      <w:r>
        <w:rPr>
          <w:rStyle w:val="Textoennegrita"/>
        </w:rPr>
        <w:t>clase</w:t>
      </w:r>
      <w:r>
        <w:t xml:space="preserve"> buscan el contenido que tenga un cierto valor en su atributo </w:t>
      </w:r>
      <w:r>
        <w:rPr>
          <w:rStyle w:val="CdigoHTML"/>
        </w:rPr>
        <w:t>class</w:t>
      </w:r>
      <w:r>
        <w:t>:</w:t>
      </w:r>
    </w:p>
    <w:p w14:paraId="3E6A79F6" w14:textId="77777777" w:rsidR="00486858" w:rsidRDefault="00486858" w:rsidP="00486858">
      <w:pPr>
        <w:pStyle w:val="HTMLconformatoprevio"/>
        <w:rPr>
          <w:rStyle w:val="CdigoHTML"/>
        </w:rPr>
      </w:pPr>
      <w:r w:rsidRPr="00494030">
        <w:rPr>
          <w:rStyle w:val="CdigoHTML"/>
        </w:rPr>
        <w:t>CSS</w:t>
      </w:r>
      <w:r>
        <w:rPr>
          <w:rStyle w:val="CdigoHTML"/>
        </w:rPr>
        <w:t xml:space="preserve"> (con punto antes del nombre de la clase):</w:t>
      </w:r>
    </w:p>
    <w:p w14:paraId="15D5A34B" w14:textId="77777777" w:rsidR="00486858" w:rsidRDefault="00486858" w:rsidP="00486858">
      <w:pPr>
        <w:pStyle w:val="HTMLconformatoprevio"/>
        <w:rPr>
          <w:rStyle w:val="CdigoHTML"/>
        </w:rPr>
      </w:pPr>
    </w:p>
    <w:p w14:paraId="3FE62E51" w14:textId="77777777" w:rsidR="00486858" w:rsidRDefault="00486858" w:rsidP="00486858">
      <w:pPr>
        <w:pStyle w:val="HTMLconformatoprevio"/>
        <w:rPr>
          <w:rStyle w:val="CdigoHTML"/>
        </w:rPr>
      </w:pPr>
      <w:r>
        <w:rPr>
          <w:rStyle w:val="CdigoHTML"/>
        </w:rPr>
        <w:t>.caja {</w:t>
      </w:r>
    </w:p>
    <w:p w14:paraId="7C8BAA7F" w14:textId="77777777" w:rsidR="00486858" w:rsidRDefault="00486858" w:rsidP="00486858">
      <w:pPr>
        <w:pStyle w:val="HTMLconformatoprevio"/>
        <w:rPr>
          <w:rStyle w:val="CdigoHTML"/>
        </w:rPr>
      </w:pPr>
      <w:r>
        <w:rPr>
          <w:rStyle w:val="CdigoHTML"/>
        </w:rPr>
        <w:t>color: red;</w:t>
      </w:r>
    </w:p>
    <w:p w14:paraId="1518B882" w14:textId="77777777" w:rsidR="00486858" w:rsidRDefault="00486858" w:rsidP="00486858">
      <w:pPr>
        <w:pStyle w:val="HTMLconformatoprevio"/>
        <w:rPr>
          <w:rStyle w:val="CdigoHTML"/>
        </w:rPr>
      </w:pPr>
      <w:r>
        <w:rPr>
          <w:rStyle w:val="CdigoHTML"/>
        </w:rPr>
        <w:t>}</w:t>
      </w:r>
    </w:p>
    <w:p w14:paraId="706B1C21" w14:textId="77777777" w:rsidR="00486858" w:rsidRDefault="00486858" w:rsidP="00486858">
      <w:pPr>
        <w:pStyle w:val="HTMLconformatoprevio"/>
        <w:rPr>
          <w:rStyle w:val="CdigoHTML"/>
        </w:rPr>
      </w:pPr>
    </w:p>
    <w:p w14:paraId="58231413" w14:textId="77777777" w:rsidR="00486858" w:rsidRDefault="00486858" w:rsidP="00486858">
      <w:pPr>
        <w:pStyle w:val="HTMLconformatoprevio"/>
        <w:rPr>
          <w:rStyle w:val="CdigoHTML"/>
        </w:rPr>
      </w:pPr>
      <w:r w:rsidRPr="00494030">
        <w:rPr>
          <w:rStyle w:val="CdigoHTML"/>
        </w:rPr>
        <w:t>HTML</w:t>
      </w:r>
      <w:r>
        <w:rPr>
          <w:rStyle w:val="CdigoHTML"/>
        </w:rPr>
        <w:t>:</w:t>
      </w:r>
    </w:p>
    <w:p w14:paraId="54C600EE" w14:textId="45623623"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class</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4B1E971B" w14:textId="77777777" w:rsidR="00486858" w:rsidRDefault="00486858" w:rsidP="00486858">
      <w:pPr>
        <w:pStyle w:val="NormalWeb"/>
      </w:pPr>
      <w:r>
        <w:t xml:space="preserve">También tenemos selectores de tipo </w:t>
      </w:r>
      <w:r>
        <w:rPr>
          <w:rStyle w:val="Textoennegrita"/>
        </w:rPr>
        <w:t>ID</w:t>
      </w:r>
      <w:r>
        <w:t xml:space="preserve"> (estos selectores solo pueden aplicar a un elemento, no va a funcionar si escribimos dos o más etiquetas con el mismo ID):</w:t>
      </w:r>
    </w:p>
    <w:p w14:paraId="6F97CF2E" w14:textId="77777777" w:rsidR="00486858" w:rsidRDefault="00486858" w:rsidP="00486858">
      <w:pPr>
        <w:pStyle w:val="HTMLconformatoprevio"/>
        <w:rPr>
          <w:rStyle w:val="CdigoHTML"/>
        </w:rPr>
      </w:pPr>
      <w:r w:rsidRPr="0032579E">
        <w:rPr>
          <w:rStyle w:val="CdigoHTML"/>
        </w:rPr>
        <w:t>CSS</w:t>
      </w:r>
      <w:r>
        <w:rPr>
          <w:rStyle w:val="CdigoHTML"/>
        </w:rPr>
        <w:t xml:space="preserve"> (con `#` antes del nombre del ID):</w:t>
      </w:r>
    </w:p>
    <w:p w14:paraId="2DF418E4" w14:textId="77777777" w:rsidR="00486858" w:rsidRDefault="00486858" w:rsidP="00486858">
      <w:pPr>
        <w:pStyle w:val="HTMLconformatoprevio"/>
        <w:rPr>
          <w:rStyle w:val="CdigoHTML"/>
        </w:rPr>
      </w:pPr>
      <w:r>
        <w:rPr>
          <w:rStyle w:val="CdigoHTML"/>
        </w:rPr>
        <w:t>#caja { color: red; }</w:t>
      </w:r>
    </w:p>
    <w:p w14:paraId="086B9C01" w14:textId="77777777" w:rsidR="00486858" w:rsidRDefault="00486858" w:rsidP="00486858">
      <w:pPr>
        <w:pStyle w:val="HTMLconformatoprevio"/>
        <w:rPr>
          <w:rStyle w:val="CdigoHTML"/>
        </w:rPr>
      </w:pPr>
    </w:p>
    <w:p w14:paraId="234C762E" w14:textId="77777777" w:rsidR="00486858" w:rsidRDefault="00486858" w:rsidP="00486858">
      <w:pPr>
        <w:pStyle w:val="HTMLconformatoprevio"/>
        <w:rPr>
          <w:rStyle w:val="CdigoHTML"/>
        </w:rPr>
      </w:pPr>
    </w:p>
    <w:p w14:paraId="475E95CE" w14:textId="77777777" w:rsidR="00486858" w:rsidRDefault="00486858" w:rsidP="00486858">
      <w:pPr>
        <w:pStyle w:val="HTMLconformatoprevio"/>
        <w:rPr>
          <w:rStyle w:val="CdigoHTML"/>
        </w:rPr>
      </w:pPr>
      <w:r w:rsidRPr="0032579E">
        <w:rPr>
          <w:rStyle w:val="CdigoHTML"/>
        </w:rPr>
        <w:t>HTML</w:t>
      </w:r>
      <w:r>
        <w:rPr>
          <w:rStyle w:val="CdigoHTML"/>
        </w:rPr>
        <w:t>:</w:t>
      </w:r>
    </w:p>
    <w:p w14:paraId="12A5EA89" w14:textId="3BF00068"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id</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0223566D" w14:textId="77777777" w:rsidR="00486858" w:rsidRDefault="00486858" w:rsidP="00486858">
      <w:pPr>
        <w:pStyle w:val="NormalWeb"/>
      </w:pPr>
      <w:r>
        <w:t>En CSS utilizamos atributos para definir los estilos de nuestros elementos, podemos modificar el color de la letra, tamaño, color de fondo, espaciado, entre otras:</w:t>
      </w:r>
    </w:p>
    <w:p w14:paraId="20B7401B" w14:textId="77777777" w:rsidR="00486858" w:rsidRPr="00D630A7" w:rsidRDefault="00486858" w:rsidP="00486858">
      <w:pPr>
        <w:pStyle w:val="HTMLconformatoprevio"/>
        <w:rPr>
          <w:rStyle w:val="CdigoHTML"/>
          <w:lang w:val="en-US"/>
        </w:rPr>
      </w:pPr>
      <w:r w:rsidRPr="00D630A7">
        <w:rPr>
          <w:rStyle w:val="hljs-selector-class"/>
          <w:lang w:val="en-US"/>
        </w:rPr>
        <w:t>.caja</w:t>
      </w:r>
      <w:r w:rsidRPr="00D630A7">
        <w:rPr>
          <w:rStyle w:val="CdigoHTML"/>
          <w:lang w:val="en-US"/>
        </w:rPr>
        <w:t xml:space="preserve"> {</w:t>
      </w:r>
    </w:p>
    <w:p w14:paraId="3123219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color</w:t>
      </w:r>
      <w:r w:rsidRPr="00D630A7">
        <w:rPr>
          <w:rStyle w:val="CdigoHTML"/>
          <w:lang w:val="en-US"/>
        </w:rPr>
        <w:t>: red;</w:t>
      </w:r>
    </w:p>
    <w:p w14:paraId="2BCD00F7"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background</w:t>
      </w:r>
      <w:r w:rsidRPr="00D630A7">
        <w:rPr>
          <w:rStyle w:val="CdigoHTML"/>
          <w:lang w:val="en-US"/>
        </w:rPr>
        <w:t>: yellow;</w:t>
      </w:r>
    </w:p>
    <w:p w14:paraId="72AACC68"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font-size</w:t>
      </w:r>
      <w:r w:rsidRPr="00D630A7">
        <w:rPr>
          <w:rStyle w:val="CdigoHTML"/>
          <w:lang w:val="en-US"/>
        </w:rPr>
        <w:t xml:space="preserve">: </w:t>
      </w:r>
      <w:r w:rsidRPr="00D630A7">
        <w:rPr>
          <w:rStyle w:val="hljs-number"/>
          <w:lang w:val="en-US"/>
        </w:rPr>
        <w:t>10px</w:t>
      </w:r>
      <w:r w:rsidRPr="00D630A7">
        <w:rPr>
          <w:rStyle w:val="CdigoHTML"/>
          <w:lang w:val="en-US"/>
        </w:rPr>
        <w:t>;</w:t>
      </w:r>
    </w:p>
    <w:p w14:paraId="1D70B954"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padding</w:t>
      </w:r>
      <w:r w:rsidRPr="00D630A7">
        <w:rPr>
          <w:rStyle w:val="CdigoHTML"/>
          <w:lang w:val="en-US"/>
        </w:rPr>
        <w:t xml:space="preserve">: </w:t>
      </w:r>
      <w:r w:rsidRPr="00D630A7">
        <w:rPr>
          <w:rStyle w:val="hljs-number"/>
          <w:lang w:val="en-US"/>
        </w:rPr>
        <w:t>20px</w:t>
      </w:r>
      <w:r w:rsidRPr="00D630A7">
        <w:rPr>
          <w:rStyle w:val="CdigoHTML"/>
          <w:lang w:val="en-US"/>
        </w:rPr>
        <w:t>;</w:t>
      </w:r>
    </w:p>
    <w:p w14:paraId="064274BD" w14:textId="7DCC2CCC" w:rsidR="00F65907" w:rsidRPr="005E3A30" w:rsidRDefault="00486858" w:rsidP="005E3A30">
      <w:pPr>
        <w:pStyle w:val="HTMLconformatoprevio"/>
      </w:pPr>
      <w:r>
        <w:rPr>
          <w:rStyle w:val="CdigoHTML"/>
        </w:rPr>
        <w:t>}</w:t>
      </w:r>
    </w:p>
    <w:p w14:paraId="33A6F447" w14:textId="77777777" w:rsidR="00153C53" w:rsidRDefault="00153C53" w:rsidP="00F65907">
      <w:pPr>
        <w:rPr>
          <w:rFonts w:ascii="Times New Roman" w:hAnsi="Times New Roman" w:cs="Times New Roman"/>
          <w:b/>
          <w:bCs/>
          <w:i/>
          <w:iCs/>
          <w:sz w:val="48"/>
          <w:szCs w:val="48"/>
        </w:rPr>
      </w:pPr>
    </w:p>
    <w:p w14:paraId="3783A696" w14:textId="71C87E6C" w:rsidR="00F65907" w:rsidRDefault="00F65907" w:rsidP="00F65907">
      <w:pPr>
        <w:rPr>
          <w:rFonts w:ascii="Times New Roman" w:hAnsi="Times New Roman" w:cs="Times New Roman"/>
          <w:b/>
          <w:bCs/>
          <w:i/>
          <w:iCs/>
          <w:sz w:val="48"/>
          <w:szCs w:val="48"/>
        </w:rPr>
      </w:pPr>
      <w:r w:rsidRPr="0046418A">
        <w:rPr>
          <w:rFonts w:ascii="Times New Roman" w:hAnsi="Times New Roman" w:cs="Times New Roman"/>
          <w:b/>
          <w:bCs/>
          <w:i/>
          <w:iCs/>
          <w:sz w:val="48"/>
          <w:szCs w:val="48"/>
        </w:rPr>
        <w:t xml:space="preserve">/* Reglas        </w:t>
      </w:r>
    </w:p>
    <w:p w14:paraId="509A8FC0"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 xml:space="preserve"> </w:t>
      </w:r>
      <w:r w:rsidRPr="0046418A">
        <w:rPr>
          <w:rFonts w:ascii="Times New Roman" w:hAnsi="Times New Roman" w:cs="Times New Roman"/>
          <w:sz w:val="24"/>
          <w:szCs w:val="24"/>
        </w:rPr>
        <w:t>La regla es todo el bloque de código que contiene los estilos de una etiqueta en CSS</w:t>
      </w:r>
    </w:p>
    <w:p w14:paraId="5489889F"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/*Selectores</w:t>
      </w:r>
      <w:r w:rsidRPr="0046418A">
        <w:rPr>
          <w:rFonts w:ascii="Times New Roman" w:hAnsi="Times New Roman" w:cs="Times New Roman"/>
          <w:sz w:val="24"/>
          <w:szCs w:val="24"/>
        </w:rPr>
        <w:t xml:space="preserve">       </w:t>
      </w:r>
    </w:p>
    <w:p w14:paraId="3B4B2DBA" w14:textId="70484C39" w:rsidR="00F65907" w:rsidRDefault="00F65907" w:rsidP="00F65907">
      <w:pPr>
        <w:rPr>
          <w:rFonts w:ascii="Times New Roman" w:hAnsi="Times New Roman" w:cs="Times New Roman"/>
          <w:sz w:val="24"/>
          <w:szCs w:val="24"/>
        </w:rPr>
      </w:pPr>
      <w:r w:rsidRPr="0046418A">
        <w:rPr>
          <w:rFonts w:ascii="Times New Roman" w:hAnsi="Times New Roman" w:cs="Times New Roman"/>
          <w:sz w:val="24"/>
          <w:szCs w:val="24"/>
        </w:rPr>
        <w:t xml:space="preserve"> El selector es el nombre de esa etiqueta, como ejemplo puede ser (header, </w:t>
      </w:r>
      <w:r w:rsidR="00624ADD" w:rsidRPr="0046418A">
        <w:rPr>
          <w:rFonts w:ascii="Times New Roman" w:hAnsi="Times New Roman" w:cs="Times New Roman"/>
          <w:sz w:val="24"/>
          <w:szCs w:val="24"/>
        </w:rPr>
        <w:t>body, etc</w:t>
      </w:r>
      <w:r w:rsidRPr="0046418A">
        <w:rPr>
          <w:rFonts w:ascii="Times New Roman" w:hAnsi="Times New Roman" w:cs="Times New Roman"/>
          <w:sz w:val="24"/>
          <w:szCs w:val="24"/>
        </w:rPr>
        <w:t>)</w:t>
      </w:r>
    </w:p>
    <w:p w14:paraId="4E261CF9"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Etiquetas</w:t>
      </w:r>
      <w:r w:rsidRPr="00C749B5">
        <w:rPr>
          <w:rFonts w:ascii="Times New Roman" w:hAnsi="Times New Roman" w:cs="Times New Roman"/>
          <w:sz w:val="24"/>
          <w:szCs w:val="24"/>
        </w:rPr>
        <w:t xml:space="preserve"> </w:t>
      </w:r>
    </w:p>
    <w:p w14:paraId="2732659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lastRenderedPageBreak/>
        <w:t xml:space="preserve">            body{}, header{}, section{}, nav{}, etc</w:t>
      </w:r>
    </w:p>
    <w:p w14:paraId="536FD8E6" w14:textId="77777777" w:rsidR="00F65907" w:rsidRPr="00C749B5" w:rsidRDefault="00F65907" w:rsidP="00F65907">
      <w:pPr>
        <w:rPr>
          <w:rFonts w:ascii="Times New Roman" w:hAnsi="Times New Roman" w:cs="Times New Roman"/>
          <w:sz w:val="24"/>
          <w:szCs w:val="24"/>
        </w:rPr>
      </w:pPr>
    </w:p>
    <w:p w14:paraId="04E0CC3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 </w:t>
      </w:r>
      <w:r w:rsidRPr="00C749B5">
        <w:rPr>
          <w:rFonts w:ascii="Times New Roman" w:hAnsi="Times New Roman" w:cs="Times New Roman"/>
          <w:b/>
          <w:bCs/>
          <w:sz w:val="24"/>
          <w:szCs w:val="24"/>
        </w:rPr>
        <w:t>Selector Descendiente</w:t>
      </w:r>
    </w:p>
    <w:p w14:paraId="3F083473"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body header div nav ol li a {}  Se accede al elemento con las etiquetas en cascada</w:t>
      </w:r>
    </w:p>
    <w:p w14:paraId="38D0F605" w14:textId="77777777" w:rsidR="00F65907" w:rsidRPr="00C749B5" w:rsidRDefault="00F65907" w:rsidP="00F65907">
      <w:pPr>
        <w:rPr>
          <w:rFonts w:ascii="Times New Roman" w:hAnsi="Times New Roman" w:cs="Times New Roman"/>
          <w:sz w:val="24"/>
          <w:szCs w:val="24"/>
        </w:rPr>
      </w:pPr>
    </w:p>
    <w:p w14:paraId="437AFA47"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Clase(.)</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para </w:t>
      </w:r>
      <w:r w:rsidRPr="00C749B5">
        <w:rPr>
          <w:rFonts w:ascii="Times New Roman" w:hAnsi="Times New Roman" w:cs="Times New Roman"/>
          <w:sz w:val="24"/>
          <w:szCs w:val="24"/>
          <w:u w:val="single"/>
        </w:rPr>
        <w:t>múltiples elementos</w:t>
      </w:r>
      <w:r>
        <w:rPr>
          <w:rFonts w:ascii="Times New Roman" w:hAnsi="Times New Roman" w:cs="Times New Roman"/>
          <w:sz w:val="24"/>
          <w:szCs w:val="24"/>
          <w:u w:val="single"/>
        </w:rPr>
        <w:t>.</w:t>
      </w:r>
    </w:p>
    <w:p w14:paraId="5FE0552D"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coloca en el HTML </w:t>
      </w:r>
    </w:p>
    <w:p w14:paraId="3C3081F4"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class="juegos"&gt; &lt;/div&gt;</w:t>
      </w:r>
    </w:p>
    <w:p w14:paraId="2BF648FB"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Y en el CSS se llama el selector con un punto .</w:t>
      </w:r>
    </w:p>
    <w:p w14:paraId="225A88C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063DC144" w14:textId="77777777" w:rsidR="00F65907" w:rsidRPr="00C749B5" w:rsidRDefault="00F65907" w:rsidP="00F65907">
      <w:pPr>
        <w:rPr>
          <w:rFonts w:ascii="Times New Roman" w:hAnsi="Times New Roman" w:cs="Times New Roman"/>
          <w:sz w:val="24"/>
          <w:szCs w:val="24"/>
        </w:rPr>
      </w:pPr>
    </w:p>
    <w:p w14:paraId="0A2BFD10"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ID(#)</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solo para un único </w:t>
      </w:r>
      <w:r w:rsidRPr="00C749B5">
        <w:rPr>
          <w:rFonts w:ascii="Times New Roman" w:hAnsi="Times New Roman" w:cs="Times New Roman"/>
          <w:sz w:val="24"/>
          <w:szCs w:val="24"/>
          <w:u w:val="single"/>
        </w:rPr>
        <w:t>elemento</w:t>
      </w:r>
      <w:r>
        <w:rPr>
          <w:rFonts w:ascii="Times New Roman" w:hAnsi="Times New Roman" w:cs="Times New Roman"/>
          <w:sz w:val="24"/>
          <w:szCs w:val="24"/>
          <w:u w:val="single"/>
        </w:rPr>
        <w:t>.</w:t>
      </w:r>
    </w:p>
    <w:p w14:paraId="5497FA7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llama en el CSS el el</w:t>
      </w:r>
      <w:r>
        <w:rPr>
          <w:rFonts w:ascii="Times New Roman" w:hAnsi="Times New Roman" w:cs="Times New Roman"/>
          <w:sz w:val="24"/>
          <w:szCs w:val="24"/>
        </w:rPr>
        <w:t>e</w:t>
      </w:r>
      <w:r w:rsidRPr="00C749B5">
        <w:rPr>
          <w:rFonts w:ascii="Times New Roman" w:hAnsi="Times New Roman" w:cs="Times New Roman"/>
          <w:sz w:val="24"/>
          <w:szCs w:val="24"/>
        </w:rPr>
        <w:t>mento por el ID con un numeral #</w:t>
      </w:r>
    </w:p>
    <w:p w14:paraId="6571B001"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id="juegos"&gt; &lt;/div&gt;</w:t>
      </w:r>
    </w:p>
    <w:p w14:paraId="5579F658"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4D6C9472" w14:textId="77777777" w:rsidR="00153C53" w:rsidRDefault="00153C53" w:rsidP="00EA03FD">
      <w:pPr>
        <w:rPr>
          <w:rFonts w:ascii="Times New Roman" w:hAnsi="Times New Roman" w:cs="Times New Roman"/>
          <w:b/>
          <w:bCs/>
          <w:i/>
          <w:iCs/>
          <w:sz w:val="48"/>
          <w:szCs w:val="48"/>
        </w:rPr>
      </w:pPr>
    </w:p>
    <w:p w14:paraId="47CC0113" w14:textId="77777777" w:rsidR="00153C53" w:rsidRDefault="00153C53" w:rsidP="00EA03FD">
      <w:pPr>
        <w:rPr>
          <w:rFonts w:ascii="Times New Roman" w:hAnsi="Times New Roman" w:cs="Times New Roman"/>
          <w:b/>
          <w:bCs/>
          <w:i/>
          <w:iCs/>
          <w:sz w:val="48"/>
          <w:szCs w:val="48"/>
        </w:rPr>
      </w:pPr>
    </w:p>
    <w:p w14:paraId="0154E521" w14:textId="77777777" w:rsidR="00153C53" w:rsidRDefault="00153C53" w:rsidP="00EA03FD">
      <w:pPr>
        <w:rPr>
          <w:rFonts w:ascii="Times New Roman" w:hAnsi="Times New Roman" w:cs="Times New Roman"/>
          <w:b/>
          <w:bCs/>
          <w:i/>
          <w:iCs/>
          <w:sz w:val="48"/>
          <w:szCs w:val="48"/>
        </w:rPr>
      </w:pPr>
    </w:p>
    <w:p w14:paraId="205180D7" w14:textId="77777777" w:rsidR="00153C53" w:rsidRDefault="00153C53" w:rsidP="00EA03FD">
      <w:pPr>
        <w:rPr>
          <w:rFonts w:ascii="Times New Roman" w:hAnsi="Times New Roman" w:cs="Times New Roman"/>
          <w:b/>
          <w:bCs/>
          <w:i/>
          <w:iCs/>
          <w:sz w:val="48"/>
          <w:szCs w:val="48"/>
        </w:rPr>
      </w:pPr>
    </w:p>
    <w:p w14:paraId="11301DFC" w14:textId="30E6C648" w:rsidR="00EA03FD" w:rsidRDefault="00EA03FD" w:rsidP="00EA03FD">
      <w:pPr>
        <w:rPr>
          <w:rFonts w:ascii="Times New Roman" w:hAnsi="Times New Roman" w:cs="Times New Roman"/>
          <w:b/>
          <w:bCs/>
          <w:i/>
          <w:iCs/>
          <w:sz w:val="48"/>
          <w:szCs w:val="48"/>
        </w:rPr>
      </w:pPr>
      <w:r w:rsidRPr="0046418A">
        <w:rPr>
          <w:rFonts w:ascii="Times New Roman" w:hAnsi="Times New Roman" w:cs="Times New Roman"/>
          <w:b/>
          <w:bCs/>
          <w:i/>
          <w:iCs/>
          <w:sz w:val="48"/>
          <w:szCs w:val="48"/>
        </w:rPr>
        <w:t>/*</w:t>
      </w:r>
      <w:r w:rsidRPr="002D43BB">
        <w:rPr>
          <w:rFonts w:ascii="Times New Roman" w:hAnsi="Times New Roman" w:cs="Times New Roman"/>
          <w:b/>
          <w:bCs/>
          <w:i/>
          <w:iCs/>
          <w:sz w:val="48"/>
          <w:szCs w:val="48"/>
        </w:rPr>
        <w:t>Declaraciones</w:t>
      </w:r>
      <w:r>
        <w:rPr>
          <w:rFonts w:ascii="Times New Roman" w:hAnsi="Times New Roman" w:cs="Times New Roman"/>
          <w:b/>
          <w:bCs/>
          <w:i/>
          <w:iCs/>
          <w:sz w:val="48"/>
          <w:szCs w:val="48"/>
        </w:rPr>
        <w:t>.</w:t>
      </w:r>
    </w:p>
    <w:p w14:paraId="7DFB0CAF"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Es cada línea de comando que modifica el estilo</w:t>
      </w:r>
      <w:r>
        <w:rPr>
          <w:rFonts w:ascii="Times New Roman" w:hAnsi="Times New Roman" w:cs="Times New Roman"/>
          <w:sz w:val="24"/>
          <w:szCs w:val="24"/>
        </w:rPr>
        <w:t>:</w:t>
      </w:r>
    </w:p>
    <w:p w14:paraId="232281FF" w14:textId="77777777" w:rsidR="00EA03FD" w:rsidRPr="007E5F41" w:rsidRDefault="00EA03FD" w:rsidP="00EA03FD">
      <w:pPr>
        <w:ind w:left="2124" w:firstLine="708"/>
        <w:rPr>
          <w:rFonts w:ascii="Times New Roman" w:hAnsi="Times New Roman" w:cs="Times New Roman"/>
          <w:sz w:val="24"/>
          <w:szCs w:val="24"/>
          <w:u w:val="single"/>
        </w:rPr>
      </w:pPr>
      <w:r w:rsidRPr="007E5F41">
        <w:rPr>
          <w:rFonts w:ascii="Times New Roman" w:hAnsi="Times New Roman" w:cs="Times New Roman"/>
          <w:sz w:val="24"/>
          <w:szCs w:val="24"/>
          <w:u w:val="single"/>
        </w:rPr>
        <w:t>background-color: gray;</w:t>
      </w:r>
    </w:p>
    <w:p w14:paraId="7DE1E72E" w14:textId="77777777" w:rsidR="00EA03FD" w:rsidRPr="007E5F41" w:rsidRDefault="00EA03FD" w:rsidP="00EA03FD">
      <w:pPr>
        <w:rPr>
          <w:rFonts w:ascii="Times New Roman" w:hAnsi="Times New Roman" w:cs="Times New Roman"/>
          <w:b/>
          <w:bCs/>
          <w:i/>
          <w:iCs/>
          <w:sz w:val="48"/>
          <w:szCs w:val="48"/>
        </w:rPr>
      </w:pPr>
      <w:r w:rsidRPr="007E5F41">
        <w:rPr>
          <w:rFonts w:ascii="Times New Roman" w:hAnsi="Times New Roman" w:cs="Times New Roman"/>
          <w:b/>
          <w:bCs/>
          <w:i/>
          <w:iCs/>
          <w:sz w:val="48"/>
          <w:szCs w:val="48"/>
        </w:rPr>
        <w:t>/*Propiedades.</w:t>
      </w:r>
    </w:p>
    <w:p w14:paraId="5E6EBDDB"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Como su nombre lo dice es la propiedad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(background, color , width, etc)</w:t>
      </w:r>
    </w:p>
    <w:p w14:paraId="597654FF" w14:textId="77777777" w:rsidR="00EA03FD" w:rsidRPr="002D43BB" w:rsidRDefault="00EA03FD" w:rsidP="00EA03FD">
      <w:pPr>
        <w:jc w:val="center"/>
        <w:rPr>
          <w:rFonts w:ascii="Times New Roman" w:hAnsi="Times New Roman" w:cs="Times New Roman"/>
          <w:sz w:val="24"/>
          <w:szCs w:val="24"/>
        </w:rPr>
      </w:pPr>
      <w:r w:rsidRPr="006515E0">
        <w:rPr>
          <w:rFonts w:ascii="Times New Roman" w:hAnsi="Times New Roman" w:cs="Times New Roman"/>
          <w:color w:val="FF0000"/>
          <w:sz w:val="24"/>
          <w:szCs w:val="24"/>
          <w:u w:val="single"/>
        </w:rPr>
        <w:t>background-color:</w:t>
      </w:r>
      <w:r w:rsidRPr="006515E0">
        <w:rPr>
          <w:rFonts w:ascii="Times New Roman" w:hAnsi="Times New Roman" w:cs="Times New Roman"/>
          <w:color w:val="FF0000"/>
          <w:sz w:val="24"/>
          <w:szCs w:val="24"/>
        </w:rPr>
        <w:t xml:space="preserve">     </w:t>
      </w:r>
      <w:r w:rsidRPr="002D43BB">
        <w:rPr>
          <w:rFonts w:ascii="Times New Roman" w:hAnsi="Times New Roman" w:cs="Times New Roman"/>
          <w:sz w:val="24"/>
          <w:szCs w:val="24"/>
        </w:rPr>
        <w:t>gray;</w:t>
      </w:r>
    </w:p>
    <w:p w14:paraId="2BA79DB2" w14:textId="77777777" w:rsidR="00EA03FD" w:rsidRPr="006515E0" w:rsidRDefault="00EA03FD" w:rsidP="00EA03FD">
      <w:pPr>
        <w:rPr>
          <w:rFonts w:ascii="Times New Roman" w:hAnsi="Times New Roman" w:cs="Times New Roman"/>
          <w:b/>
          <w:bCs/>
          <w:i/>
          <w:iCs/>
          <w:sz w:val="48"/>
          <w:szCs w:val="48"/>
        </w:rPr>
      </w:pPr>
      <w:r w:rsidRPr="006515E0">
        <w:rPr>
          <w:rFonts w:ascii="Times New Roman" w:hAnsi="Times New Roman" w:cs="Times New Roman"/>
          <w:b/>
          <w:bCs/>
          <w:i/>
          <w:iCs/>
          <w:sz w:val="48"/>
          <w:szCs w:val="48"/>
        </w:rPr>
        <w:lastRenderedPageBreak/>
        <w:t>/*Valores.</w:t>
      </w:r>
    </w:p>
    <w:p w14:paraId="58596E15" w14:textId="77777777" w:rsidR="00EA03FD" w:rsidRDefault="00EA03FD" w:rsidP="00EA03FD">
      <w:pPr>
        <w:jc w:val="both"/>
        <w:rPr>
          <w:rFonts w:ascii="Times New Roman" w:hAnsi="Times New Roman" w:cs="Times New Roman"/>
          <w:sz w:val="24"/>
          <w:szCs w:val="24"/>
        </w:rPr>
      </w:pPr>
      <w:r w:rsidRPr="002D43BB">
        <w:rPr>
          <w:rFonts w:ascii="Times New Roman" w:hAnsi="Times New Roman" w:cs="Times New Roman"/>
          <w:sz w:val="24"/>
          <w:szCs w:val="24"/>
        </w:rPr>
        <w:t xml:space="preserve">Como su nombre lo dice es </w:t>
      </w:r>
      <w:r>
        <w:rPr>
          <w:rFonts w:ascii="Times New Roman" w:hAnsi="Times New Roman" w:cs="Times New Roman"/>
          <w:sz w:val="24"/>
          <w:szCs w:val="24"/>
        </w:rPr>
        <w:t>el valor</w:t>
      </w:r>
      <w:r w:rsidRPr="002D43BB">
        <w:rPr>
          <w:rFonts w:ascii="Times New Roman" w:hAnsi="Times New Roman" w:cs="Times New Roman"/>
          <w:sz w:val="24"/>
          <w:szCs w:val="24"/>
        </w:rPr>
        <w:t xml:space="preserve">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r w:rsidRPr="006515E0">
        <w:rPr>
          <w:rFonts w:ascii="Times New Roman" w:hAnsi="Times New Roman" w:cs="Times New Roman"/>
          <w:sz w:val="24"/>
          <w:szCs w:val="24"/>
        </w:rPr>
        <w:t>gray; 10px; etc</w:t>
      </w:r>
      <w:r w:rsidRPr="002D43BB">
        <w:rPr>
          <w:rFonts w:ascii="Times New Roman" w:hAnsi="Times New Roman" w:cs="Times New Roman"/>
          <w:sz w:val="24"/>
          <w:szCs w:val="24"/>
        </w:rPr>
        <w:t>)</w:t>
      </w:r>
    </w:p>
    <w:p w14:paraId="79E11336" w14:textId="77777777" w:rsidR="00EA03FD" w:rsidRPr="007E5F41" w:rsidRDefault="00EA03FD" w:rsidP="00EA03FD">
      <w:pPr>
        <w:jc w:val="center"/>
        <w:rPr>
          <w:rFonts w:ascii="Times New Roman" w:hAnsi="Times New Roman" w:cs="Times New Roman"/>
          <w:color w:val="FF0000"/>
          <w:sz w:val="24"/>
          <w:szCs w:val="24"/>
          <w:lang w:val="en-US"/>
        </w:rPr>
      </w:pPr>
      <w:r w:rsidRPr="007E5F41">
        <w:rPr>
          <w:rFonts w:ascii="Times New Roman" w:hAnsi="Times New Roman" w:cs="Times New Roman"/>
          <w:sz w:val="24"/>
          <w:szCs w:val="24"/>
          <w:lang w:val="en-US"/>
        </w:rPr>
        <w:t xml:space="preserve">background-color:     </w:t>
      </w:r>
      <w:r w:rsidRPr="007E5F41">
        <w:rPr>
          <w:rFonts w:ascii="Times New Roman" w:hAnsi="Times New Roman" w:cs="Times New Roman"/>
          <w:color w:val="FF0000"/>
          <w:sz w:val="24"/>
          <w:szCs w:val="24"/>
          <w:u w:val="single"/>
          <w:lang w:val="en-US"/>
        </w:rPr>
        <w:t>gray;</w:t>
      </w:r>
    </w:p>
    <w:p w14:paraId="4AAAFAEC" w14:textId="77777777" w:rsidR="00EA03FD" w:rsidRDefault="00EA03FD" w:rsidP="00EA03FD">
      <w:pPr>
        <w:jc w:val="center"/>
        <w:rPr>
          <w:rFonts w:ascii="Times New Roman" w:hAnsi="Times New Roman" w:cs="Times New Roman"/>
          <w:b/>
          <w:bCs/>
          <w:i/>
          <w:iCs/>
          <w:sz w:val="48"/>
          <w:szCs w:val="48"/>
          <w:lang w:val="en-US"/>
        </w:rPr>
      </w:pPr>
    </w:p>
    <w:p w14:paraId="1C6916C3"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Para empezar…</w:t>
      </w:r>
    </w:p>
    <w:p w14:paraId="069B0751" w14:textId="7E5A0779"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075B8888" wp14:editId="4F044951">
            <wp:extent cx="4238625" cy="3125218"/>
            <wp:effectExtent l="76200" t="76200" r="123825" b="132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1255" cy="3127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5586F" w14:textId="77777777" w:rsidR="001F4855" w:rsidRDefault="001F4855" w:rsidP="001F4855">
      <w:pPr>
        <w:pStyle w:val="Ttulo1"/>
      </w:pPr>
      <w:r>
        <w:t>¿Qué son y para qué nos sirven las arquitecturas CSS?</w:t>
      </w:r>
    </w:p>
    <w:p w14:paraId="2E9E865F" w14:textId="77777777" w:rsidR="001F4855" w:rsidRPr="00344823"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ins w:id="1" w:author="Unknown">
        <w:r w:rsidRPr="00344823">
          <w:rPr>
            <w:rFonts w:ascii="Times New Roman" w:eastAsia="Times New Roman" w:hAnsi="Times New Roman" w:cs="Times New Roman"/>
            <w:sz w:val="24"/>
            <w:szCs w:val="24"/>
            <w:lang w:eastAsia="es-CO"/>
          </w:rPr>
          <w:t>Los objetivos son</w:t>
        </w:r>
      </w:ins>
      <w:r w:rsidRPr="00344823">
        <w:rPr>
          <w:rFonts w:ascii="Times New Roman" w:eastAsia="Times New Roman" w:hAnsi="Times New Roman" w:cs="Times New Roman"/>
          <w:sz w:val="24"/>
          <w:szCs w:val="24"/>
          <w:lang w:eastAsia="es-CO"/>
        </w:rPr>
        <w:t>:</w:t>
      </w:r>
    </w:p>
    <w:p w14:paraId="1295C1A8" w14:textId="77777777" w:rsidR="001F4855" w:rsidRPr="00344823" w:rsidRDefault="001F4855" w:rsidP="001F485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b/>
          <w:bCs/>
          <w:sz w:val="24"/>
          <w:szCs w:val="24"/>
          <w:lang w:eastAsia="es-CO"/>
        </w:rPr>
        <w:t>Predecible</w:t>
      </w:r>
      <w:r w:rsidRPr="00344823">
        <w:rPr>
          <w:rFonts w:ascii="Times New Roman" w:eastAsia="Times New Roman" w:hAnsi="Times New Roman" w:cs="Times New Roman"/>
          <w:sz w:val="24"/>
          <w:szCs w:val="24"/>
          <w:lang w:eastAsia="es-CO"/>
        </w:rPr>
        <w:t xml:space="preserve"> &gt; Escribir reglas claras.</w:t>
      </w:r>
    </w:p>
    <w:p w14:paraId="16330707" w14:textId="77777777" w:rsidR="001F4855" w:rsidRPr="00344823" w:rsidRDefault="001F4855" w:rsidP="001F485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b/>
          <w:bCs/>
          <w:sz w:val="24"/>
          <w:szCs w:val="24"/>
          <w:lang w:eastAsia="es-CO"/>
        </w:rPr>
        <w:t>Reutilizable</w:t>
      </w:r>
      <w:r w:rsidRPr="00344823">
        <w:rPr>
          <w:rFonts w:ascii="Times New Roman" w:eastAsia="Times New Roman" w:hAnsi="Times New Roman" w:cs="Times New Roman"/>
          <w:sz w:val="24"/>
          <w:szCs w:val="24"/>
          <w:lang w:eastAsia="es-CO"/>
        </w:rPr>
        <w:t xml:space="preserve"> &gt; No escribir código redundante.</w:t>
      </w:r>
    </w:p>
    <w:p w14:paraId="3EA14579" w14:textId="77777777" w:rsidR="001F4855" w:rsidRPr="00344823" w:rsidRDefault="001F4855" w:rsidP="001F485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b/>
          <w:bCs/>
          <w:sz w:val="24"/>
          <w:szCs w:val="24"/>
          <w:lang w:eastAsia="es-CO"/>
        </w:rPr>
        <w:t>Mantenible</w:t>
      </w:r>
      <w:r w:rsidRPr="00344823">
        <w:rPr>
          <w:rFonts w:ascii="Times New Roman" w:eastAsia="Times New Roman" w:hAnsi="Times New Roman" w:cs="Times New Roman"/>
          <w:sz w:val="24"/>
          <w:szCs w:val="24"/>
          <w:lang w:eastAsia="es-CO"/>
        </w:rPr>
        <w:t xml:space="preserve"> &gt; Que sea fácil de leer y adaptarnos a los estándares.</w:t>
      </w:r>
    </w:p>
    <w:p w14:paraId="4BF31A0F" w14:textId="77777777" w:rsidR="001F4855" w:rsidRPr="00344823" w:rsidRDefault="001F4855" w:rsidP="001F485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b/>
          <w:bCs/>
          <w:sz w:val="24"/>
          <w:szCs w:val="24"/>
          <w:lang w:eastAsia="es-CO"/>
        </w:rPr>
        <w:t>Escalable</w:t>
      </w:r>
      <w:r w:rsidRPr="00344823">
        <w:rPr>
          <w:rFonts w:ascii="Times New Roman" w:eastAsia="Times New Roman" w:hAnsi="Times New Roman" w:cs="Times New Roman"/>
          <w:sz w:val="24"/>
          <w:szCs w:val="24"/>
          <w:lang w:eastAsia="es-CO"/>
        </w:rPr>
        <w:t xml:space="preserve"> &gt; Que pueda crecer fácilmente pero sin afectar el rendimiento.</w:t>
      </w:r>
    </w:p>
    <w:p w14:paraId="483B88E4" w14:textId="77777777" w:rsidR="001F4855" w:rsidRPr="00344823"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sidRPr="00344823">
          <w:rPr>
            <w:rFonts w:ascii="Times New Roman" w:eastAsia="Times New Roman" w:hAnsi="Times New Roman" w:cs="Times New Roman"/>
            <w:sz w:val="24"/>
            <w:szCs w:val="24"/>
            <w:lang w:eastAsia="es-CO"/>
          </w:rPr>
          <w:t>Buenas practicas</w:t>
        </w:r>
      </w:ins>
    </w:p>
    <w:p w14:paraId="2EFF6BB2" w14:textId="77777777" w:rsidR="001F4855" w:rsidRPr="00344823" w:rsidRDefault="001F4855" w:rsidP="001F485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sz w:val="24"/>
          <w:szCs w:val="24"/>
          <w:lang w:eastAsia="es-CO"/>
        </w:rPr>
        <w:t>Establecer reglas para que el equipo se entienda.</w:t>
      </w:r>
    </w:p>
    <w:p w14:paraId="17D34F7A" w14:textId="77777777" w:rsidR="001F4855" w:rsidRPr="00344823" w:rsidRDefault="001F4855" w:rsidP="001F485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sz w:val="24"/>
          <w:szCs w:val="24"/>
          <w:lang w:eastAsia="es-CO"/>
        </w:rPr>
        <w:lastRenderedPageBreak/>
        <w:t>Explicar la estructura base o dar los fundamentos del proyecto a un nuevo integrante.</w:t>
      </w:r>
    </w:p>
    <w:p w14:paraId="209CBD8F" w14:textId="77777777" w:rsidR="001F4855" w:rsidRPr="00344823" w:rsidRDefault="001F4855" w:rsidP="001F485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sz w:val="24"/>
          <w:szCs w:val="24"/>
          <w:lang w:eastAsia="es-CO"/>
        </w:rPr>
        <w:t>Evitar hojas de estilo muy extensas</w:t>
      </w:r>
    </w:p>
    <w:p w14:paraId="3820E04E" w14:textId="77777777" w:rsidR="001F4855" w:rsidRDefault="001F4855" w:rsidP="001F485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sz w:val="24"/>
          <w:szCs w:val="24"/>
          <w:lang w:eastAsia="es-CO"/>
        </w:rPr>
        <w:t>Tener una buena documentación explicando ciertos aspectos del código.</w:t>
      </w:r>
    </w:p>
    <w:p w14:paraId="6049E381" w14:textId="77777777" w:rsidR="001F4855" w:rsidRPr="00344823" w:rsidRDefault="001F4855" w:rsidP="001F4855">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0DA9BD88" w14:textId="77777777" w:rsidR="001F4855" w:rsidRDefault="001F4855" w:rsidP="001F4855">
      <w:pPr>
        <w:jc w:val="center"/>
        <w:rPr>
          <w:rFonts w:ascii="Times New Roman" w:hAnsi="Times New Roman" w:cs="Times New Roman"/>
          <w:b/>
          <w:bCs/>
          <w:i/>
          <w:iCs/>
          <w:sz w:val="48"/>
          <w:szCs w:val="48"/>
        </w:rPr>
      </w:pPr>
      <w:r>
        <w:rPr>
          <w:noProof/>
        </w:rPr>
        <w:drawing>
          <wp:inline distT="0" distB="0" distL="0" distR="0" wp14:anchorId="169910F8" wp14:editId="092CC553">
            <wp:extent cx="4600575" cy="321945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0575" cy="3219450"/>
                    </a:xfrm>
                    <a:prstGeom prst="rect">
                      <a:avLst/>
                    </a:prstGeom>
                  </pic:spPr>
                </pic:pic>
              </a:graphicData>
            </a:graphic>
          </wp:inline>
        </w:drawing>
      </w:r>
    </w:p>
    <w:p w14:paraId="43D8D2F0" w14:textId="77777777" w:rsidR="001F4855" w:rsidRDefault="001F4855" w:rsidP="001F4855">
      <w:pPr>
        <w:rPr>
          <w:rFonts w:ascii="Times New Roman" w:hAnsi="Times New Roman" w:cs="Times New Roman"/>
          <w:b/>
          <w:bCs/>
          <w:i/>
          <w:iCs/>
          <w:sz w:val="48"/>
          <w:szCs w:val="48"/>
        </w:rPr>
      </w:pPr>
    </w:p>
    <w:p w14:paraId="7021146E" w14:textId="77777777" w:rsidR="001F4855" w:rsidRDefault="001F4855" w:rsidP="001F4855">
      <w:pPr>
        <w:pStyle w:val="Ttulo1"/>
        <w:rPr>
          <w:lang w:val="en-US"/>
        </w:rPr>
      </w:pPr>
    </w:p>
    <w:p w14:paraId="4019B899" w14:textId="77777777" w:rsidR="001F4855" w:rsidRDefault="001F4855" w:rsidP="001F4855">
      <w:pPr>
        <w:pStyle w:val="Ttulo1"/>
        <w:rPr>
          <w:lang w:val="en-US"/>
        </w:rPr>
      </w:pPr>
      <w:r w:rsidRPr="00DF6838">
        <w:rPr>
          <w:lang w:val="en-US"/>
        </w:rPr>
        <w:t>OOCSS, BEM, SMACSS, ITCSS y Atomic Design</w:t>
      </w:r>
      <w:r>
        <w:rPr>
          <w:lang w:val="en-US"/>
        </w:rPr>
        <w:t>.</w:t>
      </w:r>
    </w:p>
    <w:p w14:paraId="35CB8A24"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OOCSS</w:t>
      </w:r>
      <w:r w:rsidRPr="00DF6838">
        <w:rPr>
          <w:rFonts w:ascii="Times New Roman" w:eastAsia="Times New Roman" w:hAnsi="Times New Roman" w:cs="Times New Roman"/>
          <w:sz w:val="24"/>
          <w:szCs w:val="24"/>
          <w:lang w:eastAsia="es-CO"/>
        </w:rPr>
        <w:br/>
        <w:t>css orientado a objetos. Separa el diseño del contenido, así podemos reutilizar nuestro código</w:t>
      </w:r>
    </w:p>
    <w:p w14:paraId="5C7F68A2" w14:textId="77777777" w:rsidR="001F4855" w:rsidRDefault="001F4855" w:rsidP="001F4855">
      <w:pPr>
        <w:spacing w:before="100" w:beforeAutospacing="1" w:after="100" w:afterAutospacing="1" w:line="240" w:lineRule="auto"/>
        <w:rPr>
          <w:rFonts w:ascii="Times New Roman" w:eastAsia="Times New Roman" w:hAnsi="Times New Roman" w:cs="Times New Roman"/>
          <w:b/>
          <w:bCs/>
          <w:sz w:val="24"/>
          <w:szCs w:val="24"/>
          <w:lang w:val="en-US" w:eastAsia="es-CO"/>
        </w:rPr>
      </w:pPr>
      <w:r>
        <w:rPr>
          <w:noProof/>
        </w:rPr>
        <w:lastRenderedPageBreak/>
        <w:drawing>
          <wp:inline distT="0" distB="0" distL="0" distR="0" wp14:anchorId="159AC2B8" wp14:editId="6D2CBDD8">
            <wp:extent cx="5675244" cy="1092835"/>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5015" cy="1115898"/>
                    </a:xfrm>
                    <a:prstGeom prst="rect">
                      <a:avLst/>
                    </a:prstGeom>
                  </pic:spPr>
                </pic:pic>
              </a:graphicData>
            </a:graphic>
          </wp:inline>
        </w:drawing>
      </w:r>
    </w:p>
    <w:p w14:paraId="1EDDFBBA" w14:textId="77777777" w:rsidR="001F4855"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BEM</w:t>
      </w:r>
      <w:r w:rsidRPr="00DF6838">
        <w:rPr>
          <w:rFonts w:ascii="Times New Roman" w:eastAsia="Times New Roman" w:hAnsi="Times New Roman" w:cs="Times New Roman"/>
          <w:sz w:val="24"/>
          <w:szCs w:val="24"/>
          <w:lang w:eastAsia="es-CO"/>
        </w:rPr>
        <w:br/>
        <w:t xml:space="preserve">Block </w:t>
      </w:r>
      <w:proofErr w:type="spellStart"/>
      <w:r w:rsidRPr="00DF6838">
        <w:rPr>
          <w:rFonts w:ascii="Times New Roman" w:eastAsia="Times New Roman" w:hAnsi="Times New Roman" w:cs="Times New Roman"/>
          <w:sz w:val="24"/>
          <w:szCs w:val="24"/>
          <w:lang w:eastAsia="es-CO"/>
        </w:rPr>
        <w:t>Element</w:t>
      </w:r>
      <w:proofErr w:type="spellEnd"/>
      <w:r w:rsidRPr="00DF6838">
        <w:rPr>
          <w:rFonts w:ascii="Times New Roman" w:eastAsia="Times New Roman" w:hAnsi="Times New Roman" w:cs="Times New Roman"/>
          <w:sz w:val="24"/>
          <w:szCs w:val="24"/>
          <w:lang w:eastAsia="es-CO"/>
        </w:rPr>
        <w:t xml:space="preserve"> </w:t>
      </w:r>
      <w:proofErr w:type="spellStart"/>
      <w:r w:rsidRPr="00DF6838">
        <w:rPr>
          <w:rFonts w:ascii="Times New Roman" w:eastAsia="Times New Roman" w:hAnsi="Times New Roman" w:cs="Times New Roman"/>
          <w:sz w:val="24"/>
          <w:szCs w:val="24"/>
          <w:lang w:eastAsia="es-CO"/>
        </w:rPr>
        <w:t>Modifier</w:t>
      </w:r>
      <w:proofErr w:type="spellEnd"/>
      <w:r w:rsidRPr="00DF6838">
        <w:rPr>
          <w:rFonts w:ascii="Times New Roman" w:eastAsia="Times New Roman" w:hAnsi="Times New Roman" w:cs="Times New Roman"/>
          <w:sz w:val="24"/>
          <w:szCs w:val="24"/>
          <w:lang w:eastAsia="es-CO"/>
        </w:rPr>
        <w:t>. Separa los elementos y los modificadores</w:t>
      </w:r>
    </w:p>
    <w:p w14:paraId="450EBF20"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8"/>
          <w:szCs w:val="28"/>
          <w:lang w:eastAsia="es-CO"/>
        </w:rPr>
      </w:pPr>
      <w:r w:rsidRPr="00886C3D">
        <w:rPr>
          <w:rFonts w:ascii="Times New Roman" w:hAnsi="Times New Roman" w:cs="Times New Roman"/>
          <w:sz w:val="24"/>
          <w:szCs w:val="24"/>
        </w:rPr>
        <w:t>-</w:t>
      </w:r>
      <w:r w:rsidRPr="00886C3D">
        <w:rPr>
          <w:rStyle w:val="Textoennegrita"/>
          <w:rFonts w:ascii="Times New Roman" w:hAnsi="Times New Roman" w:cs="Times New Roman"/>
          <w:sz w:val="24"/>
          <w:szCs w:val="24"/>
        </w:rPr>
        <w:t>Bloque</w:t>
      </w:r>
      <w:r w:rsidRPr="00886C3D">
        <w:rPr>
          <w:rFonts w:ascii="Times New Roman" w:hAnsi="Times New Roman" w:cs="Times New Roman"/>
          <w:sz w:val="24"/>
          <w:szCs w:val="24"/>
        </w:rPr>
        <w:t>: login</w:t>
      </w:r>
      <w:r w:rsidRPr="00886C3D">
        <w:rPr>
          <w:rFonts w:ascii="Times New Roman" w:hAnsi="Times New Roman" w:cs="Times New Roman"/>
          <w:sz w:val="24"/>
          <w:szCs w:val="24"/>
        </w:rPr>
        <w:br/>
        <w:t>-</w:t>
      </w:r>
      <w:r w:rsidRPr="00886C3D">
        <w:rPr>
          <w:rStyle w:val="Textoennegrita"/>
          <w:rFonts w:ascii="Times New Roman" w:hAnsi="Times New Roman" w:cs="Times New Roman"/>
          <w:sz w:val="24"/>
          <w:szCs w:val="24"/>
        </w:rPr>
        <w:t>Elemento</w:t>
      </w:r>
      <w:r w:rsidRPr="00886C3D">
        <w:rPr>
          <w:rFonts w:ascii="Times New Roman" w:hAnsi="Times New Roman" w:cs="Times New Roman"/>
          <w:sz w:val="24"/>
          <w:szCs w:val="24"/>
        </w:rPr>
        <w:t>: login__con</w:t>
      </w:r>
      <w:r>
        <w:rPr>
          <w:rFonts w:ascii="Times New Roman" w:hAnsi="Times New Roman" w:cs="Times New Roman"/>
          <w:sz w:val="24"/>
          <w:szCs w:val="24"/>
        </w:rPr>
        <w:t>t</w:t>
      </w:r>
      <w:r w:rsidRPr="00886C3D">
        <w:rPr>
          <w:rFonts w:ascii="Times New Roman" w:hAnsi="Times New Roman" w:cs="Times New Roman"/>
          <w:sz w:val="24"/>
          <w:szCs w:val="24"/>
        </w:rPr>
        <w:t>ainer</w:t>
      </w:r>
      <w:r w:rsidRPr="00886C3D">
        <w:rPr>
          <w:rFonts w:ascii="Times New Roman" w:hAnsi="Times New Roman" w:cs="Times New Roman"/>
          <w:sz w:val="24"/>
          <w:szCs w:val="24"/>
        </w:rPr>
        <w:br/>
        <w:t>-</w:t>
      </w:r>
      <w:r w:rsidRPr="00886C3D">
        <w:rPr>
          <w:rStyle w:val="Textoennegrita"/>
          <w:rFonts w:ascii="Times New Roman" w:hAnsi="Times New Roman" w:cs="Times New Roman"/>
          <w:sz w:val="24"/>
          <w:szCs w:val="24"/>
        </w:rPr>
        <w:t>Modificador</w:t>
      </w:r>
      <w:r w:rsidRPr="00886C3D">
        <w:rPr>
          <w:rFonts w:ascii="Times New Roman" w:hAnsi="Times New Roman" w:cs="Times New Roman"/>
          <w:sz w:val="24"/>
          <w:szCs w:val="24"/>
        </w:rPr>
        <w:t>: Login__container–form, –social-media y --register</w:t>
      </w:r>
    </w:p>
    <w:p w14:paraId="61C6FD13" w14:textId="77777777" w:rsidR="001F4855" w:rsidRDefault="001F4855" w:rsidP="001F4855">
      <w:pPr>
        <w:spacing w:before="100" w:beforeAutospacing="1" w:after="100" w:afterAutospacing="1" w:line="240" w:lineRule="auto"/>
        <w:rPr>
          <w:rFonts w:ascii="Times New Roman" w:eastAsia="Times New Roman" w:hAnsi="Times New Roman" w:cs="Times New Roman"/>
          <w:b/>
          <w:bCs/>
          <w:sz w:val="24"/>
          <w:szCs w:val="24"/>
          <w:lang w:val="en-US" w:eastAsia="es-CO"/>
        </w:rPr>
      </w:pPr>
      <w:r>
        <w:rPr>
          <w:noProof/>
        </w:rPr>
        <w:drawing>
          <wp:inline distT="0" distB="0" distL="0" distR="0" wp14:anchorId="687BFFBA" wp14:editId="780E70F0">
            <wp:extent cx="5612130" cy="3045460"/>
            <wp:effectExtent l="0" t="0" r="7620" b="254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2130" cy="3045460"/>
                    </a:xfrm>
                    <a:prstGeom prst="rect">
                      <a:avLst/>
                    </a:prstGeom>
                    <a:noFill/>
                    <a:ln>
                      <a:noFill/>
                    </a:ln>
                  </pic:spPr>
                </pic:pic>
              </a:graphicData>
            </a:graphic>
          </wp:inline>
        </w:drawing>
      </w:r>
    </w:p>
    <w:p w14:paraId="29E7A290"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val="en-US" w:eastAsia="es-CO"/>
        </w:rPr>
        <w:t>SMACSS</w:t>
      </w:r>
      <w:r w:rsidRPr="00DF6838">
        <w:rPr>
          <w:rFonts w:ascii="Times New Roman" w:eastAsia="Times New Roman" w:hAnsi="Times New Roman" w:cs="Times New Roman"/>
          <w:sz w:val="24"/>
          <w:szCs w:val="24"/>
          <w:lang w:val="en-US" w:eastAsia="es-CO"/>
        </w:rPr>
        <w:br/>
        <w:t xml:space="preserve">Scalable and Modular Arquitecture for CSS. </w:t>
      </w:r>
      <w:r w:rsidRPr="00DF6838">
        <w:rPr>
          <w:rFonts w:ascii="Times New Roman" w:eastAsia="Times New Roman" w:hAnsi="Times New Roman" w:cs="Times New Roman"/>
          <w:sz w:val="24"/>
          <w:szCs w:val="24"/>
          <w:lang w:eastAsia="es-CO"/>
        </w:rPr>
        <w:t>Arquitectura de css escalable y modular. Para eso se realizan cinco pasos</w:t>
      </w:r>
    </w:p>
    <w:p w14:paraId="36542DED"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Dividir nuestro css en componentes base</w:t>
      </w:r>
    </w:p>
    <w:p w14:paraId="5672BF1A"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Definir Layout. Elementos que se utilizan solo una vez. ej. Footer, Header</w:t>
      </w:r>
    </w:p>
    <w:p w14:paraId="0B1A38C4"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Definir Módulos. Componentes que se usan más de una vez</w:t>
      </w:r>
    </w:p>
    <w:p w14:paraId="08007566"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 xml:space="preserve">Definir Estados. Estos estados definen los cambios que existen en nuestros elementos/componentes. </w:t>
      </w:r>
      <w:r w:rsidRPr="00DF6838">
        <w:rPr>
          <w:rFonts w:ascii="Times New Roman" w:eastAsia="Times New Roman" w:hAnsi="Times New Roman" w:cs="Times New Roman"/>
          <w:b/>
          <w:bCs/>
          <w:sz w:val="24"/>
          <w:szCs w:val="24"/>
          <w:lang w:eastAsia="es-CO"/>
        </w:rPr>
        <w:t>ej</w:t>
      </w:r>
      <w:r w:rsidRPr="00DF6838">
        <w:rPr>
          <w:rFonts w:ascii="Times New Roman" w:eastAsia="Times New Roman" w:hAnsi="Times New Roman" w:cs="Times New Roman"/>
          <w:sz w:val="24"/>
          <w:szCs w:val="24"/>
          <w:lang w:eastAsia="es-CO"/>
        </w:rPr>
        <w:t>. Cambio de color cuando hacen hover</w:t>
      </w:r>
    </w:p>
    <w:p w14:paraId="14A47464"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Definir Temas. Separar los temas y sus cambios. Si tuvieras temas</w:t>
      </w:r>
    </w:p>
    <w:p w14:paraId="0411EBDC"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ITCSS</w:t>
      </w:r>
      <w:r w:rsidRPr="00DF6838">
        <w:rPr>
          <w:rFonts w:ascii="Times New Roman" w:eastAsia="Times New Roman" w:hAnsi="Times New Roman" w:cs="Times New Roman"/>
          <w:sz w:val="24"/>
          <w:szCs w:val="24"/>
          <w:lang w:eastAsia="es-CO"/>
        </w:rPr>
        <w:br/>
        <w:t xml:space="preserve">Inverted Triangule CSS. Triangulo Invertido de CSS. Lo que nos indica esta metodología </w:t>
      </w:r>
      <w:r w:rsidRPr="00DF6838">
        <w:rPr>
          <w:rFonts w:ascii="Times New Roman" w:eastAsia="Times New Roman" w:hAnsi="Times New Roman" w:cs="Times New Roman"/>
          <w:sz w:val="24"/>
          <w:szCs w:val="24"/>
          <w:lang w:eastAsia="es-CO"/>
        </w:rPr>
        <w:lastRenderedPageBreak/>
        <w:t>es poder dividir todos nuestros archivos de css en ciertas partes para que no se mezclen.</w:t>
      </w:r>
      <w:r w:rsidRPr="00DF6838">
        <w:rPr>
          <w:rFonts w:ascii="Times New Roman" w:eastAsia="Times New Roman" w:hAnsi="Times New Roman" w:cs="Times New Roman"/>
          <w:sz w:val="24"/>
          <w:szCs w:val="24"/>
          <w:lang w:eastAsia="es-CO"/>
        </w:rPr>
        <w:br/>
        <w:t>Triangulo invertido, desde arriba hacia abajo:</w:t>
      </w:r>
    </w:p>
    <w:p w14:paraId="3E920DFF"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Ajustes</w:t>
      </w:r>
    </w:p>
    <w:p w14:paraId="042FB686"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Herramientas</w:t>
      </w:r>
    </w:p>
    <w:p w14:paraId="3579DFB6"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Genérico</w:t>
      </w:r>
    </w:p>
    <w:p w14:paraId="1F882954"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Elementos</w:t>
      </w:r>
    </w:p>
    <w:p w14:paraId="45A637AF"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Objetos</w:t>
      </w:r>
    </w:p>
    <w:p w14:paraId="14B308F2"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Componentes</w:t>
      </w:r>
    </w:p>
    <w:p w14:paraId="336AF39F"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Utilidades</w:t>
      </w:r>
    </w:p>
    <w:p w14:paraId="2910EE15"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Atomic Design</w:t>
      </w:r>
      <w:r w:rsidRPr="00DF6838">
        <w:rPr>
          <w:rFonts w:ascii="Times New Roman" w:eastAsia="Times New Roman" w:hAnsi="Times New Roman" w:cs="Times New Roman"/>
          <w:sz w:val="24"/>
          <w:szCs w:val="24"/>
          <w:lang w:eastAsia="es-CO"/>
        </w:rPr>
        <w:br/>
        <w:t>Basados en la química.</w:t>
      </w:r>
      <w:r w:rsidRPr="00DF6838">
        <w:rPr>
          <w:rFonts w:ascii="Times New Roman" w:eastAsia="Times New Roman" w:hAnsi="Times New Roman" w:cs="Times New Roman"/>
          <w:sz w:val="24"/>
          <w:szCs w:val="24"/>
          <w:lang w:eastAsia="es-CO"/>
        </w:rPr>
        <w:br/>
        <w:t>Átomos &lt; Moléculas &lt; Organismos &lt; Templates &lt; Paginas</w:t>
      </w:r>
    </w:p>
    <w:p w14:paraId="098A74DF"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La elección de la metodología depende del proyecto y del equipo</w:t>
      </w:r>
    </w:p>
    <w:p w14:paraId="1FB24F4D"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Links</w:t>
      </w:r>
      <w:r w:rsidRPr="00DF6838">
        <w:rPr>
          <w:rFonts w:ascii="Times New Roman" w:eastAsia="Times New Roman" w:hAnsi="Times New Roman" w:cs="Times New Roman"/>
          <w:sz w:val="24"/>
          <w:szCs w:val="24"/>
          <w:lang w:eastAsia="es-CO"/>
        </w:rPr>
        <w:br/>
      </w:r>
      <w:hyperlink r:id="rId79" w:tgtFrame="_blank" w:history="1">
        <w:r w:rsidRPr="00DF6838">
          <w:rPr>
            <w:rFonts w:ascii="Times New Roman" w:eastAsia="Times New Roman" w:hAnsi="Times New Roman" w:cs="Times New Roman"/>
            <w:color w:val="0000FF"/>
            <w:sz w:val="24"/>
            <w:szCs w:val="24"/>
            <w:u w:val="single"/>
            <w:lang w:eastAsia="es-CO"/>
          </w:rPr>
          <w:t>https://www.smashingmagazine.com/2011/12/an-introduction-to-object-oriented-css-oocss/</w:t>
        </w:r>
      </w:hyperlink>
      <w:r w:rsidRPr="00DF6838">
        <w:rPr>
          <w:rFonts w:ascii="Times New Roman" w:eastAsia="Times New Roman" w:hAnsi="Times New Roman" w:cs="Times New Roman"/>
          <w:sz w:val="24"/>
          <w:szCs w:val="24"/>
          <w:lang w:eastAsia="es-CO"/>
        </w:rPr>
        <w:br/>
      </w:r>
      <w:hyperlink r:id="rId80" w:tgtFrame="_blank" w:history="1">
        <w:r w:rsidRPr="00DF6838">
          <w:rPr>
            <w:rFonts w:ascii="Times New Roman" w:eastAsia="Times New Roman" w:hAnsi="Times New Roman" w:cs="Times New Roman"/>
            <w:color w:val="0000FF"/>
            <w:sz w:val="24"/>
            <w:szCs w:val="24"/>
            <w:u w:val="single"/>
            <w:lang w:eastAsia="es-CO"/>
          </w:rPr>
          <w:t>http://getbem.com/introduction/</w:t>
        </w:r>
      </w:hyperlink>
      <w:r w:rsidRPr="00DF6838">
        <w:rPr>
          <w:rFonts w:ascii="Times New Roman" w:eastAsia="Times New Roman" w:hAnsi="Times New Roman" w:cs="Times New Roman"/>
          <w:sz w:val="24"/>
          <w:szCs w:val="24"/>
          <w:lang w:eastAsia="es-CO"/>
        </w:rPr>
        <w:br/>
      </w:r>
      <w:hyperlink r:id="rId81" w:tgtFrame="_blank" w:history="1">
        <w:r w:rsidRPr="00DF6838">
          <w:rPr>
            <w:rFonts w:ascii="Times New Roman" w:eastAsia="Times New Roman" w:hAnsi="Times New Roman" w:cs="Times New Roman"/>
            <w:color w:val="0000FF"/>
            <w:sz w:val="24"/>
            <w:szCs w:val="24"/>
            <w:u w:val="single"/>
            <w:lang w:eastAsia="es-CO"/>
          </w:rPr>
          <w:t>http://smacss.com/</w:t>
        </w:r>
      </w:hyperlink>
      <w:r w:rsidRPr="00DF6838">
        <w:rPr>
          <w:rFonts w:ascii="Times New Roman" w:eastAsia="Times New Roman" w:hAnsi="Times New Roman" w:cs="Times New Roman"/>
          <w:sz w:val="24"/>
          <w:szCs w:val="24"/>
          <w:lang w:eastAsia="es-CO"/>
        </w:rPr>
        <w:br/>
      </w:r>
      <w:hyperlink r:id="rId82" w:tgtFrame="_blank" w:history="1">
        <w:r w:rsidRPr="00DF6838">
          <w:rPr>
            <w:rFonts w:ascii="Times New Roman" w:eastAsia="Times New Roman" w:hAnsi="Times New Roman" w:cs="Times New Roman"/>
            <w:color w:val="0000FF"/>
            <w:sz w:val="24"/>
            <w:szCs w:val="24"/>
            <w:u w:val="single"/>
            <w:lang w:eastAsia="es-CO"/>
          </w:rPr>
          <w:t>https://www.xfive.co/blog/itcss-scalable-maintainable-css-architecture/</w:t>
        </w:r>
      </w:hyperlink>
      <w:r w:rsidRPr="00DF6838">
        <w:rPr>
          <w:rFonts w:ascii="Times New Roman" w:eastAsia="Times New Roman" w:hAnsi="Times New Roman" w:cs="Times New Roman"/>
          <w:sz w:val="24"/>
          <w:szCs w:val="24"/>
          <w:lang w:eastAsia="es-CO"/>
        </w:rPr>
        <w:br/>
      </w:r>
      <w:hyperlink r:id="rId83" w:tgtFrame="_blank" w:history="1">
        <w:r w:rsidRPr="00DF6838">
          <w:rPr>
            <w:rFonts w:ascii="Times New Roman" w:eastAsia="Times New Roman" w:hAnsi="Times New Roman" w:cs="Times New Roman"/>
            <w:color w:val="0000FF"/>
            <w:sz w:val="24"/>
            <w:szCs w:val="24"/>
            <w:u w:val="single"/>
            <w:lang w:eastAsia="es-CO"/>
          </w:rPr>
          <w:t>https://bradfrost.com/blog/post/atomic-web-design/</w:t>
        </w:r>
      </w:hyperlink>
    </w:p>
    <w:p w14:paraId="5EDDA810" w14:textId="77777777" w:rsidR="001F4855" w:rsidRPr="001F4855" w:rsidRDefault="001F4855" w:rsidP="00EA03FD">
      <w:pPr>
        <w:jc w:val="center"/>
        <w:rPr>
          <w:rFonts w:ascii="Times New Roman" w:hAnsi="Times New Roman" w:cs="Times New Roman"/>
          <w:b/>
          <w:bCs/>
          <w:i/>
          <w:iCs/>
          <w:sz w:val="48"/>
          <w:szCs w:val="48"/>
        </w:rPr>
      </w:pPr>
    </w:p>
    <w:p w14:paraId="0474650D"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Algunas propiedades CSS.</w:t>
      </w:r>
    </w:p>
    <w:p w14:paraId="0055672A"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31487D96" wp14:editId="04244AF3">
            <wp:extent cx="6422390" cy="17430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50610" cy="1750734"/>
                    </a:xfrm>
                    <a:prstGeom prst="rect">
                      <a:avLst/>
                    </a:prstGeom>
                  </pic:spPr>
                </pic:pic>
              </a:graphicData>
            </a:graphic>
          </wp:inline>
        </w:drawing>
      </w:r>
    </w:p>
    <w:p w14:paraId="676355A7"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BAED92D" wp14:editId="6DCE6A0A">
            <wp:extent cx="5334000" cy="1152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000" cy="1152525"/>
                    </a:xfrm>
                    <a:prstGeom prst="rect">
                      <a:avLst/>
                    </a:prstGeom>
                  </pic:spPr>
                </pic:pic>
              </a:graphicData>
            </a:graphic>
          </wp:inline>
        </w:drawing>
      </w:r>
    </w:p>
    <w:p w14:paraId="68D9C5A1" w14:textId="77777777" w:rsidR="00EA03FD" w:rsidRPr="002D43BB"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22C6E18B" wp14:editId="5F8E72EA">
            <wp:extent cx="6619875" cy="14573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33896" cy="1482426"/>
                    </a:xfrm>
                    <a:prstGeom prst="rect">
                      <a:avLst/>
                    </a:prstGeom>
                  </pic:spPr>
                </pic:pic>
              </a:graphicData>
            </a:graphic>
          </wp:inline>
        </w:drawing>
      </w:r>
    </w:p>
    <w:p w14:paraId="057F912D"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48DB505" wp14:editId="7B666D62">
            <wp:extent cx="6457950" cy="7620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57950" cy="762000"/>
                    </a:xfrm>
                    <a:prstGeom prst="rect">
                      <a:avLst/>
                    </a:prstGeom>
                  </pic:spPr>
                </pic:pic>
              </a:graphicData>
            </a:graphic>
          </wp:inline>
        </w:drawing>
      </w:r>
    </w:p>
    <w:p w14:paraId="09F11D1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37F5073" wp14:editId="663E0B64">
            <wp:extent cx="4695825" cy="9429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5825" cy="942975"/>
                    </a:xfrm>
                    <a:prstGeom prst="rect">
                      <a:avLst/>
                    </a:prstGeom>
                  </pic:spPr>
                </pic:pic>
              </a:graphicData>
            </a:graphic>
          </wp:inline>
        </w:drawing>
      </w:r>
    </w:p>
    <w:p w14:paraId="01F6394E"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547DD55" wp14:editId="21688923">
            <wp:extent cx="6438825" cy="176212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88082" cy="1775605"/>
                    </a:xfrm>
                    <a:prstGeom prst="rect">
                      <a:avLst/>
                    </a:prstGeom>
                  </pic:spPr>
                </pic:pic>
              </a:graphicData>
            </a:graphic>
          </wp:inline>
        </w:drawing>
      </w:r>
    </w:p>
    <w:p w14:paraId="5E01040E"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9ABC0CB" wp14:editId="5D100369">
            <wp:extent cx="6467475" cy="9906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67475" cy="990600"/>
                    </a:xfrm>
                    <a:prstGeom prst="rect">
                      <a:avLst/>
                    </a:prstGeom>
                  </pic:spPr>
                </pic:pic>
              </a:graphicData>
            </a:graphic>
          </wp:inline>
        </w:drawing>
      </w:r>
    </w:p>
    <w:p w14:paraId="6805790F"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A5FC0EA" wp14:editId="5134F44A">
            <wp:extent cx="6467475" cy="141922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67475" cy="1419225"/>
                    </a:xfrm>
                    <a:prstGeom prst="rect">
                      <a:avLst/>
                    </a:prstGeom>
                  </pic:spPr>
                </pic:pic>
              </a:graphicData>
            </a:graphic>
          </wp:inline>
        </w:drawing>
      </w:r>
    </w:p>
    <w:p w14:paraId="35021B7A" w14:textId="77777777" w:rsidR="00EA03FD" w:rsidRDefault="00EA03FD" w:rsidP="00141EC6">
      <w:pPr>
        <w:jc w:val="center"/>
        <w:rPr>
          <w:rFonts w:ascii="Times New Roman" w:hAnsi="Times New Roman" w:cs="Times New Roman"/>
          <w:b/>
          <w:bCs/>
          <w:i/>
          <w:iCs/>
          <w:sz w:val="48"/>
          <w:szCs w:val="48"/>
          <w:lang w:val="en-US"/>
        </w:rPr>
      </w:pPr>
      <w:r>
        <w:rPr>
          <w:noProof/>
        </w:rPr>
        <w:lastRenderedPageBreak/>
        <w:drawing>
          <wp:inline distT="0" distB="0" distL="0" distR="0" wp14:anchorId="6ED771A6" wp14:editId="5A2FD275">
            <wp:extent cx="5612130" cy="120904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09040"/>
                    </a:xfrm>
                    <a:prstGeom prst="rect">
                      <a:avLst/>
                    </a:prstGeom>
                  </pic:spPr>
                </pic:pic>
              </a:graphicData>
            </a:graphic>
          </wp:inline>
        </w:drawing>
      </w:r>
    </w:p>
    <w:p w14:paraId="2CE4E7C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7A9B4BB" wp14:editId="44876F28">
            <wp:extent cx="5200650" cy="10287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0650" cy="1028700"/>
                    </a:xfrm>
                    <a:prstGeom prst="rect">
                      <a:avLst/>
                    </a:prstGeom>
                  </pic:spPr>
                </pic:pic>
              </a:graphicData>
            </a:graphic>
          </wp:inline>
        </w:drawing>
      </w:r>
    </w:p>
    <w:p w14:paraId="649D33B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1AC029E0" wp14:editId="59132FC5">
            <wp:extent cx="5467350" cy="25336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2533650"/>
                    </a:xfrm>
                    <a:prstGeom prst="rect">
                      <a:avLst/>
                    </a:prstGeom>
                  </pic:spPr>
                </pic:pic>
              </a:graphicData>
            </a:graphic>
          </wp:inline>
        </w:drawing>
      </w:r>
    </w:p>
    <w:p w14:paraId="7DD676B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501C77A6" wp14:editId="6F270866">
            <wp:extent cx="5610225" cy="181927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0225" cy="1819275"/>
                    </a:xfrm>
                    <a:prstGeom prst="rect">
                      <a:avLst/>
                    </a:prstGeom>
                  </pic:spPr>
                </pic:pic>
              </a:graphicData>
            </a:graphic>
          </wp:inline>
        </w:drawing>
      </w:r>
    </w:p>
    <w:p w14:paraId="2795D00F" w14:textId="77777777" w:rsidR="00EA03FD"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477A1CE0" wp14:editId="32B2A5E7">
            <wp:extent cx="5076825" cy="18764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6825" cy="1876425"/>
                    </a:xfrm>
                    <a:prstGeom prst="rect">
                      <a:avLst/>
                    </a:prstGeom>
                  </pic:spPr>
                </pic:pic>
              </a:graphicData>
            </a:graphic>
          </wp:inline>
        </w:drawing>
      </w:r>
    </w:p>
    <w:p w14:paraId="395B871F" w14:textId="77777777" w:rsidR="00EA03FD" w:rsidRDefault="00EA03FD" w:rsidP="00EA03FD">
      <w:pPr>
        <w:jc w:val="center"/>
        <w:rPr>
          <w:rFonts w:ascii="Times New Roman" w:hAnsi="Times New Roman" w:cs="Times New Roman"/>
          <w:b/>
          <w:bCs/>
          <w:i/>
          <w:iCs/>
          <w:sz w:val="48"/>
          <w:szCs w:val="48"/>
          <w:lang w:val="en-US"/>
        </w:rPr>
      </w:pPr>
    </w:p>
    <w:p w14:paraId="6564E58A" w14:textId="77777777" w:rsidR="00141EC6" w:rsidRDefault="00141EC6" w:rsidP="006F3497">
      <w:pPr>
        <w:pStyle w:val="Ttulo1"/>
      </w:pPr>
    </w:p>
    <w:p w14:paraId="05A93539" w14:textId="77777777" w:rsidR="00EE0793" w:rsidRDefault="00EE0793" w:rsidP="006F3497">
      <w:pPr>
        <w:pStyle w:val="Ttulo1"/>
      </w:pPr>
    </w:p>
    <w:p w14:paraId="17CED8B1" w14:textId="77777777" w:rsidR="00C26624" w:rsidRDefault="00C26624" w:rsidP="006F3497">
      <w:pPr>
        <w:pStyle w:val="Ttulo1"/>
      </w:pPr>
    </w:p>
    <w:p w14:paraId="28E3E6A3" w14:textId="4B15A103" w:rsidR="006F3497" w:rsidRDefault="006F3497" w:rsidP="006F3497">
      <w:pPr>
        <w:pStyle w:val="Ttulo1"/>
      </w:pPr>
      <w:r>
        <w:t>Variables</w:t>
      </w:r>
    </w:p>
    <w:p w14:paraId="4A13CB8A" w14:textId="77777777" w:rsidR="006F3497" w:rsidRDefault="006F3497" w:rsidP="006F3497">
      <w:pPr>
        <w:pStyle w:val="NormalWeb"/>
      </w:pPr>
      <w:r>
        <w:t>Guarda valores que siempre usamos en los estilos para no repetir el mismo código a cada rato.</w:t>
      </w:r>
    </w:p>
    <w:p w14:paraId="74743C2E" w14:textId="77777777" w:rsidR="006F3497" w:rsidRDefault="006F3497" w:rsidP="006F3497">
      <w:pPr>
        <w:pStyle w:val="NormalWeb"/>
      </w:pPr>
      <w:r>
        <w:t xml:space="preserve">Se guardan en </w:t>
      </w:r>
      <w:r>
        <w:rPr>
          <w:rStyle w:val="CdigoHTML"/>
        </w:rPr>
        <w:t>:root {}</w:t>
      </w:r>
      <w:r>
        <w:t xml:space="preserve">. Se escriben así: </w:t>
      </w:r>
      <w:r>
        <w:rPr>
          <w:rStyle w:val="CdigoHTML"/>
        </w:rPr>
        <w:t>--nombreVariable: valor;</w:t>
      </w:r>
    </w:p>
    <w:p w14:paraId="2A35A2C1" w14:textId="77777777" w:rsidR="006F3497" w:rsidRDefault="006F3497" w:rsidP="006F3497">
      <w:pPr>
        <w:pStyle w:val="NormalWeb"/>
      </w:pPr>
      <w:r>
        <w:t xml:space="preserve">Para llamarlas se pone en el valor de la propiedad: </w:t>
      </w:r>
      <w:r>
        <w:rPr>
          <w:rStyle w:val="CdigoHTML"/>
        </w:rPr>
        <w:t>var(--nombreVariable);</w:t>
      </w:r>
    </w:p>
    <w:p w14:paraId="5C6A6872" w14:textId="5C37B0E6" w:rsidR="00CE0BB5" w:rsidRDefault="006F3497" w:rsidP="00BC5A76">
      <w:pPr>
        <w:pStyle w:val="NormalWeb"/>
        <w:rPr>
          <w:sz w:val="48"/>
          <w:szCs w:val="48"/>
        </w:rPr>
      </w:pPr>
      <w:r>
        <w:rPr>
          <w:noProof/>
        </w:rPr>
        <w:drawing>
          <wp:inline distT="0" distB="0" distL="0" distR="0" wp14:anchorId="4438C902" wp14:editId="51841DA1">
            <wp:extent cx="5610225" cy="1581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14:paraId="5D074B33" w14:textId="77777777" w:rsidR="00C26624" w:rsidRDefault="00C26624" w:rsidP="00AD1A79">
      <w:pPr>
        <w:pStyle w:val="Ttulo1"/>
      </w:pPr>
    </w:p>
    <w:p w14:paraId="5568F7F5" w14:textId="755BC7A7" w:rsidR="00AD1A79" w:rsidRDefault="00AD1A79" w:rsidP="00AD1A79">
      <w:pPr>
        <w:pStyle w:val="Ttulo1"/>
      </w:pPr>
      <w:r>
        <w:lastRenderedPageBreak/>
        <w:t>Variables de CSS</w:t>
      </w:r>
    </w:p>
    <w:p w14:paraId="36FD5DC0" w14:textId="77777777" w:rsidR="00AD1A79" w:rsidRDefault="00AD1A79" w:rsidP="00AD1A79">
      <w:pPr>
        <w:pStyle w:val="NormalWeb"/>
      </w:pPr>
      <w:r>
        <w:t>Las Variables de CSS nos permiten centralizar los valores repetitivos por todo nuestro CSS, vamos a utilizar estas funcionalidades para ahorrarnos mucho si queremos cambiar el valor de algún color o tamaño de nuestra página.</w:t>
      </w:r>
    </w:p>
    <w:p w14:paraId="3102703C" w14:textId="1C88ECB6" w:rsidR="00AD1A79" w:rsidRPr="00451FEB" w:rsidRDefault="00AD1A79" w:rsidP="00AD1A79">
      <w:pPr>
        <w:pStyle w:val="NormalWeb"/>
        <w:rPr>
          <w:b/>
          <w:bCs/>
          <w:i/>
          <w:iCs/>
        </w:rPr>
      </w:pPr>
      <w:r>
        <w:rPr>
          <w:b/>
          <w:bCs/>
          <w:i/>
          <w:iCs/>
        </w:rPr>
        <w:t xml:space="preserve">                     </w:t>
      </w:r>
      <w:r w:rsidRPr="00451FEB">
        <w:rPr>
          <w:b/>
          <w:bCs/>
          <w:i/>
          <w:iCs/>
        </w:rPr>
        <w:t>Declaración.</w:t>
      </w:r>
      <w:r w:rsidRPr="00AD1A79">
        <w:rPr>
          <w:b/>
          <w:bCs/>
          <w:i/>
          <w:iCs/>
        </w:rPr>
        <w:t xml:space="preserve"> </w:t>
      </w:r>
      <w:r>
        <w:rPr>
          <w:b/>
          <w:bCs/>
          <w:i/>
          <w:iCs/>
        </w:rPr>
        <w:t xml:space="preserve">                                                                                   </w:t>
      </w:r>
      <w:r w:rsidRPr="00451FEB">
        <w:rPr>
          <w:b/>
          <w:bCs/>
          <w:i/>
          <w:iCs/>
        </w:rPr>
        <w:t>Llamado.</w:t>
      </w:r>
    </w:p>
    <w:p w14:paraId="45986D56" w14:textId="23D0237B" w:rsidR="00AD1A79" w:rsidRDefault="00C26624" w:rsidP="00AD1A79">
      <w:pPr>
        <w:pStyle w:val="NormalWeb"/>
        <w:jc w:val="center"/>
      </w:pPr>
      <w:r>
        <w:rPr>
          <w:noProof/>
        </w:rPr>
        <w:drawing>
          <wp:anchor distT="0" distB="0" distL="114300" distR="114300" simplePos="0" relativeHeight="251662336" behindDoc="1" locked="0" layoutInCell="1" allowOverlap="1" wp14:anchorId="1EC17EC0" wp14:editId="2B5A1771">
            <wp:simplePos x="0" y="0"/>
            <wp:positionH relativeFrom="margin">
              <wp:align>left</wp:align>
            </wp:positionH>
            <wp:positionV relativeFrom="paragraph">
              <wp:posOffset>10160</wp:posOffset>
            </wp:positionV>
            <wp:extent cx="2986496" cy="2057400"/>
            <wp:effectExtent l="0" t="0" r="444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88587" cy="205884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235082C5" wp14:editId="4FC81DD8">
            <wp:simplePos x="0" y="0"/>
            <wp:positionH relativeFrom="page">
              <wp:align>right</wp:align>
            </wp:positionH>
            <wp:positionV relativeFrom="paragraph">
              <wp:posOffset>247015</wp:posOffset>
            </wp:positionV>
            <wp:extent cx="3633003" cy="1495425"/>
            <wp:effectExtent l="0" t="0" r="571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633003" cy="1495425"/>
                    </a:xfrm>
                    <a:prstGeom prst="rect">
                      <a:avLst/>
                    </a:prstGeom>
                  </pic:spPr>
                </pic:pic>
              </a:graphicData>
            </a:graphic>
            <wp14:sizeRelH relativeFrom="margin">
              <wp14:pctWidth>0</wp14:pctWidth>
            </wp14:sizeRelH>
            <wp14:sizeRelV relativeFrom="margin">
              <wp14:pctHeight>0</wp14:pctHeight>
            </wp14:sizeRelV>
          </wp:anchor>
        </w:drawing>
      </w:r>
    </w:p>
    <w:p w14:paraId="03A75749" w14:textId="2F548D3A" w:rsidR="00AD1A79" w:rsidRDefault="00AD1A79" w:rsidP="00AD1A79">
      <w:pPr>
        <w:pStyle w:val="NormalWeb"/>
        <w:jc w:val="center"/>
      </w:pPr>
    </w:p>
    <w:p w14:paraId="45D6429D" w14:textId="6CB62C58" w:rsidR="00AD1A79" w:rsidRPr="00451FEB" w:rsidRDefault="00AD1A79" w:rsidP="00AD1A79">
      <w:pPr>
        <w:pStyle w:val="NormalWeb"/>
        <w:jc w:val="center"/>
        <w:rPr>
          <w:b/>
          <w:bCs/>
          <w:i/>
          <w:iCs/>
        </w:rPr>
      </w:pPr>
    </w:p>
    <w:p w14:paraId="47C65541" w14:textId="77777777" w:rsidR="00AD1A79" w:rsidRDefault="00AD1A79" w:rsidP="00AD1A79">
      <w:pPr>
        <w:pStyle w:val="Ttulo1"/>
        <w:tabs>
          <w:tab w:val="left" w:pos="1800"/>
        </w:tabs>
      </w:pPr>
    </w:p>
    <w:p w14:paraId="5F8A3D92" w14:textId="77777777" w:rsidR="00AD1A79" w:rsidRDefault="00AD1A79" w:rsidP="00BC5A76">
      <w:pPr>
        <w:pStyle w:val="NormalWeb"/>
        <w:rPr>
          <w:sz w:val="48"/>
          <w:szCs w:val="48"/>
        </w:rPr>
      </w:pPr>
    </w:p>
    <w:p w14:paraId="798A57D1" w14:textId="77777777" w:rsidR="00AD1A79" w:rsidRDefault="00AD1A79" w:rsidP="00464ACB">
      <w:pPr>
        <w:pStyle w:val="Ttulo1"/>
      </w:pPr>
    </w:p>
    <w:p w14:paraId="2BDAFA4F" w14:textId="4BEDB6CB" w:rsidR="00464ACB" w:rsidRDefault="00486858" w:rsidP="00464ACB">
      <w:pPr>
        <w:pStyle w:val="Ttulo1"/>
      </w:pPr>
      <w:r>
        <w:t>Fuentes personalizadas</w:t>
      </w:r>
      <w:r w:rsidR="00464ACB">
        <w:t>. Web fonts.</w:t>
      </w:r>
    </w:p>
    <w:p w14:paraId="384F0B46" w14:textId="4B82FF45" w:rsidR="00464ACB" w:rsidRDefault="00464ACB" w:rsidP="00464ACB">
      <w:pPr>
        <w:pStyle w:val="NormalWeb"/>
      </w:pPr>
      <w:r>
        <w:t xml:space="preserve">Vamos a utilizar fuentes personalizadas, para esto debemos ir a </w:t>
      </w:r>
      <w:hyperlink r:id="rId100" w:tgtFrame="_blank" w:history="1">
        <w:r>
          <w:rPr>
            <w:rStyle w:val="Hipervnculo"/>
          </w:rPr>
          <w:t>Google Fonts</w:t>
        </w:r>
      </w:hyperlink>
      <w:r>
        <w:t xml:space="preserve"> y elegir la que mejor se acomode a nuestro diseño.</w:t>
      </w:r>
    </w:p>
    <w:p w14:paraId="0AC185B0" w14:textId="77777777" w:rsidR="00464ACB" w:rsidRDefault="00464ACB" w:rsidP="00464ACB">
      <w:pPr>
        <w:pStyle w:val="NormalWeb"/>
        <w:jc w:val="center"/>
        <w:rPr>
          <w:sz w:val="48"/>
          <w:szCs w:val="48"/>
        </w:rPr>
      </w:pPr>
      <w:r>
        <w:rPr>
          <w:noProof/>
        </w:rPr>
        <w:drawing>
          <wp:inline distT="0" distB="0" distL="0" distR="0" wp14:anchorId="22AAD780" wp14:editId="0428AAF8">
            <wp:extent cx="5612130" cy="27171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30008" cy="2725821"/>
                    </a:xfrm>
                    <a:prstGeom prst="rect">
                      <a:avLst/>
                    </a:prstGeom>
                    <a:noFill/>
                    <a:ln>
                      <a:noFill/>
                    </a:ln>
                  </pic:spPr>
                </pic:pic>
              </a:graphicData>
            </a:graphic>
          </wp:inline>
        </w:drawing>
      </w:r>
    </w:p>
    <w:p w14:paraId="3D327460" w14:textId="006CFA08" w:rsidR="00464ACB" w:rsidRDefault="00464ACB" w:rsidP="00464ACB">
      <w:pPr>
        <w:pStyle w:val="NormalWeb"/>
        <w:jc w:val="center"/>
        <w:rPr>
          <w:sz w:val="48"/>
          <w:szCs w:val="48"/>
        </w:rPr>
      </w:pPr>
      <w:r>
        <w:rPr>
          <w:noProof/>
        </w:rPr>
        <w:lastRenderedPageBreak/>
        <w:drawing>
          <wp:inline distT="0" distB="0" distL="0" distR="0" wp14:anchorId="73A04DC4" wp14:editId="50497721">
            <wp:extent cx="4324350" cy="19672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9320" cy="1969523"/>
                    </a:xfrm>
                    <a:prstGeom prst="rect">
                      <a:avLst/>
                    </a:prstGeom>
                    <a:noFill/>
                    <a:ln>
                      <a:noFill/>
                    </a:ln>
                  </pic:spPr>
                </pic:pic>
              </a:graphicData>
            </a:graphic>
          </wp:inline>
        </w:drawing>
      </w:r>
    </w:p>
    <w:p w14:paraId="53A74CA2"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Según conceptos de diseño hay varias recomendaciones para elegir la fuente / tipografía:</w:t>
      </w:r>
    </w:p>
    <w:p w14:paraId="5433C0D0"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textos en digital (Como páginas web) usamos fuente sans-serif sin esas terminaciones (serifas).</w:t>
      </w:r>
    </w:p>
    <w:p w14:paraId="6078BCDC"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fuentes con Serifa se recomiendan para impresas o en digital para títulos.</w:t>
      </w:r>
    </w:p>
    <w:p w14:paraId="12F220D6"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calcular el interlineado usamos la siguiente regla:</w:t>
      </w:r>
    </w:p>
    <w:p w14:paraId="6DE26E35"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“2 puntos más que la fuente (Fuente de 8px pues interlineado de 10px)”</w:t>
      </w:r>
    </w:p>
    <w:p w14:paraId="60EE4DC8" w14:textId="32575A80" w:rsidR="00486858" w:rsidRDefault="00486858" w:rsidP="00AD1A79">
      <w:pPr>
        <w:pStyle w:val="Ttulo1"/>
      </w:pPr>
      <w:r>
        <w:t xml:space="preserve"> </w:t>
      </w:r>
    </w:p>
    <w:p w14:paraId="430C7B36" w14:textId="77777777" w:rsidR="00975DDE" w:rsidRDefault="00975DDE" w:rsidP="00975DDE">
      <w:pPr>
        <w:pStyle w:val="Ttulo1"/>
      </w:pPr>
      <w:r>
        <w:t>Pseudo clases y pseudo elementos.</w:t>
      </w:r>
    </w:p>
    <w:p w14:paraId="50DF9631"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clases</w:t>
      </w:r>
    </w:p>
    <w:p w14:paraId="2C91ABE5"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 estado especial de un elemento.</w:t>
      </w:r>
    </w:p>
    <w:p w14:paraId="6B7C3EB7"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al final de la clase </w:t>
      </w:r>
      <w:r>
        <w:rPr>
          <w:rFonts w:ascii="Courier New" w:eastAsia="Times New Roman" w:hAnsi="Courier New" w:cs="Courier New"/>
          <w:sz w:val="20"/>
          <w:szCs w:val="20"/>
          <w:lang w:eastAsia="es-CO"/>
        </w:rPr>
        <w:t>:nombreAccion</w:t>
      </w:r>
    </w:p>
    <w:p w14:paraId="187EDA1C" w14:textId="1E3F85E6" w:rsidR="00975DDE" w:rsidRDefault="00975DDE" w:rsidP="00975DDE">
      <w:pPr>
        <w:pStyle w:val="Ttulo1"/>
      </w:pPr>
      <w:r>
        <w:rPr>
          <w:noProof/>
        </w:rPr>
        <w:drawing>
          <wp:inline distT="0" distB="0" distL="0" distR="0" wp14:anchorId="0A4D1593" wp14:editId="1876BD0E">
            <wp:extent cx="5610225" cy="13144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0225" cy="1314450"/>
                    </a:xfrm>
                    <a:prstGeom prst="rect">
                      <a:avLst/>
                    </a:prstGeom>
                    <a:noFill/>
                    <a:ln>
                      <a:noFill/>
                    </a:ln>
                  </pic:spPr>
                </pic:pic>
              </a:graphicData>
            </a:graphic>
          </wp:inline>
        </w:drawing>
      </w:r>
    </w:p>
    <w:p w14:paraId="55821FBD"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Elementos</w:t>
      </w:r>
    </w:p>
    <w:p w14:paraId="7C087F02"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una parte específica de un elemento.</w:t>
      </w:r>
    </w:p>
    <w:p w14:paraId="6CFD5866"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lastRenderedPageBreak/>
        <w:t xml:space="preserve">Agregar al final de la clase </w:t>
      </w:r>
      <w:r>
        <w:rPr>
          <w:rFonts w:ascii="Courier New" w:eastAsia="Times New Roman" w:hAnsi="Courier New" w:cs="Courier New"/>
          <w:sz w:val="20"/>
          <w:szCs w:val="20"/>
          <w:lang w:eastAsia="es-CO"/>
        </w:rPr>
        <w:t>::nombreAccion</w:t>
      </w:r>
    </w:p>
    <w:p w14:paraId="4E3537D1" w14:textId="00EA2269" w:rsidR="00975DDE" w:rsidRDefault="00975DDE" w:rsidP="00975DDE">
      <w:pPr>
        <w:pStyle w:val="Ttulo1"/>
      </w:pPr>
      <w:r>
        <w:rPr>
          <w:noProof/>
        </w:rPr>
        <w:drawing>
          <wp:inline distT="0" distB="0" distL="0" distR="0" wp14:anchorId="4A4159C8" wp14:editId="6C25CB03">
            <wp:extent cx="5610225" cy="838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6AAB2304" w14:textId="71231A6D" w:rsidR="00975DDE" w:rsidRDefault="00975DDE" w:rsidP="00975DDE">
      <w:pPr>
        <w:jc w:val="center"/>
        <w:rPr>
          <w:rFonts w:ascii="Times New Roman" w:hAnsi="Times New Roman" w:cs="Times New Roman"/>
        </w:rPr>
      </w:pPr>
      <w:r>
        <w:rPr>
          <w:noProof/>
        </w:rPr>
        <w:drawing>
          <wp:inline distT="0" distB="0" distL="0" distR="0" wp14:anchorId="481E1C08" wp14:editId="2E92672E">
            <wp:extent cx="4619625" cy="23335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3450" cy="2350617"/>
                    </a:xfrm>
                    <a:prstGeom prst="rect">
                      <a:avLst/>
                    </a:prstGeom>
                    <a:noFill/>
                    <a:ln>
                      <a:noFill/>
                    </a:ln>
                  </pic:spPr>
                </pic:pic>
              </a:graphicData>
            </a:graphic>
          </wp:inline>
        </w:drawing>
      </w:r>
    </w:p>
    <w:p w14:paraId="426B4557" w14:textId="77777777" w:rsidR="00975DDE" w:rsidRDefault="00975DDE" w:rsidP="00975DDE">
      <w:pPr>
        <w:jc w:val="center"/>
        <w:rPr>
          <w:rFonts w:ascii="Times New Roman" w:hAnsi="Times New Roman" w:cs="Times New Roman"/>
        </w:rPr>
      </w:pPr>
    </w:p>
    <w:p w14:paraId="2850023C" w14:textId="77777777" w:rsidR="00975DDE" w:rsidRDefault="00975DDE" w:rsidP="00975DDE">
      <w:pPr>
        <w:pStyle w:val="Ttulo1"/>
      </w:pPr>
      <w:r>
        <w:t>Modelo de caja</w:t>
      </w:r>
    </w:p>
    <w:p w14:paraId="2072734B" w14:textId="33E09642" w:rsidR="00975DDE" w:rsidRDefault="00975DDE" w:rsidP="00975DDE">
      <w:pPr>
        <w:jc w:val="center"/>
        <w:rPr>
          <w:rFonts w:ascii="Times New Roman" w:hAnsi="Times New Roman" w:cs="Times New Roman"/>
        </w:rPr>
      </w:pPr>
      <w:r>
        <w:rPr>
          <w:noProof/>
        </w:rPr>
        <w:drawing>
          <wp:inline distT="0" distB="0" distL="0" distR="0" wp14:anchorId="46263898" wp14:editId="70A638DE">
            <wp:extent cx="5105400" cy="3124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05400" cy="3124200"/>
                    </a:xfrm>
                    <a:prstGeom prst="rect">
                      <a:avLst/>
                    </a:prstGeom>
                    <a:noFill/>
                    <a:ln>
                      <a:noFill/>
                    </a:ln>
                  </pic:spPr>
                </pic:pic>
              </a:graphicData>
            </a:graphic>
          </wp:inline>
        </w:drawing>
      </w:r>
    </w:p>
    <w:p w14:paraId="61BDC043" w14:textId="51FADF4D" w:rsidR="00975DDE" w:rsidRDefault="00975DDE" w:rsidP="00975DDE">
      <w:pPr>
        <w:jc w:val="center"/>
        <w:rPr>
          <w:rFonts w:ascii="Times New Roman" w:hAnsi="Times New Roman" w:cs="Times New Roman"/>
        </w:rPr>
      </w:pPr>
      <w:r>
        <w:rPr>
          <w:noProof/>
        </w:rPr>
        <w:lastRenderedPageBreak/>
        <w:drawing>
          <wp:inline distT="0" distB="0" distL="0" distR="0" wp14:anchorId="43560951" wp14:editId="2FEA7E45">
            <wp:extent cx="5257800" cy="39338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3933825"/>
                    </a:xfrm>
                    <a:prstGeom prst="rect">
                      <a:avLst/>
                    </a:prstGeom>
                    <a:noFill/>
                    <a:ln>
                      <a:noFill/>
                    </a:ln>
                  </pic:spPr>
                </pic:pic>
              </a:graphicData>
            </a:graphic>
          </wp:inline>
        </w:drawing>
      </w:r>
    </w:p>
    <w:p w14:paraId="4785B723" w14:textId="77777777" w:rsidR="00975DDE" w:rsidRDefault="00975DDE" w:rsidP="00975DDE">
      <w:pPr>
        <w:jc w:val="center"/>
        <w:rPr>
          <w:rFonts w:ascii="Times New Roman" w:hAnsi="Times New Roman" w:cs="Times New Roman"/>
        </w:rPr>
      </w:pPr>
    </w:p>
    <w:p w14:paraId="6FCF89A9" w14:textId="77777777" w:rsidR="00975DDE" w:rsidRDefault="00975DDE" w:rsidP="00975DDE">
      <w:pPr>
        <w:pStyle w:val="Ttulo1"/>
      </w:pPr>
      <w:r>
        <w:t>Box-sizing.</w:t>
      </w:r>
    </w:p>
    <w:p w14:paraId="07E11155" w14:textId="77777777" w:rsidR="00975DDE" w:rsidRDefault="00975DDE" w:rsidP="00975DDE">
      <w:pPr>
        <w:pStyle w:val="Ttulo1"/>
        <w:rPr>
          <w:b w:val="0"/>
          <w:bCs w:val="0"/>
          <w:sz w:val="24"/>
          <w:szCs w:val="24"/>
        </w:rPr>
      </w:pPr>
      <w:r>
        <w:rPr>
          <w:sz w:val="24"/>
          <w:szCs w:val="24"/>
        </w:rPr>
        <w:t>Box-sizing: border-box</w:t>
      </w:r>
      <w:r>
        <w:rPr>
          <w:b w:val="0"/>
          <w:bCs w:val="0"/>
          <w:sz w:val="24"/>
          <w:szCs w:val="24"/>
        </w:rPr>
        <w:t xml:space="preserve"> hace que se calcule automáticamente el tamaño del elemento con el </w:t>
      </w:r>
      <w:r>
        <w:rPr>
          <w:b w:val="0"/>
          <w:bCs w:val="0"/>
          <w:i/>
          <w:iCs/>
          <w:sz w:val="24"/>
          <w:szCs w:val="24"/>
        </w:rPr>
        <w:t>padding</w:t>
      </w:r>
      <w:r>
        <w:rPr>
          <w:b w:val="0"/>
          <w:bCs w:val="0"/>
          <w:sz w:val="24"/>
          <w:szCs w:val="24"/>
        </w:rPr>
        <w:t xml:space="preserve"> y el </w:t>
      </w:r>
      <w:r>
        <w:rPr>
          <w:b w:val="0"/>
          <w:bCs w:val="0"/>
          <w:i/>
          <w:iCs/>
          <w:sz w:val="24"/>
          <w:szCs w:val="24"/>
        </w:rPr>
        <w:t>border</w:t>
      </w:r>
      <w:r>
        <w:rPr>
          <w:b w:val="0"/>
          <w:bCs w:val="0"/>
          <w:sz w:val="24"/>
          <w:szCs w:val="24"/>
        </w:rPr>
        <w:t>, para que de esta manera no se salga de mi navegador generando scroll.</w:t>
      </w:r>
    </w:p>
    <w:p w14:paraId="6062A3F2" w14:textId="77777777" w:rsidR="00975DDE" w:rsidRDefault="00975DDE" w:rsidP="00975DDE">
      <w:pPr>
        <w:pStyle w:val="NormalWeb"/>
      </w:pPr>
      <w:r>
        <w:t xml:space="preserve">Por defecto en el </w:t>
      </w:r>
      <w:hyperlink r:id="rId108" w:history="1">
        <w:r>
          <w:rPr>
            <w:rStyle w:val="Hipervnculo"/>
          </w:rPr>
          <w:t>modelo de caja de CSS</w:t>
        </w:r>
      </w:hyperlink>
      <w:r>
        <w:t>, el ancho y alto asignado a un elemento es aplicado solo al contenido de la caja del elemento. Si el elemento tiene algún borde (border) o relleno (padding), este es entonces añadido al ancho y alto a alcanzar el tamaño de la caja que es desplegada en pantalla. Esto significa que cuando se definen el ancho y alto, se tiene que ajustar el valor definido para permitir cualquier borde o relleno que se pueda añadir.</w:t>
      </w:r>
    </w:p>
    <w:p w14:paraId="4338725A" w14:textId="77777777" w:rsidR="00975DDE" w:rsidRDefault="00975DDE" w:rsidP="00975DDE">
      <w:pPr>
        <w:pStyle w:val="NormalWeb"/>
      </w:pPr>
      <w:r>
        <w:t xml:space="preserve">La propiedad </w:t>
      </w:r>
      <w:r>
        <w:rPr>
          <w:rStyle w:val="CdigoHTML"/>
        </w:rPr>
        <w:t>box-sizing</w:t>
      </w:r>
      <w:r>
        <w:t xml:space="preserve"> puede ser usada para ajustar el siguiente comportamiento:</w:t>
      </w:r>
    </w:p>
    <w:p w14:paraId="6787AEB3"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content-box</w:t>
      </w:r>
      <w:r>
        <w:rPr>
          <w:rFonts w:ascii="Times New Roman" w:hAnsi="Times New Roman" w:cs="Times New Roman"/>
          <w:sz w:val="24"/>
          <w:szCs w:val="24"/>
        </w:rPr>
        <w:t xml:space="preserve"> es el comportamiento CSS por defecto para el tamaño de la caja (box-sizing). Si se define el ancho de un elemento en 100 pixeles, la caja del contenido del elemento tendrá 100 pixeles de ancho, y el ancho de cualquier borde o relleno se le añadirá al ancho final desplegado.</w:t>
      </w:r>
    </w:p>
    <w:p w14:paraId="5B45F838"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border-box</w:t>
      </w:r>
      <w:r>
        <w:rPr>
          <w:rFonts w:ascii="Times New Roman" w:hAnsi="Times New Roman" w:cs="Times New Roman"/>
          <w:sz w:val="24"/>
          <w:szCs w:val="24"/>
        </w:rPr>
        <w:t xml:space="preserve"> le dice al navegador tomar en cuenta para cualquier valor que se especifique de borde o de relleno para el ancho o alto de un elemento. Es decir, si se </w:t>
      </w:r>
      <w:r>
        <w:rPr>
          <w:rFonts w:ascii="Times New Roman" w:hAnsi="Times New Roman" w:cs="Times New Roman"/>
          <w:sz w:val="24"/>
          <w:szCs w:val="24"/>
        </w:rPr>
        <w:lastRenderedPageBreak/>
        <w:t>define un elemento con un ancho de 100 pixeles. Esos 100 pixeles incluirán cualquier borde o relleno que se añadan, y la caja de contenido se encogerá para absorber ese ancho extra. Esto típicamente hace mucho más fácil dimensionar elementos.</w:t>
      </w:r>
    </w:p>
    <w:p w14:paraId="26506B77" w14:textId="0A525473" w:rsidR="00975DDE" w:rsidRDefault="00975DDE" w:rsidP="00975DDE">
      <w:pPr>
        <w:pStyle w:val="Ttulo1"/>
        <w:jc w:val="center"/>
      </w:pPr>
      <w:r>
        <w:rPr>
          <w:noProof/>
        </w:rPr>
        <w:drawing>
          <wp:inline distT="0" distB="0" distL="0" distR="0" wp14:anchorId="56B04A0E" wp14:editId="732B0B19">
            <wp:extent cx="4895850" cy="1457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95850" cy="1457325"/>
                    </a:xfrm>
                    <a:prstGeom prst="rect">
                      <a:avLst/>
                    </a:prstGeom>
                    <a:noFill/>
                    <a:ln>
                      <a:noFill/>
                    </a:ln>
                  </pic:spPr>
                </pic:pic>
              </a:graphicData>
            </a:graphic>
          </wp:inline>
        </w:drawing>
      </w:r>
    </w:p>
    <w:p w14:paraId="76377604" w14:textId="5A2266E7" w:rsidR="00975DDE" w:rsidRDefault="00975DDE" w:rsidP="00975DDE">
      <w:pPr>
        <w:jc w:val="center"/>
        <w:rPr>
          <w:rFonts w:ascii="Times New Roman" w:hAnsi="Times New Roman" w:cs="Times New Roman"/>
          <w:lang w:val="es-MX"/>
        </w:rPr>
      </w:pPr>
      <w:r>
        <w:rPr>
          <w:noProof/>
        </w:rPr>
        <w:drawing>
          <wp:inline distT="0" distB="0" distL="0" distR="0" wp14:anchorId="4415EEED" wp14:editId="0EE65DF7">
            <wp:extent cx="4895850" cy="16478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1647825"/>
                    </a:xfrm>
                    <a:prstGeom prst="rect">
                      <a:avLst/>
                    </a:prstGeom>
                    <a:noFill/>
                    <a:ln>
                      <a:noFill/>
                    </a:ln>
                  </pic:spPr>
                </pic:pic>
              </a:graphicData>
            </a:graphic>
          </wp:inline>
        </w:drawing>
      </w:r>
    </w:p>
    <w:p w14:paraId="48B763B9" w14:textId="77777777" w:rsidR="00975DDE" w:rsidRDefault="00975DDE" w:rsidP="00975DDE">
      <w:pPr>
        <w:jc w:val="center"/>
        <w:rPr>
          <w:rFonts w:ascii="Times New Roman" w:hAnsi="Times New Roman" w:cs="Times New Roman"/>
          <w:lang w:val="es-MX"/>
        </w:rPr>
      </w:pPr>
    </w:p>
    <w:p w14:paraId="3E799C2E" w14:textId="77777777" w:rsidR="00975DDE" w:rsidRDefault="00975DDE" w:rsidP="00975DDE">
      <w:pPr>
        <w:pStyle w:val="Ttulo1"/>
      </w:pPr>
      <w:r>
        <w:t>Herencia</w:t>
      </w:r>
    </w:p>
    <w:p w14:paraId="5A6960BC" w14:textId="77777777" w:rsidR="00975DDE" w:rsidRDefault="00975DDE" w:rsidP="00975DDE">
      <w:pPr>
        <w:pStyle w:val="NormalWeb"/>
      </w:pPr>
      <w:r>
        <w:rPr>
          <w:rStyle w:val="Textoennegrita"/>
        </w:rPr>
        <w:t>Inherit</w:t>
      </w:r>
      <w:r>
        <w:t xml:space="preserve">. Este es un valor por medio de una </w:t>
      </w:r>
      <w:r>
        <w:rPr>
          <w:rStyle w:val="nfasis"/>
        </w:rPr>
        <w:t>keyword</w:t>
      </w:r>
      <w:r>
        <w:t xml:space="preserve"> que especifica que, a la propiedad que se la apliquemos debe de heredar los valores de su elemento padre. Podemos decir que la palabra </w:t>
      </w:r>
      <w:r>
        <w:rPr>
          <w:rStyle w:val="Textoennegrita"/>
        </w:rPr>
        <w:t>Inherit</w:t>
      </w:r>
      <w:r>
        <w:t xml:space="preserve"> significa “</w:t>
      </w:r>
      <w:r>
        <w:rPr>
          <w:rStyle w:val="nfasis"/>
        </w:rPr>
        <w:t>Usa el valor de mi padre</w:t>
      </w:r>
      <w:r>
        <w:t>”, si el elemento padre no tiene definido dicho valor el navegador seguirá el DOM hasta que encuentre un elemento superior que lo contenga, y en última instancia de no tenerlo ningún elemento superior se aplicara el valor por defecto.</w:t>
      </w:r>
    </w:p>
    <w:p w14:paraId="17B0E5D7" w14:textId="77777777" w:rsidR="00975DDE" w:rsidRDefault="00975DDE" w:rsidP="00975DDE">
      <w:pPr>
        <w:pStyle w:val="NormalWeb"/>
      </w:pPr>
      <w:r>
        <w:rPr>
          <w:rStyle w:val="Textoennegrita"/>
        </w:rPr>
        <w:t>Initial</w:t>
      </w:r>
      <w:r>
        <w:t xml:space="preserve">. Este valor pertenece a la especificación CSS3 y cuando aplicamos a una propiedad el valor </w:t>
      </w:r>
      <w:r>
        <w:rPr>
          <w:rStyle w:val="nfasis"/>
        </w:rPr>
        <w:t>initial</w:t>
      </w:r>
      <w:r>
        <w:t xml:space="preserve"> estamos dando el valor inicial y predefinido por el navegador en cuestión.</w:t>
      </w:r>
    </w:p>
    <w:p w14:paraId="786E1EE7" w14:textId="77777777" w:rsidR="00975DDE" w:rsidRDefault="00975DDE" w:rsidP="00975DDE">
      <w:pPr>
        <w:pStyle w:val="NormalWeb"/>
      </w:pPr>
      <w:r>
        <w:rPr>
          <w:rStyle w:val="Textoennegrita"/>
        </w:rPr>
        <w:t>Unset</w:t>
      </w:r>
      <w:r>
        <w:t xml:space="preserve">. Este valor </w:t>
      </w:r>
      <w:r>
        <w:rPr>
          <w:rStyle w:val="nfasis"/>
        </w:rPr>
        <w:t>unset</w:t>
      </w:r>
      <w:r>
        <w:t xml:space="preserve"> es una combinación entre </w:t>
      </w:r>
      <w:r>
        <w:rPr>
          <w:rStyle w:val="nfasis"/>
        </w:rPr>
        <w:t>inherit</w:t>
      </w:r>
      <w:r>
        <w:t xml:space="preserve"> y </w:t>
      </w:r>
      <w:r>
        <w:rPr>
          <w:rStyle w:val="nfasis"/>
        </w:rPr>
        <w:t>initial</w:t>
      </w:r>
      <w:r>
        <w:t xml:space="preserve">, cuando utilizamos este valor en una propiedad esta tratará de heredar el valor de su elemento padre si este está disponible, de no ser así este valor colocará el valor de la propiedad en su valor inicial, como si usáramos </w:t>
      </w:r>
      <w:r>
        <w:rPr>
          <w:rStyle w:val="nfasis"/>
        </w:rPr>
        <w:t>inherit</w:t>
      </w:r>
      <w:r>
        <w:t xml:space="preserve"> e </w:t>
      </w:r>
      <w:r>
        <w:rPr>
          <w:rStyle w:val="nfasis"/>
        </w:rPr>
        <w:t>initial</w:t>
      </w:r>
      <w:r>
        <w:t xml:space="preserve"> juntos.</w:t>
      </w:r>
    </w:p>
    <w:p w14:paraId="33A46DCB" w14:textId="4091EF8F" w:rsidR="00975DDE" w:rsidRDefault="00975DDE" w:rsidP="00975DDE">
      <w:pPr>
        <w:jc w:val="center"/>
        <w:rPr>
          <w:rFonts w:ascii="Times New Roman" w:hAnsi="Times New Roman" w:cs="Times New Roman"/>
          <w:lang w:val="es-MX"/>
        </w:rPr>
      </w:pPr>
      <w:r>
        <w:rPr>
          <w:noProof/>
        </w:rPr>
        <w:lastRenderedPageBreak/>
        <w:drawing>
          <wp:inline distT="0" distB="0" distL="0" distR="0" wp14:anchorId="187BCCE5" wp14:editId="6210FB9F">
            <wp:extent cx="4933950" cy="3857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33950" cy="3857625"/>
                    </a:xfrm>
                    <a:prstGeom prst="rect">
                      <a:avLst/>
                    </a:prstGeom>
                    <a:noFill/>
                    <a:ln>
                      <a:noFill/>
                    </a:ln>
                  </pic:spPr>
                </pic:pic>
              </a:graphicData>
            </a:graphic>
          </wp:inline>
        </w:drawing>
      </w:r>
    </w:p>
    <w:p w14:paraId="4614D18C" w14:textId="77777777" w:rsidR="00975DDE" w:rsidRDefault="00975DDE" w:rsidP="00975DDE">
      <w:pPr>
        <w:jc w:val="center"/>
        <w:rPr>
          <w:rFonts w:ascii="Times New Roman" w:hAnsi="Times New Roman" w:cs="Times New Roman"/>
          <w:lang w:val="es-MX"/>
        </w:rPr>
      </w:pPr>
    </w:p>
    <w:p w14:paraId="27B7C8AB" w14:textId="77777777" w:rsidR="00975DDE" w:rsidRDefault="00975DDE" w:rsidP="00975DDE">
      <w:pPr>
        <w:jc w:val="center"/>
        <w:rPr>
          <w:rFonts w:ascii="Times New Roman" w:hAnsi="Times New Roman" w:cs="Times New Roman"/>
          <w:lang w:val="es-MX"/>
        </w:rPr>
      </w:pPr>
    </w:p>
    <w:p w14:paraId="509A15AC" w14:textId="77777777" w:rsidR="00975DDE" w:rsidRDefault="00975DDE" w:rsidP="00975DDE">
      <w:pPr>
        <w:jc w:val="center"/>
        <w:rPr>
          <w:rFonts w:ascii="Times New Roman" w:hAnsi="Times New Roman" w:cs="Times New Roman"/>
          <w:lang w:val="es-MX"/>
        </w:rPr>
      </w:pPr>
    </w:p>
    <w:p w14:paraId="423E4140" w14:textId="77777777" w:rsidR="00975DDE" w:rsidRDefault="00975DDE" w:rsidP="00975DDE">
      <w:pPr>
        <w:jc w:val="center"/>
        <w:rPr>
          <w:rFonts w:ascii="Times New Roman" w:hAnsi="Times New Roman" w:cs="Times New Roman"/>
          <w:lang w:val="es-MX"/>
        </w:rPr>
      </w:pPr>
    </w:p>
    <w:p w14:paraId="6959FEF4" w14:textId="77777777" w:rsidR="00975DDE" w:rsidRDefault="00975DDE" w:rsidP="00975DDE">
      <w:pPr>
        <w:pStyle w:val="Ttulo1"/>
      </w:pPr>
      <w:r>
        <w:t>Especificidad en selectores.</w:t>
      </w:r>
    </w:p>
    <w:p w14:paraId="3C96B427" w14:textId="77777777" w:rsidR="00975DDE" w:rsidRDefault="00975DDE" w:rsidP="00975DDE">
      <w:pPr>
        <w:pStyle w:val="Ttulo1"/>
        <w:rPr>
          <w:b w:val="0"/>
          <w:bCs w:val="0"/>
          <w:sz w:val="24"/>
          <w:szCs w:val="24"/>
        </w:rPr>
      </w:pPr>
      <w:r>
        <w:rPr>
          <w:b w:val="0"/>
          <w:bCs w:val="0"/>
          <w:sz w:val="24"/>
          <w:szCs w:val="24"/>
        </w:rPr>
        <w:t>Es importante conocer como es el orden en que los estilos van a ser cargados primero para determinar esos bugs en los que no sabemos porque se aplican estilos no esperados.</w:t>
      </w:r>
    </w:p>
    <w:p w14:paraId="7C8A0A04" w14:textId="77777777" w:rsidR="00975DDE" w:rsidRDefault="00975DDE" w:rsidP="00975DDE">
      <w:pPr>
        <w:pStyle w:val="Ttulo1"/>
        <w:rPr>
          <w:b w:val="0"/>
          <w:bCs w:val="0"/>
          <w:sz w:val="24"/>
          <w:szCs w:val="24"/>
        </w:rPr>
      </w:pPr>
      <w:r>
        <w:rPr>
          <w:b w:val="0"/>
          <w:bCs w:val="0"/>
          <w:sz w:val="24"/>
          <w:szCs w:val="24"/>
        </w:rPr>
        <w:t>El navegador los primeros estilos que va a cargar son los que tiene por defecto el navegador, luego cargara por orden nuestros archivos css linkeados y por últimos nuestros estilos en línea y los ¡important.</w:t>
      </w:r>
    </w:p>
    <w:p w14:paraId="56AF3117" w14:textId="60877ABE" w:rsidR="00975DDE" w:rsidRDefault="00975DDE" w:rsidP="00975DDE">
      <w:pPr>
        <w:jc w:val="right"/>
        <w:rPr>
          <w:rFonts w:ascii="Times New Roman" w:hAnsi="Times New Roman" w:cs="Times New Roman"/>
          <w:lang w:val="es-MX"/>
        </w:rPr>
      </w:pPr>
      <w:r>
        <w:rPr>
          <w:noProof/>
        </w:rPr>
        <w:lastRenderedPageBreak/>
        <w:drawing>
          <wp:inline distT="0" distB="0" distL="0" distR="0" wp14:anchorId="60703C04" wp14:editId="6E8ADE85">
            <wp:extent cx="2733675" cy="2181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33675" cy="2181225"/>
                    </a:xfrm>
                    <a:prstGeom prst="rect">
                      <a:avLst/>
                    </a:prstGeom>
                    <a:noFill/>
                    <a:ln>
                      <a:noFill/>
                    </a:ln>
                  </pic:spPr>
                </pic:pic>
              </a:graphicData>
            </a:graphic>
          </wp:inline>
        </w:drawing>
      </w:r>
      <w:r>
        <w:rPr>
          <w:noProof/>
        </w:rPr>
        <w:drawing>
          <wp:inline distT="0" distB="0" distL="0" distR="0" wp14:anchorId="4CBB4297" wp14:editId="4FBB2C35">
            <wp:extent cx="2771775" cy="21717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71775" cy="2171700"/>
                    </a:xfrm>
                    <a:prstGeom prst="rect">
                      <a:avLst/>
                    </a:prstGeom>
                    <a:noFill/>
                    <a:ln>
                      <a:noFill/>
                    </a:ln>
                  </pic:spPr>
                </pic:pic>
              </a:graphicData>
            </a:graphic>
          </wp:inline>
        </w:drawing>
      </w:r>
    </w:p>
    <w:p w14:paraId="19FB2017" w14:textId="7D6267ED" w:rsidR="00975DDE" w:rsidRDefault="00975DDE" w:rsidP="00975DDE">
      <w:pPr>
        <w:rPr>
          <w:rFonts w:ascii="Times New Roman" w:hAnsi="Times New Roman" w:cs="Times New Roman"/>
          <w:lang w:val="es-MX"/>
        </w:rPr>
      </w:pPr>
      <w:r>
        <w:rPr>
          <w:noProof/>
        </w:rPr>
        <w:drawing>
          <wp:inline distT="0" distB="0" distL="0" distR="0" wp14:anchorId="46F66C3A" wp14:editId="70796D48">
            <wp:extent cx="2714625" cy="24003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14625" cy="2400300"/>
                    </a:xfrm>
                    <a:prstGeom prst="rect">
                      <a:avLst/>
                    </a:prstGeom>
                    <a:noFill/>
                    <a:ln>
                      <a:noFill/>
                    </a:ln>
                  </pic:spPr>
                </pic:pic>
              </a:graphicData>
            </a:graphic>
          </wp:inline>
        </w:drawing>
      </w:r>
      <w:r>
        <w:rPr>
          <w:noProof/>
        </w:rPr>
        <w:t xml:space="preserve"> </w:t>
      </w:r>
      <w:r>
        <w:rPr>
          <w:noProof/>
        </w:rPr>
        <w:drawing>
          <wp:inline distT="0" distB="0" distL="0" distR="0" wp14:anchorId="76A2D0F2" wp14:editId="6FCAAB41">
            <wp:extent cx="2771775" cy="2428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1775" cy="2428875"/>
                    </a:xfrm>
                    <a:prstGeom prst="rect">
                      <a:avLst/>
                    </a:prstGeom>
                    <a:noFill/>
                    <a:ln>
                      <a:noFill/>
                    </a:ln>
                  </pic:spPr>
                </pic:pic>
              </a:graphicData>
            </a:graphic>
          </wp:inline>
        </w:drawing>
      </w:r>
    </w:p>
    <w:p w14:paraId="520AD8F0" w14:textId="77777777" w:rsidR="00975DDE" w:rsidRDefault="00975DDE" w:rsidP="00975DDE">
      <w:pPr>
        <w:jc w:val="center"/>
        <w:rPr>
          <w:rFonts w:ascii="Times New Roman" w:hAnsi="Times New Roman" w:cs="Times New Roman"/>
          <w:lang w:val="es-MX"/>
        </w:rPr>
      </w:pPr>
    </w:p>
    <w:p w14:paraId="05314D14" w14:textId="77777777" w:rsidR="00975DDE" w:rsidRDefault="00975DDE" w:rsidP="00975DDE">
      <w:pPr>
        <w:pStyle w:val="Ttulo1"/>
      </w:pPr>
    </w:p>
    <w:p w14:paraId="4F669C3B" w14:textId="77777777" w:rsidR="00975DDE" w:rsidRDefault="00975DDE" w:rsidP="00975DDE">
      <w:pPr>
        <w:pStyle w:val="Ttulo1"/>
      </w:pPr>
    </w:p>
    <w:p w14:paraId="2E846478" w14:textId="77777777" w:rsidR="00975DDE" w:rsidRDefault="00975DDE" w:rsidP="00975DDE">
      <w:pPr>
        <w:pStyle w:val="Ttulo1"/>
      </w:pPr>
      <w:r>
        <w:t xml:space="preserve">Combinadores: </w:t>
      </w:r>
    </w:p>
    <w:p w14:paraId="280F0BB0" w14:textId="09EDD8CF" w:rsidR="00975DDE" w:rsidRDefault="00975DDE" w:rsidP="00975DDE">
      <w:pPr>
        <w:jc w:val="center"/>
        <w:rPr>
          <w:rFonts w:ascii="Times New Roman" w:hAnsi="Times New Roman" w:cs="Times New Roman"/>
          <w:lang w:val="es-MX"/>
        </w:rPr>
      </w:pPr>
      <w:r>
        <w:rPr>
          <w:noProof/>
        </w:rPr>
        <w:lastRenderedPageBreak/>
        <w:drawing>
          <wp:inline distT="0" distB="0" distL="0" distR="0" wp14:anchorId="5F36D8FC" wp14:editId="74700E9F">
            <wp:extent cx="4991100" cy="3381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1100" cy="3381375"/>
                    </a:xfrm>
                    <a:prstGeom prst="rect">
                      <a:avLst/>
                    </a:prstGeom>
                    <a:noFill/>
                    <a:ln>
                      <a:noFill/>
                    </a:ln>
                  </pic:spPr>
                </pic:pic>
              </a:graphicData>
            </a:graphic>
          </wp:inline>
        </w:drawing>
      </w:r>
    </w:p>
    <w:p w14:paraId="64402C56" w14:textId="77777777" w:rsidR="00975DDE" w:rsidRDefault="00975DDE" w:rsidP="00975DDE">
      <w:pPr>
        <w:pStyle w:val="Ttulo1"/>
      </w:pPr>
      <w:r>
        <w:t>Hermano Adyacente (combinator)</w:t>
      </w:r>
    </w:p>
    <w:p w14:paraId="0CF1D170" w14:textId="0191599E" w:rsidR="00975DDE" w:rsidRDefault="00975DDE" w:rsidP="00975DDE">
      <w:pPr>
        <w:pStyle w:val="Ttulo1"/>
        <w:spacing w:before="0"/>
      </w:pPr>
      <w:r>
        <w:rPr>
          <w:noProof/>
        </w:rPr>
        <w:drawing>
          <wp:anchor distT="0" distB="0" distL="114300" distR="114300" simplePos="0" relativeHeight="251654144" behindDoc="1" locked="0" layoutInCell="1" allowOverlap="1" wp14:anchorId="3EADCF06" wp14:editId="3D22F803">
            <wp:simplePos x="0" y="0"/>
            <wp:positionH relativeFrom="column">
              <wp:posOffset>3939540</wp:posOffset>
            </wp:positionH>
            <wp:positionV relativeFrom="paragraph">
              <wp:posOffset>803275</wp:posOffset>
            </wp:positionV>
            <wp:extent cx="1933575" cy="11334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33575" cy="11334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1" locked="0" layoutInCell="1" allowOverlap="1" wp14:anchorId="2CEBDCB1" wp14:editId="40117666">
            <wp:simplePos x="0" y="0"/>
            <wp:positionH relativeFrom="column">
              <wp:posOffset>3815715</wp:posOffset>
            </wp:positionH>
            <wp:positionV relativeFrom="paragraph">
              <wp:posOffset>184150</wp:posOffset>
            </wp:positionV>
            <wp:extent cx="2181225" cy="581025"/>
            <wp:effectExtent l="0" t="0" r="9525" b="952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81225" cy="581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2F2C2A" wp14:editId="437147D9">
            <wp:extent cx="3200400" cy="20859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0" cy="2085975"/>
                    </a:xfrm>
                    <a:prstGeom prst="rect">
                      <a:avLst/>
                    </a:prstGeom>
                    <a:noFill/>
                    <a:ln>
                      <a:noFill/>
                    </a:ln>
                  </pic:spPr>
                </pic:pic>
              </a:graphicData>
            </a:graphic>
          </wp:inline>
        </w:drawing>
      </w:r>
    </w:p>
    <w:p w14:paraId="33FC6245" w14:textId="77777777" w:rsidR="00975DDE" w:rsidRDefault="00975DDE" w:rsidP="00975DDE">
      <w:pPr>
        <w:jc w:val="center"/>
        <w:rPr>
          <w:rFonts w:ascii="Times New Roman" w:hAnsi="Times New Roman" w:cs="Times New Roman"/>
          <w:lang w:val="es-MX"/>
        </w:rPr>
      </w:pPr>
    </w:p>
    <w:p w14:paraId="7452CDD3" w14:textId="77777777" w:rsidR="00975DDE" w:rsidRDefault="00975DDE" w:rsidP="00975DDE">
      <w:pPr>
        <w:jc w:val="center"/>
        <w:rPr>
          <w:rFonts w:ascii="Times New Roman" w:hAnsi="Times New Roman" w:cs="Times New Roman"/>
          <w:lang w:val="es-MX"/>
        </w:rPr>
      </w:pPr>
    </w:p>
    <w:p w14:paraId="27AF12E9" w14:textId="77777777" w:rsidR="00975DDE" w:rsidRDefault="00975DDE" w:rsidP="00975DDE">
      <w:pPr>
        <w:jc w:val="center"/>
        <w:rPr>
          <w:rFonts w:ascii="Times New Roman" w:hAnsi="Times New Roman" w:cs="Times New Roman"/>
          <w:lang w:val="es-MX"/>
        </w:rPr>
      </w:pPr>
    </w:p>
    <w:p w14:paraId="027546D8" w14:textId="77777777" w:rsidR="00975DDE" w:rsidRDefault="00975DDE" w:rsidP="00975DDE">
      <w:pPr>
        <w:jc w:val="center"/>
        <w:rPr>
          <w:rFonts w:ascii="Times New Roman" w:hAnsi="Times New Roman" w:cs="Times New Roman"/>
          <w:lang w:val="es-MX"/>
        </w:rPr>
      </w:pPr>
    </w:p>
    <w:p w14:paraId="682B89E8" w14:textId="77777777" w:rsidR="00975DDE" w:rsidRDefault="00975DDE" w:rsidP="00975DDE">
      <w:pPr>
        <w:pStyle w:val="Ttulo1"/>
      </w:pPr>
      <w:r>
        <w:t>Hermano General (combinator)</w:t>
      </w:r>
    </w:p>
    <w:p w14:paraId="69568763" w14:textId="26453556" w:rsidR="00975DDE" w:rsidRDefault="00975DDE" w:rsidP="00975DDE">
      <w:pPr>
        <w:pStyle w:val="Ttulo1"/>
        <w:spacing w:before="0"/>
        <w:rPr>
          <w:sz w:val="16"/>
          <w:szCs w:val="16"/>
        </w:rPr>
      </w:pPr>
      <w:r>
        <w:rPr>
          <w:noProof/>
        </w:rPr>
        <w:lastRenderedPageBreak/>
        <w:drawing>
          <wp:anchor distT="0" distB="0" distL="114300" distR="114300" simplePos="0" relativeHeight="251656192" behindDoc="1" locked="0" layoutInCell="1" allowOverlap="1" wp14:anchorId="6F7E3F06" wp14:editId="479124FF">
            <wp:simplePos x="0" y="0"/>
            <wp:positionH relativeFrom="column">
              <wp:posOffset>3339465</wp:posOffset>
            </wp:positionH>
            <wp:positionV relativeFrom="paragraph">
              <wp:posOffset>484505</wp:posOffset>
            </wp:positionV>
            <wp:extent cx="2533650" cy="85725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33650"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ABE2152" wp14:editId="7C631436">
            <wp:extent cx="2943225" cy="15716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3225" cy="1571625"/>
                    </a:xfrm>
                    <a:prstGeom prst="rect">
                      <a:avLst/>
                    </a:prstGeom>
                    <a:noFill/>
                    <a:ln>
                      <a:noFill/>
                    </a:ln>
                  </pic:spPr>
                </pic:pic>
              </a:graphicData>
            </a:graphic>
          </wp:inline>
        </w:drawing>
      </w:r>
      <w:r>
        <w:tab/>
      </w:r>
      <w:r>
        <w:tab/>
        <w:t xml:space="preserve">         </w:t>
      </w:r>
      <w:r>
        <w:rPr>
          <w:sz w:val="16"/>
          <w:szCs w:val="16"/>
        </w:rPr>
        <w:t>alt + 123</w:t>
      </w:r>
    </w:p>
    <w:p w14:paraId="3794C658" w14:textId="77777777" w:rsidR="00975DDE" w:rsidRDefault="00975DDE" w:rsidP="00975DDE">
      <w:pPr>
        <w:pStyle w:val="Ttulo1"/>
      </w:pPr>
      <w:r>
        <w:t>Hijo (combinator)</w:t>
      </w:r>
    </w:p>
    <w:p w14:paraId="6189EE97" w14:textId="5726B890" w:rsidR="00975DDE" w:rsidRDefault="00975DDE" w:rsidP="00975DDE">
      <w:pPr>
        <w:pStyle w:val="Ttulo1"/>
        <w:spacing w:before="0"/>
        <w:rPr>
          <w:color w:val="00B050"/>
          <w:sz w:val="96"/>
          <w:szCs w:val="96"/>
        </w:rPr>
      </w:pPr>
      <w:r>
        <w:rPr>
          <w:noProof/>
        </w:rPr>
        <w:drawing>
          <wp:anchor distT="0" distB="0" distL="114300" distR="114300" simplePos="0" relativeHeight="251657216" behindDoc="1" locked="0" layoutInCell="1" allowOverlap="1" wp14:anchorId="5944C961" wp14:editId="579DADF0">
            <wp:simplePos x="0" y="0"/>
            <wp:positionH relativeFrom="column">
              <wp:posOffset>3501390</wp:posOffset>
            </wp:positionH>
            <wp:positionV relativeFrom="paragraph">
              <wp:posOffset>775335</wp:posOffset>
            </wp:positionV>
            <wp:extent cx="2581275" cy="857250"/>
            <wp:effectExtent l="0" t="0" r="952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1275"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B112D5E" wp14:editId="740D3B80">
            <wp:extent cx="2933700" cy="2238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33700" cy="2238375"/>
                    </a:xfrm>
                    <a:prstGeom prst="rect">
                      <a:avLst/>
                    </a:prstGeom>
                    <a:noFill/>
                    <a:ln>
                      <a:noFill/>
                    </a:ln>
                  </pic:spPr>
                </pic:pic>
              </a:graphicData>
            </a:graphic>
          </wp:inline>
        </w:drawing>
      </w:r>
    </w:p>
    <w:p w14:paraId="039301C8" w14:textId="77777777" w:rsidR="00975DDE" w:rsidRDefault="00975DDE" w:rsidP="00975DDE">
      <w:pPr>
        <w:pStyle w:val="Ttulo1"/>
        <w:rPr>
          <w:color w:val="00B050"/>
          <w:sz w:val="96"/>
          <w:szCs w:val="96"/>
        </w:rPr>
      </w:pPr>
      <w:r>
        <w:t>Descendiente (combinator)</w:t>
      </w:r>
    </w:p>
    <w:p w14:paraId="39B810DA" w14:textId="49247C47" w:rsidR="00975DDE" w:rsidRDefault="00975DDE" w:rsidP="00975DDE">
      <w:pPr>
        <w:pStyle w:val="Ttulo1"/>
        <w:spacing w:before="0"/>
        <w:rPr>
          <w:color w:val="00B050"/>
          <w:sz w:val="96"/>
          <w:szCs w:val="96"/>
        </w:rPr>
      </w:pPr>
      <w:r>
        <w:rPr>
          <w:noProof/>
        </w:rPr>
        <w:drawing>
          <wp:anchor distT="0" distB="0" distL="114300" distR="114300" simplePos="0" relativeHeight="251658240" behindDoc="1" locked="0" layoutInCell="1" allowOverlap="1" wp14:anchorId="3EEE8659" wp14:editId="061E07F9">
            <wp:simplePos x="0" y="0"/>
            <wp:positionH relativeFrom="margin">
              <wp:align>right</wp:align>
            </wp:positionH>
            <wp:positionV relativeFrom="paragraph">
              <wp:posOffset>641350</wp:posOffset>
            </wp:positionV>
            <wp:extent cx="2085975" cy="923925"/>
            <wp:effectExtent l="0" t="0" r="9525" b="95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85975" cy="923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063C2C" wp14:editId="25C66F66">
            <wp:extent cx="2971800" cy="21240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71800" cy="2124075"/>
                    </a:xfrm>
                    <a:prstGeom prst="rect">
                      <a:avLst/>
                    </a:prstGeom>
                    <a:noFill/>
                    <a:ln>
                      <a:noFill/>
                    </a:ln>
                  </pic:spPr>
                </pic:pic>
              </a:graphicData>
            </a:graphic>
          </wp:inline>
        </w:drawing>
      </w:r>
    </w:p>
    <w:p w14:paraId="656B41B3" w14:textId="77777777" w:rsidR="00975DDE" w:rsidRDefault="00975DDE" w:rsidP="00975DDE">
      <w:pPr>
        <w:jc w:val="center"/>
        <w:rPr>
          <w:rFonts w:ascii="Times New Roman" w:hAnsi="Times New Roman" w:cs="Times New Roman"/>
          <w:b/>
          <w:bCs/>
          <w:sz w:val="28"/>
          <w:szCs w:val="28"/>
          <w:lang w:val="es-MX"/>
        </w:rPr>
      </w:pPr>
    </w:p>
    <w:p w14:paraId="5EC46D4E" w14:textId="77777777" w:rsidR="00975DDE" w:rsidRDefault="00975DDE" w:rsidP="00975DDE">
      <w:pPr>
        <w:jc w:val="center"/>
        <w:rPr>
          <w:rFonts w:ascii="Times New Roman" w:hAnsi="Times New Roman" w:cs="Times New Roman"/>
          <w:b/>
          <w:bCs/>
          <w:sz w:val="28"/>
          <w:szCs w:val="28"/>
          <w:lang w:val="es-MX"/>
        </w:rPr>
      </w:pPr>
    </w:p>
    <w:p w14:paraId="30A23E27" w14:textId="77777777" w:rsidR="00975DDE" w:rsidRDefault="00975DDE" w:rsidP="00975DDE">
      <w:pPr>
        <w:jc w:val="center"/>
        <w:rPr>
          <w:rFonts w:ascii="Times New Roman" w:hAnsi="Times New Roman" w:cs="Times New Roman"/>
          <w:b/>
          <w:bCs/>
          <w:sz w:val="28"/>
          <w:szCs w:val="28"/>
          <w:lang w:val="es-MX"/>
        </w:rPr>
      </w:pPr>
      <w:r>
        <w:rPr>
          <w:rFonts w:ascii="Times New Roman" w:hAnsi="Times New Roman" w:cs="Times New Roman"/>
          <w:b/>
          <w:bCs/>
          <w:sz w:val="28"/>
          <w:szCs w:val="28"/>
          <w:lang w:val="es-MX"/>
        </w:rPr>
        <w:lastRenderedPageBreak/>
        <w:t>Juego para practicar selectores:</w:t>
      </w:r>
    </w:p>
    <w:p w14:paraId="5B371876" w14:textId="0B35FE43" w:rsidR="00975DDE" w:rsidRDefault="00F106D0" w:rsidP="00975DDE">
      <w:pPr>
        <w:jc w:val="center"/>
        <w:rPr>
          <w:rStyle w:val="Hipervnculo"/>
          <w:lang w:val="es-MX"/>
        </w:rPr>
      </w:pPr>
      <w:hyperlink r:id="rId126" w:history="1">
        <w:r w:rsidR="00975DDE">
          <w:rPr>
            <w:rStyle w:val="Hipervnculo"/>
            <w:highlight w:val="yellow"/>
            <w:lang w:val="es-MX"/>
          </w:rPr>
          <w:t>https://flukeout.github.io/</w:t>
        </w:r>
      </w:hyperlink>
    </w:p>
    <w:p w14:paraId="3167FFD8" w14:textId="7DCEE173" w:rsidR="00BE519C" w:rsidRDefault="00BE519C" w:rsidP="00975DDE">
      <w:pPr>
        <w:jc w:val="center"/>
        <w:rPr>
          <w:rStyle w:val="Hipervnculo"/>
          <w:lang w:val="es-MX"/>
        </w:rPr>
      </w:pPr>
    </w:p>
    <w:p w14:paraId="04ABECC5" w14:textId="77777777" w:rsidR="00BE519C" w:rsidRDefault="00BE519C" w:rsidP="00975DDE">
      <w:pPr>
        <w:jc w:val="center"/>
        <w:rPr>
          <w:rFonts w:ascii="Times New Roman" w:hAnsi="Times New Roman" w:cs="Times New Roman"/>
          <w:sz w:val="48"/>
          <w:szCs w:val="48"/>
          <w:lang w:val="es-MX"/>
        </w:rPr>
      </w:pPr>
    </w:p>
    <w:p w14:paraId="5F17D4C0" w14:textId="1DA7DB8A" w:rsidR="00786CD9" w:rsidRDefault="00786CD9" w:rsidP="00786CD9">
      <w:pPr>
        <w:jc w:val="center"/>
        <w:rPr>
          <w:rFonts w:ascii="Times New Roman" w:hAnsi="Times New Roman" w:cs="Times New Roman"/>
          <w:b/>
          <w:bCs/>
          <w:sz w:val="24"/>
          <w:szCs w:val="24"/>
        </w:rPr>
      </w:pPr>
      <w:r>
        <w:rPr>
          <w:rFonts w:ascii="Times New Roman" w:hAnsi="Times New Roman" w:cs="Times New Roman"/>
          <w:b/>
          <w:bCs/>
          <w:sz w:val="24"/>
          <w:szCs w:val="24"/>
        </w:rPr>
        <w:t>Sheet Cheat Emmet.</w:t>
      </w:r>
    </w:p>
    <w:p w14:paraId="4B9E1134" w14:textId="0A06CA17" w:rsidR="00786CD9" w:rsidRDefault="00786CD9" w:rsidP="00786CD9">
      <w:pPr>
        <w:jc w:val="center"/>
        <w:rPr>
          <w:rFonts w:ascii="Times New Roman" w:hAnsi="Times New Roman" w:cs="Times New Roman"/>
          <w:b/>
          <w:bCs/>
          <w:sz w:val="24"/>
          <w:szCs w:val="24"/>
        </w:rPr>
      </w:pPr>
      <w:r>
        <w:rPr>
          <w:noProof/>
        </w:rPr>
        <w:drawing>
          <wp:inline distT="0" distB="0" distL="0" distR="0" wp14:anchorId="418391CC" wp14:editId="57128A69">
            <wp:extent cx="5612130" cy="58820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2130" cy="5882005"/>
                    </a:xfrm>
                    <a:prstGeom prst="rect">
                      <a:avLst/>
                    </a:prstGeom>
                    <a:noFill/>
                    <a:ln>
                      <a:noFill/>
                    </a:ln>
                  </pic:spPr>
                </pic:pic>
              </a:graphicData>
            </a:graphic>
          </wp:inline>
        </w:drawing>
      </w:r>
    </w:p>
    <w:p w14:paraId="6BB24CD8" w14:textId="77777777" w:rsidR="00975DDE" w:rsidRDefault="00975DDE" w:rsidP="00975DDE">
      <w:pPr>
        <w:jc w:val="center"/>
        <w:rPr>
          <w:rFonts w:ascii="Times New Roman" w:hAnsi="Times New Roman" w:cs="Times New Roman"/>
          <w:sz w:val="48"/>
          <w:szCs w:val="48"/>
          <w:lang w:val="es-MX"/>
        </w:rPr>
      </w:pPr>
    </w:p>
    <w:p w14:paraId="323ADC7A" w14:textId="77777777" w:rsidR="00975DDE" w:rsidRDefault="00975DDE" w:rsidP="00975DDE">
      <w:pPr>
        <w:pStyle w:val="Ttulo1"/>
      </w:pPr>
    </w:p>
    <w:p w14:paraId="1728FE47" w14:textId="77777777" w:rsidR="00975DDE" w:rsidRDefault="00975DDE" w:rsidP="00975DDE">
      <w:pPr>
        <w:pStyle w:val="Ttulo1"/>
      </w:pPr>
      <w:r>
        <w:t>Medidas.</w:t>
      </w:r>
    </w:p>
    <w:p w14:paraId="1AAFA7FC" w14:textId="77777777" w:rsidR="00975DDE" w:rsidRDefault="00975DDE" w:rsidP="00975DDE">
      <w:pPr>
        <w:pStyle w:val="Ttulo1"/>
        <w:rPr>
          <w:b w:val="0"/>
          <w:bCs w:val="0"/>
          <w:sz w:val="24"/>
          <w:szCs w:val="24"/>
        </w:rPr>
      </w:pPr>
      <w:r>
        <w:rPr>
          <w:sz w:val="24"/>
          <w:szCs w:val="24"/>
        </w:rPr>
        <w:t>Medidas Absolutas</w:t>
      </w:r>
      <w:r>
        <w:rPr>
          <w:b w:val="0"/>
          <w:bCs w:val="0"/>
          <w:sz w:val="24"/>
          <w:szCs w:val="24"/>
        </w:rPr>
        <w:t>: el valor de este no cambia y siempre será el mismo, así la página cambie su tamaño.</w:t>
      </w:r>
    </w:p>
    <w:p w14:paraId="5FCC3F3E" w14:textId="77777777" w:rsidR="00975DDE" w:rsidRDefault="00975DDE" w:rsidP="00975DDE">
      <w:pPr>
        <w:pStyle w:val="Ttulo1"/>
        <w:rPr>
          <w:b w:val="0"/>
          <w:bCs w:val="0"/>
          <w:sz w:val="24"/>
          <w:szCs w:val="24"/>
        </w:rPr>
      </w:pPr>
      <w:r>
        <w:rPr>
          <w:sz w:val="24"/>
          <w:szCs w:val="24"/>
        </w:rPr>
        <w:t>Medidas Relativas</w:t>
      </w:r>
      <w:r>
        <w:rPr>
          <w:b w:val="0"/>
          <w:bCs w:val="0"/>
          <w:sz w:val="24"/>
          <w:szCs w:val="24"/>
        </w:rPr>
        <w:t>: estas medidas heredan el tamaño o se basan en el tamaño de su elemento padre.</w:t>
      </w:r>
    </w:p>
    <w:p w14:paraId="39A31F6A" w14:textId="297F9512" w:rsidR="00975DDE" w:rsidRDefault="00975DDE" w:rsidP="00975DDE">
      <w:pPr>
        <w:jc w:val="center"/>
        <w:rPr>
          <w:rFonts w:ascii="Times New Roman" w:hAnsi="Times New Roman" w:cs="Times New Roman"/>
          <w:sz w:val="48"/>
          <w:szCs w:val="48"/>
          <w:lang w:val="es-MX"/>
        </w:rPr>
      </w:pPr>
      <w:r>
        <w:rPr>
          <w:noProof/>
        </w:rPr>
        <w:drawing>
          <wp:inline distT="0" distB="0" distL="0" distR="0" wp14:anchorId="733F59B2" wp14:editId="3969C38C">
            <wp:extent cx="4543425" cy="3714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43425" cy="3714750"/>
                    </a:xfrm>
                    <a:prstGeom prst="rect">
                      <a:avLst/>
                    </a:prstGeom>
                    <a:noFill/>
                    <a:ln>
                      <a:noFill/>
                    </a:ln>
                  </pic:spPr>
                </pic:pic>
              </a:graphicData>
            </a:graphic>
          </wp:inline>
        </w:drawing>
      </w:r>
    </w:p>
    <w:p w14:paraId="41F902F2" w14:textId="77777777" w:rsidR="00975DDE" w:rsidRDefault="00975DDE" w:rsidP="00975DDE">
      <w:pPr>
        <w:pStyle w:val="Ttulo1"/>
      </w:pPr>
    </w:p>
    <w:p w14:paraId="06D1D361" w14:textId="77777777" w:rsidR="00ED7AC1" w:rsidRDefault="00ED7AC1" w:rsidP="00975DDE">
      <w:pPr>
        <w:pStyle w:val="Ttulo1"/>
      </w:pPr>
    </w:p>
    <w:p w14:paraId="2F21992A" w14:textId="77777777" w:rsidR="00ED7AC1" w:rsidRDefault="00ED7AC1" w:rsidP="00975DDE">
      <w:pPr>
        <w:pStyle w:val="Ttulo1"/>
      </w:pPr>
    </w:p>
    <w:p w14:paraId="3AEDEFE4" w14:textId="77777777" w:rsidR="00ED7AC1" w:rsidRDefault="00ED7AC1" w:rsidP="00975DDE">
      <w:pPr>
        <w:pStyle w:val="Ttulo1"/>
      </w:pPr>
    </w:p>
    <w:p w14:paraId="08F2C4CD" w14:textId="36FD9FF3" w:rsidR="00975DDE" w:rsidRDefault="00975DDE" w:rsidP="00975DDE">
      <w:pPr>
        <w:pStyle w:val="Ttulo1"/>
      </w:pPr>
      <w:r>
        <w:lastRenderedPageBreak/>
        <w:t>Medidas REM y su uso con Font-size</w:t>
      </w:r>
    </w:p>
    <w:p w14:paraId="64749981" w14:textId="77777777" w:rsidR="00975DDE" w:rsidRDefault="00975DDE" w:rsidP="00975DDE">
      <w:pPr>
        <w:pStyle w:val="NormalWeb"/>
      </w:pPr>
      <w:r>
        <w:t xml:space="preserve">La medida relativa REM funciona igual que el EM, con la diferencia que es relativo al valor de la fuente del elemento </w:t>
      </w:r>
      <w:r>
        <w:rPr>
          <w:b/>
          <w:bCs/>
        </w:rPr>
        <w:t>html</w:t>
      </w:r>
      <w:r>
        <w:t>, y no tiene en cuenta el valor heredado o del elemento que lo contiene.</w:t>
      </w:r>
    </w:p>
    <w:p w14:paraId="6831CA12" w14:textId="77777777" w:rsidR="00975DDE" w:rsidRDefault="00975DDE" w:rsidP="00975DDE">
      <w:pPr>
        <w:pStyle w:val="NormalWeb"/>
      </w:pPr>
      <w:r>
        <w:t xml:space="preserve">Por </w:t>
      </w:r>
      <w:r w:rsidRPr="00B33D7F">
        <w:rPr>
          <w:b/>
          <w:bCs/>
        </w:rPr>
        <w:t>defecto</w:t>
      </w:r>
      <w:r>
        <w:t xml:space="preserve"> el html viene con un tamaño de fuente de </w:t>
      </w:r>
      <w:r w:rsidRPr="00B33D7F">
        <w:rPr>
          <w:b/>
          <w:bCs/>
        </w:rPr>
        <w:t>16px</w:t>
      </w:r>
      <w:r>
        <w:t>.</w:t>
      </w:r>
      <w:r>
        <w:br/>
        <w:t>.</w:t>
      </w:r>
      <w:r>
        <w:br/>
        <w:t>1 REM = 16PX</w:t>
      </w:r>
      <w:r>
        <w:br/>
        <w:t>.</w:t>
      </w:r>
      <w:r>
        <w:br/>
        <w:t>Si queremos aplicar rem de una forma más sencilla para no tener que hacer tantos cálculos hacemos lo siguiente:</w:t>
      </w:r>
    </w:p>
    <w:p w14:paraId="5921F712" w14:textId="071CA990" w:rsidR="00975DDE" w:rsidRDefault="00975DDE" w:rsidP="00975DDE">
      <w:pPr>
        <w:pStyle w:val="NormalWeb"/>
      </w:pPr>
      <w:r>
        <w:rPr>
          <w:noProof/>
        </w:rPr>
        <w:drawing>
          <wp:inline distT="0" distB="0" distL="0" distR="0" wp14:anchorId="6060E94A" wp14:editId="56EAC1E1">
            <wp:extent cx="5610225" cy="7905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225" cy="790575"/>
                    </a:xfrm>
                    <a:prstGeom prst="rect">
                      <a:avLst/>
                    </a:prstGeom>
                    <a:noFill/>
                    <a:ln>
                      <a:noFill/>
                    </a:ln>
                  </pic:spPr>
                </pic:pic>
              </a:graphicData>
            </a:graphic>
          </wp:inline>
        </w:drawing>
      </w:r>
      <w:r>
        <w:br/>
        <w:t>.</w:t>
      </w:r>
      <w:r>
        <w:br/>
        <w:t>Esto lo que hará es darle un valor de 10px ya que 16px - 62.5% = 10px</w:t>
      </w:r>
    </w:p>
    <w:p w14:paraId="071041EA" w14:textId="77777777" w:rsidR="00975DDE" w:rsidRDefault="00975DDE" w:rsidP="00975DDE">
      <w:pPr>
        <w:pStyle w:val="NormalWeb"/>
        <w:rPr>
          <w:b/>
          <w:bCs/>
        </w:rPr>
      </w:pPr>
      <w:r>
        <w:t xml:space="preserve">Ahora si por ejemplo a una etiqueta le asignamos </w:t>
      </w:r>
      <w:r>
        <w:rPr>
          <w:b/>
          <w:bCs/>
        </w:rPr>
        <w:t>2rem</w:t>
      </w:r>
      <w:r>
        <w:t xml:space="preserve"> este hará referencia a </w:t>
      </w:r>
      <w:r>
        <w:rPr>
          <w:b/>
          <w:bCs/>
        </w:rPr>
        <w:t>20px</w:t>
      </w:r>
      <w:r>
        <w:t xml:space="preserve">, o si por ejemplo le damos un valor de </w:t>
      </w:r>
      <w:r>
        <w:rPr>
          <w:b/>
          <w:bCs/>
        </w:rPr>
        <w:t>1.5rem</w:t>
      </w:r>
      <w:r>
        <w:t xml:space="preserve"> su valor será de </w:t>
      </w:r>
      <w:r>
        <w:rPr>
          <w:b/>
          <w:bCs/>
        </w:rPr>
        <w:t>15px</w:t>
      </w:r>
    </w:p>
    <w:p w14:paraId="15BD4F5B" w14:textId="77777777" w:rsidR="00975DDE" w:rsidRDefault="00975DDE" w:rsidP="00975DDE">
      <w:pPr>
        <w:pStyle w:val="NormalWeb"/>
        <w:rPr>
          <w:b/>
          <w:bCs/>
        </w:rPr>
      </w:pPr>
    </w:p>
    <w:p w14:paraId="1A9A0305" w14:textId="77777777" w:rsidR="00975DDE" w:rsidRDefault="00975DDE" w:rsidP="00975DDE">
      <w:pPr>
        <w:pStyle w:val="NormalWeb"/>
        <w:rPr>
          <w:b/>
          <w:bCs/>
        </w:rPr>
      </w:pPr>
    </w:p>
    <w:p w14:paraId="217289B2" w14:textId="77777777" w:rsidR="00975DDE" w:rsidRDefault="00975DDE" w:rsidP="00975DDE">
      <w:pPr>
        <w:pStyle w:val="NormalWeb"/>
        <w:jc w:val="center"/>
      </w:pPr>
      <w:r w:rsidRPr="00CF30F3">
        <w:rPr>
          <w:b/>
          <w:bCs/>
          <w:highlight w:val="green"/>
        </w:rPr>
        <w:t>Como buenas prácticas.</w:t>
      </w:r>
    </w:p>
    <w:p w14:paraId="421931F4" w14:textId="07D5626C" w:rsidR="00975DDE" w:rsidRDefault="00D6773A" w:rsidP="00975DDE">
      <w:pPr>
        <w:pStyle w:val="NormalWeb"/>
        <w:rPr>
          <w:sz w:val="48"/>
          <w:szCs w:val="48"/>
        </w:rPr>
      </w:pPr>
      <w:r>
        <w:rPr>
          <w:noProof/>
        </w:rPr>
        <w:drawing>
          <wp:inline distT="0" distB="0" distL="0" distR="0" wp14:anchorId="36B46378" wp14:editId="4158D44D">
            <wp:extent cx="5505450" cy="14859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05450" cy="1485900"/>
                    </a:xfrm>
                    <a:prstGeom prst="rect">
                      <a:avLst/>
                    </a:prstGeom>
                  </pic:spPr>
                </pic:pic>
              </a:graphicData>
            </a:graphic>
          </wp:inline>
        </w:drawing>
      </w:r>
    </w:p>
    <w:p w14:paraId="5B9E31A2" w14:textId="77777777" w:rsidR="00975DDE" w:rsidRDefault="00975DDE" w:rsidP="00975DDE">
      <w:pPr>
        <w:pStyle w:val="NormalWeb"/>
        <w:rPr>
          <w:sz w:val="48"/>
          <w:szCs w:val="48"/>
        </w:rPr>
      </w:pPr>
    </w:p>
    <w:p w14:paraId="64AB641E" w14:textId="77777777" w:rsidR="005F1E06" w:rsidRDefault="005F1E06" w:rsidP="005F1E06">
      <w:pPr>
        <w:pStyle w:val="Ttulo1"/>
      </w:pPr>
      <w:r>
        <w:lastRenderedPageBreak/>
        <w:t>Medidas relativas útiles en Responsive Design.</w:t>
      </w:r>
    </w:p>
    <w:p w14:paraId="1E2CC1DF" w14:textId="77777777" w:rsidR="005F1E06" w:rsidRDefault="005F1E06" w:rsidP="005F1E06">
      <w:pPr>
        <w:pStyle w:val="NormalWeb"/>
      </w:pPr>
      <w:r>
        <w:t xml:space="preserve">Lo primero que debes tener en cuenta es que estas medidas son maleables, en la medida en que dependen de su fuente de origen o medida madre. Entre ellas se encuentran el porcentaje (longitud referente al tamaño de los elementos padre), los em (unidad relativa al tamaño de fuente especificada más cercano), los rem (unidad relativa al tamaño de fuente especificada en el ancestro más lejano, como html o body) y tamaños del viewport </w:t>
      </w:r>
      <w:r w:rsidRPr="009B4696">
        <w:rPr>
          <w:b/>
          <w:bCs/>
        </w:rPr>
        <w:t>vw</w:t>
      </w:r>
      <w:r>
        <w:t>/</w:t>
      </w:r>
      <w:r w:rsidRPr="009B4696">
        <w:rPr>
          <w:b/>
          <w:bCs/>
        </w:rPr>
        <w:t xml:space="preserve">vh </w:t>
      </w:r>
      <w:r>
        <w:t>(longitud relativa porcentual con respecto al viewport).</w:t>
      </w:r>
    </w:p>
    <w:p w14:paraId="36163BDD" w14:textId="77777777" w:rsidR="005F1E06" w:rsidRDefault="005F1E06" w:rsidP="005F1E06">
      <w:pPr>
        <w:pStyle w:val="NormalWeb"/>
      </w:pPr>
      <w:r>
        <w:rPr>
          <w:noProof/>
        </w:rPr>
        <w:drawing>
          <wp:inline distT="0" distB="0" distL="0" distR="0" wp14:anchorId="5B4C297F" wp14:editId="1407DF3A">
            <wp:extent cx="2657475" cy="23876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89039" cy="2415959"/>
                    </a:xfrm>
                    <a:prstGeom prst="rect">
                      <a:avLst/>
                    </a:prstGeom>
                  </pic:spPr>
                </pic:pic>
              </a:graphicData>
            </a:graphic>
          </wp:inline>
        </w:drawing>
      </w:r>
      <w:r>
        <w:rPr>
          <w:noProof/>
        </w:rPr>
        <w:t xml:space="preserve"> </w:t>
      </w:r>
      <w:r>
        <w:rPr>
          <w:noProof/>
        </w:rPr>
        <w:drawing>
          <wp:inline distT="0" distB="0" distL="0" distR="0" wp14:anchorId="35B922E4" wp14:editId="66E52D00">
            <wp:extent cx="2819400" cy="238950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30797" cy="2399164"/>
                    </a:xfrm>
                    <a:prstGeom prst="rect">
                      <a:avLst/>
                    </a:prstGeom>
                  </pic:spPr>
                </pic:pic>
              </a:graphicData>
            </a:graphic>
          </wp:inline>
        </w:drawing>
      </w:r>
      <w:r>
        <w:rPr>
          <w:noProof/>
        </w:rPr>
        <w:drawing>
          <wp:inline distT="0" distB="0" distL="0" distR="0" wp14:anchorId="31036F63" wp14:editId="6BD50307">
            <wp:extent cx="5543550" cy="19907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3550" cy="1990725"/>
                    </a:xfrm>
                    <a:prstGeom prst="rect">
                      <a:avLst/>
                    </a:prstGeom>
                  </pic:spPr>
                </pic:pic>
              </a:graphicData>
            </a:graphic>
          </wp:inline>
        </w:drawing>
      </w:r>
    </w:p>
    <w:p w14:paraId="0E035B70" w14:textId="77777777" w:rsidR="005F1E06" w:rsidRDefault="005F1E06" w:rsidP="005F1E06">
      <w:pPr>
        <w:pStyle w:val="NormalWeb"/>
        <w:jc w:val="center"/>
      </w:pPr>
      <w:r>
        <w:rPr>
          <w:noProof/>
        </w:rPr>
        <w:drawing>
          <wp:inline distT="0" distB="0" distL="0" distR="0" wp14:anchorId="65E20A1E" wp14:editId="2BAB145D">
            <wp:extent cx="556260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2600" cy="1409700"/>
                    </a:xfrm>
                    <a:prstGeom prst="rect">
                      <a:avLst/>
                    </a:prstGeom>
                  </pic:spPr>
                </pic:pic>
              </a:graphicData>
            </a:graphic>
          </wp:inline>
        </w:drawing>
      </w:r>
    </w:p>
    <w:p w14:paraId="41AE5F98" w14:textId="77777777" w:rsidR="005F1E06" w:rsidRDefault="005F1E06" w:rsidP="005F1E06">
      <w:pPr>
        <w:pStyle w:val="NormalWeb"/>
        <w:jc w:val="center"/>
      </w:pPr>
      <w:r>
        <w:rPr>
          <w:noProof/>
        </w:rPr>
        <w:lastRenderedPageBreak/>
        <w:drawing>
          <wp:inline distT="0" distB="0" distL="0" distR="0" wp14:anchorId="5D390A1A" wp14:editId="70456ADF">
            <wp:extent cx="2695575" cy="1975850"/>
            <wp:effectExtent l="0" t="0" r="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4521" cy="1982407"/>
                    </a:xfrm>
                    <a:prstGeom prst="rect">
                      <a:avLst/>
                    </a:prstGeom>
                  </pic:spPr>
                </pic:pic>
              </a:graphicData>
            </a:graphic>
          </wp:inline>
        </w:drawing>
      </w:r>
    </w:p>
    <w:p w14:paraId="59962242" w14:textId="77777777" w:rsidR="005F1E06" w:rsidRDefault="005F1E06" w:rsidP="005F1E06">
      <w:pPr>
        <w:pStyle w:val="NormalWeb"/>
        <w:jc w:val="center"/>
      </w:pPr>
      <w:r>
        <w:rPr>
          <w:noProof/>
        </w:rPr>
        <w:drawing>
          <wp:inline distT="0" distB="0" distL="0" distR="0" wp14:anchorId="3221EEA4" wp14:editId="5ACCC658">
            <wp:extent cx="4914900" cy="2914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14900" cy="2914650"/>
                    </a:xfrm>
                    <a:prstGeom prst="rect">
                      <a:avLst/>
                    </a:prstGeom>
                  </pic:spPr>
                </pic:pic>
              </a:graphicData>
            </a:graphic>
          </wp:inline>
        </w:drawing>
      </w:r>
    </w:p>
    <w:p w14:paraId="6FAD2839" w14:textId="77777777" w:rsidR="005F1E06" w:rsidRDefault="005F1E06" w:rsidP="005F1E06">
      <w:pPr>
        <w:pStyle w:val="NormalWeb"/>
        <w:jc w:val="center"/>
        <w:rPr>
          <w:noProof/>
        </w:rPr>
      </w:pPr>
      <w:r>
        <w:rPr>
          <w:noProof/>
        </w:rPr>
        <w:drawing>
          <wp:inline distT="0" distB="0" distL="0" distR="0" wp14:anchorId="7CE203B8" wp14:editId="05B59D50">
            <wp:extent cx="5113736" cy="272374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4519" cy="2729488"/>
                    </a:xfrm>
                    <a:prstGeom prst="rect">
                      <a:avLst/>
                    </a:prstGeom>
                  </pic:spPr>
                </pic:pic>
              </a:graphicData>
            </a:graphic>
          </wp:inline>
        </w:drawing>
      </w:r>
    </w:p>
    <w:p w14:paraId="60ED0246" w14:textId="77777777" w:rsidR="005F1E06" w:rsidRPr="004E6046" w:rsidRDefault="005F1E06" w:rsidP="005F1E06">
      <w:pPr>
        <w:pStyle w:val="NormalWeb"/>
        <w:jc w:val="center"/>
      </w:pPr>
    </w:p>
    <w:p w14:paraId="7F7D2319" w14:textId="77777777" w:rsidR="005F1E06" w:rsidRDefault="005F1E06" w:rsidP="005F1E06">
      <w:pPr>
        <w:jc w:val="cente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2360B618" wp14:editId="4F6FCAFC">
            <wp:simplePos x="0" y="0"/>
            <wp:positionH relativeFrom="margin">
              <wp:posOffset>381000</wp:posOffset>
            </wp:positionH>
            <wp:positionV relativeFrom="page">
              <wp:posOffset>1312545</wp:posOffset>
            </wp:positionV>
            <wp:extent cx="3381375" cy="2188210"/>
            <wp:effectExtent l="0" t="0" r="9525" b="254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b="12295"/>
                    <a:stretch/>
                  </pic:blipFill>
                  <pic:spPr bwMode="auto">
                    <a:xfrm>
                      <a:off x="0" y="0"/>
                      <a:ext cx="3381375" cy="2188210"/>
                    </a:xfrm>
                    <a:prstGeom prst="rect">
                      <a:avLst/>
                    </a:prstGeom>
                    <a:ln>
                      <a:noFill/>
                    </a:ln>
                    <a:extLst>
                      <a:ext uri="{53640926-AAD7-44D8-BBD7-CCE9431645EC}">
                        <a14:shadowObscured xmlns:a14="http://schemas.microsoft.com/office/drawing/2010/main"/>
                      </a:ext>
                    </a:extLst>
                  </pic:spPr>
                </pic:pic>
              </a:graphicData>
            </a:graphic>
          </wp:anchor>
        </w:drawing>
      </w:r>
    </w:p>
    <w:p w14:paraId="7EB876F5" w14:textId="77777777" w:rsidR="005F1E06" w:rsidRDefault="005F1E06" w:rsidP="005F1E06">
      <w:pPr>
        <w:jc w:val="center"/>
        <w:rPr>
          <w:rFonts w:ascii="Times New Roman" w:hAnsi="Times New Roman" w:cs="Times New Roman"/>
          <w:sz w:val="24"/>
          <w:szCs w:val="24"/>
        </w:rPr>
      </w:pPr>
    </w:p>
    <w:p w14:paraId="05B87F08" w14:textId="77777777" w:rsidR="005F1E06" w:rsidRPr="00607EA1"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W</w:t>
      </w:r>
      <w:r>
        <w:rPr>
          <w:rFonts w:ascii="Times New Roman" w:hAnsi="Times New Roman" w:cs="Times New Roman"/>
          <w:sz w:val="24"/>
          <w:szCs w:val="24"/>
          <w:lang w:val="en-US"/>
        </w:rPr>
        <w:t>idth</w:t>
      </w:r>
      <w:r w:rsidRPr="00607EA1">
        <w:rPr>
          <w:rFonts w:ascii="Times New Roman" w:hAnsi="Times New Roman" w:cs="Times New Roman"/>
          <w:sz w:val="24"/>
          <w:szCs w:val="24"/>
          <w:lang w:val="en-US"/>
        </w:rPr>
        <w:t>”</w:t>
      </w:r>
    </w:p>
    <w:p w14:paraId="11EE0A49" w14:textId="77777777" w:rsidR="005F1E06" w:rsidRDefault="005F1E06" w:rsidP="005F1E06">
      <w:pPr>
        <w:jc w:val="center"/>
        <w:rPr>
          <w:rFonts w:ascii="Times New Roman" w:hAnsi="Times New Roman" w:cs="Times New Roman"/>
          <w:sz w:val="24"/>
          <w:szCs w:val="24"/>
          <w:lang w:val="en-US"/>
        </w:rPr>
      </w:pPr>
    </w:p>
    <w:p w14:paraId="740D44B8" w14:textId="77777777" w:rsidR="005F1E06" w:rsidRDefault="005F1E06" w:rsidP="005F1E06">
      <w:pPr>
        <w:jc w:val="center"/>
        <w:rPr>
          <w:rFonts w:ascii="Times New Roman" w:hAnsi="Times New Roman" w:cs="Times New Roman"/>
          <w:sz w:val="24"/>
          <w:szCs w:val="24"/>
          <w:lang w:val="en-US"/>
        </w:rPr>
      </w:pPr>
    </w:p>
    <w:p w14:paraId="3C123B82" w14:textId="63195D02" w:rsidR="005F1E06"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t>
      </w:r>
      <w:r>
        <w:rPr>
          <w:rFonts w:ascii="Times New Roman" w:hAnsi="Times New Roman" w:cs="Times New Roman"/>
          <w:sz w:val="24"/>
          <w:szCs w:val="24"/>
          <w:lang w:val="en-US"/>
        </w:rPr>
        <w:t>h</w:t>
      </w:r>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H</w:t>
      </w:r>
      <w:r>
        <w:rPr>
          <w:rFonts w:ascii="Times New Roman" w:hAnsi="Times New Roman" w:cs="Times New Roman"/>
          <w:sz w:val="24"/>
          <w:szCs w:val="24"/>
          <w:lang w:val="en-US"/>
        </w:rPr>
        <w:t>eight</w:t>
      </w:r>
      <w:r w:rsidRPr="00607EA1">
        <w:rPr>
          <w:rFonts w:ascii="Times New Roman" w:hAnsi="Times New Roman" w:cs="Times New Roman"/>
          <w:sz w:val="24"/>
          <w:szCs w:val="24"/>
          <w:lang w:val="en-US"/>
        </w:rPr>
        <w:t>”</w:t>
      </w:r>
    </w:p>
    <w:p w14:paraId="5F11F0C3" w14:textId="29F834AE" w:rsidR="002561ED" w:rsidRDefault="002561ED" w:rsidP="005F1E06">
      <w:pPr>
        <w:jc w:val="center"/>
        <w:rPr>
          <w:rFonts w:ascii="Times New Roman" w:hAnsi="Times New Roman" w:cs="Times New Roman"/>
          <w:sz w:val="24"/>
          <w:szCs w:val="24"/>
          <w:lang w:val="en-US"/>
        </w:rPr>
      </w:pPr>
    </w:p>
    <w:p w14:paraId="3209B0FB" w14:textId="38D768BF" w:rsidR="002561ED" w:rsidRDefault="002561ED" w:rsidP="005F1E06">
      <w:pPr>
        <w:jc w:val="center"/>
        <w:rPr>
          <w:rFonts w:ascii="Times New Roman" w:hAnsi="Times New Roman" w:cs="Times New Roman"/>
          <w:sz w:val="24"/>
          <w:szCs w:val="24"/>
          <w:lang w:val="en-US"/>
        </w:rPr>
      </w:pPr>
    </w:p>
    <w:p w14:paraId="3ADA3FE1" w14:textId="61D16211" w:rsidR="002561ED" w:rsidRDefault="002561ED" w:rsidP="005F1E06">
      <w:pPr>
        <w:jc w:val="center"/>
        <w:rPr>
          <w:rFonts w:ascii="Times New Roman" w:hAnsi="Times New Roman" w:cs="Times New Roman"/>
          <w:sz w:val="24"/>
          <w:szCs w:val="24"/>
          <w:lang w:val="en-US"/>
        </w:rPr>
      </w:pPr>
    </w:p>
    <w:p w14:paraId="38AC2362" w14:textId="77777777" w:rsidR="002561ED" w:rsidRPr="00607EA1" w:rsidRDefault="002561ED" w:rsidP="005F1E06">
      <w:pPr>
        <w:jc w:val="center"/>
        <w:rPr>
          <w:rFonts w:ascii="Times New Roman" w:hAnsi="Times New Roman" w:cs="Times New Roman"/>
          <w:sz w:val="24"/>
          <w:szCs w:val="24"/>
          <w:lang w:val="en-US"/>
        </w:rPr>
      </w:pPr>
    </w:p>
    <w:p w14:paraId="2281BD06" w14:textId="28FD85A1" w:rsidR="005F1E06" w:rsidRDefault="005F1E06" w:rsidP="002561ED">
      <w:pPr>
        <w:rPr>
          <w:rFonts w:ascii="Times New Roman" w:hAnsi="Times New Roman" w:cs="Times New Roman"/>
          <w:sz w:val="24"/>
          <w:szCs w:val="24"/>
        </w:rPr>
      </w:pPr>
      <w:r>
        <w:rPr>
          <w:noProof/>
        </w:rPr>
        <w:drawing>
          <wp:inline distT="0" distB="0" distL="0" distR="0" wp14:anchorId="55101541" wp14:editId="79A63EA1">
            <wp:extent cx="5562600" cy="4221480"/>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63036" cy="4221811"/>
                    </a:xfrm>
                    <a:prstGeom prst="rect">
                      <a:avLst/>
                    </a:prstGeom>
                  </pic:spPr>
                </pic:pic>
              </a:graphicData>
            </a:graphic>
          </wp:inline>
        </w:drawing>
      </w:r>
      <w:r w:rsidR="002561ED">
        <w:rPr>
          <w:rFonts w:ascii="Times New Roman" w:hAnsi="Times New Roman" w:cs="Times New Roman"/>
          <w:sz w:val="24"/>
          <w:szCs w:val="24"/>
        </w:rPr>
        <w:t xml:space="preserve"> </w:t>
      </w:r>
    </w:p>
    <w:p w14:paraId="663D5E01" w14:textId="49D33C36" w:rsidR="005F1E06" w:rsidRDefault="005F1E06" w:rsidP="005F1E06">
      <w:pPr>
        <w:jc w:val="center"/>
        <w:rPr>
          <w:rFonts w:ascii="Times New Roman" w:hAnsi="Times New Roman" w:cs="Times New Roman"/>
          <w:sz w:val="24"/>
          <w:szCs w:val="24"/>
        </w:rPr>
      </w:pPr>
    </w:p>
    <w:p w14:paraId="5EE30571" w14:textId="77777777" w:rsidR="00975DDE" w:rsidRDefault="00975DDE" w:rsidP="00975DDE">
      <w:pPr>
        <w:pStyle w:val="NormalWeb"/>
        <w:rPr>
          <w:sz w:val="48"/>
          <w:szCs w:val="48"/>
        </w:rPr>
      </w:pPr>
    </w:p>
    <w:p w14:paraId="4654A7FA" w14:textId="455B79D4" w:rsidR="00975DDE" w:rsidRDefault="00975DDE" w:rsidP="00975DDE">
      <w:pPr>
        <w:pStyle w:val="Ttulo1"/>
      </w:pPr>
      <w:r>
        <w:t>Display</w:t>
      </w:r>
      <w:r w:rsidR="00234CB1">
        <w:t>s</w:t>
      </w:r>
    </w:p>
    <w:p w14:paraId="38BCF930" w14:textId="77777777" w:rsidR="00975DDE" w:rsidRDefault="00975DDE" w:rsidP="00975DDE">
      <w:pPr>
        <w:pStyle w:val="NormalWeb"/>
      </w:pPr>
      <w:r>
        <w:rPr>
          <w:rStyle w:val="Textoennegrita"/>
        </w:rPr>
        <w:t>Block</w:t>
      </w:r>
      <w:r>
        <w:t>: Estos toman el 100% del width, por lo que un elemento no puede posicionarse a un lado de él.</w:t>
      </w:r>
      <w:r>
        <w:br/>
        <w:t>Se le puede poner el width deseado, height deseado, añadir margin, padding sin problema. Pero recordando que ocupara este elemento todo el largo de una Fila por así decirlo.</w:t>
      </w:r>
    </w:p>
    <w:p w14:paraId="44B07856" w14:textId="77777777" w:rsidR="00975DDE" w:rsidRDefault="00975DDE" w:rsidP="00975DDE">
      <w:pPr>
        <w:pStyle w:val="NormalWeb"/>
      </w:pPr>
      <w:r>
        <w:rPr>
          <w:rStyle w:val="Textoennegrita"/>
        </w:rPr>
        <w:t>Inline</w:t>
      </w:r>
      <w:r>
        <w:t>: Estos elementos solo ocuparan el ancho dependiendo de su contenido. Por lo tanto, estos elementos si permiten que, si un elemento cabe a lado suyo, se posicione este ahí sin problemas.</w:t>
      </w:r>
      <w:r>
        <w:br/>
        <w:t xml:space="preserve">Las </w:t>
      </w:r>
      <w:r>
        <w:rPr>
          <w:rStyle w:val="nfasis"/>
          <w:b/>
          <w:bCs/>
        </w:rPr>
        <w:t>desventajas</w:t>
      </w:r>
      <w:r>
        <w:t xml:space="preserve"> es que no se les puede modificar el </w:t>
      </w:r>
      <w:r>
        <w:rPr>
          <w:b/>
          <w:bCs/>
        </w:rPr>
        <w:t>width</w:t>
      </w:r>
      <w:r>
        <w:t xml:space="preserve">, </w:t>
      </w:r>
      <w:r>
        <w:rPr>
          <w:b/>
          <w:bCs/>
        </w:rPr>
        <w:t>height</w:t>
      </w:r>
      <w:r>
        <w:t xml:space="preserve">, ni colocar </w:t>
      </w:r>
      <w:r>
        <w:rPr>
          <w:b/>
          <w:bCs/>
        </w:rPr>
        <w:t>margin</w:t>
      </w:r>
      <w:r>
        <w:t xml:space="preserve"> u </w:t>
      </w:r>
      <w:r>
        <w:rPr>
          <w:b/>
          <w:bCs/>
        </w:rPr>
        <w:t>padding</w:t>
      </w:r>
      <w:r>
        <w:t xml:space="preserve"> tanto top, como bottom.</w:t>
      </w:r>
    </w:p>
    <w:p w14:paraId="4105432C" w14:textId="77777777" w:rsidR="00975DDE" w:rsidRDefault="00975DDE" w:rsidP="00975DDE">
      <w:pPr>
        <w:pStyle w:val="NormalWeb"/>
      </w:pPr>
      <w:r>
        <w:rPr>
          <w:rStyle w:val="Textoennegrita"/>
        </w:rPr>
        <w:t>Inline-block</w:t>
      </w:r>
      <w:r>
        <w:t>: Este tiene la combinación de los 2 anteriores. Haciéndolo un mejor candidato para usarlo.</w:t>
      </w:r>
      <w:r>
        <w:br/>
        <w:t>Permite modificar su width, height, añadirle margin, padding sin problemas y lo mejor es que mientras que haya espacio a un lado suyo, este permitirá posicionar más elementos si encuentra espacio.</w:t>
      </w:r>
    </w:p>
    <w:p w14:paraId="01EED737" w14:textId="77777777" w:rsidR="00975DDE" w:rsidRPr="001E43F5" w:rsidRDefault="00975DDE" w:rsidP="00975DDE">
      <w:pPr>
        <w:pStyle w:val="NormalWeb"/>
        <w:rPr>
          <w:rStyle w:val="Textoennegrita"/>
          <w:b w:val="0"/>
          <w:bCs w:val="0"/>
        </w:rPr>
      </w:pPr>
      <w:r>
        <w:rPr>
          <w:rStyle w:val="Textoennegrita"/>
        </w:rPr>
        <w:t xml:space="preserve">None: </w:t>
      </w:r>
      <w:r w:rsidRPr="001E43F5">
        <w:rPr>
          <w:rStyle w:val="Textoennegrita"/>
          <w:b w:val="0"/>
          <w:bCs w:val="0"/>
        </w:rPr>
        <w:t>Este display nos permitirá ocultar elementos.</w:t>
      </w:r>
    </w:p>
    <w:p w14:paraId="42C2FF7E" w14:textId="6C76B861" w:rsidR="00975DDE" w:rsidRDefault="00975DDE" w:rsidP="00975DDE">
      <w:pPr>
        <w:pStyle w:val="NormalWeb"/>
        <w:rPr>
          <w:noProof/>
        </w:rPr>
      </w:pPr>
      <w:r>
        <w:rPr>
          <w:noProof/>
        </w:rPr>
        <w:drawing>
          <wp:inline distT="0" distB="0" distL="0" distR="0" wp14:anchorId="10CD1DEA" wp14:editId="2E64CF70">
            <wp:extent cx="2733675" cy="18383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33675" cy="1838325"/>
                    </a:xfrm>
                    <a:prstGeom prst="rect">
                      <a:avLst/>
                    </a:prstGeom>
                    <a:noFill/>
                    <a:ln>
                      <a:noFill/>
                    </a:ln>
                  </pic:spPr>
                </pic:pic>
              </a:graphicData>
            </a:graphic>
          </wp:inline>
        </w:drawing>
      </w:r>
      <w:r>
        <w:rPr>
          <w:noProof/>
        </w:rPr>
        <w:t xml:space="preserve"> </w:t>
      </w:r>
      <w:r>
        <w:rPr>
          <w:noProof/>
        </w:rPr>
        <w:drawing>
          <wp:inline distT="0" distB="0" distL="0" distR="0" wp14:anchorId="28015C53" wp14:editId="75673CE9">
            <wp:extent cx="2771775" cy="18383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71775" cy="1838325"/>
                    </a:xfrm>
                    <a:prstGeom prst="rect">
                      <a:avLst/>
                    </a:prstGeom>
                    <a:noFill/>
                    <a:ln>
                      <a:noFill/>
                    </a:ln>
                  </pic:spPr>
                </pic:pic>
              </a:graphicData>
            </a:graphic>
          </wp:inline>
        </w:drawing>
      </w:r>
    </w:p>
    <w:p w14:paraId="4DD06C8D" w14:textId="2FC8AC67" w:rsidR="00975DDE" w:rsidRDefault="00975DDE" w:rsidP="00975DDE">
      <w:pPr>
        <w:pStyle w:val="NormalWeb"/>
        <w:rPr>
          <w:noProof/>
        </w:rPr>
      </w:pPr>
      <w:r>
        <w:rPr>
          <w:noProof/>
        </w:rPr>
        <w:drawing>
          <wp:inline distT="0" distB="0" distL="0" distR="0" wp14:anchorId="573F919D" wp14:editId="4234A158">
            <wp:extent cx="2752725" cy="1704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52725" cy="1704975"/>
                    </a:xfrm>
                    <a:prstGeom prst="rect">
                      <a:avLst/>
                    </a:prstGeom>
                    <a:noFill/>
                    <a:ln>
                      <a:noFill/>
                    </a:ln>
                  </pic:spPr>
                </pic:pic>
              </a:graphicData>
            </a:graphic>
          </wp:inline>
        </w:drawing>
      </w:r>
      <w:r>
        <w:rPr>
          <w:noProof/>
        </w:rPr>
        <w:t xml:space="preserve"> </w:t>
      </w:r>
      <w:r>
        <w:rPr>
          <w:noProof/>
        </w:rPr>
        <w:drawing>
          <wp:inline distT="0" distB="0" distL="0" distR="0" wp14:anchorId="3CC211BC" wp14:editId="7D73C684">
            <wp:extent cx="2724150" cy="17049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24150" cy="1704975"/>
                    </a:xfrm>
                    <a:prstGeom prst="rect">
                      <a:avLst/>
                    </a:prstGeom>
                    <a:noFill/>
                    <a:ln>
                      <a:noFill/>
                    </a:ln>
                  </pic:spPr>
                </pic:pic>
              </a:graphicData>
            </a:graphic>
          </wp:inline>
        </w:drawing>
      </w:r>
    </w:p>
    <w:p w14:paraId="50CF8A88" w14:textId="77777777" w:rsidR="001B6FDD" w:rsidRDefault="001B6FDD" w:rsidP="006F3497">
      <w:pPr>
        <w:pStyle w:val="Ttulo2"/>
        <w:rPr>
          <w:rFonts w:ascii="Times New Roman" w:hAnsi="Times New Roman" w:cs="Times New Roman"/>
          <w:b/>
          <w:bCs/>
          <w:color w:val="auto"/>
          <w:sz w:val="48"/>
          <w:szCs w:val="48"/>
        </w:rPr>
      </w:pPr>
    </w:p>
    <w:p w14:paraId="262BAD3F" w14:textId="35DF410E" w:rsidR="006F3497" w:rsidRDefault="006F3497" w:rsidP="006F3497">
      <w:pPr>
        <w:pStyle w:val="Ttulo2"/>
        <w:rPr>
          <w:rFonts w:ascii="Times New Roman" w:hAnsi="Times New Roman" w:cs="Times New Roman"/>
          <w:b/>
          <w:bCs/>
          <w:color w:val="auto"/>
          <w:sz w:val="48"/>
          <w:szCs w:val="48"/>
        </w:rPr>
      </w:pPr>
      <w:r w:rsidRPr="00267D04">
        <w:rPr>
          <w:rFonts w:ascii="Times New Roman" w:hAnsi="Times New Roman" w:cs="Times New Roman"/>
          <w:b/>
          <w:bCs/>
          <w:color w:val="auto"/>
          <w:sz w:val="48"/>
          <w:szCs w:val="48"/>
        </w:rPr>
        <w:t>CSS Positions</w:t>
      </w:r>
    </w:p>
    <w:p w14:paraId="74A20F44" w14:textId="77777777" w:rsidR="006F3497" w:rsidRPr="005E663B" w:rsidRDefault="006F3497" w:rsidP="006F3497">
      <w:pPr>
        <w:rPr>
          <w:rFonts w:ascii="Times New Roman" w:hAnsi="Times New Roman" w:cs="Times New Roman"/>
          <w:sz w:val="24"/>
          <w:szCs w:val="24"/>
        </w:rPr>
      </w:pPr>
      <w:r w:rsidRPr="005E663B">
        <w:rPr>
          <w:rFonts w:ascii="Times New Roman" w:hAnsi="Times New Roman" w:cs="Times New Roman"/>
          <w:sz w:val="24"/>
          <w:szCs w:val="24"/>
        </w:rPr>
        <w:t>Es importante tener presente:</w:t>
      </w:r>
    </w:p>
    <w:p w14:paraId="0830AB8D"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Todos los elementos mantienen un flujo dentro del HTML.</w:t>
      </w:r>
    </w:p>
    <w:p w14:paraId="4E31FFD6"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Este flujo casi siempre se rompe debido al posicionamiento que queremos darles a los elementos.</w:t>
      </w:r>
    </w:p>
    <w:p w14:paraId="6F3096BF"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Todos los elementos por defecto son </w:t>
      </w:r>
      <w:r w:rsidRPr="005E663B">
        <w:rPr>
          <w:rFonts w:ascii="Times New Roman" w:hAnsi="Times New Roman" w:cs="Times New Roman"/>
          <w:b/>
          <w:bCs/>
          <w:i/>
          <w:iCs/>
          <w:sz w:val="24"/>
          <w:szCs w:val="24"/>
        </w:rPr>
        <w:t>Static.  “No posicionado”</w:t>
      </w:r>
    </w:p>
    <w:p w14:paraId="36140DB5"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Al manejar elementos posicionados se desbloqueará el </w:t>
      </w:r>
      <w:r w:rsidRPr="005E663B">
        <w:rPr>
          <w:rFonts w:ascii="Times New Roman" w:hAnsi="Times New Roman" w:cs="Times New Roman"/>
          <w:b/>
          <w:bCs/>
          <w:i/>
          <w:iCs/>
          <w:sz w:val="24"/>
          <w:szCs w:val="24"/>
        </w:rPr>
        <w:t xml:space="preserve">z-index </w:t>
      </w:r>
      <w:r w:rsidRPr="005E663B">
        <w:rPr>
          <w:rFonts w:ascii="Times New Roman" w:hAnsi="Times New Roman" w:cs="Times New Roman"/>
          <w:sz w:val="24"/>
          <w:szCs w:val="24"/>
        </w:rPr>
        <w:t>que nos servirá para la superposición de elementos.</w:t>
      </w:r>
    </w:p>
    <w:p w14:paraId="3A5E9705" w14:textId="5AAA8D40"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El ancho de un elemento posicionado </w:t>
      </w:r>
      <w:r w:rsidR="0044157A" w:rsidRPr="005E663B">
        <w:rPr>
          <w:rFonts w:ascii="Times New Roman" w:hAnsi="Times New Roman" w:cs="Times New Roman"/>
          <w:sz w:val="24"/>
          <w:szCs w:val="24"/>
        </w:rPr>
        <w:t>está</w:t>
      </w:r>
      <w:r w:rsidRPr="005E663B">
        <w:rPr>
          <w:rFonts w:ascii="Times New Roman" w:hAnsi="Times New Roman" w:cs="Times New Roman"/>
          <w:sz w:val="24"/>
          <w:szCs w:val="24"/>
        </w:rPr>
        <w:t xml:space="preserve"> definido por su contenido.</w:t>
      </w:r>
    </w:p>
    <w:p w14:paraId="59D4727B" w14:textId="77777777" w:rsidR="006F3497" w:rsidRPr="00366EFC" w:rsidRDefault="006F3497" w:rsidP="0044157A">
      <w:pPr>
        <w:jc w:val="center"/>
      </w:pPr>
      <w:r>
        <w:rPr>
          <w:noProof/>
        </w:rPr>
        <w:drawing>
          <wp:inline distT="0" distB="0" distL="0" distR="0" wp14:anchorId="1A6984C5" wp14:editId="5A6F2956">
            <wp:extent cx="5753100" cy="2971800"/>
            <wp:effectExtent l="76200" t="76200" r="133350" b="133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73040" cy="298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8C674" w14:textId="77777777" w:rsidR="006F3497" w:rsidRPr="00267D04" w:rsidRDefault="006F3497" w:rsidP="006F3497">
      <w:pPr>
        <w:numPr>
          <w:ilvl w:val="0"/>
          <w:numId w:val="7"/>
        </w:numPr>
        <w:spacing w:before="100" w:beforeAutospacing="1" w:after="100" w:afterAutospacing="1" w:line="240" w:lineRule="auto"/>
        <w:rPr>
          <w:rFonts w:ascii="Times New Roman" w:hAnsi="Times New Roman" w:cs="Times New Roman"/>
          <w:sz w:val="24"/>
          <w:szCs w:val="24"/>
        </w:rPr>
      </w:pPr>
      <w:r w:rsidRPr="00267D04">
        <w:rPr>
          <w:rStyle w:val="Textoennegrita"/>
          <w:rFonts w:ascii="Times New Roman" w:hAnsi="Times New Roman" w:cs="Times New Roman"/>
          <w:sz w:val="24"/>
          <w:szCs w:val="24"/>
        </w:rPr>
        <w:t>Static</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(la posición por defecto)</w:t>
      </w:r>
      <w:r>
        <w:rPr>
          <w:rFonts w:ascii="Times New Roman" w:hAnsi="Times New Roman" w:cs="Times New Roman"/>
          <w:sz w:val="24"/>
          <w:szCs w:val="24"/>
        </w:rPr>
        <w:t xml:space="preserve">: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se considera un elemento posicionado porque es la posición por defecto dentro </w:t>
      </w:r>
      <w:r>
        <w:rPr>
          <w:rFonts w:ascii="Times New Roman" w:eastAsia="Times New Roman" w:hAnsi="Times New Roman" w:cs="Times New Roman"/>
          <w:sz w:val="24"/>
          <w:szCs w:val="24"/>
          <w:lang w:eastAsia="es-CO"/>
        </w:rPr>
        <w:t xml:space="preserve">del HTML, este es el posicionamiento predeterminado </w:t>
      </w:r>
      <w:r w:rsidRPr="00267D04">
        <w:rPr>
          <w:rFonts w:ascii="Times New Roman" w:eastAsia="Times New Roman" w:hAnsi="Times New Roman" w:cs="Times New Roman"/>
          <w:sz w:val="24"/>
          <w:szCs w:val="24"/>
          <w:lang w:eastAsia="es-CO"/>
        </w:rPr>
        <w:t xml:space="preserve">y cuando encuentren documentación static se considera como </w:t>
      </w:r>
      <w:r>
        <w:rPr>
          <w:rFonts w:ascii="Times New Roman" w:eastAsia="Times New Roman" w:hAnsi="Times New Roman" w:cs="Times New Roman"/>
          <w:sz w:val="24"/>
          <w:szCs w:val="24"/>
          <w:lang w:eastAsia="es-CO"/>
        </w:rPr>
        <w:t xml:space="preserve">un elemento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posicionado.</w:t>
      </w:r>
    </w:p>
    <w:p w14:paraId="0B222DF4" w14:textId="77777777" w:rsidR="006F3497" w:rsidRPr="00267D04" w:rsidRDefault="006F3497" w:rsidP="006F3497">
      <w:pPr>
        <w:pStyle w:val="NormalWeb"/>
      </w:pPr>
      <w:r w:rsidRPr="00267D04">
        <w:t xml:space="preserve">Con las otras opciones, se activan las propiedades de </w:t>
      </w:r>
      <w:r w:rsidRPr="0065200D">
        <w:rPr>
          <w:b/>
          <w:bCs/>
        </w:rPr>
        <w:t>top, bottom, left, right</w:t>
      </w:r>
      <w:r w:rsidRPr="00267D04">
        <w:t xml:space="preserve"> y </w:t>
      </w:r>
      <w:r w:rsidRPr="0065200D">
        <w:rPr>
          <w:b/>
          <w:bCs/>
        </w:rPr>
        <w:t>z-index</w:t>
      </w:r>
      <w:r w:rsidRPr="00267D04">
        <w:t>.</w:t>
      </w:r>
    </w:p>
    <w:p w14:paraId="3949AD00" w14:textId="77777777" w:rsidR="006F3497" w:rsidRPr="00E81093"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R</w:t>
      </w:r>
      <w:r w:rsidRPr="00267D04">
        <w:rPr>
          <w:rStyle w:val="Textoennegrita"/>
          <w:rFonts w:ascii="Times New Roman" w:hAnsi="Times New Roman" w:cs="Times New Roman"/>
          <w:sz w:val="24"/>
          <w:szCs w:val="24"/>
        </w:rPr>
        <w:t>elative</w:t>
      </w:r>
      <w:r w:rsidRPr="00267D04">
        <w:rPr>
          <w:rFonts w:ascii="Times New Roman" w:hAnsi="Times New Roman" w:cs="Times New Roman"/>
          <w:sz w:val="24"/>
          <w:szCs w:val="24"/>
        </w:rPr>
        <w:t>: el objeto se mueve en base al lugar donde se encuentra originalmente.</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 xml:space="preserve">Cuando </w:t>
      </w:r>
      <w:r>
        <w:rPr>
          <w:rFonts w:ascii="Times New Roman" w:eastAsia="Times New Roman" w:hAnsi="Times New Roman" w:cs="Times New Roman"/>
          <w:sz w:val="24"/>
          <w:szCs w:val="24"/>
          <w:lang w:eastAsia="es-CO"/>
        </w:rPr>
        <w:t>se coloca</w:t>
      </w:r>
      <w:r w:rsidRPr="00267D04">
        <w:rPr>
          <w:rFonts w:ascii="Times New Roman" w:eastAsia="Times New Roman" w:hAnsi="Times New Roman" w:cs="Times New Roman"/>
          <w:sz w:val="24"/>
          <w:szCs w:val="24"/>
          <w:lang w:eastAsia="es-CO"/>
        </w:rPr>
        <w:t xml:space="preserve"> un elemento en relative no ocurre un cambio a primera vista sin embargo cuando </w:t>
      </w:r>
      <w:r>
        <w:rPr>
          <w:rFonts w:ascii="Times New Roman" w:eastAsia="Times New Roman" w:hAnsi="Times New Roman" w:cs="Times New Roman"/>
          <w:sz w:val="24"/>
          <w:szCs w:val="24"/>
          <w:lang w:eastAsia="es-CO"/>
        </w:rPr>
        <w:t>se mueve</w:t>
      </w:r>
      <w:r w:rsidRPr="00267D04">
        <w:rPr>
          <w:rFonts w:ascii="Times New Roman" w:eastAsia="Times New Roman" w:hAnsi="Times New Roman" w:cs="Times New Roman"/>
          <w:sz w:val="24"/>
          <w:szCs w:val="24"/>
          <w:lang w:eastAsia="es-CO"/>
        </w:rPr>
        <w:t xml:space="preserve"> el elemento</w:t>
      </w:r>
      <w:r>
        <w:rPr>
          <w:rFonts w:ascii="Times New Roman" w:eastAsia="Times New Roman" w:hAnsi="Times New Roman" w:cs="Times New Roman"/>
          <w:sz w:val="24"/>
          <w:szCs w:val="24"/>
          <w:lang w:eastAsia="es-CO"/>
        </w:rPr>
        <w:t>,</w:t>
      </w:r>
      <w:r w:rsidRPr="00267D04">
        <w:rPr>
          <w:rFonts w:ascii="Times New Roman" w:eastAsia="Times New Roman" w:hAnsi="Times New Roman" w:cs="Times New Roman"/>
          <w:sz w:val="24"/>
          <w:szCs w:val="24"/>
          <w:lang w:eastAsia="es-CO"/>
        </w:rPr>
        <w:t xml:space="preserve"> el DOM que es todo el documento HTML RESPETA el espacio que está ocupando dicho elemento</w:t>
      </w:r>
      <w:r>
        <w:rPr>
          <w:rFonts w:ascii="Times New Roman" w:eastAsia="Times New Roman" w:hAnsi="Times New Roman" w:cs="Times New Roman"/>
          <w:sz w:val="24"/>
          <w:szCs w:val="24"/>
          <w:lang w:eastAsia="es-CO"/>
        </w:rPr>
        <w:t xml:space="preserve">. </w:t>
      </w:r>
    </w:p>
    <w:p w14:paraId="5A7EBE27" w14:textId="3713ACA5"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E81093">
        <w:rPr>
          <w:rFonts w:ascii="Times New Roman" w:hAnsi="Times New Roman" w:cs="Times New Roman"/>
          <w:sz w:val="24"/>
          <w:szCs w:val="24"/>
        </w:rPr>
        <w:lastRenderedPageBreak/>
        <w:t xml:space="preserve">El elemento es posicionado </w:t>
      </w:r>
      <w:r w:rsidR="00EA3AA2" w:rsidRPr="00E81093">
        <w:rPr>
          <w:rFonts w:ascii="Times New Roman" w:hAnsi="Times New Roman" w:cs="Times New Roman"/>
          <w:sz w:val="24"/>
          <w:szCs w:val="24"/>
        </w:rPr>
        <w:t>de acuerdo con el</w:t>
      </w:r>
      <w:r w:rsidRPr="00E81093">
        <w:rPr>
          <w:rFonts w:ascii="Times New Roman" w:hAnsi="Times New Roman" w:cs="Times New Roman"/>
          <w:sz w:val="24"/>
          <w:szCs w:val="24"/>
        </w:rPr>
        <w:t xml:space="preserve"> flujo normal del documento, y luego es desplazado con relación a sí mismo, con base en los valores de top, right, bottom, and left. El desplazamiento no afecta la posición de ningún otro elemento; por lo que, el espacio que se le da al elemento en el esquema de la página es el mismo como si la posición fuera static.</w:t>
      </w:r>
    </w:p>
    <w:p w14:paraId="4B51C040" w14:textId="23480662"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5A166E">
        <w:rPr>
          <w:rFonts w:ascii="Times New Roman" w:hAnsi="Times New Roman" w:cs="Times New Roman"/>
          <w:i/>
          <w:iCs/>
          <w:sz w:val="24"/>
          <w:szCs w:val="24"/>
          <w:highlight w:val="yellow"/>
        </w:rPr>
        <w:t xml:space="preserve">Su </w:t>
      </w:r>
      <w:r w:rsidR="00EA3AA2" w:rsidRPr="005A166E">
        <w:rPr>
          <w:rFonts w:ascii="Times New Roman" w:hAnsi="Times New Roman" w:cs="Times New Roman"/>
          <w:i/>
          <w:iCs/>
          <w:sz w:val="24"/>
          <w:szCs w:val="24"/>
          <w:highlight w:val="yellow"/>
        </w:rPr>
        <w:t>posición</w:t>
      </w:r>
      <w:r w:rsidRPr="005A166E">
        <w:rPr>
          <w:rFonts w:ascii="Times New Roman" w:hAnsi="Times New Roman" w:cs="Times New Roman"/>
          <w:i/>
          <w:iCs/>
          <w:sz w:val="24"/>
          <w:szCs w:val="24"/>
          <w:highlight w:val="yellow"/>
        </w:rPr>
        <w:t xml:space="preserve"> </w:t>
      </w:r>
      <w:proofErr w:type="gramStart"/>
      <w:r w:rsidRPr="005A166E">
        <w:rPr>
          <w:rFonts w:ascii="Times New Roman" w:hAnsi="Times New Roman" w:cs="Times New Roman"/>
          <w:i/>
          <w:iCs/>
          <w:sz w:val="24"/>
          <w:szCs w:val="24"/>
          <w:highlight w:val="yellow"/>
        </w:rPr>
        <w:t>va</w:t>
      </w:r>
      <w:proofErr w:type="gramEnd"/>
      <w:r w:rsidRPr="005A166E">
        <w:rPr>
          <w:rFonts w:ascii="Times New Roman" w:hAnsi="Times New Roman" w:cs="Times New Roman"/>
          <w:i/>
          <w:iCs/>
          <w:sz w:val="24"/>
          <w:szCs w:val="24"/>
          <w:highlight w:val="yellow"/>
        </w:rPr>
        <w:t xml:space="preserve"> ser </w:t>
      </w:r>
      <w:r w:rsidRPr="0043184E">
        <w:rPr>
          <w:rFonts w:ascii="Times New Roman" w:hAnsi="Times New Roman" w:cs="Times New Roman"/>
          <w:b/>
          <w:bCs/>
          <w:i/>
          <w:iCs/>
          <w:sz w:val="24"/>
          <w:szCs w:val="24"/>
          <w:highlight w:val="yellow"/>
        </w:rPr>
        <w:t>relativa</w:t>
      </w:r>
      <w:r w:rsidRPr="005A166E">
        <w:rPr>
          <w:rFonts w:ascii="Times New Roman" w:hAnsi="Times New Roman" w:cs="Times New Roman"/>
          <w:i/>
          <w:iCs/>
          <w:sz w:val="24"/>
          <w:szCs w:val="24"/>
          <w:highlight w:val="yellow"/>
        </w:rPr>
        <w:t xml:space="preserve"> a su posicionamiento en el flujo del HTML</w:t>
      </w:r>
    </w:p>
    <w:p w14:paraId="1A49282D" w14:textId="0C0F9FCC" w:rsidR="006F3497" w:rsidRPr="005A166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7A7EF8">
        <w:rPr>
          <w:rFonts w:ascii="Times New Roman" w:hAnsi="Times New Roman" w:cs="Times New Roman"/>
          <w:i/>
          <w:iCs/>
          <w:sz w:val="24"/>
          <w:szCs w:val="24"/>
          <w:highlight w:val="yellow"/>
        </w:rPr>
        <w:t xml:space="preserve">Mantiene el </w:t>
      </w:r>
      <w:r w:rsidR="007C1AD5" w:rsidRPr="007A7EF8">
        <w:rPr>
          <w:rFonts w:ascii="Times New Roman" w:hAnsi="Times New Roman" w:cs="Times New Roman"/>
          <w:i/>
          <w:iCs/>
          <w:sz w:val="24"/>
          <w:szCs w:val="24"/>
          <w:highlight w:val="yellow"/>
        </w:rPr>
        <w:t>vínculo</w:t>
      </w:r>
      <w:r>
        <w:rPr>
          <w:rFonts w:ascii="Times New Roman" w:hAnsi="Times New Roman" w:cs="Times New Roman"/>
          <w:i/>
          <w:iCs/>
          <w:sz w:val="24"/>
          <w:szCs w:val="24"/>
        </w:rPr>
        <w:t>.</w:t>
      </w:r>
    </w:p>
    <w:p w14:paraId="0397006C" w14:textId="77777777" w:rsidR="006F3497" w:rsidRPr="00E81093"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5EC2DE2C" wp14:editId="74D22FDF">
            <wp:extent cx="3813175" cy="2383155"/>
            <wp:effectExtent l="76200" t="76200" r="130175" b="131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7D9F1" w14:textId="77777777" w:rsidR="006F3497" w:rsidRPr="00720BFA" w:rsidRDefault="006F3497" w:rsidP="006F3497">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67D04">
        <w:rPr>
          <w:rStyle w:val="Textoennegrita"/>
          <w:rFonts w:ascii="Times New Roman" w:hAnsi="Times New Roman" w:cs="Times New Roman"/>
          <w:sz w:val="24"/>
          <w:szCs w:val="24"/>
        </w:rPr>
        <w:t>Absolute</w:t>
      </w:r>
      <w:r w:rsidRPr="00267D04">
        <w:rPr>
          <w:rFonts w:ascii="Times New Roman" w:hAnsi="Times New Roman" w:cs="Times New Roman"/>
          <w:sz w:val="24"/>
          <w:szCs w:val="24"/>
        </w:rPr>
        <w:t>: el objeto se ubica de manera absoluta con el elemento más cercano que tenga posición relativa o con el body.</w:t>
      </w:r>
      <w:r w:rsidRPr="00A60D2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L</w:t>
      </w:r>
      <w:r w:rsidRPr="00267D04">
        <w:rPr>
          <w:rFonts w:ascii="Times New Roman" w:eastAsia="Times New Roman" w:hAnsi="Times New Roman" w:cs="Times New Roman"/>
          <w:sz w:val="24"/>
          <w:szCs w:val="24"/>
          <w:lang w:eastAsia="es-CO"/>
        </w:rPr>
        <w:t xml:space="preserve">os valores toman referencia del ancestro POSICIONADO más cercano quiero decir del </w:t>
      </w:r>
      <w:r w:rsidRPr="004D3750">
        <w:rPr>
          <w:rFonts w:ascii="Times New Roman" w:eastAsia="Times New Roman" w:hAnsi="Times New Roman" w:cs="Times New Roman"/>
          <w:b/>
          <w:bCs/>
          <w:sz w:val="24"/>
          <w:szCs w:val="24"/>
          <w:lang w:eastAsia="es-CO"/>
        </w:rPr>
        <w:t>ancestro</w:t>
      </w:r>
      <w:r w:rsidRPr="00267D04">
        <w:rPr>
          <w:rFonts w:ascii="Times New Roman" w:eastAsia="Times New Roman" w:hAnsi="Times New Roman" w:cs="Times New Roman"/>
          <w:sz w:val="24"/>
          <w:szCs w:val="24"/>
          <w:lang w:eastAsia="es-CO"/>
        </w:rPr>
        <w:t xml:space="preserve"> que tenga alguna de estas propiedades establecidas</w:t>
      </w:r>
      <w:r>
        <w:rPr>
          <w:rFonts w:ascii="Times New Roman" w:eastAsia="Times New Roman" w:hAnsi="Times New Roman" w:cs="Times New Roman"/>
          <w:sz w:val="24"/>
          <w:szCs w:val="24"/>
          <w:lang w:eastAsia="es-CO"/>
        </w:rPr>
        <w:t>.</w:t>
      </w:r>
      <w:r w:rsidRPr="00720BFA">
        <w:t xml:space="preserve"> </w:t>
      </w:r>
    </w:p>
    <w:p w14:paraId="0970E0EC" w14:textId="77777777" w:rsidR="006F3497" w:rsidRPr="00720BFA"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El elemento se ubica relativo al bloque contenedor inicial. Su posición final está determinada por los valores de [top, right, bottom, y left].</w:t>
      </w:r>
    </w:p>
    <w:p w14:paraId="4A718690" w14:textId="77777777" w:rsidR="006F3497"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Este valor crea un nuevo contexto de apilamiento cuando el valor de z-index no es auto. Elementos absolutamente posicionados pueden tener margen, y no colapsan con ningún otro margen.</w:t>
      </w:r>
    </w:p>
    <w:p w14:paraId="0044316F" w14:textId="619ADC50" w:rsidR="006F3497" w:rsidRPr="00DD20C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DD20C7">
        <w:rPr>
          <w:rFonts w:ascii="Times New Roman" w:hAnsi="Times New Roman" w:cs="Times New Roman"/>
          <w:b/>
          <w:bCs/>
          <w:i/>
          <w:iCs/>
          <w:sz w:val="24"/>
          <w:szCs w:val="24"/>
          <w:highlight w:val="yellow"/>
        </w:rPr>
        <w:t>No</w:t>
      </w:r>
      <w:r w:rsidRPr="00DD20C7">
        <w:rPr>
          <w:rFonts w:ascii="Times New Roman" w:hAnsi="Times New Roman" w:cs="Times New Roman"/>
          <w:i/>
          <w:iCs/>
          <w:sz w:val="24"/>
          <w:szCs w:val="24"/>
          <w:highlight w:val="yellow"/>
        </w:rPr>
        <w:t xml:space="preserve"> mantiene el </w:t>
      </w:r>
      <w:r w:rsidR="00EA3AA2" w:rsidRPr="00DD20C7">
        <w:rPr>
          <w:rFonts w:ascii="Times New Roman" w:hAnsi="Times New Roman" w:cs="Times New Roman"/>
          <w:i/>
          <w:iCs/>
          <w:sz w:val="24"/>
          <w:szCs w:val="24"/>
          <w:highlight w:val="yellow"/>
        </w:rPr>
        <w:t>vínculo</w:t>
      </w:r>
      <w:r w:rsidRPr="00DD20C7">
        <w:rPr>
          <w:rFonts w:ascii="Times New Roman" w:hAnsi="Times New Roman" w:cs="Times New Roman"/>
          <w:i/>
          <w:iCs/>
          <w:sz w:val="24"/>
          <w:szCs w:val="24"/>
          <w:highlight w:val="yellow"/>
        </w:rPr>
        <w:t xml:space="preserve"> con el espacio del elemento en el flujo del HTML</w:t>
      </w:r>
      <w:r>
        <w:rPr>
          <w:rFonts w:ascii="Times New Roman" w:hAnsi="Times New Roman" w:cs="Times New Roman"/>
          <w:i/>
          <w:iCs/>
          <w:sz w:val="24"/>
          <w:szCs w:val="24"/>
        </w:rPr>
        <w:t>.</w:t>
      </w:r>
    </w:p>
    <w:p w14:paraId="5329311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lastRenderedPageBreak/>
        <w:drawing>
          <wp:inline distT="0" distB="0" distL="0" distR="0" wp14:anchorId="3E8381D0" wp14:editId="5617CF85">
            <wp:extent cx="3813175" cy="2383155"/>
            <wp:effectExtent l="76200" t="76200" r="130175" b="131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4DEB71" w14:textId="77777777" w:rsidR="006F3497" w:rsidRPr="00267D04" w:rsidRDefault="006F3497" w:rsidP="006F3497">
      <w:pPr>
        <w:spacing w:before="100" w:beforeAutospacing="1" w:after="100" w:afterAutospacing="1" w:line="240" w:lineRule="auto"/>
        <w:ind w:left="720"/>
        <w:rPr>
          <w:rFonts w:ascii="Times New Roman" w:hAnsi="Times New Roman" w:cs="Times New Roman"/>
          <w:sz w:val="24"/>
          <w:szCs w:val="24"/>
        </w:rPr>
      </w:pPr>
    </w:p>
    <w:p w14:paraId="3E4E4856"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F</w:t>
      </w:r>
      <w:r w:rsidRPr="00267D04">
        <w:rPr>
          <w:rStyle w:val="Textoennegrita"/>
          <w:rFonts w:ascii="Times New Roman" w:hAnsi="Times New Roman" w:cs="Times New Roman"/>
          <w:sz w:val="24"/>
          <w:szCs w:val="24"/>
        </w:rPr>
        <w:t>ixed</w:t>
      </w:r>
      <w:r w:rsidRPr="00267D04">
        <w:rPr>
          <w:rFonts w:ascii="Times New Roman" w:hAnsi="Times New Roman" w:cs="Times New Roman"/>
          <w:sz w:val="24"/>
          <w:szCs w:val="24"/>
        </w:rPr>
        <w:t>: El elemento se muestra de manera fija en el viewport.</w:t>
      </w:r>
      <w:r w:rsidRPr="007463BD">
        <w:t xml:space="preserve"> </w:t>
      </w:r>
      <w:r w:rsidRPr="007463BD">
        <w:rPr>
          <w:rFonts w:ascii="Times New Roman" w:hAnsi="Times New Roman" w:cs="Times New Roman"/>
          <w:sz w:val="24"/>
          <w:szCs w:val="24"/>
        </w:rPr>
        <w:t xml:space="preserve">El elemento con un valor fijo permanecerá fijo en la parte especificada de la página, incluso si este elemento se tira hacia arriba o hacia abajo. Podemos determinar la ubicación de este elemento con las propiedades de </w:t>
      </w:r>
      <w:r w:rsidRPr="00720BFA">
        <w:rPr>
          <w:rFonts w:ascii="Times New Roman" w:eastAsia="Times New Roman" w:hAnsi="Times New Roman" w:cs="Times New Roman"/>
          <w:sz w:val="24"/>
          <w:szCs w:val="24"/>
          <w:lang w:eastAsia="es-CO"/>
        </w:rPr>
        <w:t>[top, right, bottom, y left]</w:t>
      </w:r>
      <w:r w:rsidRPr="007463BD">
        <w:rPr>
          <w:rFonts w:ascii="Times New Roman" w:hAnsi="Times New Roman" w:cs="Times New Roman"/>
          <w:sz w:val="24"/>
          <w:szCs w:val="24"/>
        </w:rPr>
        <w:t>.</w:t>
      </w:r>
    </w:p>
    <w:p w14:paraId="5C39CF8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Por ejemplo, si queremos que el elemento se ubique en la parte inferior derecha de la página, será suficiente escribir los siguientes códigos CSS.</w:t>
      </w:r>
    </w:p>
    <w:p w14:paraId="30DA4D8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6A80FBAD" wp14:editId="71441E4C">
            <wp:extent cx="461962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19625" cy="1028700"/>
                    </a:xfrm>
                    <a:prstGeom prst="rect">
                      <a:avLst/>
                    </a:prstGeom>
                  </pic:spPr>
                </pic:pic>
              </a:graphicData>
            </a:graphic>
          </wp:inline>
        </w:drawing>
      </w:r>
    </w:p>
    <w:p w14:paraId="41DDCADA" w14:textId="77777777"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915B5E">
        <w:rPr>
          <w:rFonts w:ascii="Times New Roman" w:hAnsi="Times New Roman" w:cs="Times New Roman"/>
          <w:i/>
          <w:iCs/>
          <w:sz w:val="24"/>
          <w:szCs w:val="24"/>
          <w:highlight w:val="yellow"/>
        </w:rPr>
        <w:t>El elemento pierde su espacio en el flujo</w:t>
      </w:r>
      <w:r>
        <w:rPr>
          <w:rFonts w:ascii="Times New Roman" w:hAnsi="Times New Roman" w:cs="Times New Roman"/>
          <w:i/>
          <w:iCs/>
          <w:sz w:val="24"/>
          <w:szCs w:val="24"/>
          <w:highlight w:val="yellow"/>
        </w:rPr>
        <w:t xml:space="preserve"> por lo que pueden quedar elementos superpuestos</w:t>
      </w:r>
      <w:r w:rsidRPr="00915B5E">
        <w:rPr>
          <w:rFonts w:ascii="Times New Roman" w:hAnsi="Times New Roman" w:cs="Times New Roman"/>
          <w:i/>
          <w:iCs/>
          <w:sz w:val="24"/>
          <w:szCs w:val="24"/>
          <w:highlight w:val="yellow"/>
        </w:rPr>
        <w:t>.</w:t>
      </w:r>
    </w:p>
    <w:p w14:paraId="74BBE29C" w14:textId="77777777" w:rsidR="006F3497" w:rsidRPr="00915B5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Pr>
          <w:noProof/>
        </w:rPr>
        <w:lastRenderedPageBreak/>
        <w:drawing>
          <wp:inline distT="0" distB="0" distL="0" distR="0" wp14:anchorId="5D4B2C83" wp14:editId="27F794CD">
            <wp:extent cx="4320702" cy="1911023"/>
            <wp:effectExtent l="76200" t="76200" r="137160" b="127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674" cy="1915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F17D92" w14:textId="77777777" w:rsidR="006F3497" w:rsidRPr="00267D04" w:rsidRDefault="006F3497" w:rsidP="006F3497">
      <w:pPr>
        <w:spacing w:before="100" w:beforeAutospacing="1" w:after="100" w:afterAutospacing="1" w:line="240" w:lineRule="auto"/>
        <w:ind w:left="720"/>
        <w:jc w:val="center"/>
        <w:rPr>
          <w:rFonts w:ascii="Times New Roman" w:hAnsi="Times New Roman" w:cs="Times New Roman"/>
          <w:sz w:val="24"/>
          <w:szCs w:val="24"/>
        </w:rPr>
      </w:pPr>
    </w:p>
    <w:p w14:paraId="596B3077"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S</w:t>
      </w:r>
      <w:r w:rsidRPr="00267D04">
        <w:rPr>
          <w:rStyle w:val="Textoennegrita"/>
          <w:rFonts w:ascii="Times New Roman" w:hAnsi="Times New Roman" w:cs="Times New Roman"/>
          <w:sz w:val="24"/>
          <w:szCs w:val="24"/>
        </w:rPr>
        <w:t>ticky</w:t>
      </w:r>
      <w:r w:rsidRPr="00267D04">
        <w:rPr>
          <w:rFonts w:ascii="Times New Roman" w:hAnsi="Times New Roman" w:cs="Times New Roman"/>
          <w:sz w:val="24"/>
          <w:szCs w:val="24"/>
        </w:rPr>
        <w:t>: El elemento se queda de manera fija una vez que aparece en pantalla.</w:t>
      </w:r>
      <w:r w:rsidRPr="007463BD">
        <w:t xml:space="preserve"> </w:t>
      </w:r>
      <w:r w:rsidRPr="007463BD">
        <w:rPr>
          <w:rFonts w:ascii="Times New Roman" w:hAnsi="Times New Roman" w:cs="Times New Roman"/>
          <w:sz w:val="24"/>
          <w:szCs w:val="24"/>
        </w:rPr>
        <w:t>Un elemento con un valor fijo regresa entre propiedades relativas y fijas. Mientras está de pie de acuerdo con la ubicación de la página, si intenta deshacerse de este elemento mientras desplaza su página hacia arriba o hacia abajo, comienza a actuar como un elemento fijo y cuando el elemento llega a su posición original, continúa actuando como un elemento relativo nuevamente.</w:t>
      </w:r>
    </w:p>
    <w:p w14:paraId="002F2AB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Para dar un ejemplo de esto</w:t>
      </w:r>
      <w:r>
        <w:rPr>
          <w:rFonts w:ascii="Times New Roman" w:hAnsi="Times New Roman" w:cs="Times New Roman"/>
          <w:sz w:val="24"/>
          <w:szCs w:val="24"/>
        </w:rPr>
        <w:t>:</w:t>
      </w:r>
    </w:p>
    <w:p w14:paraId="2C85532B" w14:textId="77777777" w:rsidR="006F3497" w:rsidRDefault="006F3497" w:rsidP="006F3497">
      <w:pPr>
        <w:spacing w:before="100" w:beforeAutospacing="1" w:after="100" w:afterAutospacing="1" w:line="240" w:lineRule="auto"/>
        <w:ind w:left="720"/>
        <w:jc w:val="right"/>
        <w:rPr>
          <w:rFonts w:ascii="Times New Roman" w:hAnsi="Times New Roman" w:cs="Times New Roman"/>
          <w:sz w:val="24"/>
          <w:szCs w:val="24"/>
        </w:rPr>
      </w:pPr>
      <w:r>
        <w:rPr>
          <w:noProof/>
        </w:rPr>
        <w:drawing>
          <wp:inline distT="0" distB="0" distL="0" distR="0" wp14:anchorId="601455EF" wp14:editId="0731AD62">
            <wp:extent cx="5612130" cy="869315"/>
            <wp:effectExtent l="76200" t="76200" r="140970" b="1403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45910"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17D5503C" wp14:editId="6D73DA25">
            <wp:extent cx="4152196" cy="2714017"/>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79700" cy="2731994"/>
                    </a:xfrm>
                    <a:prstGeom prst="rect">
                      <a:avLst/>
                    </a:prstGeom>
                    <a:noFill/>
                    <a:ln>
                      <a:noFill/>
                    </a:ln>
                  </pic:spPr>
                </pic:pic>
              </a:graphicData>
            </a:graphic>
          </wp:inline>
        </w:drawing>
      </w:r>
    </w:p>
    <w:p w14:paraId="4A603B22" w14:textId="77777777" w:rsidR="001F4855" w:rsidRDefault="001F4855" w:rsidP="001F4855">
      <w:pPr>
        <w:pStyle w:val="Ttulo1"/>
      </w:pPr>
    </w:p>
    <w:p w14:paraId="342BD679" w14:textId="682ABB4C" w:rsidR="001F4855" w:rsidRDefault="001F4855" w:rsidP="001F4855">
      <w:pPr>
        <w:pStyle w:val="Ttulo1"/>
      </w:pPr>
      <w:r>
        <w:t>Estilos a Scroll.</w:t>
      </w:r>
    </w:p>
    <w:p w14:paraId="10CFB89A" w14:textId="77777777" w:rsidR="001F4855" w:rsidRDefault="001F4855" w:rsidP="001F4855">
      <w:pPr>
        <w:pStyle w:val="Ttulo1"/>
      </w:pPr>
      <w:r>
        <w:rPr>
          <w:noProof/>
        </w:rPr>
        <w:drawing>
          <wp:inline distT="0" distB="0" distL="0" distR="0" wp14:anchorId="0BE99ADB" wp14:editId="1BE66BCC">
            <wp:extent cx="5612130" cy="2722245"/>
            <wp:effectExtent l="0" t="0" r="7620" b="190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2722245"/>
                    </a:xfrm>
                    <a:prstGeom prst="rect">
                      <a:avLst/>
                    </a:prstGeom>
                  </pic:spPr>
                </pic:pic>
              </a:graphicData>
            </a:graphic>
          </wp:inline>
        </w:drawing>
      </w:r>
    </w:p>
    <w:p w14:paraId="25A2E3B3" w14:textId="071A05E7" w:rsidR="00975DDE" w:rsidRDefault="001F4855" w:rsidP="00975DDE">
      <w:pPr>
        <w:pStyle w:val="NormalWeb"/>
        <w:rPr>
          <w:sz w:val="48"/>
          <w:szCs w:val="48"/>
        </w:rPr>
      </w:pPr>
      <w:r>
        <w:rPr>
          <w:noProof/>
        </w:rPr>
        <w:drawing>
          <wp:inline distT="0" distB="0" distL="0" distR="0" wp14:anchorId="249BFA43" wp14:editId="050E0D1F">
            <wp:extent cx="5612130" cy="2722245"/>
            <wp:effectExtent l="0" t="0" r="7620" b="190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722245"/>
                    </a:xfrm>
                    <a:prstGeom prst="rect">
                      <a:avLst/>
                    </a:prstGeom>
                  </pic:spPr>
                </pic:pic>
              </a:graphicData>
            </a:graphic>
          </wp:inline>
        </w:drawing>
      </w:r>
    </w:p>
    <w:p w14:paraId="0C6125C5" w14:textId="05F2A88C" w:rsidR="001F4855" w:rsidRDefault="001F4855" w:rsidP="00975DDE">
      <w:pPr>
        <w:pStyle w:val="NormalWeb"/>
        <w:rPr>
          <w:sz w:val="48"/>
          <w:szCs w:val="48"/>
        </w:rPr>
      </w:pPr>
    </w:p>
    <w:p w14:paraId="4938BC41" w14:textId="209AE8B3" w:rsidR="001F4855" w:rsidRDefault="001F4855" w:rsidP="00975DDE">
      <w:pPr>
        <w:pStyle w:val="NormalWeb"/>
        <w:rPr>
          <w:sz w:val="48"/>
          <w:szCs w:val="48"/>
        </w:rPr>
      </w:pPr>
    </w:p>
    <w:p w14:paraId="71DDE1C2" w14:textId="77777777" w:rsidR="001F4855" w:rsidRDefault="001F4855" w:rsidP="00975DDE">
      <w:pPr>
        <w:pStyle w:val="NormalWeb"/>
        <w:rPr>
          <w:sz w:val="48"/>
          <w:szCs w:val="48"/>
        </w:rPr>
      </w:pPr>
    </w:p>
    <w:p w14:paraId="18F7F31B" w14:textId="0B78E5CB" w:rsidR="005F1E06" w:rsidRPr="004B24C9" w:rsidRDefault="002F3144" w:rsidP="002F3144">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F3144">
        <w:rPr>
          <w:rFonts w:ascii="Times New Roman" w:eastAsia="Times New Roman" w:hAnsi="Times New Roman" w:cs="Times New Roman"/>
          <w:b/>
          <w:bCs/>
          <w:kern w:val="36"/>
          <w:sz w:val="48"/>
          <w:szCs w:val="48"/>
          <w:highlight w:val="green"/>
          <w:lang w:eastAsia="es-CO"/>
        </w:rPr>
        <w:t>Responsive Desig</w:t>
      </w:r>
      <w:r>
        <w:rPr>
          <w:rFonts w:ascii="Times New Roman" w:eastAsia="Times New Roman" w:hAnsi="Times New Roman" w:cs="Times New Roman"/>
          <w:b/>
          <w:bCs/>
          <w:kern w:val="36"/>
          <w:sz w:val="48"/>
          <w:szCs w:val="48"/>
          <w:highlight w:val="green"/>
          <w:lang w:eastAsia="es-CO"/>
        </w:rPr>
        <w:t>n</w:t>
      </w:r>
      <w:r w:rsidRPr="002F3144">
        <w:rPr>
          <w:rFonts w:ascii="Times New Roman" w:eastAsia="Times New Roman" w:hAnsi="Times New Roman" w:cs="Times New Roman"/>
          <w:b/>
          <w:bCs/>
          <w:kern w:val="36"/>
          <w:sz w:val="48"/>
          <w:szCs w:val="48"/>
          <w:highlight w:val="green"/>
          <w:lang w:eastAsia="es-CO"/>
        </w:rPr>
        <w:t>.</w:t>
      </w:r>
    </w:p>
    <w:p w14:paraId="7B36241A" w14:textId="4C88BE83"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b/>
          <w:bCs/>
          <w:sz w:val="24"/>
          <w:szCs w:val="24"/>
          <w:lang w:eastAsia="es-CO"/>
        </w:rPr>
        <w:t>Responsive Design</w:t>
      </w:r>
      <w:r w:rsidRPr="004B24C9">
        <w:rPr>
          <w:rFonts w:ascii="Times New Roman" w:eastAsia="Times New Roman" w:hAnsi="Times New Roman" w:cs="Times New Roman"/>
          <w:sz w:val="24"/>
          <w:szCs w:val="24"/>
          <w:lang w:eastAsia="es-CO"/>
        </w:rPr>
        <w:t xml:space="preserve"> consiste en crear estilos que se adapten a cualquier tamaño y posición de nuestros dispositivos electrónicos. Para esto, la mayoría de </w:t>
      </w:r>
      <w:r w:rsidR="00745CC1" w:rsidRPr="004B24C9">
        <w:rPr>
          <w:rFonts w:ascii="Times New Roman" w:eastAsia="Times New Roman" w:hAnsi="Times New Roman" w:cs="Times New Roman"/>
          <w:sz w:val="24"/>
          <w:szCs w:val="24"/>
          <w:lang w:eastAsia="es-CO"/>
        </w:rPr>
        <w:t>los elementos</w:t>
      </w:r>
      <w:r w:rsidRPr="004B24C9">
        <w:rPr>
          <w:rFonts w:ascii="Times New Roman" w:eastAsia="Times New Roman" w:hAnsi="Times New Roman" w:cs="Times New Roman"/>
          <w:sz w:val="24"/>
          <w:szCs w:val="24"/>
          <w:lang w:eastAsia="es-CO"/>
        </w:rPr>
        <w:t xml:space="preserve"> organizados horizontalmente deben pasar a organizarse verticalmente.</w:t>
      </w:r>
    </w:p>
    <w:p w14:paraId="6713FCB8" w14:textId="77777777"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sz w:val="24"/>
          <w:szCs w:val="24"/>
          <w:lang w:eastAsia="es-CO"/>
        </w:rPr>
        <w:t>La forma de añadir código CSS que se ejecute para tamaños de pantalla específicos es la siguiente:</w:t>
      </w:r>
    </w:p>
    <w:p w14:paraId="04D301AE"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@media (max-width: 600px) { /* 600px es solo un ejemplo */</w:t>
      </w:r>
    </w:p>
    <w:p w14:paraId="2DF413BA"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 xml:space="preserve">        /* Todos nuestros estilos responsive */</w:t>
      </w:r>
    </w:p>
    <w:p w14:paraId="07A5A429"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w:t>
      </w:r>
    </w:p>
    <w:p w14:paraId="78976759" w14:textId="77777777" w:rsidR="005F1E06" w:rsidRPr="00E30DA9" w:rsidRDefault="005F1E06" w:rsidP="005F1E06">
      <w:pPr>
        <w:rPr>
          <w:rFonts w:ascii="Times New Roman" w:hAnsi="Times New Roman" w:cs="Times New Roman"/>
          <w:b/>
          <w:bCs/>
          <w:i/>
          <w:iCs/>
          <w:sz w:val="48"/>
          <w:szCs w:val="48"/>
        </w:rPr>
      </w:pPr>
    </w:p>
    <w:p w14:paraId="6364B2D9" w14:textId="77777777" w:rsidR="005F1E06" w:rsidRDefault="005F1E06" w:rsidP="005F1E06">
      <w:pPr>
        <w:rPr>
          <w:rFonts w:ascii="Times New Roman" w:hAnsi="Times New Roman" w:cs="Times New Roman"/>
          <w:sz w:val="24"/>
          <w:szCs w:val="24"/>
        </w:rPr>
      </w:pPr>
      <w:r w:rsidRPr="00C5568B">
        <w:rPr>
          <w:rFonts w:ascii="Times New Roman" w:hAnsi="Times New Roman" w:cs="Times New Roman"/>
          <w:sz w:val="24"/>
          <w:szCs w:val="24"/>
        </w:rPr>
        <w:t>Normalize CSS es una libreria que nos resetea algunos valores por defecto del navegador para no tener problemas a futuro, muchos frameworks están basados en normalize CSS</w:t>
      </w:r>
      <w:r>
        <w:rPr>
          <w:rFonts w:ascii="Times New Roman" w:hAnsi="Times New Roman" w:cs="Times New Roman"/>
          <w:sz w:val="24"/>
          <w:szCs w:val="24"/>
        </w:rPr>
        <w:t>.</w:t>
      </w:r>
    </w:p>
    <w:p w14:paraId="292E0FDE" w14:textId="77777777" w:rsidR="005F1E06" w:rsidRDefault="00F106D0" w:rsidP="005F1E06">
      <w:pPr>
        <w:jc w:val="center"/>
        <w:rPr>
          <w:rFonts w:ascii="Times New Roman" w:hAnsi="Times New Roman" w:cs="Times New Roman"/>
          <w:b/>
          <w:bCs/>
          <w:i/>
          <w:iCs/>
          <w:sz w:val="24"/>
          <w:szCs w:val="24"/>
        </w:rPr>
      </w:pPr>
      <w:hyperlink r:id="rId153" w:history="1">
        <w:r w:rsidR="005F1E06" w:rsidRPr="00511940">
          <w:rPr>
            <w:rStyle w:val="Hipervnculo"/>
            <w:b/>
            <w:bCs/>
            <w:sz w:val="24"/>
            <w:szCs w:val="24"/>
          </w:rPr>
          <w:t>https://necolas.github.io/normalize.css/</w:t>
        </w:r>
      </w:hyperlink>
    </w:p>
    <w:p w14:paraId="672373BD" w14:textId="77777777" w:rsidR="005F1E06" w:rsidRPr="004D1168" w:rsidRDefault="005F1E06" w:rsidP="005F1E0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A3F96A9" w14:textId="77777777" w:rsidR="002D4894" w:rsidRDefault="002D4894"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61C0D6C" w14:textId="288ED2F4" w:rsidR="005F1E06" w:rsidRPr="007E1F43" w:rsidRDefault="005F1E06"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F43">
        <w:rPr>
          <w:rFonts w:ascii="Times New Roman" w:eastAsia="Times New Roman" w:hAnsi="Times New Roman" w:cs="Times New Roman"/>
          <w:b/>
          <w:bCs/>
          <w:kern w:val="36"/>
          <w:sz w:val="48"/>
          <w:szCs w:val="48"/>
          <w:lang w:eastAsia="es-CO"/>
        </w:rPr>
        <w:t>Conceptos elementales de Responsive Design</w:t>
      </w:r>
    </w:p>
    <w:p w14:paraId="0D3BDA6E" w14:textId="77777777"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Para abordar el campo del Responsive Design es necesario que tengas claridad sobre algunos conceptos básicos.</w:t>
      </w:r>
    </w:p>
    <w:p w14:paraId="4C375A8B" w14:textId="48A5DB83"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Por este motivo, </w:t>
      </w:r>
      <w:r w:rsidR="00721CD6">
        <w:rPr>
          <w:rFonts w:ascii="Times New Roman" w:eastAsia="Times New Roman" w:hAnsi="Times New Roman" w:cs="Times New Roman"/>
          <w:sz w:val="24"/>
          <w:szCs w:val="24"/>
          <w:lang w:eastAsia="es-CO"/>
        </w:rPr>
        <w:t xml:space="preserve">conoceremos </w:t>
      </w:r>
      <w:r w:rsidRPr="007E1F43">
        <w:rPr>
          <w:rFonts w:ascii="Times New Roman" w:eastAsia="Times New Roman" w:hAnsi="Times New Roman" w:cs="Times New Roman"/>
          <w:sz w:val="24"/>
          <w:szCs w:val="24"/>
          <w:lang w:eastAsia="es-CO"/>
        </w:rPr>
        <w:t>qué medidas son necesarias aplicar para lograr que tus proyectos se adapten a pantallas de diversas medidas y condiciones, cuáles son los principios del Responsive Design (mostly fluid, colocación de columnas, layout shifter, tiny tweaks, off canvas).</w:t>
      </w:r>
    </w:p>
    <w:p w14:paraId="02996343"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Finalmente, aprenderás el objetivo principal del Responsive Design: la óptima visualización de las web sites en cualquier dispositivo y podrás tener referentes en </w:t>
      </w:r>
      <w:hyperlink r:id="rId154" w:tgtFrame="_blank" w:history="1">
        <w:r w:rsidRPr="007E1F43">
          <w:rPr>
            <w:rFonts w:ascii="Times New Roman" w:eastAsia="Times New Roman" w:hAnsi="Times New Roman" w:cs="Times New Roman"/>
            <w:color w:val="0000FF"/>
            <w:sz w:val="24"/>
            <w:szCs w:val="24"/>
            <w:u w:val="single"/>
            <w:lang w:eastAsia="es-CO"/>
          </w:rPr>
          <w:t>www.mediaqueri.es</w:t>
        </w:r>
      </w:hyperlink>
      <w:r w:rsidRPr="007E1F43">
        <w:rPr>
          <w:rFonts w:ascii="Times New Roman" w:eastAsia="Times New Roman" w:hAnsi="Times New Roman" w:cs="Times New Roman"/>
          <w:sz w:val="24"/>
          <w:szCs w:val="24"/>
          <w:lang w:eastAsia="es-CO"/>
        </w:rPr>
        <w:t xml:space="preserve"> .</w:t>
      </w:r>
    </w:p>
    <w:p w14:paraId="5181AFDF"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p>
    <w:p w14:paraId="7744D022" w14:textId="77777777" w:rsidR="005F1E06" w:rsidRDefault="005F1E06" w:rsidP="005F1E06">
      <w:pPr>
        <w:spacing w:before="100" w:beforeAutospacing="1" w:after="100" w:afterAutospacing="1" w:line="240" w:lineRule="auto"/>
        <w:rPr>
          <w:rFonts w:ascii="Times New Roman" w:eastAsia="Times New Roman" w:hAnsi="Times New Roman" w:cs="Times New Roman"/>
          <w:b/>
          <w:bCs/>
          <w:sz w:val="32"/>
          <w:szCs w:val="32"/>
          <w:lang w:eastAsia="es-CO"/>
        </w:rPr>
      </w:pPr>
      <w:r w:rsidRPr="0084111A">
        <w:rPr>
          <w:rFonts w:ascii="Times New Roman" w:eastAsia="Times New Roman" w:hAnsi="Times New Roman" w:cs="Times New Roman"/>
          <w:b/>
          <w:bCs/>
          <w:sz w:val="32"/>
          <w:szCs w:val="32"/>
          <w:lang w:eastAsia="es-CO"/>
        </w:rPr>
        <w:lastRenderedPageBreak/>
        <w:t>Patrones en responsive design.</w:t>
      </w:r>
    </w:p>
    <w:p w14:paraId="25F19C31" w14:textId="77777777" w:rsidR="005F1E06" w:rsidRPr="0084111A" w:rsidRDefault="005F1E06" w:rsidP="005F1E06">
      <w:pPr>
        <w:spacing w:before="100" w:beforeAutospacing="1" w:after="100" w:afterAutospacing="1" w:line="240" w:lineRule="auto"/>
        <w:rPr>
          <w:rFonts w:ascii="Times New Roman" w:eastAsia="Times New Roman" w:hAnsi="Times New Roman" w:cs="Times New Roman"/>
          <w:b/>
          <w:bCs/>
          <w:sz w:val="24"/>
          <w:szCs w:val="24"/>
          <w:lang w:eastAsia="es-CO"/>
        </w:rPr>
      </w:pPr>
      <w:r w:rsidRPr="0084111A">
        <w:rPr>
          <w:rStyle w:val="Textoennegrita"/>
          <w:rFonts w:ascii="Times New Roman" w:hAnsi="Times New Roman" w:cs="Times New Roman"/>
          <w:sz w:val="24"/>
          <w:szCs w:val="24"/>
        </w:rPr>
        <w:t>Mostly Fluid:</w:t>
      </w:r>
      <w:r w:rsidRPr="0084111A">
        <w:rPr>
          <w:rFonts w:ascii="Times New Roman" w:hAnsi="Times New Roman" w:cs="Times New Roman"/>
          <w:sz w:val="24"/>
          <w:szCs w:val="24"/>
        </w:rPr>
        <w:br/>
        <w:t>El patrón Mostly fluid consiste, principalmente, en una cuadrícula fluida. Por lo general, en las pantallas grandes o medianas se mantiene el mismo tamaño y simplemente se ajustan los márgenes en las más anchas.</w:t>
      </w:r>
      <w:r w:rsidRPr="0084111A">
        <w:rPr>
          <w:rFonts w:ascii="Times New Roman" w:hAnsi="Times New Roman" w:cs="Times New Roman"/>
          <w:sz w:val="24"/>
          <w:szCs w:val="24"/>
        </w:rPr>
        <w:br/>
        <w:t>En las pantallas más pequeñas, la cuadrícula fluida genera el reprocesamiento del contenido principal, mientras que las columnas se apilan verticalmente. Una de las mayores ventajas de este patrón es que, en general, solo se necesita un punto de interrupción entre las pantallas grandes y las pequeñas.</w:t>
      </w:r>
    </w:p>
    <w:p w14:paraId="4101D6BF" w14:textId="77777777" w:rsidR="005F1E06" w:rsidRDefault="005F1E06" w:rsidP="005F1E06">
      <w:pPr>
        <w:jc w:val="center"/>
      </w:pPr>
      <w:r>
        <w:rPr>
          <w:noProof/>
        </w:rPr>
        <w:drawing>
          <wp:inline distT="0" distB="0" distL="0" distR="0" wp14:anchorId="40568860" wp14:editId="5861A08C">
            <wp:extent cx="3448050" cy="2076450"/>
            <wp:effectExtent l="76200" t="76200" r="133350" b="133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70610" cy="2090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83A25" w14:textId="77777777" w:rsidR="005F1E06" w:rsidRDefault="005F1E06" w:rsidP="005F1E06">
      <w:pPr>
        <w:jc w:val="center"/>
      </w:pPr>
    </w:p>
    <w:p w14:paraId="30FB98B3" w14:textId="77777777" w:rsidR="005F1E06" w:rsidRPr="0084111A" w:rsidRDefault="005F1E06" w:rsidP="005F1E06">
      <w:pPr>
        <w:rPr>
          <w:rFonts w:ascii="Times New Roman" w:hAnsi="Times New Roman" w:cs="Times New Roman"/>
          <w:sz w:val="24"/>
          <w:szCs w:val="24"/>
        </w:rPr>
      </w:pPr>
      <w:r w:rsidRPr="0084111A">
        <w:rPr>
          <w:rStyle w:val="Textoennegrita"/>
          <w:rFonts w:ascii="Times New Roman" w:hAnsi="Times New Roman" w:cs="Times New Roman"/>
          <w:sz w:val="24"/>
          <w:szCs w:val="24"/>
        </w:rPr>
        <w:t>Colocación de columnas:</w:t>
      </w:r>
      <w:r w:rsidRPr="0084111A">
        <w:rPr>
          <w:rFonts w:ascii="Times New Roman" w:hAnsi="Times New Roman" w:cs="Times New Roman"/>
          <w:sz w:val="24"/>
          <w:szCs w:val="24"/>
        </w:rPr>
        <w:br/>
        <w:t>En el caso de los diseños con varias columnas de ancho completo, durante el proceso de colocación de columnas éstas únicamente se colocan de forma vertical debido a que el ancho de la ventana es demasiado reducido para el contenido.</w:t>
      </w:r>
      <w:r w:rsidRPr="0084111A">
        <w:rPr>
          <w:rFonts w:ascii="Times New Roman" w:hAnsi="Times New Roman" w:cs="Times New Roman"/>
          <w:sz w:val="24"/>
          <w:szCs w:val="24"/>
        </w:rPr>
        <w:br/>
        <w:t>En un momento dado, todas las columnas se apilan verticalmente. La selección de puntos de interrupción para este patrón de diseño depende del contenido y cambia para cada diseño.</w:t>
      </w:r>
    </w:p>
    <w:p w14:paraId="3F1DDD39" w14:textId="77777777" w:rsidR="005F1E06" w:rsidRDefault="005F1E06" w:rsidP="005F1E06">
      <w:pPr>
        <w:jc w:val="center"/>
      </w:pPr>
      <w:r>
        <w:rPr>
          <w:noProof/>
        </w:rPr>
        <w:drawing>
          <wp:inline distT="0" distB="0" distL="0" distR="0" wp14:anchorId="5C7BFB97" wp14:editId="1E966A45">
            <wp:extent cx="3324225" cy="1904711"/>
            <wp:effectExtent l="76200" t="76200" r="123825" b="133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07575" cy="1952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CB782" w14:textId="77777777" w:rsidR="005F1E06" w:rsidRDefault="005F1E06" w:rsidP="005F1E06">
      <w:pPr>
        <w:jc w:val="center"/>
      </w:pPr>
    </w:p>
    <w:p w14:paraId="1DD8F455" w14:textId="77777777" w:rsidR="005F1E06" w:rsidRPr="0084111A" w:rsidRDefault="005F1E06" w:rsidP="005F1E06">
      <w:pPr>
        <w:rPr>
          <w:rFonts w:ascii="Times New Roman" w:hAnsi="Times New Roman" w:cs="Times New Roman"/>
          <w:b/>
          <w:bCs/>
          <w:sz w:val="24"/>
          <w:szCs w:val="24"/>
        </w:rPr>
      </w:pPr>
      <w:r w:rsidRPr="0084111A">
        <w:rPr>
          <w:rFonts w:ascii="Times New Roman" w:hAnsi="Times New Roman" w:cs="Times New Roman"/>
          <w:b/>
          <w:bCs/>
          <w:sz w:val="24"/>
          <w:szCs w:val="24"/>
        </w:rPr>
        <w:t>Layout shifter:</w:t>
      </w:r>
    </w:p>
    <w:p w14:paraId="27222F55"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Layout shifter es el más adaptable, ya que posee varios puntos de interrupción en diferentes anchos de pantalla.</w:t>
      </w:r>
    </w:p>
    <w:p w14:paraId="657E8A2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La clave para este diseño es el desplazamiento del contenido, en lugar de su reprocesamiento y colocación debajo de otras columnas. Debido a las diferencias significativas entre cada punto de interrupción principal, es más complejo de mantener, y es posible que se deban realizar cambios dentro de los elementos, no solo en el diseño de contenido general.</w:t>
      </w:r>
    </w:p>
    <w:p w14:paraId="42879FF6" w14:textId="77777777" w:rsidR="005F1E06" w:rsidRDefault="005F1E06" w:rsidP="005F1E06">
      <w:pPr>
        <w:jc w:val="center"/>
      </w:pPr>
      <w:r>
        <w:rPr>
          <w:noProof/>
        </w:rPr>
        <w:drawing>
          <wp:inline distT="0" distB="0" distL="0" distR="0" wp14:anchorId="2A938C60" wp14:editId="797CFF29">
            <wp:extent cx="3912140" cy="2693035"/>
            <wp:effectExtent l="76200" t="76200" r="127000" b="12636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22038" cy="269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10825F" w14:textId="77777777" w:rsidR="005F1E06" w:rsidRDefault="005F1E06" w:rsidP="005F1E06">
      <w:pPr>
        <w:rPr>
          <w:rFonts w:ascii="Times New Roman" w:hAnsi="Times New Roman" w:cs="Times New Roman"/>
          <w:b/>
          <w:bCs/>
          <w:sz w:val="24"/>
          <w:szCs w:val="24"/>
        </w:rPr>
      </w:pPr>
    </w:p>
    <w:p w14:paraId="5C6666D4"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Tiny tweaks</w:t>
      </w:r>
      <w:r w:rsidRPr="0084111A">
        <w:rPr>
          <w:rFonts w:ascii="Times New Roman" w:hAnsi="Times New Roman" w:cs="Times New Roman"/>
          <w:sz w:val="24"/>
          <w:szCs w:val="24"/>
        </w:rPr>
        <w:t>:</w:t>
      </w:r>
    </w:p>
    <w:p w14:paraId="5F83B791"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Tiny tweaks permite realizar pequeños cambios en el diseño, como ajustar el tamaño de la fuente, cambiar el tamaño de las imágenes o desplazar el contenido de maneras muy poco significativas.</w:t>
      </w:r>
    </w:p>
    <w:p w14:paraId="5B262CB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Funciona correctamente en diseños con una sola columna, como los sitios web lineales de una sola página y los artículos con mucho texto.</w:t>
      </w:r>
    </w:p>
    <w:p w14:paraId="628F1A30" w14:textId="77777777" w:rsidR="005F1E06" w:rsidRDefault="005F1E06" w:rsidP="005F1E06">
      <w:pPr>
        <w:jc w:val="center"/>
      </w:pPr>
      <w:r>
        <w:rPr>
          <w:noProof/>
        </w:rPr>
        <w:lastRenderedPageBreak/>
        <w:drawing>
          <wp:inline distT="0" distB="0" distL="0" distR="0" wp14:anchorId="4B55C241" wp14:editId="340A02EB">
            <wp:extent cx="3938641" cy="2501630"/>
            <wp:effectExtent l="76200" t="76200" r="138430" b="127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52085" cy="251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EC80E0" w14:textId="77777777" w:rsidR="005F1E06" w:rsidRDefault="005F1E06" w:rsidP="005F1E06">
      <w:pPr>
        <w:jc w:val="center"/>
      </w:pPr>
    </w:p>
    <w:p w14:paraId="5A18D842"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Off canvas</w:t>
      </w:r>
      <w:r w:rsidRPr="0084111A">
        <w:rPr>
          <w:rFonts w:ascii="Times New Roman" w:hAnsi="Times New Roman" w:cs="Times New Roman"/>
          <w:sz w:val="24"/>
          <w:szCs w:val="24"/>
        </w:rPr>
        <w:t>:</w:t>
      </w:r>
    </w:p>
    <w:p w14:paraId="062D2F60"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En lugar de apilar contenido verticalmente, el patrón Off canvas coloca contenido menos usado (tal vez menús de navegación o de apps) fuera de la pantalla y solo lo muestra cuando el tamaño de la pantalla es suficientemente grande. En las pantallas más pequeñas, el acceso al contenido es posible con solo a un clic.</w:t>
      </w:r>
    </w:p>
    <w:p w14:paraId="0E7F2FB9" w14:textId="77777777" w:rsidR="005F1E06" w:rsidRDefault="005F1E06" w:rsidP="005F1E06">
      <w:pPr>
        <w:jc w:val="center"/>
      </w:pPr>
      <w:r>
        <w:rPr>
          <w:noProof/>
        </w:rPr>
        <w:drawing>
          <wp:inline distT="0" distB="0" distL="0" distR="0" wp14:anchorId="7F1EB9E6" wp14:editId="58CEA62A">
            <wp:extent cx="3921868" cy="3025775"/>
            <wp:effectExtent l="76200" t="76200" r="135890" b="136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32297" cy="303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49E7916" w14:textId="77777777" w:rsidR="00975DDE" w:rsidRDefault="00975DDE" w:rsidP="00975DDE">
      <w:pPr>
        <w:pStyle w:val="Ttulo1"/>
      </w:pPr>
    </w:p>
    <w:p w14:paraId="7290D82E" w14:textId="77777777" w:rsidR="002B3830" w:rsidRDefault="002B3830" w:rsidP="00975DDE">
      <w:pPr>
        <w:pStyle w:val="Ttulo1"/>
      </w:pPr>
    </w:p>
    <w:p w14:paraId="42F89981" w14:textId="57F524C7" w:rsidR="00975DDE" w:rsidRDefault="00975DDE" w:rsidP="00975DDE">
      <w:pPr>
        <w:pStyle w:val="Ttulo1"/>
      </w:pPr>
      <w:r>
        <w:t>Responsive design: media queries</w:t>
      </w:r>
    </w:p>
    <w:p w14:paraId="7B55D197" w14:textId="5952ADE5" w:rsidR="002B3830" w:rsidRDefault="00975DDE" w:rsidP="002B3830">
      <w:pPr>
        <w:pStyle w:val="NormalWeb"/>
        <w:jc w:val="center"/>
        <w:rPr>
          <w:sz w:val="48"/>
          <w:szCs w:val="48"/>
        </w:rPr>
      </w:pPr>
      <w:r>
        <w:rPr>
          <w:noProof/>
        </w:rPr>
        <w:drawing>
          <wp:inline distT="0" distB="0" distL="0" distR="0" wp14:anchorId="65987CBB" wp14:editId="1E25D8B3">
            <wp:extent cx="4924425" cy="35051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49355" cy="3522907"/>
                    </a:xfrm>
                    <a:prstGeom prst="rect">
                      <a:avLst/>
                    </a:prstGeom>
                    <a:noFill/>
                    <a:ln>
                      <a:noFill/>
                    </a:ln>
                  </pic:spPr>
                </pic:pic>
              </a:graphicData>
            </a:graphic>
          </wp:inline>
        </w:drawing>
      </w:r>
    </w:p>
    <w:p w14:paraId="0030D4D2" w14:textId="16BE0C79" w:rsidR="00975DDE" w:rsidRDefault="00975DDE" w:rsidP="00975DDE">
      <w:pPr>
        <w:pStyle w:val="NormalWeb"/>
        <w:jc w:val="center"/>
        <w:rPr>
          <w:sz w:val="48"/>
          <w:szCs w:val="48"/>
        </w:rPr>
      </w:pPr>
      <w:r>
        <w:rPr>
          <w:noProof/>
        </w:rPr>
        <w:drawing>
          <wp:inline distT="0" distB="0" distL="0" distR="0" wp14:anchorId="25F5F1C5" wp14:editId="56916D50">
            <wp:extent cx="5154930" cy="34861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61858" cy="3490835"/>
                    </a:xfrm>
                    <a:prstGeom prst="rect">
                      <a:avLst/>
                    </a:prstGeom>
                    <a:noFill/>
                    <a:ln>
                      <a:noFill/>
                    </a:ln>
                  </pic:spPr>
                </pic:pic>
              </a:graphicData>
            </a:graphic>
          </wp:inline>
        </w:drawing>
      </w:r>
    </w:p>
    <w:p w14:paraId="39C26083" w14:textId="77777777" w:rsidR="002B3830" w:rsidRDefault="002B3830" w:rsidP="002B3830">
      <w:pPr>
        <w:pStyle w:val="Ttulo1"/>
      </w:pPr>
      <w:r>
        <w:lastRenderedPageBreak/>
        <w:t>Estrategias de responsive</w:t>
      </w:r>
    </w:p>
    <w:p w14:paraId="16F100E3" w14:textId="12C5E6F4" w:rsidR="002B3830" w:rsidRDefault="002B3830" w:rsidP="00FC7AAF">
      <w:pPr>
        <w:pStyle w:val="Ttulo1"/>
        <w:jc w:val="center"/>
      </w:pPr>
      <w:r>
        <w:rPr>
          <w:noProof/>
        </w:rPr>
        <w:drawing>
          <wp:inline distT="0" distB="0" distL="0" distR="0" wp14:anchorId="4D39ED17" wp14:editId="31A71F13">
            <wp:extent cx="3333750" cy="24098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35429" cy="2411039"/>
                    </a:xfrm>
                    <a:prstGeom prst="rect">
                      <a:avLst/>
                    </a:prstGeom>
                    <a:noFill/>
                    <a:ln>
                      <a:noFill/>
                    </a:ln>
                  </pic:spPr>
                </pic:pic>
              </a:graphicData>
            </a:graphic>
          </wp:inline>
        </w:drawing>
      </w:r>
    </w:p>
    <w:p w14:paraId="39154C75" w14:textId="5D52AF76" w:rsidR="00975DDE" w:rsidRPr="00FC7AAF" w:rsidRDefault="00975DDE" w:rsidP="00FC7AAF">
      <w:pPr>
        <w:pStyle w:val="NormalWeb"/>
        <w:jc w:val="center"/>
        <w:rPr>
          <w:sz w:val="48"/>
          <w:szCs w:val="48"/>
        </w:rPr>
      </w:pPr>
      <w:r>
        <w:rPr>
          <w:noProof/>
        </w:rPr>
        <w:drawing>
          <wp:inline distT="0" distB="0" distL="0" distR="0" wp14:anchorId="6748D241" wp14:editId="034D6EC7">
            <wp:extent cx="3324225" cy="23622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42593" cy="2375252"/>
                    </a:xfrm>
                    <a:prstGeom prst="rect">
                      <a:avLst/>
                    </a:prstGeom>
                    <a:noFill/>
                    <a:ln>
                      <a:noFill/>
                    </a:ln>
                  </pic:spPr>
                </pic:pic>
              </a:graphicData>
            </a:graphic>
          </wp:inline>
        </w:drawing>
      </w:r>
    </w:p>
    <w:p w14:paraId="34176393" w14:textId="691813BD" w:rsidR="00975DDE" w:rsidRDefault="00975DDE" w:rsidP="00FC7AAF">
      <w:pPr>
        <w:pStyle w:val="NormalWeb"/>
        <w:jc w:val="center"/>
        <w:rPr>
          <w:sz w:val="48"/>
          <w:szCs w:val="48"/>
        </w:rPr>
      </w:pPr>
      <w:r>
        <w:rPr>
          <w:noProof/>
        </w:rPr>
        <w:drawing>
          <wp:inline distT="0" distB="0" distL="0" distR="0" wp14:anchorId="6FB6F096" wp14:editId="4A262538">
            <wp:extent cx="3209925" cy="2343150"/>
            <wp:effectExtent l="76200" t="76200" r="142875" b="133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17628" cy="234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CE1E8" w14:textId="77777777" w:rsidR="00FA53D4" w:rsidRDefault="00FA53D4" w:rsidP="00975DDE">
      <w:pPr>
        <w:pStyle w:val="Ttulo1"/>
      </w:pPr>
    </w:p>
    <w:p w14:paraId="0053DF97" w14:textId="2ECD3C3E" w:rsidR="00975DDE" w:rsidRDefault="00975DDE" w:rsidP="00975DDE">
      <w:pPr>
        <w:pStyle w:val="Ttulo1"/>
      </w:pPr>
      <w:r>
        <w:t>Buenas prácticas y ejemplos de responsive</w:t>
      </w:r>
    </w:p>
    <w:p w14:paraId="6D5DDB8E" w14:textId="44BCBE10" w:rsidR="0077785B" w:rsidRDefault="00975DDE" w:rsidP="0077785B">
      <w:pPr>
        <w:pStyle w:val="NormalWeb"/>
        <w:jc w:val="center"/>
        <w:rPr>
          <w:sz w:val="48"/>
          <w:szCs w:val="48"/>
        </w:rPr>
      </w:pPr>
      <w:r>
        <w:rPr>
          <w:noProof/>
        </w:rPr>
        <w:drawing>
          <wp:inline distT="0" distB="0" distL="0" distR="0" wp14:anchorId="583896B0" wp14:editId="5B77F39A">
            <wp:extent cx="3048000" cy="2373513"/>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52731" cy="2377197"/>
                    </a:xfrm>
                    <a:prstGeom prst="rect">
                      <a:avLst/>
                    </a:prstGeom>
                    <a:noFill/>
                    <a:ln>
                      <a:noFill/>
                    </a:ln>
                  </pic:spPr>
                </pic:pic>
              </a:graphicData>
            </a:graphic>
          </wp:inline>
        </w:drawing>
      </w:r>
    </w:p>
    <w:p w14:paraId="230CFAD8" w14:textId="0F27D0E4" w:rsidR="005F1E06" w:rsidRDefault="005F1E06" w:rsidP="0077785B">
      <w:pPr>
        <w:jc w:val="center"/>
        <w:rPr>
          <w:rFonts w:ascii="Times New Roman" w:hAnsi="Times New Roman" w:cs="Times New Roman"/>
          <w:b/>
          <w:bCs/>
          <w:sz w:val="48"/>
          <w:szCs w:val="48"/>
        </w:rPr>
      </w:pPr>
      <w:r w:rsidRPr="003E6563">
        <w:rPr>
          <w:rFonts w:ascii="Times New Roman" w:hAnsi="Times New Roman" w:cs="Times New Roman"/>
          <w:b/>
          <w:bCs/>
          <w:sz w:val="48"/>
          <w:szCs w:val="48"/>
        </w:rPr>
        <w:t>Conceptos</w:t>
      </w:r>
      <w:r>
        <w:rPr>
          <w:rFonts w:ascii="Times New Roman" w:hAnsi="Times New Roman" w:cs="Times New Roman"/>
          <w:b/>
          <w:bCs/>
          <w:sz w:val="48"/>
          <w:szCs w:val="48"/>
        </w:rPr>
        <w:t xml:space="preserve"> Importantes.</w:t>
      </w:r>
    </w:p>
    <w:p w14:paraId="440004B0" w14:textId="77777777" w:rsidR="005F1E06" w:rsidRDefault="005F1E06" w:rsidP="005F1E06">
      <w:pPr>
        <w:rPr>
          <w:rFonts w:ascii="Times New Roman" w:hAnsi="Times New Roman" w:cs="Times New Roman"/>
          <w:sz w:val="52"/>
          <w:szCs w:val="52"/>
        </w:rPr>
      </w:pPr>
      <w:r>
        <w:rPr>
          <w:noProof/>
        </w:rPr>
        <w:drawing>
          <wp:inline distT="0" distB="0" distL="0" distR="0" wp14:anchorId="1E28EE31" wp14:editId="2346A000">
            <wp:extent cx="2771775" cy="199009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98665" cy="2009397"/>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6774DD70" wp14:editId="09600FCC">
            <wp:extent cx="2733675" cy="1978660"/>
            <wp:effectExtent l="0" t="0" r="9525"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65261" cy="2001522"/>
                    </a:xfrm>
                    <a:prstGeom prst="rect">
                      <a:avLst/>
                    </a:prstGeom>
                  </pic:spPr>
                </pic:pic>
              </a:graphicData>
            </a:graphic>
          </wp:inline>
        </w:drawing>
      </w:r>
    </w:p>
    <w:p w14:paraId="14A06233" w14:textId="67E4075B" w:rsidR="00D46CF6" w:rsidRDefault="005F1E06" w:rsidP="005F1E06">
      <w:pPr>
        <w:rPr>
          <w:rFonts w:ascii="Times New Roman" w:hAnsi="Times New Roman" w:cs="Times New Roman"/>
          <w:sz w:val="52"/>
          <w:szCs w:val="52"/>
        </w:rPr>
      </w:pPr>
      <w:r>
        <w:rPr>
          <w:noProof/>
        </w:rPr>
        <w:drawing>
          <wp:inline distT="0" distB="0" distL="0" distR="0" wp14:anchorId="454AAD1F" wp14:editId="57DB6E90">
            <wp:extent cx="2752725" cy="174244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7041" cy="1751502"/>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259AEF61" wp14:editId="0EC262EA">
            <wp:extent cx="2724150" cy="1728794"/>
            <wp:effectExtent l="0" t="0" r="0" b="508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43783" cy="1741253"/>
                    </a:xfrm>
                    <a:prstGeom prst="rect">
                      <a:avLst/>
                    </a:prstGeom>
                  </pic:spPr>
                </pic:pic>
              </a:graphicData>
            </a:graphic>
          </wp:inline>
        </w:drawing>
      </w:r>
    </w:p>
    <w:p w14:paraId="10C36986" w14:textId="77777777" w:rsidR="005F1E06" w:rsidRDefault="005F1E06" w:rsidP="005F1E06">
      <w:pPr>
        <w:pStyle w:val="Ttulo1"/>
      </w:pPr>
    </w:p>
    <w:p w14:paraId="33B3EA29" w14:textId="77777777" w:rsidR="005F1E06" w:rsidRDefault="005F1E06" w:rsidP="005F1E06">
      <w:pPr>
        <w:pStyle w:val="Ttulo1"/>
      </w:pPr>
      <w:r>
        <w:t>Etiqueta meta viewport.</w:t>
      </w:r>
    </w:p>
    <w:p w14:paraId="182AEE61" w14:textId="77777777" w:rsidR="005F1E06" w:rsidRPr="00260013" w:rsidRDefault="005F1E06" w:rsidP="005F1E06">
      <w:pPr>
        <w:pStyle w:val="Ttulo1"/>
        <w:rPr>
          <w:b w:val="0"/>
          <w:bCs w:val="0"/>
          <w:sz w:val="24"/>
          <w:szCs w:val="24"/>
        </w:rPr>
      </w:pPr>
      <w:r>
        <w:rPr>
          <w:b w:val="0"/>
          <w:bCs w:val="0"/>
          <w:sz w:val="24"/>
          <w:szCs w:val="24"/>
        </w:rPr>
        <w:t>E</w:t>
      </w:r>
      <w:r w:rsidRPr="00260013">
        <w:rPr>
          <w:b w:val="0"/>
          <w:bCs w:val="0"/>
          <w:sz w:val="24"/>
          <w:szCs w:val="24"/>
        </w:rPr>
        <w:t>sta es una etiqueta de metadatos que te ayudará a configurar tu website para que sea visible en dispositivos de menor tamaño. Uno de los objetivos principales al usar esta etiqueta será que conserves la legibilidad de tu página web, al variar el escalado de tus contenidos.</w:t>
      </w:r>
    </w:p>
    <w:p w14:paraId="4207BDA7" w14:textId="0391BD2F" w:rsidR="005F1E06" w:rsidRDefault="005F1E06" w:rsidP="005F1E06">
      <w:pPr>
        <w:rPr>
          <w:rFonts w:ascii="Times New Roman" w:hAnsi="Times New Roman" w:cs="Times New Roman"/>
          <w:sz w:val="24"/>
          <w:szCs w:val="24"/>
        </w:rPr>
      </w:pPr>
      <w:r>
        <w:rPr>
          <w:rFonts w:ascii="Times New Roman" w:hAnsi="Times New Roman" w:cs="Times New Roman"/>
          <w:sz w:val="24"/>
          <w:szCs w:val="24"/>
        </w:rPr>
        <w:t xml:space="preserve">La resolución estándar para una </w:t>
      </w:r>
      <w:r w:rsidR="00057F5F">
        <w:rPr>
          <w:rFonts w:ascii="Times New Roman" w:hAnsi="Times New Roman" w:cs="Times New Roman"/>
          <w:sz w:val="24"/>
          <w:szCs w:val="24"/>
        </w:rPr>
        <w:t>página</w:t>
      </w:r>
      <w:r>
        <w:rPr>
          <w:rFonts w:ascii="Times New Roman" w:hAnsi="Times New Roman" w:cs="Times New Roman"/>
          <w:sz w:val="24"/>
          <w:szCs w:val="24"/>
        </w:rPr>
        <w:t xml:space="preserve"> Web Inicia desde 320px.  En dispositivos actuales es difícil que se logre una resolución menor que eso.</w:t>
      </w:r>
    </w:p>
    <w:p w14:paraId="3E039545"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04A01744" wp14:editId="0CA9427B">
            <wp:extent cx="4145604" cy="1567180"/>
            <wp:effectExtent l="76200" t="76200" r="140970" b="12827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20872"/>
                    <a:stretch/>
                  </pic:blipFill>
                  <pic:spPr bwMode="auto">
                    <a:xfrm>
                      <a:off x="0" y="0"/>
                      <a:ext cx="4161000" cy="157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825D99" w14:textId="77777777" w:rsidR="005F1E06" w:rsidRDefault="005F1E06" w:rsidP="005F1E06">
      <w:pPr>
        <w:jc w:val="center"/>
      </w:pPr>
      <w:r>
        <w:rPr>
          <w:rStyle w:val="CdigoHTML"/>
          <w:rFonts w:eastAsiaTheme="minorHAnsi"/>
        </w:rPr>
        <w:t>width=device-width</w:t>
      </w:r>
      <w:r>
        <w:t xml:space="preserve"> para que se adapte según la pantalla del dispositivo</w:t>
      </w:r>
      <w:r>
        <w:br/>
      </w:r>
      <w:r>
        <w:rPr>
          <w:rStyle w:val="CdigoHTML"/>
          <w:rFonts w:eastAsiaTheme="minorHAnsi"/>
        </w:rPr>
        <w:t>initial-scale=1.0</w:t>
      </w:r>
      <w:r>
        <w:t xml:space="preserve"> para indicar el escalado según el dispositivo</w:t>
      </w:r>
    </w:p>
    <w:p w14:paraId="664D6EC7"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546813B1" wp14:editId="6184C5FD">
            <wp:extent cx="4619625" cy="2891935"/>
            <wp:effectExtent l="76200" t="76200" r="123825" b="13716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42795" cy="2906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9FAAF9" w14:textId="77777777" w:rsidR="005F1E06" w:rsidRPr="006F374E" w:rsidRDefault="005F1E06" w:rsidP="005F1E06">
      <w:pPr>
        <w:shd w:val="clear" w:color="auto" w:fill="282822"/>
        <w:spacing w:after="0" w:line="285" w:lineRule="atLeast"/>
        <w:rPr>
          <w:rFonts w:ascii="Consolas" w:eastAsia="Times New Roman" w:hAnsi="Consolas" w:cs="Times New Roman"/>
          <w:color w:val="FFFFFF"/>
          <w:sz w:val="21"/>
          <w:szCs w:val="21"/>
          <w:lang w:val="en-US" w:eastAsia="es-CO"/>
        </w:rPr>
      </w:pPr>
      <w:r w:rsidRPr="006F374E">
        <w:rPr>
          <w:rFonts w:ascii="Consolas" w:eastAsia="Times New Roman" w:hAnsi="Consolas" w:cs="Times New Roman"/>
          <w:color w:val="FFFFFF"/>
          <w:sz w:val="21"/>
          <w:szCs w:val="21"/>
          <w:lang w:val="en-US" w:eastAsia="es-CO"/>
        </w:rPr>
        <w:t>&lt;</w:t>
      </w:r>
      <w:r w:rsidRPr="006F374E">
        <w:rPr>
          <w:rFonts w:ascii="Consolas" w:eastAsia="Times New Roman" w:hAnsi="Consolas" w:cs="Times New Roman"/>
          <w:color w:val="6DBDFA"/>
          <w:sz w:val="21"/>
          <w:szCs w:val="21"/>
          <w:lang w:val="en-US" w:eastAsia="es-CO"/>
        </w:rPr>
        <w:t>meta</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name</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viewport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content</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width=device-width, initial-scale=1.0</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FFFFFF"/>
          <w:sz w:val="21"/>
          <w:szCs w:val="21"/>
          <w:lang w:val="en-US" w:eastAsia="es-CO"/>
        </w:rPr>
        <w:t>/&gt;</w:t>
      </w:r>
    </w:p>
    <w:p w14:paraId="5F6EF4C3" w14:textId="77777777" w:rsidR="005F1E06" w:rsidRDefault="005F1E06" w:rsidP="005F1E06">
      <w:pPr>
        <w:jc w:val="center"/>
        <w:rPr>
          <w:rFonts w:ascii="Times New Roman" w:hAnsi="Times New Roman" w:cs="Times New Roman"/>
          <w:sz w:val="24"/>
          <w:szCs w:val="24"/>
          <w:lang w:val="en-US"/>
        </w:rPr>
      </w:pPr>
    </w:p>
    <w:p w14:paraId="33A96EFF" w14:textId="77777777" w:rsidR="00D35152" w:rsidRDefault="00D35152" w:rsidP="00D35152">
      <w:pPr>
        <w:pStyle w:val="Ttulo1"/>
      </w:pPr>
      <w:r>
        <w:t>Media queries</w:t>
      </w:r>
    </w:p>
    <w:p w14:paraId="0613ECDB" w14:textId="77777777" w:rsidR="00D35152" w:rsidRDefault="00D35152" w:rsidP="00D35152">
      <w:pPr>
        <w:pStyle w:val="NormalWeb"/>
      </w:pPr>
      <w:r>
        <w:t>Para que logres los resultados que deseas en tus proyectos, es necesario cambiar ciertas propiedades para modificar el tamaño de los textos, contenidos y hojas de estilo; la manera de hacer esto es el media queries.</w:t>
      </w:r>
    </w:p>
    <w:p w14:paraId="45723439" w14:textId="77777777" w:rsidR="00D35152" w:rsidRDefault="00D35152" w:rsidP="00D35152">
      <w:pPr>
        <w:pStyle w:val="NormalWeb"/>
      </w:pPr>
      <w:r>
        <w:t>El media queries es un módulo de css que hace posible al responsive design, éste existe desde el 2010 y se encarga de adaptar la representación del contenido a características del dispositivo.</w:t>
      </w:r>
    </w:p>
    <w:p w14:paraId="494A3E0E" w14:textId="77777777" w:rsidR="00D35152" w:rsidRDefault="00D35152" w:rsidP="00D35152">
      <w:pPr>
        <w:pStyle w:val="NormalWeb"/>
        <w:jc w:val="center"/>
      </w:pPr>
      <w:r>
        <w:rPr>
          <w:noProof/>
        </w:rPr>
        <w:drawing>
          <wp:inline distT="0" distB="0" distL="0" distR="0" wp14:anchorId="041198A3" wp14:editId="32195DB6">
            <wp:extent cx="4638675" cy="185737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38675" cy="1857375"/>
                    </a:xfrm>
                    <a:prstGeom prst="rect">
                      <a:avLst/>
                    </a:prstGeom>
                  </pic:spPr>
                </pic:pic>
              </a:graphicData>
            </a:graphic>
          </wp:inline>
        </w:drawing>
      </w:r>
    </w:p>
    <w:p w14:paraId="403B86A3" w14:textId="77777777" w:rsidR="00D35152" w:rsidRDefault="00D35152" w:rsidP="00D35152">
      <w:pPr>
        <w:pStyle w:val="NormalWeb"/>
        <w:jc w:val="center"/>
      </w:pPr>
      <w:r>
        <w:rPr>
          <w:noProof/>
        </w:rPr>
        <w:drawing>
          <wp:inline distT="0" distB="0" distL="0" distR="0" wp14:anchorId="122CE750" wp14:editId="5FB29385">
            <wp:extent cx="4562272" cy="1847248"/>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69435" cy="1850148"/>
                    </a:xfrm>
                    <a:prstGeom prst="rect">
                      <a:avLst/>
                    </a:prstGeom>
                  </pic:spPr>
                </pic:pic>
              </a:graphicData>
            </a:graphic>
          </wp:inline>
        </w:drawing>
      </w:r>
    </w:p>
    <w:p w14:paraId="46A8F61A" w14:textId="77777777" w:rsidR="00D35152" w:rsidRDefault="00D35152" w:rsidP="00D35152">
      <w:pPr>
        <w:pStyle w:val="NormalWeb"/>
        <w:jc w:val="center"/>
      </w:pPr>
      <w:r>
        <w:rPr>
          <w:noProof/>
        </w:rPr>
        <w:drawing>
          <wp:inline distT="0" distB="0" distL="0" distR="0" wp14:anchorId="60D23CA4" wp14:editId="7CCCCB25">
            <wp:extent cx="4591050" cy="181927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1050" cy="1819275"/>
                    </a:xfrm>
                    <a:prstGeom prst="rect">
                      <a:avLst/>
                    </a:prstGeom>
                  </pic:spPr>
                </pic:pic>
              </a:graphicData>
            </a:graphic>
          </wp:inline>
        </w:drawing>
      </w:r>
    </w:p>
    <w:p w14:paraId="5AF629F2" w14:textId="2FDADE6B" w:rsidR="00D35152" w:rsidRDefault="00D35152" w:rsidP="00D35152">
      <w:pPr>
        <w:pStyle w:val="NormalWeb"/>
        <w:jc w:val="center"/>
      </w:pPr>
    </w:p>
    <w:p w14:paraId="7A937021" w14:textId="77777777" w:rsidR="00FF3050" w:rsidRDefault="00FF3050" w:rsidP="00D35152">
      <w:pPr>
        <w:pStyle w:val="NormalWeb"/>
        <w:jc w:val="center"/>
      </w:pPr>
    </w:p>
    <w:p w14:paraId="30B41556" w14:textId="77777777" w:rsidR="00D35152" w:rsidRDefault="00D35152" w:rsidP="00D35152">
      <w:pPr>
        <w:pStyle w:val="NormalWeb"/>
        <w:jc w:val="center"/>
      </w:pPr>
      <w:r>
        <w:rPr>
          <w:noProof/>
        </w:rPr>
        <w:drawing>
          <wp:inline distT="0" distB="0" distL="0" distR="0" wp14:anchorId="08068F9A" wp14:editId="7EBFCBF3">
            <wp:extent cx="3838575" cy="32004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8575" cy="3200400"/>
                    </a:xfrm>
                    <a:prstGeom prst="rect">
                      <a:avLst/>
                    </a:prstGeom>
                  </pic:spPr>
                </pic:pic>
              </a:graphicData>
            </a:graphic>
          </wp:inline>
        </w:drawing>
      </w:r>
    </w:p>
    <w:p w14:paraId="07A357B7" w14:textId="77777777" w:rsidR="00D35152" w:rsidRDefault="00D35152" w:rsidP="00D35152">
      <w:pPr>
        <w:pStyle w:val="NormalWeb"/>
        <w:jc w:val="center"/>
      </w:pPr>
      <w:r>
        <w:rPr>
          <w:noProof/>
        </w:rPr>
        <w:drawing>
          <wp:inline distT="0" distB="0" distL="0" distR="0" wp14:anchorId="1F0034A5" wp14:editId="65F07215">
            <wp:extent cx="3933825" cy="324802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33825" cy="3248025"/>
                    </a:xfrm>
                    <a:prstGeom prst="rect">
                      <a:avLst/>
                    </a:prstGeom>
                  </pic:spPr>
                </pic:pic>
              </a:graphicData>
            </a:graphic>
          </wp:inline>
        </w:drawing>
      </w:r>
    </w:p>
    <w:p w14:paraId="2068C84C" w14:textId="77777777" w:rsidR="00D35152" w:rsidRDefault="00D35152" w:rsidP="00D35152">
      <w:pPr>
        <w:pStyle w:val="NormalWeb"/>
        <w:jc w:val="center"/>
      </w:pPr>
    </w:p>
    <w:p w14:paraId="6ED8C3A7" w14:textId="77777777" w:rsidR="00D35152" w:rsidRDefault="00D35152" w:rsidP="00D35152">
      <w:pPr>
        <w:pStyle w:val="NormalWeb"/>
        <w:jc w:val="center"/>
      </w:pPr>
    </w:p>
    <w:p w14:paraId="0CD6D8C7" w14:textId="77777777" w:rsidR="00D35152" w:rsidRDefault="00D35152" w:rsidP="00D35152">
      <w:pPr>
        <w:pStyle w:val="NormalWeb"/>
        <w:jc w:val="center"/>
      </w:pPr>
    </w:p>
    <w:p w14:paraId="29470E8E" w14:textId="6A48507B" w:rsidR="00D35152" w:rsidRDefault="00D35152" w:rsidP="00D35152">
      <w:pPr>
        <w:pStyle w:val="Ttulo1"/>
      </w:pPr>
      <w:r>
        <w:t>Formas de incluir media queries</w:t>
      </w:r>
    </w:p>
    <w:p w14:paraId="7344602A" w14:textId="77777777" w:rsidR="00433816" w:rsidRDefault="00433816" w:rsidP="00D35152">
      <w:pPr>
        <w:pStyle w:val="Ttulo1"/>
      </w:pPr>
    </w:p>
    <w:p w14:paraId="26062345"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24"/>
          <w:szCs w:val="24"/>
          <w:lang w:eastAsia="es-CO"/>
        </w:rPr>
      </w:pPr>
      <w:r w:rsidRPr="00C7131E">
        <w:rPr>
          <w:rFonts w:ascii="Times New Roman" w:eastAsia="Times New Roman" w:hAnsi="Times New Roman" w:cs="Times New Roman"/>
          <w:b/>
          <w:bCs/>
          <w:sz w:val="24"/>
          <w:szCs w:val="24"/>
          <w:u w:val="single"/>
          <w:lang w:eastAsia="es-CO"/>
        </w:rPr>
        <w:t xml:space="preserve"> </w:t>
      </w:r>
      <w:r w:rsidRPr="0076454E">
        <w:rPr>
          <w:rFonts w:ascii="Times New Roman" w:eastAsia="Times New Roman" w:hAnsi="Times New Roman" w:cs="Times New Roman"/>
          <w:b/>
          <w:bCs/>
          <w:color w:val="FF0000"/>
          <w:sz w:val="24"/>
          <w:szCs w:val="24"/>
          <w:u w:val="single"/>
          <w:lang w:eastAsia="es-CO"/>
        </w:rPr>
        <w:t>PRIMERA FORMA:</w:t>
      </w:r>
      <w:r w:rsidRPr="00032E34">
        <w:rPr>
          <w:rFonts w:ascii="Times New Roman" w:eastAsia="Times New Roman" w:hAnsi="Times New Roman" w:cs="Times New Roman"/>
          <w:sz w:val="24"/>
          <w:szCs w:val="24"/>
          <w:lang w:eastAsia="es-CO"/>
        </w:rPr>
        <w:br/>
        <w:t>Hacer una nueva hoja de estilos condicionando si se carga o no dicha hoja dependiendo de la condición del navegador.</w:t>
      </w:r>
      <w:r w:rsidRPr="00032E34">
        <w:rPr>
          <w:rFonts w:ascii="Times New Roman" w:eastAsia="Times New Roman" w:hAnsi="Times New Roman" w:cs="Times New Roman"/>
          <w:sz w:val="24"/>
          <w:szCs w:val="24"/>
          <w:lang w:eastAsia="es-CO"/>
        </w:rPr>
        <w:br/>
      </w:r>
      <w:ins w:id="3" w:author="Unknown">
        <w:r w:rsidRPr="00032E34">
          <w:rPr>
            <w:rFonts w:ascii="Times New Roman" w:eastAsia="Times New Roman" w:hAnsi="Times New Roman" w:cs="Times New Roman"/>
            <w:b/>
            <w:bCs/>
            <w:sz w:val="24"/>
            <w:szCs w:val="24"/>
            <w:lang w:eastAsia="es-CO"/>
          </w:rPr>
          <w:t xml:space="preserve">Añadir esta </w:t>
        </w:r>
      </w:ins>
      <w:r w:rsidRPr="00032E34">
        <w:rPr>
          <w:rFonts w:ascii="Times New Roman" w:eastAsia="Times New Roman" w:hAnsi="Times New Roman" w:cs="Times New Roman"/>
          <w:b/>
          <w:bCs/>
          <w:sz w:val="24"/>
          <w:szCs w:val="24"/>
          <w:lang w:eastAsia="es-CO"/>
        </w:rPr>
        <w:t>línea</w:t>
      </w:r>
      <w:ins w:id="4" w:author="Unknown">
        <w:r w:rsidRPr="00032E34">
          <w:rPr>
            <w:rFonts w:ascii="Times New Roman" w:eastAsia="Times New Roman" w:hAnsi="Times New Roman" w:cs="Times New Roman"/>
            <w:b/>
            <w:bCs/>
            <w:sz w:val="24"/>
            <w:szCs w:val="24"/>
            <w:lang w:eastAsia="es-CO"/>
          </w:rPr>
          <w:t xml:space="preserve"> de código en el &lt;head&gt; del archivo HTML</w:t>
        </w:r>
      </w:ins>
    </w:p>
    <w:p w14:paraId="5483E50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head</w:t>
      </w:r>
      <w:r w:rsidRPr="00032E34">
        <w:rPr>
          <w:rFonts w:ascii="Consolas" w:eastAsia="Times New Roman" w:hAnsi="Consolas" w:cs="Times New Roman"/>
          <w:color w:val="FFFFFF"/>
          <w:sz w:val="21"/>
          <w:szCs w:val="21"/>
          <w:lang w:val="en-US" w:eastAsia="es-CO"/>
        </w:rPr>
        <w:t>&gt;</w:t>
      </w:r>
    </w:p>
    <w:p w14:paraId="62F745DE"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link</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rel</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stylesheet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href</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css/media.css</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media</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screen and (max-</w:t>
      </w:r>
      <w:r>
        <w:rPr>
          <w:rFonts w:ascii="Consolas" w:eastAsia="Times New Roman" w:hAnsi="Consolas" w:cs="Times New Roman"/>
          <w:color w:val="BCF0C0"/>
          <w:sz w:val="21"/>
          <w:szCs w:val="21"/>
          <w:lang w:val="en-US" w:eastAsia="es-CO"/>
        </w:rPr>
        <w:t xml:space="preserve">                            </w:t>
      </w:r>
      <w:r w:rsidRPr="00032E34">
        <w:rPr>
          <w:rFonts w:ascii="Consolas" w:eastAsia="Times New Roman" w:hAnsi="Consolas" w:cs="Times New Roman"/>
          <w:color w:val="BCF0C0"/>
          <w:sz w:val="21"/>
          <w:szCs w:val="21"/>
          <w:lang w:val="en-US" w:eastAsia="es-CO"/>
        </w:rPr>
        <w:t>width:768px)</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FFFFFF"/>
          <w:sz w:val="21"/>
          <w:szCs w:val="21"/>
          <w:lang w:val="en-US" w:eastAsia="es-CO"/>
        </w:rPr>
        <w:t>/&gt;</w:t>
      </w:r>
    </w:p>
    <w:p w14:paraId="4340322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FFFFFF"/>
          <w:sz w:val="21"/>
          <w:szCs w:val="21"/>
          <w:lang w:eastAsia="es-CO"/>
        </w:rPr>
        <w:t>&lt;/</w:t>
      </w:r>
      <w:r w:rsidRPr="00032E34">
        <w:rPr>
          <w:rFonts w:ascii="Consolas" w:eastAsia="Times New Roman" w:hAnsi="Consolas" w:cs="Times New Roman"/>
          <w:color w:val="6DBDFA"/>
          <w:sz w:val="21"/>
          <w:szCs w:val="21"/>
          <w:lang w:eastAsia="es-CO"/>
        </w:rPr>
        <w:t>head</w:t>
      </w:r>
      <w:r w:rsidRPr="00032E34">
        <w:rPr>
          <w:rFonts w:ascii="Consolas" w:eastAsia="Times New Roman" w:hAnsi="Consolas" w:cs="Times New Roman"/>
          <w:color w:val="FFFFFF"/>
          <w:sz w:val="21"/>
          <w:szCs w:val="21"/>
          <w:lang w:eastAsia="es-CO"/>
        </w:rPr>
        <w:t>&gt;</w:t>
      </w:r>
      <w:r w:rsidRPr="00032E34">
        <w:rPr>
          <w:rFonts w:ascii="Consolas" w:eastAsia="Times New Roman" w:hAnsi="Consolas" w:cs="Times New Roman"/>
          <w:color w:val="A7DBF7"/>
          <w:sz w:val="21"/>
          <w:szCs w:val="21"/>
          <w:lang w:eastAsia="es-CO"/>
        </w:rPr>
        <w:t> </w:t>
      </w:r>
    </w:p>
    <w:p w14:paraId="10D21B6E" w14:textId="7E2BDD8F" w:rsidR="00D35152"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73DFC2FD" w14:textId="212A112A" w:rsidR="00433816"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5E12CEE" w14:textId="77777777" w:rsidR="00433816" w:rsidRPr="00032E34"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7730315"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SEGUNDA FORMA:</w:t>
      </w:r>
      <w:r w:rsidRPr="00032E34">
        <w:rPr>
          <w:rFonts w:ascii="Times New Roman" w:eastAsia="Times New Roman" w:hAnsi="Times New Roman" w:cs="Times New Roman"/>
          <w:sz w:val="24"/>
          <w:szCs w:val="24"/>
          <w:lang w:eastAsia="es-CO"/>
        </w:rPr>
        <w:br/>
        <w:t>Agregar la expresión del Media Querie al final del código css:</w:t>
      </w:r>
    </w:p>
    <w:p w14:paraId="424A1857" w14:textId="77777777" w:rsidR="00D35152" w:rsidRDefault="00D35152" w:rsidP="00D35152">
      <w:pPr>
        <w:spacing w:before="100" w:beforeAutospacing="1" w:after="100" w:afterAutospacing="1" w:line="240" w:lineRule="auto"/>
        <w:ind w:left="2124"/>
        <w:rPr>
          <w:rFonts w:ascii="Times New Roman" w:eastAsia="Times New Roman" w:hAnsi="Times New Roman" w:cs="Times New Roman"/>
          <w:b/>
          <w:bCs/>
          <w:sz w:val="24"/>
          <w:szCs w:val="24"/>
          <w:lang w:eastAsia="es-CO"/>
        </w:rPr>
      </w:pPr>
      <w:r w:rsidRPr="00032E34">
        <w:rPr>
          <w:rFonts w:ascii="Times New Roman" w:eastAsia="Times New Roman" w:hAnsi="Times New Roman" w:cs="Times New Roman"/>
          <w:b/>
          <w:bCs/>
          <w:sz w:val="24"/>
          <w:szCs w:val="24"/>
          <w:lang w:eastAsia="es-CO"/>
        </w:rPr>
        <w:t>@media screen and (max-width: 768px) {</w:t>
      </w:r>
      <w:r w:rsidRPr="00032E34">
        <w:rPr>
          <w:rFonts w:ascii="Times New Roman" w:eastAsia="Times New Roman" w:hAnsi="Times New Roman" w:cs="Times New Roman"/>
          <w:sz w:val="24"/>
          <w:szCs w:val="24"/>
          <w:lang w:eastAsia="es-CO"/>
        </w:rPr>
        <w:br/>
      </w:r>
      <w:r>
        <w:rPr>
          <w:rFonts w:ascii="Times New Roman" w:eastAsia="Times New Roman" w:hAnsi="Times New Roman" w:cs="Times New Roman"/>
          <w:sz w:val="24"/>
          <w:szCs w:val="24"/>
          <w:lang w:eastAsia="es-CO"/>
        </w:rPr>
        <w:t xml:space="preserve">             </w:t>
      </w:r>
      <w:r w:rsidRPr="00032E34">
        <w:rPr>
          <w:rFonts w:ascii="Times New Roman" w:eastAsia="Times New Roman" w:hAnsi="Times New Roman" w:cs="Times New Roman"/>
          <w:sz w:val="24"/>
          <w:szCs w:val="24"/>
          <w:lang w:eastAsia="es-CO"/>
        </w:rPr>
        <w:t>[aquí se añaden los estilos css]</w:t>
      </w:r>
      <w:r w:rsidRPr="00032E34">
        <w:rPr>
          <w:rFonts w:ascii="Times New Roman" w:eastAsia="Times New Roman" w:hAnsi="Times New Roman" w:cs="Times New Roman"/>
          <w:sz w:val="24"/>
          <w:szCs w:val="24"/>
          <w:lang w:eastAsia="es-CO"/>
        </w:rPr>
        <w:br/>
      </w:r>
      <w:r w:rsidRPr="00032E34">
        <w:rPr>
          <w:rFonts w:ascii="Times New Roman" w:eastAsia="Times New Roman" w:hAnsi="Times New Roman" w:cs="Times New Roman"/>
          <w:b/>
          <w:bCs/>
          <w:sz w:val="24"/>
          <w:szCs w:val="24"/>
          <w:lang w:eastAsia="es-CO"/>
        </w:rPr>
        <w:t>}</w:t>
      </w:r>
    </w:p>
    <w:p w14:paraId="2F94A809"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lang w:eastAsia="es-CO"/>
        </w:rPr>
        <w:t>EJEMPLO:</w:t>
      </w:r>
    </w:p>
    <w:p w14:paraId="74FF205B"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00BFF9"/>
          <w:sz w:val="21"/>
          <w:szCs w:val="21"/>
          <w:lang w:eastAsia="es-CO"/>
        </w:rPr>
        <w:t>@media</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EC9CD2"/>
          <w:sz w:val="21"/>
          <w:szCs w:val="21"/>
          <w:lang w:eastAsia="es-CO"/>
        </w:rPr>
        <w:t>screen</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00BFF9"/>
          <w:sz w:val="21"/>
          <w:szCs w:val="21"/>
          <w:lang w:eastAsia="es-CO"/>
        </w:rPr>
        <w:t>and</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7FDBCA"/>
          <w:sz w:val="21"/>
          <w:szCs w:val="21"/>
          <w:lang w:eastAsia="es-CO"/>
        </w:rPr>
        <w:t>max-width</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768</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 { </w:t>
      </w:r>
    </w:p>
    <w:p w14:paraId="7A894103"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6DBDFA"/>
          <w:sz w:val="21"/>
          <w:szCs w:val="21"/>
          <w:lang w:val="en-US" w:eastAsia="es-CO"/>
        </w:rPr>
        <w:t>body</w:t>
      </w:r>
      <w:r w:rsidRPr="00032E34">
        <w:rPr>
          <w:rFonts w:ascii="Consolas" w:eastAsia="Times New Roman" w:hAnsi="Consolas" w:cs="Times New Roman"/>
          <w:color w:val="A7DBF7"/>
          <w:sz w:val="21"/>
          <w:szCs w:val="21"/>
          <w:lang w:val="en-US" w:eastAsia="es-CO"/>
        </w:rPr>
        <w:t> { </w:t>
      </w:r>
    </w:p>
    <w:p w14:paraId="7E8FF6F7"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74024AB4"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Background-color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red</w:t>
      </w:r>
      <w:r w:rsidRPr="00032E34">
        <w:rPr>
          <w:rFonts w:ascii="Consolas" w:eastAsia="Times New Roman" w:hAnsi="Consolas" w:cs="Times New Roman"/>
          <w:color w:val="A7DBF7"/>
          <w:sz w:val="21"/>
          <w:szCs w:val="21"/>
          <w:lang w:val="en-US" w:eastAsia="es-CO"/>
        </w:rPr>
        <w:t>;</w:t>
      </w:r>
    </w:p>
    <w:p w14:paraId="16F8C7AA"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 </w:t>
      </w:r>
    </w:p>
    <w:p w14:paraId="61108A5D"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.ventana</w:t>
      </w:r>
      <w:r w:rsidRPr="00032E34">
        <w:rPr>
          <w:rFonts w:ascii="Consolas" w:eastAsia="Times New Roman" w:hAnsi="Consolas" w:cs="Times New Roman"/>
          <w:color w:val="A7DBF7"/>
          <w:sz w:val="21"/>
          <w:szCs w:val="21"/>
          <w:lang w:val="en-US" w:eastAsia="es-CO"/>
        </w:rPr>
        <w:t> {</w:t>
      </w:r>
    </w:p>
    <w:p w14:paraId="5299082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53DB5986" w14:textId="42291B9A"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val="en-US" w:eastAsia="es-CO"/>
        </w:rPr>
        <w:t>    </w:t>
      </w:r>
      <w:r w:rsidR="009D6C8A">
        <w:rPr>
          <w:rFonts w:ascii="Consolas" w:eastAsia="Times New Roman" w:hAnsi="Consolas" w:cs="Times New Roman"/>
          <w:color w:val="A7DBF7"/>
          <w:sz w:val="21"/>
          <w:szCs w:val="21"/>
          <w:lang w:eastAsia="es-CO"/>
        </w:rPr>
        <w:t>b</w:t>
      </w:r>
      <w:r w:rsidRPr="00032E34">
        <w:rPr>
          <w:rFonts w:ascii="Consolas" w:eastAsia="Times New Roman" w:hAnsi="Consolas" w:cs="Times New Roman"/>
          <w:color w:val="A7DBF7"/>
          <w:sz w:val="21"/>
          <w:szCs w:val="21"/>
          <w:lang w:eastAsia="es-CO"/>
        </w:rPr>
        <w:t>order-radius: </w:t>
      </w:r>
      <w:r w:rsidRPr="00032E34">
        <w:rPr>
          <w:rFonts w:ascii="Consolas" w:eastAsia="Times New Roman" w:hAnsi="Consolas" w:cs="Times New Roman"/>
          <w:color w:val="8DEC95"/>
          <w:sz w:val="21"/>
          <w:szCs w:val="21"/>
          <w:lang w:eastAsia="es-CO"/>
        </w:rPr>
        <w:t>25</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w:t>
      </w:r>
    </w:p>
    <w:p w14:paraId="210645D8"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08B232F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375A93E9"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28E92B7C"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6FE29A1E" w14:textId="633F58BF"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103C8E4D" w14:textId="77777777"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77863D3B"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TERCERA FORMA:</w:t>
      </w:r>
      <w:r w:rsidRPr="00032E34">
        <w:rPr>
          <w:rFonts w:ascii="Times New Roman" w:eastAsia="Times New Roman" w:hAnsi="Times New Roman" w:cs="Times New Roman"/>
          <w:sz w:val="24"/>
          <w:szCs w:val="24"/>
          <w:lang w:eastAsia="es-CO"/>
        </w:rPr>
        <w:br/>
        <w:t xml:space="preserve">Abriendo unas etiquetas </w:t>
      </w:r>
      <w:r w:rsidRPr="00032E34">
        <w:rPr>
          <w:rFonts w:ascii="Times New Roman" w:eastAsia="Times New Roman" w:hAnsi="Times New Roman" w:cs="Times New Roman"/>
          <w:b/>
          <w:bCs/>
          <w:sz w:val="24"/>
          <w:szCs w:val="24"/>
          <w:lang w:eastAsia="es-CO"/>
        </w:rPr>
        <w:t>&lt;styles&gt; &lt;/styles&gt;</w:t>
      </w:r>
      <w:r w:rsidRPr="00032E34">
        <w:rPr>
          <w:rFonts w:ascii="Times New Roman" w:eastAsia="Times New Roman" w:hAnsi="Times New Roman" w:cs="Times New Roman"/>
          <w:sz w:val="24"/>
          <w:szCs w:val="24"/>
          <w:lang w:eastAsia="es-CO"/>
        </w:rPr>
        <w:t xml:space="preserve"> al final del head y dentro de ellas invocar los media queries.</w:t>
      </w:r>
    </w:p>
    <w:p w14:paraId="73E7F505" w14:textId="77777777" w:rsidR="00D35152" w:rsidRPr="00C7131E" w:rsidRDefault="00D35152" w:rsidP="00D35152">
      <w:pPr>
        <w:shd w:val="clear" w:color="auto" w:fill="282822"/>
        <w:spacing w:line="285" w:lineRule="atLeast"/>
        <w:rPr>
          <w:rFonts w:ascii="Consolas" w:eastAsia="Times New Roman" w:hAnsi="Consolas" w:cs="Times New Roman"/>
          <w:color w:val="A7DBF7"/>
          <w:sz w:val="21"/>
          <w:szCs w:val="21"/>
          <w:lang w:eastAsia="es-CO"/>
        </w:rPr>
      </w:pPr>
      <w:r w:rsidRPr="00032E34">
        <w:rPr>
          <w:rFonts w:ascii="Courier New" w:eastAsia="Times New Roman" w:hAnsi="Courier New" w:cs="Courier New"/>
          <w:sz w:val="20"/>
          <w:szCs w:val="20"/>
          <w:lang w:eastAsia="es-CO"/>
        </w:rPr>
        <w:t xml:space="preserve">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4AFB2E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@media screen and (max-width: 768px) { </w:t>
      </w:r>
    </w:p>
    <w:p w14:paraId="037046E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A7DBF7"/>
          <w:sz w:val="21"/>
          <w:szCs w:val="21"/>
          <w:lang w:val="en-US" w:eastAsia="es-CO"/>
        </w:rPr>
        <w:t>body { </w:t>
      </w:r>
    </w:p>
    <w:p w14:paraId="055BE73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31C26C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Background-color: red;</w:t>
      </w:r>
    </w:p>
    <w:p w14:paraId="0AC80D9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 </w:t>
      </w:r>
    </w:p>
    <w:p w14:paraId="37BF079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.ventana {</w:t>
      </w:r>
    </w:p>
    <w:p w14:paraId="3693179A"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43FD506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val="en-US" w:eastAsia="es-CO"/>
        </w:rPr>
        <w:t>          </w:t>
      </w:r>
      <w:r>
        <w:rPr>
          <w:rFonts w:ascii="Consolas" w:eastAsia="Times New Roman" w:hAnsi="Consolas" w:cs="Times New Roman"/>
          <w:color w:val="A7DBF7"/>
          <w:sz w:val="21"/>
          <w:szCs w:val="21"/>
          <w:lang w:eastAsia="es-CO"/>
        </w:rPr>
        <w:t>b</w:t>
      </w:r>
      <w:r w:rsidRPr="00C7131E">
        <w:rPr>
          <w:rFonts w:ascii="Consolas" w:eastAsia="Times New Roman" w:hAnsi="Consolas" w:cs="Times New Roman"/>
          <w:color w:val="A7DBF7"/>
          <w:sz w:val="21"/>
          <w:szCs w:val="21"/>
          <w:lang w:eastAsia="es-CO"/>
        </w:rPr>
        <w:t>order-radius: 25px;</w:t>
      </w:r>
    </w:p>
    <w:p w14:paraId="68034B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61744889"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450FA43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041B6970"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AA89B8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216403A2"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14EC130E"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3FA3B237"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es-CO"/>
        </w:rPr>
      </w:pPr>
      <w:r w:rsidRPr="00032E34">
        <w:rPr>
          <w:rFonts w:ascii="Times New Roman" w:eastAsia="Times New Roman" w:hAnsi="Times New Roman" w:cs="Times New Roman"/>
          <w:b/>
          <w:bCs/>
          <w:sz w:val="32"/>
          <w:szCs w:val="32"/>
          <w:lang w:eastAsia="es-CO"/>
        </w:rPr>
        <w:t>Medidas standard para el diseño responsivo en formato Desktop:</w:t>
      </w:r>
    </w:p>
    <w:p w14:paraId="05F8AF5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1024</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06A66E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1024</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CFA99C2"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4E9B29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4763D1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768</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4711EE66"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768</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15F399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D5459D4"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6806F8CC"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480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6E83A1B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480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4ADEFF9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00C45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078E7B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320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95E34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320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6E0FA307"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EE3B20" w14:textId="77777777" w:rsidR="00D35152" w:rsidRDefault="00D35152" w:rsidP="00D35152">
      <w:pPr>
        <w:pStyle w:val="NormalWeb"/>
        <w:jc w:val="center"/>
      </w:pPr>
    </w:p>
    <w:p w14:paraId="6C5C1838" w14:textId="001DDB8D" w:rsidR="001F1C9E" w:rsidRDefault="001F1C9E" w:rsidP="00D35152">
      <w:pPr>
        <w:pStyle w:val="Ttulo1"/>
      </w:pPr>
    </w:p>
    <w:p w14:paraId="0265C314" w14:textId="77777777" w:rsidR="009D0CE9" w:rsidRDefault="009D0CE9" w:rsidP="009D0CE9">
      <w:pPr>
        <w:pStyle w:val="Ttulo1"/>
      </w:pPr>
      <w:r>
        <w:t>Ajustes responsivos</w:t>
      </w:r>
    </w:p>
    <w:p w14:paraId="14F97605"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Siempre es mejor tener las cosas en </w:t>
      </w:r>
      <w:r w:rsidRPr="00D15905">
        <w:rPr>
          <w:sz w:val="24"/>
          <w:szCs w:val="24"/>
        </w:rPr>
        <w:t>display: block</w:t>
      </w:r>
      <w:r w:rsidRPr="00D15905">
        <w:rPr>
          <w:b w:val="0"/>
          <w:bCs w:val="0"/>
          <w:sz w:val="24"/>
          <w:szCs w:val="24"/>
        </w:rPr>
        <w:t xml:space="preserve"> y en </w:t>
      </w:r>
      <w:r w:rsidRPr="00D15905">
        <w:rPr>
          <w:sz w:val="24"/>
          <w:szCs w:val="24"/>
        </w:rPr>
        <w:t>width: auto</w:t>
      </w:r>
      <w:r w:rsidRPr="00D15905">
        <w:rPr>
          <w:b w:val="0"/>
          <w:bCs w:val="0"/>
          <w:sz w:val="24"/>
          <w:szCs w:val="24"/>
        </w:rPr>
        <w:t xml:space="preserve"> porque da mucho mejor rendimiento en el render del navegador. </w:t>
      </w:r>
    </w:p>
    <w:p w14:paraId="413159BE"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Para hacer </w:t>
      </w:r>
      <w:r w:rsidRPr="0089045E">
        <w:rPr>
          <w:sz w:val="24"/>
          <w:szCs w:val="24"/>
        </w:rPr>
        <w:t>img</w:t>
      </w:r>
      <w:r w:rsidRPr="00D15905">
        <w:rPr>
          <w:b w:val="0"/>
          <w:bCs w:val="0"/>
          <w:sz w:val="24"/>
          <w:szCs w:val="24"/>
        </w:rPr>
        <w:t xml:space="preserve"> responsives usar </w:t>
      </w:r>
      <w:r w:rsidRPr="00D15905">
        <w:rPr>
          <w:sz w:val="24"/>
          <w:szCs w:val="24"/>
        </w:rPr>
        <w:t>max-width: 100%</w:t>
      </w:r>
      <w:r w:rsidRPr="00D15905">
        <w:rPr>
          <w:b w:val="0"/>
          <w:bCs w:val="0"/>
          <w:sz w:val="24"/>
          <w:szCs w:val="24"/>
        </w:rPr>
        <w:t xml:space="preserve"> Ajusta la imagen al tamaño del container. NO LO PONGAS EN EL MEDIA QUERY SI NO EN EL CODIGO CSS ORIGINAL</w:t>
      </w:r>
    </w:p>
    <w:p w14:paraId="1D4CAC58"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Como buena práctica poner el </w:t>
      </w:r>
      <w:r w:rsidRPr="0089045E">
        <w:rPr>
          <w:sz w:val="24"/>
          <w:szCs w:val="24"/>
        </w:rPr>
        <w:t>width</w:t>
      </w:r>
      <w:r w:rsidRPr="00D15905">
        <w:rPr>
          <w:b w:val="0"/>
          <w:bCs w:val="0"/>
          <w:sz w:val="24"/>
          <w:szCs w:val="24"/>
        </w:rPr>
        <w:t xml:space="preserve"> y el </w:t>
      </w:r>
      <w:r w:rsidRPr="0089045E">
        <w:rPr>
          <w:sz w:val="24"/>
          <w:szCs w:val="24"/>
        </w:rPr>
        <w:t>height</w:t>
      </w:r>
      <w:r w:rsidRPr="00D15905">
        <w:rPr>
          <w:b w:val="0"/>
          <w:bCs w:val="0"/>
          <w:sz w:val="24"/>
          <w:szCs w:val="24"/>
        </w:rPr>
        <w:t xml:space="preserve"> en </w:t>
      </w:r>
      <w:r w:rsidRPr="0089045E">
        <w:rPr>
          <w:sz w:val="24"/>
          <w:szCs w:val="24"/>
        </w:rPr>
        <w:t>%</w:t>
      </w:r>
      <w:r w:rsidRPr="00D15905">
        <w:rPr>
          <w:b w:val="0"/>
          <w:bCs w:val="0"/>
          <w:sz w:val="24"/>
          <w:szCs w:val="24"/>
        </w:rPr>
        <w:t>, como un 50% o 100%, para tener buenos resultados a la hora de nuestro diseño responsivo</w:t>
      </w:r>
    </w:p>
    <w:p w14:paraId="217C5B40"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Cuando hay unidades de márgenes o relleno, es recomendable hacer la sumatoria al momento de ajustar porcentajes a las unidades de ancho. Ejemplo: 48% width (para repartir entre 2 elementos), mas 1% de margin, que en total sumarian 48% + 48% + 1% + 1% +1% +1%.</w:t>
      </w:r>
    </w:p>
    <w:p w14:paraId="3AC57154"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Con la tecla WINDOWS + [PUNTO] Abrimos los emojis en Windows 10.</w:t>
      </w:r>
    </w:p>
    <w:p w14:paraId="43997D81" w14:textId="77777777" w:rsidR="009D0CE9" w:rsidRPr="00D15905" w:rsidRDefault="009D0CE9" w:rsidP="009D0CE9">
      <w:pPr>
        <w:pStyle w:val="Ttulo1"/>
        <w:numPr>
          <w:ilvl w:val="0"/>
          <w:numId w:val="10"/>
        </w:numPr>
        <w:rPr>
          <w:b w:val="0"/>
          <w:bCs w:val="0"/>
          <w:sz w:val="24"/>
          <w:szCs w:val="24"/>
        </w:rPr>
      </w:pPr>
      <w:r>
        <w:rPr>
          <w:b w:val="0"/>
          <w:bCs w:val="0"/>
          <w:sz w:val="24"/>
          <w:szCs w:val="24"/>
        </w:rPr>
        <w:t xml:space="preserve">Para </w:t>
      </w:r>
      <w:r w:rsidRPr="00D15905">
        <w:rPr>
          <w:b w:val="0"/>
          <w:bCs w:val="0"/>
          <w:sz w:val="24"/>
          <w:szCs w:val="24"/>
        </w:rPr>
        <w:t>centrar objetos</w:t>
      </w:r>
      <w:r>
        <w:rPr>
          <w:b w:val="0"/>
          <w:bCs w:val="0"/>
          <w:sz w:val="24"/>
          <w:szCs w:val="24"/>
        </w:rPr>
        <w:t>:</w:t>
      </w:r>
    </w:p>
    <w:p w14:paraId="72709D78" w14:textId="77777777" w:rsidR="009D0CE9" w:rsidRPr="00D15905"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margin: 0 auto</w:t>
      </w:r>
      <w:r w:rsidRPr="00D15905">
        <w:rPr>
          <w:rFonts w:ascii="Times New Roman" w:eastAsia="Times New Roman" w:hAnsi="Times New Roman" w:cs="Times New Roman"/>
          <w:sz w:val="24"/>
          <w:szCs w:val="24"/>
          <w:lang w:eastAsia="es-CO"/>
        </w:rPr>
        <w:t xml:space="preserve">” </w:t>
      </w:r>
      <w:r w:rsidRPr="00D15905">
        <w:rPr>
          <w:rFonts w:ascii="Times New Roman" w:hAnsi="Times New Roman" w:cs="Times New Roman"/>
          <w:sz w:val="24"/>
          <w:szCs w:val="24"/>
        </w:rPr>
        <w:t>se utiliza normalmente para bloques como div, figure, o alguna otra etiqueta que sirve como contenedor</w:t>
      </w:r>
    </w:p>
    <w:p w14:paraId="6555FC1A" w14:textId="77777777" w:rsidR="009D0CE9" w:rsidRPr="009D0CE9"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text-align: center</w:t>
      </w:r>
      <w:r w:rsidRPr="00D15905">
        <w:rPr>
          <w:rFonts w:ascii="Times New Roman" w:eastAsia="Times New Roman" w:hAnsi="Times New Roman" w:cs="Times New Roman"/>
          <w:sz w:val="24"/>
          <w:szCs w:val="24"/>
          <w:lang w:eastAsia="es-CO"/>
        </w:rPr>
        <w:t>” n</w:t>
      </w:r>
      <w:r w:rsidRPr="00D15905">
        <w:rPr>
          <w:rFonts w:ascii="Times New Roman" w:hAnsi="Times New Roman" w:cs="Times New Roman"/>
          <w:sz w:val="24"/>
          <w:szCs w:val="24"/>
        </w:rPr>
        <w:t>os permite centrar el contenido, como los encabezados, textos, imágenes dentro de párrafos, etc. que están dentro de sus respectivas cajas.</w:t>
      </w:r>
    </w:p>
    <w:p w14:paraId="147C5F6E" w14:textId="2EB566DC" w:rsidR="009D0CE9" w:rsidRDefault="009D0CE9" w:rsidP="00D35152">
      <w:pPr>
        <w:pStyle w:val="Ttulo1"/>
      </w:pPr>
    </w:p>
    <w:p w14:paraId="0037D19B" w14:textId="7870C5F3" w:rsidR="009D0CE9" w:rsidRDefault="009D0CE9" w:rsidP="00D35152">
      <w:pPr>
        <w:pStyle w:val="Ttulo1"/>
      </w:pPr>
    </w:p>
    <w:p w14:paraId="196706A6" w14:textId="2076CA79" w:rsidR="009D0CE9" w:rsidRDefault="009D0CE9" w:rsidP="00D35152">
      <w:pPr>
        <w:pStyle w:val="Ttulo1"/>
      </w:pPr>
    </w:p>
    <w:p w14:paraId="08425854" w14:textId="74435638" w:rsidR="009D0CE9" w:rsidRDefault="009D0CE9" w:rsidP="00D35152">
      <w:pPr>
        <w:pStyle w:val="Ttulo1"/>
      </w:pPr>
    </w:p>
    <w:p w14:paraId="564F9C07" w14:textId="472191C8" w:rsidR="009D0CE9" w:rsidRDefault="009D0CE9" w:rsidP="00D35152">
      <w:pPr>
        <w:pStyle w:val="Ttulo1"/>
      </w:pPr>
    </w:p>
    <w:p w14:paraId="6DE28C4E" w14:textId="272D86B2" w:rsidR="009D0CE9" w:rsidRDefault="009D0CE9" w:rsidP="00D35152">
      <w:pPr>
        <w:pStyle w:val="Ttulo1"/>
      </w:pPr>
    </w:p>
    <w:p w14:paraId="189525F8" w14:textId="2CDE63A0" w:rsidR="009D0CE9" w:rsidRDefault="009D0CE9" w:rsidP="00D35152">
      <w:pPr>
        <w:pStyle w:val="Ttulo1"/>
      </w:pPr>
    </w:p>
    <w:p w14:paraId="6AA0C45E" w14:textId="77777777" w:rsidR="009D0CE9" w:rsidRDefault="009D0CE9" w:rsidP="00D35152">
      <w:pPr>
        <w:pStyle w:val="Ttulo1"/>
      </w:pPr>
    </w:p>
    <w:p w14:paraId="38461BBB" w14:textId="0BF5B637" w:rsidR="00D35152" w:rsidRDefault="00D35152" w:rsidP="00D35152">
      <w:pPr>
        <w:pStyle w:val="Ttulo1"/>
      </w:pPr>
      <w:r>
        <w:t>Media queries con JavaScript</w:t>
      </w:r>
    </w:p>
    <w:p w14:paraId="74A2A75A" w14:textId="77777777" w:rsidR="00D35152" w:rsidRDefault="00D35152" w:rsidP="00D35152">
      <w:pPr>
        <w:pStyle w:val="NormalWeb"/>
      </w:pPr>
      <w:r>
        <w:t>En esta clase aprenderás a implementar media queries con JavaScript, para esto usarás instrucciones como window.matchMedia, console.log -nuevamente-, event, entre otros.</w:t>
      </w:r>
    </w:p>
    <w:p w14:paraId="1EFB2068" w14:textId="77777777" w:rsidR="00D35152" w:rsidRDefault="00D35152" w:rsidP="00D35152">
      <w:pPr>
        <w:pStyle w:val="NormalWeb"/>
      </w:pPr>
      <w:r>
        <w:t>El propósito es que tu menú quede listo para ofrecer una experiencia interactiva y sea flexible en distintos dispositivos, es decir, que sea interactivo y responsivo.</w:t>
      </w:r>
    </w:p>
    <w:p w14:paraId="2317013C" w14:textId="77777777" w:rsidR="00D35152" w:rsidRDefault="00D35152" w:rsidP="00D35152">
      <w:pPr>
        <w:pStyle w:val="NormalWeb"/>
      </w:pPr>
      <w:r>
        <w:t>De forma adicional, aprenderás a agregar y quitar listeners de tus eventos, pues no siempre son la mejor opción en la experiencia de navegación.</w:t>
      </w:r>
    </w:p>
    <w:p w14:paraId="165F36EF" w14:textId="77777777" w:rsidR="00D35152" w:rsidRDefault="00D35152" w:rsidP="00D35152">
      <w:pPr>
        <w:pStyle w:val="NormalWeb"/>
        <w:jc w:val="center"/>
      </w:pPr>
    </w:p>
    <w:p w14:paraId="5DCB2F69" w14:textId="798E012A" w:rsidR="00D35152" w:rsidRDefault="00D35152" w:rsidP="00D35152">
      <w:pPr>
        <w:pStyle w:val="NormalWeb"/>
        <w:jc w:val="center"/>
      </w:pPr>
      <w:r>
        <w:rPr>
          <w:noProof/>
        </w:rPr>
        <w:drawing>
          <wp:inline distT="0" distB="0" distL="0" distR="0" wp14:anchorId="57CFA11E" wp14:editId="311E2F14">
            <wp:extent cx="5612130" cy="515112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5151120"/>
                    </a:xfrm>
                    <a:prstGeom prst="rect">
                      <a:avLst/>
                    </a:prstGeom>
                  </pic:spPr>
                </pic:pic>
              </a:graphicData>
            </a:graphic>
          </wp:inline>
        </w:drawing>
      </w:r>
    </w:p>
    <w:p w14:paraId="3ADBDECA" w14:textId="77777777" w:rsidR="00D35152" w:rsidRDefault="00D35152" w:rsidP="00D35152">
      <w:pPr>
        <w:pStyle w:val="Ttulo1"/>
      </w:pPr>
    </w:p>
    <w:p w14:paraId="48807B93" w14:textId="77777777" w:rsidR="00D35152" w:rsidRPr="00267D04" w:rsidRDefault="00D35152" w:rsidP="00D35152">
      <w:pPr>
        <w:spacing w:before="100" w:beforeAutospacing="1" w:after="100" w:afterAutospacing="1" w:line="240" w:lineRule="auto"/>
        <w:jc w:val="center"/>
        <w:rPr>
          <w:rFonts w:ascii="Times New Roman" w:hAnsi="Times New Roman" w:cs="Times New Roman"/>
          <w:sz w:val="24"/>
          <w:szCs w:val="24"/>
        </w:rPr>
      </w:pPr>
    </w:p>
    <w:p w14:paraId="47F5972D" w14:textId="77777777" w:rsidR="00D35152" w:rsidRDefault="00D35152" w:rsidP="00D35152">
      <w:pPr>
        <w:pStyle w:val="Ttulo1"/>
      </w:pPr>
      <w:r>
        <w:t>Animaciones y transiciones</w:t>
      </w:r>
    </w:p>
    <w:p w14:paraId="33B56EEB" w14:textId="77777777" w:rsidR="00D35152" w:rsidRDefault="00D35152" w:rsidP="00D35152">
      <w:pPr>
        <w:pStyle w:val="NormalWeb"/>
      </w:pPr>
      <w:r>
        <w:t>Las animaciones nos permiten cambiar los estilos de nuestros elementos durante un tiempo. Para esto debemos configurar nuestra animación con algunos estilos iniciales y finales para aplicarla a alguno de nuestros selectores de CSS:</w:t>
      </w:r>
    </w:p>
    <w:p w14:paraId="526CF17B" w14:textId="77777777" w:rsidR="00D35152" w:rsidRPr="00F0608F" w:rsidRDefault="00D35152" w:rsidP="00D35152">
      <w:pPr>
        <w:pStyle w:val="HTMLconformatoprevio"/>
        <w:rPr>
          <w:rStyle w:val="CdigoHTML"/>
          <w:lang w:val="en-US"/>
        </w:rPr>
      </w:pPr>
      <w:r w:rsidRPr="00F0608F">
        <w:rPr>
          <w:rStyle w:val="CdigoHTML"/>
          <w:lang w:val="en-US"/>
        </w:rPr>
        <w:t>@</w:t>
      </w:r>
      <w:r w:rsidRPr="00F0608F">
        <w:rPr>
          <w:rStyle w:val="hljs-keyword"/>
          <w:lang w:val="en-US"/>
        </w:rPr>
        <w:t>keyframe</w:t>
      </w:r>
      <w:r w:rsidRPr="00F0608F">
        <w:rPr>
          <w:rStyle w:val="CdigoHTML"/>
          <w:lang w:val="en-US"/>
        </w:rPr>
        <w:t xml:space="preserve"> fadeIn {</w:t>
      </w:r>
    </w:p>
    <w:p w14:paraId="3878D9CB"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from</w:t>
      </w:r>
      <w:r w:rsidRPr="00F0608F">
        <w:rPr>
          <w:rStyle w:val="CdigoHTML"/>
          <w:lang w:val="en-US"/>
        </w:rPr>
        <w:t xml:space="preserve"> {</w:t>
      </w:r>
    </w:p>
    <w:p w14:paraId="0F481F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0</w:t>
      </w:r>
      <w:r w:rsidRPr="00F0608F">
        <w:rPr>
          <w:rStyle w:val="CdigoHTML"/>
          <w:lang w:val="en-US"/>
        </w:rPr>
        <w:t>;</w:t>
      </w:r>
    </w:p>
    <w:p w14:paraId="5CFFB4D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58C9F2C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to</w:t>
      </w:r>
      <w:r w:rsidRPr="00F0608F">
        <w:rPr>
          <w:rStyle w:val="CdigoHTML"/>
          <w:lang w:val="en-US"/>
        </w:rPr>
        <w:t xml:space="preserve"> {</w:t>
      </w:r>
    </w:p>
    <w:p w14:paraId="56737F21"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1</w:t>
      </w:r>
      <w:r w:rsidRPr="00F0608F">
        <w:rPr>
          <w:rStyle w:val="CdigoHTML"/>
          <w:lang w:val="en-US"/>
        </w:rPr>
        <w:t>;</w:t>
      </w:r>
    </w:p>
    <w:p w14:paraId="27E0EFB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7B598B22" w14:textId="77777777" w:rsidR="00D35152" w:rsidRPr="00F0608F" w:rsidRDefault="00D35152" w:rsidP="00D35152">
      <w:pPr>
        <w:pStyle w:val="HTMLconformatoprevio"/>
        <w:rPr>
          <w:rStyle w:val="CdigoHTML"/>
          <w:lang w:val="en-US"/>
        </w:rPr>
      </w:pPr>
      <w:r w:rsidRPr="00F0608F">
        <w:rPr>
          <w:rStyle w:val="CdigoHTML"/>
          <w:lang w:val="en-US"/>
        </w:rPr>
        <w:t>}</w:t>
      </w:r>
    </w:p>
    <w:p w14:paraId="353B8C04" w14:textId="77777777" w:rsidR="00D35152" w:rsidRPr="00F0608F" w:rsidRDefault="00D35152" w:rsidP="00D35152">
      <w:pPr>
        <w:pStyle w:val="HTMLconformatoprevio"/>
        <w:rPr>
          <w:rStyle w:val="CdigoHTML"/>
          <w:lang w:val="en-US"/>
        </w:rPr>
      </w:pPr>
    </w:p>
    <w:p w14:paraId="48774840"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231B8E1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73264C09"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1F3FED02" w14:textId="77777777" w:rsidR="00D35152" w:rsidRPr="000029EA" w:rsidRDefault="00D35152" w:rsidP="00D35152">
      <w:pPr>
        <w:pStyle w:val="HTMLconformatoprevio"/>
        <w:rPr>
          <w:rStyle w:val="CdigoHTML"/>
          <w:lang w:val="en-US"/>
        </w:rPr>
      </w:pPr>
      <w:r w:rsidRPr="00F0608F">
        <w:rPr>
          <w:rStyle w:val="CdigoHTML"/>
          <w:lang w:val="en-US"/>
        </w:rPr>
        <w:t xml:space="preserve">        </w:t>
      </w:r>
      <w:r w:rsidRPr="000029EA">
        <w:rPr>
          <w:rStyle w:val="hljs-attribute"/>
          <w:lang w:val="en-US"/>
        </w:rPr>
        <w:t>animation-fill-mode</w:t>
      </w:r>
      <w:r w:rsidRPr="000029EA">
        <w:rPr>
          <w:rStyle w:val="CdigoHTML"/>
          <w:lang w:val="en-US"/>
        </w:rPr>
        <w:t xml:space="preserve">: </w:t>
      </w:r>
      <w:r w:rsidRPr="000029EA">
        <w:rPr>
          <w:rStyle w:val="hljs-number"/>
          <w:lang w:val="en-US"/>
        </w:rPr>
        <w:t>4s</w:t>
      </w:r>
      <w:r w:rsidRPr="000029EA">
        <w:rPr>
          <w:rStyle w:val="CdigoHTML"/>
          <w:lang w:val="en-US"/>
        </w:rPr>
        <w:t>;</w:t>
      </w:r>
    </w:p>
    <w:p w14:paraId="72742364" w14:textId="77777777" w:rsidR="00D35152" w:rsidRDefault="00D35152" w:rsidP="00D35152">
      <w:pPr>
        <w:pStyle w:val="HTMLconformatoprevio"/>
        <w:rPr>
          <w:rStyle w:val="CdigoHTML"/>
        </w:rPr>
      </w:pPr>
      <w:r>
        <w:rPr>
          <w:rStyle w:val="CdigoHTML"/>
        </w:rPr>
        <w:t>}</w:t>
      </w:r>
    </w:p>
    <w:p w14:paraId="6C7E9FF9" w14:textId="77777777" w:rsidR="00D35152" w:rsidRDefault="00D35152" w:rsidP="00D35152">
      <w:pPr>
        <w:pStyle w:val="NormalWeb"/>
      </w:pPr>
      <w:r>
        <w:t xml:space="preserve">No olvides repetir los atributos de animación o transiciones utilizando el prefijo </w:t>
      </w:r>
      <w:r>
        <w:rPr>
          <w:rStyle w:val="CdigoHTML"/>
        </w:rPr>
        <w:t>-webkit-</w:t>
      </w:r>
      <w:r>
        <w:t>:</w:t>
      </w:r>
    </w:p>
    <w:p w14:paraId="50CBFBFB"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3C8EB502"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49C2EB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-webkit-animation-name</w:t>
      </w:r>
      <w:r w:rsidRPr="00F0608F">
        <w:rPr>
          <w:rStyle w:val="CdigoHTML"/>
          <w:lang w:val="en-US"/>
        </w:rPr>
        <w:t>: fadeIn;</w:t>
      </w:r>
    </w:p>
    <w:p w14:paraId="55E40FB7"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293BD24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76FE856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1D5055DA"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2DFA3DE0" w14:textId="77777777" w:rsidR="00D35152" w:rsidRDefault="00D35152" w:rsidP="00D35152">
      <w:pPr>
        <w:pStyle w:val="HTMLconformatoprevio"/>
        <w:rPr>
          <w:rStyle w:val="CdigoHTML"/>
        </w:rPr>
      </w:pPr>
      <w:r>
        <w:rPr>
          <w:rStyle w:val="CdigoHTML"/>
        </w:rPr>
        <w:t>}</w:t>
      </w:r>
    </w:p>
    <w:p w14:paraId="74247E42" w14:textId="77777777" w:rsidR="00D35152" w:rsidRPr="00E30DA9" w:rsidRDefault="00D35152" w:rsidP="00D35152">
      <w:pPr>
        <w:rPr>
          <w:rFonts w:ascii="Times New Roman" w:hAnsi="Times New Roman" w:cs="Times New Roman"/>
          <w:b/>
          <w:bCs/>
          <w:i/>
          <w:iCs/>
          <w:sz w:val="48"/>
          <w:szCs w:val="48"/>
        </w:rPr>
      </w:pPr>
    </w:p>
    <w:p w14:paraId="370C998C" w14:textId="77777777" w:rsidR="00D35152" w:rsidRPr="00762AD5" w:rsidRDefault="00D35152" w:rsidP="00D35152">
      <w:pPr>
        <w:rPr>
          <w:rFonts w:ascii="Times New Roman" w:hAnsi="Times New Roman" w:cs="Times New Roman"/>
          <w:b/>
          <w:bCs/>
          <w:i/>
          <w:iCs/>
          <w:sz w:val="24"/>
          <w:szCs w:val="24"/>
        </w:rPr>
      </w:pPr>
      <w:r w:rsidRPr="00762AD5">
        <w:rPr>
          <w:rFonts w:ascii="Times New Roman" w:hAnsi="Times New Roman" w:cs="Times New Roman"/>
          <w:sz w:val="24"/>
          <w:szCs w:val="24"/>
        </w:rPr>
        <w:t xml:space="preserve">La herramienta </w:t>
      </w:r>
      <w:hyperlink r:id="rId178" w:tgtFrame="_blank" w:history="1">
        <w:r w:rsidRPr="00762AD5">
          <w:rPr>
            <w:rStyle w:val="Hipervnculo"/>
            <w:sz w:val="24"/>
            <w:szCs w:val="24"/>
          </w:rPr>
          <w:t>Animate.css</w:t>
        </w:r>
      </w:hyperlink>
      <w:r w:rsidRPr="00762AD5">
        <w:rPr>
          <w:rFonts w:ascii="Times New Roman" w:hAnsi="Times New Roman" w:cs="Times New Roman"/>
          <w:sz w:val="24"/>
          <w:szCs w:val="24"/>
        </w:rPr>
        <w:t xml:space="preserve"> puede ser muy útil para encontrar y probar diferentes animaciones/transiciones algo comunes en sitios </w:t>
      </w:r>
      <w:r w:rsidRPr="00762AD5">
        <w:rPr>
          <w:rFonts w:ascii="Segoe UI Emoji" w:hAnsi="Segoe UI Emoji" w:cs="Segoe UI Emoji"/>
          <w:sz w:val="24"/>
          <w:szCs w:val="24"/>
        </w:rPr>
        <w:t>👌😉</w:t>
      </w:r>
      <w:r w:rsidRPr="00762AD5">
        <w:rPr>
          <w:rFonts w:ascii="Times New Roman" w:hAnsi="Times New Roman" w:cs="Times New Roman"/>
          <w:sz w:val="24"/>
          <w:szCs w:val="24"/>
        </w:rPr>
        <w:t>.</w:t>
      </w:r>
    </w:p>
    <w:p w14:paraId="0827C545" w14:textId="54558F28" w:rsidR="00975DDE" w:rsidRDefault="00975DDE" w:rsidP="00975DDE">
      <w:pPr>
        <w:pStyle w:val="NormalWeb"/>
        <w:rPr>
          <w:sz w:val="48"/>
          <w:szCs w:val="48"/>
        </w:rPr>
      </w:pPr>
    </w:p>
    <w:p w14:paraId="12602F0B" w14:textId="0EF962A9" w:rsidR="00D35152" w:rsidRDefault="00D35152" w:rsidP="00975DDE">
      <w:pPr>
        <w:pStyle w:val="NormalWeb"/>
        <w:rPr>
          <w:sz w:val="48"/>
          <w:szCs w:val="48"/>
        </w:rPr>
      </w:pPr>
    </w:p>
    <w:p w14:paraId="79BAB58D" w14:textId="77777777" w:rsidR="00F106D0" w:rsidRDefault="00F106D0" w:rsidP="00F106D0">
      <w:pPr>
        <w:pStyle w:val="Ttulo1"/>
      </w:pPr>
      <w:r>
        <w:lastRenderedPageBreak/>
        <w:t>Instalación de SASS y configuración inicial</w:t>
      </w:r>
    </w:p>
    <w:p w14:paraId="0AD3EA85" w14:textId="77777777" w:rsidR="00F106D0" w:rsidRDefault="00F106D0" w:rsidP="00F106D0">
      <w:pPr>
        <w:pStyle w:val="NormalWeb"/>
      </w:pPr>
      <w:r>
        <w:t>Instalación de SASS con NPM:</w:t>
      </w:r>
    </w:p>
    <w:p w14:paraId="7ED8B360" w14:textId="77777777" w:rsidR="00F106D0" w:rsidRDefault="00F106D0" w:rsidP="00F106D0">
      <w:pPr>
        <w:pStyle w:val="HTMLconformatoprevio"/>
        <w:rPr>
          <w:rStyle w:val="CdigoHTML"/>
        </w:rPr>
      </w:pPr>
      <w:r>
        <w:rPr>
          <w:rStyle w:val="CdigoHTML"/>
        </w:rPr>
        <w:t>npm install -g sass</w:t>
      </w:r>
    </w:p>
    <w:p w14:paraId="5A665984" w14:textId="77777777" w:rsidR="00F106D0" w:rsidRDefault="00F106D0" w:rsidP="00F106D0">
      <w:pPr>
        <w:pStyle w:val="NormalWeb"/>
      </w:pPr>
      <w:r>
        <w:t xml:space="preserve">Si usas Windows puedes usar el gestor de paquetes </w:t>
      </w:r>
      <w:hyperlink r:id="rId179" w:tgtFrame="_blank" w:history="1">
        <w:r>
          <w:rPr>
            <w:rStyle w:val="Hipervnculo"/>
          </w:rPr>
          <w:t>Chocolatey Package Manager</w:t>
        </w:r>
      </w:hyperlink>
      <w:r>
        <w:t xml:space="preserve"> e instalar SASS con el siguiente comando:</w:t>
      </w:r>
    </w:p>
    <w:p w14:paraId="23850FAC" w14:textId="77777777" w:rsidR="00F106D0" w:rsidRDefault="00F106D0" w:rsidP="00F106D0">
      <w:pPr>
        <w:pStyle w:val="HTMLconformatoprevio"/>
        <w:rPr>
          <w:rStyle w:val="CdigoHTML"/>
        </w:rPr>
      </w:pPr>
      <w:r>
        <w:rPr>
          <w:rStyle w:val="CdigoHTML"/>
        </w:rPr>
        <w:t>choco install sass</w:t>
      </w:r>
    </w:p>
    <w:p w14:paraId="42B6F07B" w14:textId="77777777" w:rsidR="00F106D0" w:rsidRDefault="00F106D0" w:rsidP="00F106D0">
      <w:pPr>
        <w:pStyle w:val="NormalWeb"/>
      </w:pPr>
      <w:r>
        <w:t xml:space="preserve">Si usas Mac puedes usar </w:t>
      </w:r>
      <w:hyperlink r:id="rId180" w:tgtFrame="_blank" w:history="1">
        <w:r>
          <w:rPr>
            <w:rStyle w:val="Hipervnculo"/>
          </w:rPr>
          <w:t>Homebrew</w:t>
        </w:r>
      </w:hyperlink>
      <w:r>
        <w:t xml:space="preserve"> para instalar SASS con el siguiente comando:</w:t>
      </w:r>
    </w:p>
    <w:p w14:paraId="7F3484F5" w14:textId="77777777" w:rsidR="00F106D0" w:rsidRPr="00F106D0" w:rsidRDefault="00F106D0" w:rsidP="00F106D0">
      <w:pPr>
        <w:pStyle w:val="HTMLconformatoprevio"/>
        <w:rPr>
          <w:rStyle w:val="CdigoHTML"/>
          <w:lang w:val="en-US"/>
        </w:rPr>
      </w:pPr>
      <w:r w:rsidRPr="00F106D0">
        <w:rPr>
          <w:rStyle w:val="CdigoHTML"/>
          <w:lang w:val="en-US"/>
        </w:rPr>
        <w:t>brew install sass/sass/sass</w:t>
      </w:r>
      <w:bookmarkStart w:id="5" w:name="_GoBack"/>
      <w:bookmarkEnd w:id="5"/>
    </w:p>
    <w:p w14:paraId="1CDDA8E3" w14:textId="77777777" w:rsidR="00F106D0" w:rsidRPr="00F106D0" w:rsidRDefault="00F106D0" w:rsidP="00F106D0">
      <w:pPr>
        <w:pStyle w:val="HTMLconformatoprevio"/>
        <w:rPr>
          <w:rStyle w:val="CdigoHTML"/>
          <w:lang w:val="en-US"/>
        </w:rPr>
      </w:pPr>
    </w:p>
    <w:p w14:paraId="46B44580" w14:textId="5F3D84E9" w:rsidR="00F106D0" w:rsidRPr="00F106D0" w:rsidRDefault="00F106D0" w:rsidP="00F106D0">
      <w:pPr>
        <w:jc w:val="center"/>
        <w:rPr>
          <w:rFonts w:ascii="Times New Roman" w:hAnsi="Times New Roman" w:cs="Times New Roman"/>
          <w:b/>
          <w:bCs/>
          <w:i/>
          <w:iCs/>
          <w:sz w:val="40"/>
          <w:szCs w:val="40"/>
          <w:lang w:val="en-US"/>
        </w:rPr>
      </w:pPr>
      <w:hyperlink r:id="rId181" w:history="1">
        <w:r w:rsidRPr="00F106D0">
          <w:rPr>
            <w:rStyle w:val="Hipervnculo"/>
            <w:rFonts w:ascii="Times New Roman" w:hAnsi="Times New Roman" w:cs="Times New Roman"/>
            <w:b/>
            <w:bCs/>
            <w:i/>
            <w:iCs/>
            <w:sz w:val="40"/>
            <w:szCs w:val="40"/>
            <w:lang w:val="en-US"/>
          </w:rPr>
          <w:t>https://github.com/teffcode/sass-workshop</w:t>
        </w:r>
      </w:hyperlink>
    </w:p>
    <w:p w14:paraId="0CDB1346" w14:textId="77777777" w:rsidR="00F106D0" w:rsidRDefault="00F106D0" w:rsidP="00F106D0">
      <w:pPr>
        <w:pStyle w:val="Ttulo1"/>
      </w:pPr>
      <w:r>
        <w:t>¿Qué es un componente? Analicemos nuestros diseños</w:t>
      </w:r>
    </w:p>
    <w:p w14:paraId="4B7F1AC1" w14:textId="77777777" w:rsidR="00F106D0" w:rsidRDefault="00F106D0" w:rsidP="00F106D0">
      <w:pPr>
        <w:rPr>
          <w:rFonts w:ascii="Times New Roman" w:hAnsi="Times New Roman" w:cs="Times New Roman"/>
          <w:sz w:val="24"/>
          <w:szCs w:val="24"/>
        </w:rPr>
      </w:pPr>
      <w:r w:rsidRPr="0052477A">
        <w:rPr>
          <w:rFonts w:ascii="Times New Roman" w:hAnsi="Times New Roman" w:cs="Times New Roman"/>
          <w:sz w:val="24"/>
          <w:szCs w:val="24"/>
        </w:rPr>
        <w:t>Un componente, tanto en diseño como desarrollo web, es un elemento muy pequeño que tiene la capacidad de ser reutilizado en diferentes partes de una aplicación. Por ejemplo: botones, iconos, cards, entre otras. Puedes apreciarlos en las plataformas que visitas todos los días: Twitter, Facebook, Platzi, YouTube y muchas más.</w:t>
      </w:r>
    </w:p>
    <w:p w14:paraId="2BE1DAD7" w14:textId="44F5694F" w:rsidR="00F106D0" w:rsidRDefault="00F106D0" w:rsidP="00F106D0">
      <w:pPr>
        <w:jc w:val="center"/>
        <w:rPr>
          <w:rFonts w:ascii="Times New Roman" w:hAnsi="Times New Roman" w:cs="Times New Roman"/>
          <w:sz w:val="24"/>
          <w:szCs w:val="24"/>
        </w:rPr>
      </w:pPr>
      <w:r>
        <w:rPr>
          <w:noProof/>
        </w:rPr>
        <w:drawing>
          <wp:inline distT="0" distB="0" distL="0" distR="0" wp14:anchorId="04116698" wp14:editId="2A998985">
            <wp:extent cx="4870174" cy="2256155"/>
            <wp:effectExtent l="0" t="0" r="698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90644" cy="2265638"/>
                    </a:xfrm>
                    <a:prstGeom prst="rect">
                      <a:avLst/>
                    </a:prstGeom>
                  </pic:spPr>
                </pic:pic>
              </a:graphicData>
            </a:graphic>
          </wp:inline>
        </w:drawing>
      </w:r>
    </w:p>
    <w:p w14:paraId="12952321" w14:textId="77777777" w:rsidR="00F106D0" w:rsidRDefault="00F106D0" w:rsidP="00F106D0">
      <w:pPr>
        <w:pStyle w:val="Ttulo1"/>
        <w:jc w:val="center"/>
        <w:rPr>
          <w:sz w:val="24"/>
          <w:szCs w:val="24"/>
        </w:rPr>
      </w:pPr>
      <w:r w:rsidRPr="00AB6351">
        <w:rPr>
          <w:sz w:val="24"/>
          <w:szCs w:val="24"/>
        </w:rPr>
        <w:t>STORYBOOK: LA MEJOR HERRAMIENTA PARA USAR CON REACT</w:t>
      </w:r>
    </w:p>
    <w:p w14:paraId="7E71653A" w14:textId="77777777" w:rsidR="00F106D0" w:rsidRDefault="00F106D0" w:rsidP="00F106D0">
      <w:pPr>
        <w:pStyle w:val="Ttulo1"/>
        <w:jc w:val="center"/>
        <w:rPr>
          <w:sz w:val="24"/>
          <w:szCs w:val="24"/>
        </w:rPr>
      </w:pPr>
      <w:hyperlink r:id="rId183" w:history="1">
        <w:r w:rsidRPr="00C11D56">
          <w:rPr>
            <w:rStyle w:val="Hipervnculo"/>
            <w:sz w:val="24"/>
            <w:szCs w:val="24"/>
          </w:rPr>
          <w:t>https://www.youtube.com/watch?v=lA-4Hz9N7qA</w:t>
        </w:r>
      </w:hyperlink>
    </w:p>
    <w:p w14:paraId="5F4563C5" w14:textId="77777777" w:rsidR="00F106D0" w:rsidRDefault="00F106D0" w:rsidP="00F106D0">
      <w:pPr>
        <w:pStyle w:val="Ttulo1"/>
        <w:jc w:val="center"/>
        <w:rPr>
          <w:sz w:val="24"/>
          <w:szCs w:val="24"/>
        </w:rPr>
      </w:pPr>
      <w:hyperlink r:id="rId184" w:history="1">
        <w:r w:rsidRPr="00C11D56">
          <w:rPr>
            <w:rStyle w:val="Hipervnculo"/>
            <w:sz w:val="24"/>
            <w:szCs w:val="24"/>
          </w:rPr>
          <w:t>https://www.youtube.com/watch?v=WgsaTWmzvFE</w:t>
        </w:r>
      </w:hyperlink>
    </w:p>
    <w:p w14:paraId="104AA093" w14:textId="77777777" w:rsidR="00D35152" w:rsidRDefault="00D35152" w:rsidP="00975DDE">
      <w:pPr>
        <w:pStyle w:val="NormalWeb"/>
        <w:rPr>
          <w:sz w:val="48"/>
          <w:szCs w:val="48"/>
        </w:rPr>
      </w:pPr>
    </w:p>
    <w:p w14:paraId="78C78ECD" w14:textId="77777777" w:rsidR="00975DDE" w:rsidRDefault="00975DDE" w:rsidP="00975DDE">
      <w:pPr>
        <w:pStyle w:val="NormalWeb"/>
        <w:rPr>
          <w:b/>
          <w:bCs/>
          <w:sz w:val="48"/>
          <w:szCs w:val="48"/>
        </w:rPr>
      </w:pPr>
      <w:r>
        <w:rPr>
          <w:b/>
          <w:bCs/>
          <w:sz w:val="48"/>
          <w:szCs w:val="48"/>
        </w:rPr>
        <w:t>Accesibilidad.</w:t>
      </w:r>
    </w:p>
    <w:p w14:paraId="1ABE4B28" w14:textId="77777777" w:rsidR="00975DDE" w:rsidRDefault="00975DDE" w:rsidP="00975DDE">
      <w:pPr>
        <w:pStyle w:val="NormalWeb"/>
        <w:rPr>
          <w:b/>
          <w:bCs/>
          <w:sz w:val="48"/>
          <w:szCs w:val="48"/>
        </w:rPr>
      </w:pPr>
    </w:p>
    <w:p w14:paraId="1155FA9A" w14:textId="77777777" w:rsidR="00975DDE" w:rsidRDefault="00975DDE" w:rsidP="00975DDE">
      <w:pPr>
        <w:pStyle w:val="NormalWeb"/>
        <w:rPr>
          <w:b/>
          <w:bCs/>
          <w:sz w:val="36"/>
          <w:szCs w:val="36"/>
        </w:rPr>
      </w:pPr>
      <w:r>
        <w:rPr>
          <w:b/>
          <w:bCs/>
          <w:sz w:val="36"/>
          <w:szCs w:val="36"/>
        </w:rPr>
        <w:t>Semántica.</w:t>
      </w:r>
    </w:p>
    <w:p w14:paraId="2A7B9AD9" w14:textId="77777777" w:rsidR="00975DDE" w:rsidRDefault="00975DDE" w:rsidP="00975DDE">
      <w:pPr>
        <w:pStyle w:val="NormalWeb"/>
      </w:pPr>
      <w:r>
        <w:t xml:space="preserve">En nuestros proyectos será muy importante llevar la semántica de nuestros elementos HTML. Aquí podremos consultar la </w:t>
      </w:r>
      <w:hyperlink r:id="rId185" w:tgtFrame="_blank" w:history="1">
        <w:r>
          <w:rPr>
            <w:rStyle w:val="Hipervnculo"/>
          </w:rPr>
          <w:t>Tabla Periódica para HTML</w:t>
        </w:r>
      </w:hyperlink>
      <w:r>
        <w:t xml:space="preserve"> para que tener más contexto y mayor accesibilidad a la documentación en cuanto a semántica o todas las etiquetas existentes.</w:t>
      </w:r>
    </w:p>
    <w:p w14:paraId="62F03372" w14:textId="77777777" w:rsidR="00975DDE" w:rsidRDefault="00975DDE" w:rsidP="00975DDE">
      <w:pPr>
        <w:pStyle w:val="NormalWeb"/>
      </w:pPr>
    </w:p>
    <w:p w14:paraId="33F29A98" w14:textId="77777777" w:rsidR="00975DDE" w:rsidRDefault="00975DDE" w:rsidP="00975DDE">
      <w:pPr>
        <w:pStyle w:val="NormalWeb"/>
        <w:rPr>
          <w:b/>
          <w:bCs/>
          <w:sz w:val="36"/>
          <w:szCs w:val="36"/>
        </w:rPr>
      </w:pPr>
      <w:r>
        <w:rPr>
          <w:b/>
          <w:bCs/>
          <w:sz w:val="36"/>
          <w:szCs w:val="36"/>
        </w:rPr>
        <w:t>Textos.</w:t>
      </w:r>
    </w:p>
    <w:p w14:paraId="7D218E8F" w14:textId="568CB6CE" w:rsidR="00975DDE" w:rsidRDefault="00975DDE" w:rsidP="00975DDE">
      <w:pPr>
        <w:pStyle w:val="NormalWeb"/>
        <w:rPr>
          <w:b/>
          <w:bCs/>
        </w:rPr>
      </w:pPr>
      <w:r>
        <w:t xml:space="preserve">Se recomienda fuertemente usar medidas relativas como rem, para poder incrementar el tamaño del texto para personas con visibilidad disminuida. Las opciones de navegador que cambian el tamaño de las fuentes no funcionan cuando las fuentes de html en el texto están en pixeles (px). Usar medidas relativas nos ayudara a que el texto escale de una manera mucho </w:t>
      </w:r>
      <w:r w:rsidR="00DE415D">
        <w:t>más</w:t>
      </w:r>
      <w:r>
        <w:t xml:space="preserve"> adaptativa a todos los tamaños. </w:t>
      </w:r>
      <w:r>
        <w:rPr>
          <w:b/>
          <w:bCs/>
        </w:rPr>
        <w:t>Importante uso de rem.</w:t>
      </w:r>
    </w:p>
    <w:p w14:paraId="0B66FFE2" w14:textId="77777777" w:rsidR="00975DDE" w:rsidRDefault="00975DDE" w:rsidP="00975DDE">
      <w:pPr>
        <w:pStyle w:val="NormalWeb"/>
        <w:rPr>
          <w:b/>
          <w:bCs/>
        </w:rPr>
      </w:pPr>
    </w:p>
    <w:p w14:paraId="0973455D" w14:textId="77777777" w:rsidR="00975DDE" w:rsidRDefault="00975DDE" w:rsidP="00975DDE">
      <w:pPr>
        <w:pStyle w:val="NormalWeb"/>
        <w:tabs>
          <w:tab w:val="left" w:pos="3240"/>
        </w:tabs>
        <w:rPr>
          <w:b/>
          <w:bCs/>
          <w:sz w:val="36"/>
          <w:szCs w:val="36"/>
        </w:rPr>
      </w:pPr>
      <w:r>
        <w:rPr>
          <w:b/>
          <w:bCs/>
          <w:sz w:val="36"/>
          <w:szCs w:val="36"/>
        </w:rPr>
        <w:t>Labels, alt y title.</w:t>
      </w:r>
      <w:r>
        <w:rPr>
          <w:b/>
          <w:bCs/>
          <w:sz w:val="36"/>
          <w:szCs w:val="36"/>
        </w:rPr>
        <w:tab/>
      </w:r>
    </w:p>
    <w:p w14:paraId="2638C678" w14:textId="77777777" w:rsidR="00975DDE" w:rsidRDefault="00975DDE" w:rsidP="00975DDE">
      <w:pPr>
        <w:pStyle w:val="NormalWeb"/>
        <w:tabs>
          <w:tab w:val="left" w:pos="3240"/>
        </w:tabs>
      </w:pPr>
      <w:r>
        <w:t xml:space="preserve">En la creación de formularios es importante el uso de la etiqueta </w:t>
      </w:r>
      <w:r>
        <w:rPr>
          <w:b/>
          <w:bCs/>
        </w:rPr>
        <w:t xml:space="preserve">&lt;label&gt; </w:t>
      </w:r>
      <w:r>
        <w:t xml:space="preserve">como contenedor de mi input y mi span ya que de esta manera el navegador ayudara a hacer un </w:t>
      </w:r>
      <w:r>
        <w:rPr>
          <w:i/>
          <w:iCs/>
        </w:rPr>
        <w:t>autofocus</w:t>
      </w:r>
      <w:r>
        <w:t xml:space="preserve"> al input al momento en que de clic sobre mi label. No olvidar también siempre usar la propiedad </w:t>
      </w:r>
      <w:r>
        <w:rPr>
          <w:b/>
          <w:bCs/>
        </w:rPr>
        <w:t xml:space="preserve">alt=”” </w:t>
      </w:r>
      <w:r>
        <w:t>en la etiqueta img como tema importante de accesibilidad.</w:t>
      </w:r>
    </w:p>
    <w:p w14:paraId="6B22C095" w14:textId="27B00F7D" w:rsidR="00975DDE" w:rsidRDefault="00975DDE" w:rsidP="00975DDE">
      <w:pPr>
        <w:pStyle w:val="NormalWeb"/>
        <w:tabs>
          <w:tab w:val="left" w:pos="3240"/>
        </w:tabs>
      </w:pPr>
      <w:r>
        <w:t xml:space="preserve">Por último, existe la propiedad </w:t>
      </w:r>
      <w:r>
        <w:rPr>
          <w:b/>
          <w:bCs/>
        </w:rPr>
        <w:t xml:space="preserve">title=”” </w:t>
      </w:r>
      <w:r>
        <w:t xml:space="preserve">que se la puedo añadir a etiquetas </w:t>
      </w:r>
      <w:r>
        <w:rPr>
          <w:b/>
          <w:bCs/>
        </w:rPr>
        <w:t xml:space="preserve">&lt;a&gt; &lt;img&gt; </w:t>
      </w:r>
      <w:r>
        <w:t xml:space="preserve">que lo que me permite es que cuando ubique mi cursor sobre la imagen o ya sea un link me muestre ese </w:t>
      </w:r>
      <w:r w:rsidR="00FA7BB7">
        <w:rPr>
          <w:i/>
          <w:iCs/>
        </w:rPr>
        <w:t>título</w:t>
      </w:r>
      <w:r>
        <w:t xml:space="preserve"> que he asignado. </w:t>
      </w:r>
    </w:p>
    <w:p w14:paraId="2F430FE9" w14:textId="6C0A3865" w:rsidR="00975DDE" w:rsidRDefault="00975DDE" w:rsidP="00975DDE">
      <w:pPr>
        <w:pStyle w:val="NormalWeb"/>
        <w:tabs>
          <w:tab w:val="left" w:pos="3240"/>
        </w:tabs>
        <w:jc w:val="center"/>
      </w:pPr>
      <w:r>
        <w:rPr>
          <w:noProof/>
        </w:rPr>
        <w:drawing>
          <wp:inline distT="0" distB="0" distL="0" distR="0" wp14:anchorId="41B58BD3" wp14:editId="6B210002">
            <wp:extent cx="1752600" cy="9429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52600" cy="942975"/>
                    </a:xfrm>
                    <a:prstGeom prst="rect">
                      <a:avLst/>
                    </a:prstGeom>
                    <a:noFill/>
                    <a:ln>
                      <a:noFill/>
                    </a:ln>
                  </pic:spPr>
                </pic:pic>
              </a:graphicData>
            </a:graphic>
          </wp:inline>
        </w:drawing>
      </w:r>
    </w:p>
    <w:p w14:paraId="3AC63A2E" w14:textId="77777777" w:rsidR="00975DDE" w:rsidRDefault="00975DDE" w:rsidP="00975DDE">
      <w:pPr>
        <w:pStyle w:val="NormalWeb"/>
        <w:tabs>
          <w:tab w:val="left" w:pos="3240"/>
        </w:tabs>
        <w:jc w:val="center"/>
        <w:rPr>
          <w:b/>
          <w:bCs/>
          <w:sz w:val="48"/>
          <w:szCs w:val="48"/>
        </w:rPr>
      </w:pPr>
      <w:r>
        <w:rPr>
          <w:b/>
          <w:bCs/>
          <w:sz w:val="48"/>
          <w:szCs w:val="48"/>
          <w:highlight w:val="yellow"/>
        </w:rPr>
        <w:lastRenderedPageBreak/>
        <w:t>Q &amp;A IMPORTANTES.</w:t>
      </w:r>
    </w:p>
    <w:p w14:paraId="61B2DD10" w14:textId="0FC411C7" w:rsidR="00975DDE" w:rsidRDefault="00975DDE" w:rsidP="00975DDE">
      <w:pPr>
        <w:pStyle w:val="NormalWeb"/>
        <w:tabs>
          <w:tab w:val="left" w:pos="3240"/>
        </w:tabs>
        <w:jc w:val="center"/>
      </w:pPr>
      <w:r>
        <w:rPr>
          <w:noProof/>
        </w:rPr>
        <w:drawing>
          <wp:inline distT="0" distB="0" distL="0" distR="0" wp14:anchorId="6CC1FAF0" wp14:editId="5E737E60">
            <wp:extent cx="5612130" cy="1905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87">
                      <a:extLst>
                        <a:ext uri="{28A0092B-C50C-407E-A947-70E740481C1C}">
                          <a14:useLocalDpi xmlns:a14="http://schemas.microsoft.com/office/drawing/2010/main" val="0"/>
                        </a:ext>
                      </a:extLst>
                    </a:blip>
                    <a:srcRect b="84093"/>
                    <a:stretch>
                      <a:fillRect/>
                    </a:stretch>
                  </pic:blipFill>
                  <pic:spPr bwMode="auto">
                    <a:xfrm>
                      <a:off x="0" y="0"/>
                      <a:ext cx="5612130" cy="190500"/>
                    </a:xfrm>
                    <a:prstGeom prst="rect">
                      <a:avLst/>
                    </a:prstGeom>
                    <a:noFill/>
                    <a:ln>
                      <a:noFill/>
                    </a:ln>
                  </pic:spPr>
                </pic:pic>
              </a:graphicData>
            </a:graphic>
          </wp:inline>
        </w:drawing>
      </w:r>
    </w:p>
    <w:p w14:paraId="25D78D4D" w14:textId="17D85D53" w:rsidR="00975DDE" w:rsidRDefault="00975DDE" w:rsidP="00975DDE">
      <w:pPr>
        <w:pStyle w:val="NormalWeb"/>
        <w:tabs>
          <w:tab w:val="left" w:pos="3240"/>
        </w:tabs>
        <w:jc w:val="center"/>
      </w:pPr>
      <w:r>
        <w:rPr>
          <w:noProof/>
        </w:rPr>
        <w:drawing>
          <wp:inline distT="0" distB="0" distL="0" distR="0" wp14:anchorId="68C4A87E" wp14:editId="5C05E856">
            <wp:extent cx="6143625" cy="514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87">
                      <a:extLst>
                        <a:ext uri="{28A0092B-C50C-407E-A947-70E740481C1C}">
                          <a14:useLocalDpi xmlns:a14="http://schemas.microsoft.com/office/drawing/2010/main" val="0"/>
                        </a:ext>
                      </a:extLst>
                    </a:blip>
                    <a:srcRect t="41357" b="25240"/>
                    <a:stretch>
                      <a:fillRect/>
                    </a:stretch>
                  </pic:blipFill>
                  <pic:spPr bwMode="auto">
                    <a:xfrm>
                      <a:off x="0" y="0"/>
                      <a:ext cx="6143625" cy="514350"/>
                    </a:xfrm>
                    <a:prstGeom prst="rect">
                      <a:avLst/>
                    </a:prstGeom>
                    <a:noFill/>
                    <a:ln>
                      <a:noFill/>
                    </a:ln>
                  </pic:spPr>
                </pic:pic>
              </a:graphicData>
            </a:graphic>
          </wp:inline>
        </w:drawing>
      </w:r>
    </w:p>
    <w:p w14:paraId="59547852" w14:textId="06C2A273" w:rsidR="00975DDE" w:rsidRDefault="00975DDE" w:rsidP="00975DDE">
      <w:pPr>
        <w:pStyle w:val="NormalWeb"/>
        <w:tabs>
          <w:tab w:val="left" w:pos="3240"/>
        </w:tabs>
        <w:jc w:val="center"/>
      </w:pPr>
      <w:r>
        <w:rPr>
          <w:noProof/>
        </w:rPr>
        <w:drawing>
          <wp:inline distT="0" distB="0" distL="0" distR="0" wp14:anchorId="5B80EBC6" wp14:editId="1B863597">
            <wp:extent cx="5612130" cy="2095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88">
                      <a:extLst>
                        <a:ext uri="{28A0092B-C50C-407E-A947-70E740481C1C}">
                          <a14:useLocalDpi xmlns:a14="http://schemas.microsoft.com/office/drawing/2010/main" val="0"/>
                        </a:ext>
                      </a:extLst>
                    </a:blip>
                    <a:srcRect b="79167"/>
                    <a:stretch>
                      <a:fillRect/>
                    </a:stretch>
                  </pic:blipFill>
                  <pic:spPr bwMode="auto">
                    <a:xfrm>
                      <a:off x="0" y="0"/>
                      <a:ext cx="5612130" cy="209550"/>
                    </a:xfrm>
                    <a:prstGeom prst="rect">
                      <a:avLst/>
                    </a:prstGeom>
                    <a:noFill/>
                    <a:ln>
                      <a:noFill/>
                    </a:ln>
                  </pic:spPr>
                </pic:pic>
              </a:graphicData>
            </a:graphic>
          </wp:inline>
        </w:drawing>
      </w:r>
    </w:p>
    <w:p w14:paraId="1898C838" w14:textId="0668EA09" w:rsidR="00975DDE" w:rsidRDefault="00975DDE" w:rsidP="00975DDE">
      <w:pPr>
        <w:pStyle w:val="NormalWeb"/>
        <w:tabs>
          <w:tab w:val="left" w:pos="3240"/>
        </w:tabs>
        <w:jc w:val="center"/>
      </w:pPr>
      <w:r>
        <w:rPr>
          <w:noProof/>
        </w:rPr>
        <w:drawing>
          <wp:inline distT="0" distB="0" distL="0" distR="0" wp14:anchorId="7BE1EA63" wp14:editId="36148846">
            <wp:extent cx="6115050" cy="399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88">
                      <a:extLst>
                        <a:ext uri="{28A0092B-C50C-407E-A947-70E740481C1C}">
                          <a14:useLocalDpi xmlns:a14="http://schemas.microsoft.com/office/drawing/2010/main" val="0"/>
                        </a:ext>
                      </a:extLst>
                    </a:blip>
                    <a:srcRect t="60606"/>
                    <a:stretch>
                      <a:fillRect/>
                    </a:stretch>
                  </pic:blipFill>
                  <pic:spPr bwMode="auto">
                    <a:xfrm>
                      <a:off x="0" y="0"/>
                      <a:ext cx="6115050" cy="399415"/>
                    </a:xfrm>
                    <a:prstGeom prst="rect">
                      <a:avLst/>
                    </a:prstGeom>
                    <a:noFill/>
                    <a:ln>
                      <a:noFill/>
                    </a:ln>
                  </pic:spPr>
                </pic:pic>
              </a:graphicData>
            </a:graphic>
          </wp:inline>
        </w:drawing>
      </w:r>
    </w:p>
    <w:p w14:paraId="3845CB6F" w14:textId="55B1CE62" w:rsidR="00975DDE" w:rsidRDefault="00975DDE" w:rsidP="00975DDE">
      <w:pPr>
        <w:pStyle w:val="NormalWeb"/>
        <w:tabs>
          <w:tab w:val="left" w:pos="3240"/>
        </w:tabs>
        <w:jc w:val="center"/>
      </w:pPr>
      <w:r>
        <w:rPr>
          <w:noProof/>
        </w:rPr>
        <w:drawing>
          <wp:inline distT="0" distB="0" distL="0" distR="0" wp14:anchorId="24E9C18A" wp14:editId="4BA483FC">
            <wp:extent cx="6048375" cy="70739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89">
                      <a:extLst>
                        <a:ext uri="{28A0092B-C50C-407E-A947-70E740481C1C}">
                          <a14:useLocalDpi xmlns:a14="http://schemas.microsoft.com/office/drawing/2010/main" val="0"/>
                        </a:ext>
                      </a:extLst>
                    </a:blip>
                    <a:srcRect b="50636"/>
                    <a:stretch>
                      <a:fillRect/>
                    </a:stretch>
                  </pic:blipFill>
                  <pic:spPr bwMode="auto">
                    <a:xfrm>
                      <a:off x="0" y="0"/>
                      <a:ext cx="6048375" cy="707390"/>
                    </a:xfrm>
                    <a:prstGeom prst="rect">
                      <a:avLst/>
                    </a:prstGeom>
                    <a:noFill/>
                    <a:ln>
                      <a:noFill/>
                    </a:ln>
                  </pic:spPr>
                </pic:pic>
              </a:graphicData>
            </a:graphic>
          </wp:inline>
        </w:drawing>
      </w:r>
    </w:p>
    <w:p w14:paraId="689A38EA" w14:textId="15B6FB31" w:rsidR="00975DDE" w:rsidRDefault="00975DDE" w:rsidP="00975DDE">
      <w:pPr>
        <w:pStyle w:val="NormalWeb"/>
        <w:tabs>
          <w:tab w:val="left" w:pos="3240"/>
        </w:tabs>
        <w:jc w:val="center"/>
      </w:pPr>
      <w:r>
        <w:rPr>
          <w:noProof/>
        </w:rPr>
        <w:drawing>
          <wp:inline distT="0" distB="0" distL="0" distR="0" wp14:anchorId="36B2A26D" wp14:editId="4EFF2746">
            <wp:extent cx="6019800" cy="771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90">
                      <a:extLst>
                        <a:ext uri="{28A0092B-C50C-407E-A947-70E740481C1C}">
                          <a14:useLocalDpi xmlns:a14="http://schemas.microsoft.com/office/drawing/2010/main" val="0"/>
                        </a:ext>
                      </a:extLst>
                    </a:blip>
                    <a:srcRect b="51933"/>
                    <a:stretch>
                      <a:fillRect/>
                    </a:stretch>
                  </pic:blipFill>
                  <pic:spPr bwMode="auto">
                    <a:xfrm>
                      <a:off x="0" y="0"/>
                      <a:ext cx="6019800" cy="771525"/>
                    </a:xfrm>
                    <a:prstGeom prst="rect">
                      <a:avLst/>
                    </a:prstGeom>
                    <a:noFill/>
                    <a:ln>
                      <a:noFill/>
                    </a:ln>
                  </pic:spPr>
                </pic:pic>
              </a:graphicData>
            </a:graphic>
          </wp:inline>
        </w:drawing>
      </w:r>
    </w:p>
    <w:p w14:paraId="7F864FCE" w14:textId="06B80A79" w:rsidR="00975DDE" w:rsidRDefault="00975DDE" w:rsidP="00975DDE">
      <w:pPr>
        <w:pStyle w:val="NormalWeb"/>
        <w:tabs>
          <w:tab w:val="left" w:pos="3240"/>
        </w:tabs>
        <w:jc w:val="center"/>
      </w:pPr>
      <w:r>
        <w:rPr>
          <w:noProof/>
        </w:rPr>
        <w:drawing>
          <wp:inline distT="0" distB="0" distL="0" distR="0" wp14:anchorId="7E0DFA86" wp14:editId="6438E1D8">
            <wp:extent cx="6086475" cy="570865"/>
            <wp:effectExtent l="0" t="0" r="952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91">
                      <a:extLst>
                        <a:ext uri="{28A0092B-C50C-407E-A947-70E740481C1C}">
                          <a14:useLocalDpi xmlns:a14="http://schemas.microsoft.com/office/drawing/2010/main" val="0"/>
                        </a:ext>
                      </a:extLst>
                    </a:blip>
                    <a:srcRect b="62569"/>
                    <a:stretch>
                      <a:fillRect/>
                    </a:stretch>
                  </pic:blipFill>
                  <pic:spPr bwMode="auto">
                    <a:xfrm>
                      <a:off x="0" y="0"/>
                      <a:ext cx="6086475" cy="570865"/>
                    </a:xfrm>
                    <a:prstGeom prst="rect">
                      <a:avLst/>
                    </a:prstGeom>
                    <a:noFill/>
                    <a:ln>
                      <a:noFill/>
                    </a:ln>
                  </pic:spPr>
                </pic:pic>
              </a:graphicData>
            </a:graphic>
          </wp:inline>
        </w:drawing>
      </w:r>
    </w:p>
    <w:p w14:paraId="5EB09A21" w14:textId="6B5B571E" w:rsidR="00975DDE" w:rsidRDefault="00975DDE" w:rsidP="00975DDE">
      <w:pPr>
        <w:pStyle w:val="NormalWeb"/>
        <w:tabs>
          <w:tab w:val="left" w:pos="3240"/>
        </w:tabs>
        <w:jc w:val="center"/>
      </w:pPr>
      <w:r>
        <w:rPr>
          <w:noProof/>
        </w:rPr>
        <w:drawing>
          <wp:inline distT="0" distB="0" distL="0" distR="0" wp14:anchorId="7950D918" wp14:editId="64D94E5C">
            <wp:extent cx="6038850" cy="6591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92">
                      <a:extLst>
                        <a:ext uri="{28A0092B-C50C-407E-A947-70E740481C1C}">
                          <a14:useLocalDpi xmlns:a14="http://schemas.microsoft.com/office/drawing/2010/main" val="0"/>
                        </a:ext>
                      </a:extLst>
                    </a:blip>
                    <a:srcRect b="61792"/>
                    <a:stretch>
                      <a:fillRect/>
                    </a:stretch>
                  </pic:blipFill>
                  <pic:spPr bwMode="auto">
                    <a:xfrm>
                      <a:off x="0" y="0"/>
                      <a:ext cx="6038850" cy="659130"/>
                    </a:xfrm>
                    <a:prstGeom prst="rect">
                      <a:avLst/>
                    </a:prstGeom>
                    <a:noFill/>
                    <a:ln>
                      <a:noFill/>
                    </a:ln>
                  </pic:spPr>
                </pic:pic>
              </a:graphicData>
            </a:graphic>
          </wp:inline>
        </w:drawing>
      </w:r>
    </w:p>
    <w:p w14:paraId="3815CD6A" w14:textId="7FE850FE" w:rsidR="00975DDE" w:rsidRDefault="00975DDE" w:rsidP="00975DDE">
      <w:pPr>
        <w:pStyle w:val="NormalWeb"/>
        <w:tabs>
          <w:tab w:val="left" w:pos="3240"/>
        </w:tabs>
        <w:jc w:val="center"/>
      </w:pPr>
      <w:r>
        <w:rPr>
          <w:noProof/>
        </w:rPr>
        <w:drawing>
          <wp:inline distT="0" distB="0" distL="0" distR="0" wp14:anchorId="2DA555A5" wp14:editId="41751A17">
            <wp:extent cx="5991225" cy="16287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91225" cy="1628775"/>
                    </a:xfrm>
                    <a:prstGeom prst="rect">
                      <a:avLst/>
                    </a:prstGeom>
                    <a:noFill/>
                    <a:ln>
                      <a:noFill/>
                    </a:ln>
                  </pic:spPr>
                </pic:pic>
              </a:graphicData>
            </a:graphic>
          </wp:inline>
        </w:drawing>
      </w:r>
    </w:p>
    <w:p w14:paraId="0E782593" w14:textId="77777777" w:rsidR="0088389A" w:rsidRDefault="0088389A" w:rsidP="00975DDE">
      <w:pPr>
        <w:pStyle w:val="NormalWeb"/>
        <w:tabs>
          <w:tab w:val="left" w:pos="3240"/>
        </w:tabs>
        <w:jc w:val="center"/>
      </w:pPr>
    </w:p>
    <w:p w14:paraId="054D2C76" w14:textId="77777777" w:rsidR="0088389A" w:rsidRDefault="0088389A" w:rsidP="0088389A">
      <w:pPr>
        <w:jc w:val="center"/>
        <w:rPr>
          <w:rFonts w:ascii="Times New Roman" w:hAnsi="Times New Roman" w:cs="Times New Roman"/>
          <w:sz w:val="24"/>
          <w:szCs w:val="24"/>
        </w:rPr>
      </w:pPr>
      <w:r>
        <w:rPr>
          <w:noProof/>
        </w:rPr>
        <w:lastRenderedPageBreak/>
        <w:drawing>
          <wp:inline distT="0" distB="0" distL="0" distR="0" wp14:anchorId="141C9028" wp14:editId="26D300F6">
            <wp:extent cx="5612130" cy="1727200"/>
            <wp:effectExtent l="0" t="0" r="7620" b="635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12130" cy="1727200"/>
                    </a:xfrm>
                    <a:prstGeom prst="rect">
                      <a:avLst/>
                    </a:prstGeom>
                  </pic:spPr>
                </pic:pic>
              </a:graphicData>
            </a:graphic>
          </wp:inline>
        </w:drawing>
      </w:r>
    </w:p>
    <w:p w14:paraId="7CAF586C" w14:textId="77777777" w:rsidR="0088389A" w:rsidRDefault="0088389A" w:rsidP="0088389A">
      <w:pPr>
        <w:jc w:val="center"/>
        <w:rPr>
          <w:rFonts w:ascii="Times New Roman" w:hAnsi="Times New Roman" w:cs="Times New Roman"/>
          <w:sz w:val="24"/>
          <w:szCs w:val="24"/>
        </w:rPr>
      </w:pPr>
    </w:p>
    <w:p w14:paraId="6DE011DB" w14:textId="77777777" w:rsidR="0088389A" w:rsidRDefault="0088389A" w:rsidP="0088389A">
      <w:pPr>
        <w:jc w:val="center"/>
        <w:rPr>
          <w:rFonts w:ascii="Times New Roman" w:hAnsi="Times New Roman" w:cs="Times New Roman"/>
          <w:sz w:val="24"/>
          <w:szCs w:val="24"/>
        </w:rPr>
      </w:pPr>
      <w:r>
        <w:rPr>
          <w:noProof/>
        </w:rPr>
        <w:drawing>
          <wp:inline distT="0" distB="0" distL="0" distR="0" wp14:anchorId="07D89A36" wp14:editId="1BA0CFFA">
            <wp:extent cx="5612130" cy="1360805"/>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1360805"/>
                    </a:xfrm>
                    <a:prstGeom prst="rect">
                      <a:avLst/>
                    </a:prstGeom>
                  </pic:spPr>
                </pic:pic>
              </a:graphicData>
            </a:graphic>
          </wp:inline>
        </w:drawing>
      </w:r>
    </w:p>
    <w:p w14:paraId="4819EAAE" w14:textId="77777777" w:rsidR="0088389A" w:rsidRDefault="0088389A" w:rsidP="0088389A">
      <w:pPr>
        <w:jc w:val="center"/>
        <w:rPr>
          <w:rFonts w:ascii="Times New Roman" w:hAnsi="Times New Roman" w:cs="Times New Roman"/>
          <w:sz w:val="24"/>
          <w:szCs w:val="24"/>
        </w:rPr>
      </w:pPr>
    </w:p>
    <w:p w14:paraId="254CF33F" w14:textId="77777777" w:rsidR="0088389A" w:rsidRPr="0052477A" w:rsidRDefault="0088389A" w:rsidP="0088389A">
      <w:pPr>
        <w:jc w:val="center"/>
        <w:rPr>
          <w:rFonts w:ascii="Times New Roman" w:hAnsi="Times New Roman" w:cs="Times New Roman"/>
          <w:sz w:val="24"/>
          <w:szCs w:val="24"/>
        </w:rPr>
      </w:pPr>
      <w:r>
        <w:rPr>
          <w:noProof/>
        </w:rPr>
        <w:drawing>
          <wp:inline distT="0" distB="0" distL="0" distR="0" wp14:anchorId="035772CE" wp14:editId="4CDBF92A">
            <wp:extent cx="5612130" cy="1423035"/>
            <wp:effectExtent l="0" t="0" r="7620" b="571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1423035"/>
                    </a:xfrm>
                    <a:prstGeom prst="rect">
                      <a:avLst/>
                    </a:prstGeom>
                  </pic:spPr>
                </pic:pic>
              </a:graphicData>
            </a:graphic>
          </wp:inline>
        </w:drawing>
      </w:r>
    </w:p>
    <w:p w14:paraId="2CA9B338" w14:textId="77777777" w:rsidR="0088389A" w:rsidRDefault="0088389A" w:rsidP="00975DDE">
      <w:pPr>
        <w:pStyle w:val="NormalWeb"/>
        <w:tabs>
          <w:tab w:val="left" w:pos="3240"/>
        </w:tabs>
        <w:jc w:val="center"/>
      </w:pPr>
    </w:p>
    <w:p w14:paraId="1C905D23" w14:textId="32463146" w:rsidR="00A516FD" w:rsidRDefault="00A516FD" w:rsidP="00D35152">
      <w:pPr>
        <w:pStyle w:val="NormalWeb"/>
      </w:pPr>
    </w:p>
    <w:p w14:paraId="49DD1F19" w14:textId="42FEE5A9" w:rsidR="0088389A" w:rsidRDefault="0088389A" w:rsidP="00D35152">
      <w:pPr>
        <w:pStyle w:val="NormalWeb"/>
      </w:pPr>
    </w:p>
    <w:p w14:paraId="47BD6D98" w14:textId="49223AF5" w:rsidR="0088389A" w:rsidRDefault="0088389A" w:rsidP="00D35152">
      <w:pPr>
        <w:pStyle w:val="NormalWeb"/>
      </w:pPr>
    </w:p>
    <w:p w14:paraId="413CA192" w14:textId="4E0F2C57" w:rsidR="0088389A" w:rsidRDefault="0088389A" w:rsidP="00D35152">
      <w:pPr>
        <w:pStyle w:val="NormalWeb"/>
      </w:pPr>
    </w:p>
    <w:p w14:paraId="3724D854" w14:textId="1B8BD660" w:rsidR="0088389A" w:rsidRDefault="0088389A" w:rsidP="00D35152">
      <w:pPr>
        <w:pStyle w:val="NormalWeb"/>
      </w:pPr>
    </w:p>
    <w:p w14:paraId="5EABDBC4" w14:textId="648BFC6F" w:rsidR="0088389A" w:rsidRDefault="0088389A" w:rsidP="00D35152">
      <w:pPr>
        <w:pStyle w:val="NormalWeb"/>
      </w:pPr>
    </w:p>
    <w:p w14:paraId="696010A1" w14:textId="77777777" w:rsidR="0088389A" w:rsidRDefault="0088389A" w:rsidP="00D35152">
      <w:pPr>
        <w:pStyle w:val="NormalWeb"/>
      </w:pPr>
    </w:p>
    <w:p w14:paraId="199011BE" w14:textId="77777777" w:rsidR="0074090E" w:rsidRDefault="0074090E" w:rsidP="00D35152">
      <w:pPr>
        <w:pStyle w:val="NormalWeb"/>
      </w:pPr>
    </w:p>
    <w:p w14:paraId="172CB92A" w14:textId="163565D3" w:rsidR="00D35152" w:rsidRDefault="00D35152" w:rsidP="00D35152">
      <w:pPr>
        <w:pStyle w:val="NormalWeb"/>
      </w:pPr>
      <w:r>
        <w:t>¿Con qué propiedad puedo darle tamaño a fuentes de íconos? Font-size</w:t>
      </w:r>
    </w:p>
    <w:p w14:paraId="29C83575" w14:textId="77777777" w:rsidR="00D35152" w:rsidRDefault="00D35152" w:rsidP="00D35152">
      <w:pPr>
        <w:pStyle w:val="NormalWeb"/>
      </w:pPr>
      <w:r>
        <w:t>¿Cómo se le dice a un teléfono en modo vertical? Portrait</w:t>
      </w:r>
    </w:p>
    <w:p w14:paraId="00B7A200" w14:textId="77777777" w:rsidR="00D35152" w:rsidRDefault="00D35152" w:rsidP="00D35152">
      <w:pPr>
        <w:pStyle w:val="NormalWeb"/>
      </w:pPr>
      <w:r>
        <w:t>¿Cómo se le dice a un teléfono en modo horizontal? Landscape</w:t>
      </w:r>
    </w:p>
    <w:p w14:paraId="1FCE7AF9" w14:textId="4D0C62FF" w:rsidR="00D35152" w:rsidRPr="00816641" w:rsidRDefault="00A516FD"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De acuerdo con el</w:t>
      </w:r>
      <w:r w:rsidR="00D35152" w:rsidRPr="00816641">
        <w:rPr>
          <w:rFonts w:ascii="Times New Roman" w:eastAsia="Times New Roman" w:hAnsi="Times New Roman" w:cs="Times New Roman"/>
          <w:sz w:val="24"/>
          <w:szCs w:val="24"/>
          <w:lang w:eastAsia="es-CO"/>
        </w:rPr>
        <w:t xml:space="preserve"> siguiente código, ¿cuánto vale 1rem?</w:t>
      </w:r>
    </w:p>
    <w:p w14:paraId="4F5052F0" w14:textId="386D96D0" w:rsidR="00D35152" w:rsidRPr="00E4306D"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E4306D">
        <w:rPr>
          <w:rFonts w:ascii="Courier New" w:eastAsia="Times New Roman" w:hAnsi="Courier New" w:cs="Courier New"/>
          <w:sz w:val="20"/>
          <w:szCs w:val="20"/>
          <w:lang w:eastAsia="es-CO"/>
        </w:rPr>
        <w:t>html { font-size: 1</w:t>
      </w:r>
      <w:r w:rsidR="002B1010" w:rsidRPr="00E4306D">
        <w:rPr>
          <w:rFonts w:ascii="Courier New" w:eastAsia="Times New Roman" w:hAnsi="Courier New" w:cs="Courier New"/>
          <w:sz w:val="20"/>
          <w:szCs w:val="20"/>
          <w:lang w:eastAsia="es-CO"/>
        </w:rPr>
        <w:t>6</w:t>
      </w:r>
      <w:r w:rsidRPr="00E4306D">
        <w:rPr>
          <w:rFonts w:ascii="Courier New" w:eastAsia="Times New Roman" w:hAnsi="Courier New" w:cs="Courier New"/>
          <w:sz w:val="20"/>
          <w:szCs w:val="20"/>
          <w:lang w:eastAsia="es-CO"/>
        </w:rPr>
        <w:t xml:space="preserve">px; } </w:t>
      </w:r>
    </w:p>
    <w:p w14:paraId="7A632902" w14:textId="77777777" w:rsidR="00D35152" w:rsidRPr="00E4306D"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49292770" w14:textId="77777777" w:rsidR="00D35152" w:rsidRDefault="00D35152" w:rsidP="00D35152">
      <w:pPr>
        <w:pStyle w:val="NormalWeb"/>
      </w:pPr>
      <w:r>
        <w:t xml:space="preserve">¿A qué reacciona este media query? </w:t>
      </w:r>
    </w:p>
    <w:p w14:paraId="4ADADB50" w14:textId="77777777" w:rsidR="00D35152" w:rsidRPr="005906B9" w:rsidRDefault="00D35152" w:rsidP="00D35152">
      <w:pPr>
        <w:pStyle w:val="NormalWeb"/>
      </w:pPr>
      <w:r w:rsidRPr="00816641">
        <w:rPr>
          <w:rFonts w:ascii="Courier New" w:hAnsi="Courier New" w:cs="Courier New"/>
          <w:sz w:val="20"/>
          <w:szCs w:val="20"/>
        </w:rPr>
        <w:t>@media screen and (m</w:t>
      </w:r>
      <w:r w:rsidRPr="00C67B61">
        <w:rPr>
          <w:rFonts w:ascii="Courier New" w:hAnsi="Courier New" w:cs="Courier New"/>
          <w:sz w:val="20"/>
          <w:szCs w:val="20"/>
        </w:rPr>
        <w:t>ax</w:t>
      </w:r>
      <w:r w:rsidRPr="00816641">
        <w:rPr>
          <w:rFonts w:ascii="Courier New" w:hAnsi="Courier New" w:cs="Courier New"/>
          <w:sz w:val="20"/>
          <w:szCs w:val="20"/>
        </w:rPr>
        <w:t>-height: 768px)</w:t>
      </w:r>
      <w:r w:rsidRPr="00C67B61">
        <w:rPr>
          <w:rFonts w:ascii="Courier New" w:hAnsi="Courier New" w:cs="Courier New"/>
          <w:sz w:val="20"/>
          <w:szCs w:val="20"/>
        </w:rPr>
        <w:t xml:space="preserve">      </w:t>
      </w:r>
      <w:r>
        <w:t>Pantallas hasta 768px de ancho</w:t>
      </w:r>
    </w:p>
    <w:p w14:paraId="491C6DEB"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62B1B2C0"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alto</w:t>
      </w:r>
    </w:p>
    <w:p w14:paraId="56235C8B"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25A236C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Times New Roman" w:hAnsi="Times New Roman" w:cs="Times New Roman"/>
          <w:sz w:val="24"/>
          <w:szCs w:val="24"/>
        </w:rPr>
        <w:t>¿Con qué API de JavaScript puedo detectar media queries?</w:t>
      </w:r>
      <w:r>
        <w:rPr>
          <w:rFonts w:ascii="Times New Roman" w:hAnsi="Times New Roman" w:cs="Times New Roman"/>
          <w:sz w:val="24"/>
          <w:szCs w:val="24"/>
        </w:rPr>
        <w:t xml:space="preserve">     matchMedia</w:t>
      </w:r>
    </w:p>
    <w:p w14:paraId="5B1D75C5"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43BE6DA"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5913FC54"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(min-width: 768px)</w:t>
      </w:r>
      <w:r w:rsidRPr="00A9482C">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ancho</w:t>
      </w:r>
    </w:p>
    <w:p w14:paraId="6EC41920"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¿A qué reacciona este media query?</w:t>
      </w:r>
    </w:p>
    <w:p w14:paraId="7404CF11"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A9482C">
        <w:rPr>
          <w:rFonts w:ascii="Courier New" w:eastAsia="Times New Roman" w:hAnsi="Courier New" w:cs="Courier New"/>
          <w:sz w:val="20"/>
          <w:szCs w:val="20"/>
          <w:lang w:eastAsia="es-CO"/>
        </w:rPr>
        <w:t>@media screen and (max-height: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hasta 768px de </w:t>
      </w:r>
      <w:r>
        <w:rPr>
          <w:rFonts w:ascii="Times New Roman" w:hAnsi="Times New Roman" w:cs="Times New Roman"/>
          <w:sz w:val="24"/>
          <w:szCs w:val="24"/>
        </w:rPr>
        <w:t>alto</w:t>
      </w:r>
    </w:p>
    <w:p w14:paraId="7788B57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52A74F0E"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¿Cuánto valdría 1.5em en el borde en .body ?</w:t>
      </w:r>
    </w:p>
    <w:p w14:paraId="7790B369"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16px }</w:t>
      </w:r>
    </w:p>
    <w:p w14:paraId="053FAF7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18px }</w:t>
      </w:r>
      <w:r>
        <w:rPr>
          <w:rFonts w:ascii="Courier New" w:eastAsia="Times New Roman" w:hAnsi="Courier New" w:cs="Courier New"/>
          <w:sz w:val="20"/>
          <w:szCs w:val="20"/>
          <w:lang w:val="en-US" w:eastAsia="es-CO"/>
        </w:rPr>
        <w:t xml:space="preserve">             27px</w:t>
      </w:r>
    </w:p>
    <w:p w14:paraId="773C416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5DA6C578"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A9482C">
        <w:rPr>
          <w:rFonts w:ascii="Times New Roman" w:hAnsi="Times New Roman" w:cs="Times New Roman"/>
          <w:sz w:val="24"/>
          <w:szCs w:val="24"/>
        </w:rPr>
        <w:t>¿Cómo puedo restaurar al valor por defecto cualquier propiedad de CSS?</w:t>
      </w:r>
      <w:r>
        <w:rPr>
          <w:rFonts w:ascii="Times New Roman" w:hAnsi="Times New Roman" w:cs="Times New Roman"/>
          <w:sz w:val="24"/>
          <w:szCs w:val="24"/>
        </w:rPr>
        <w:t xml:space="preserve">      Initial</w:t>
      </w:r>
    </w:p>
    <w:p w14:paraId="4F024E9B" w14:textId="3DB4AF1F" w:rsidR="008E40C1" w:rsidRDefault="008E40C1"/>
    <w:p w14:paraId="57AF1C97" w14:textId="73E8AF02" w:rsidR="00871B9A" w:rsidRDefault="00871B9A"/>
    <w:p w14:paraId="62F52572" w14:textId="77777777" w:rsidR="00D35152" w:rsidRDefault="00D35152" w:rsidP="00D35152">
      <w:pPr>
        <w:pStyle w:val="Ttulo1"/>
      </w:pPr>
    </w:p>
    <w:p w14:paraId="34780777" w14:textId="256AD651" w:rsidR="0074090E" w:rsidRDefault="0074090E" w:rsidP="00D35152">
      <w:pPr>
        <w:pStyle w:val="Ttulo1"/>
      </w:pPr>
    </w:p>
    <w:p w14:paraId="0EACB580" w14:textId="77777777" w:rsidR="0088389A" w:rsidRDefault="0088389A" w:rsidP="00D35152">
      <w:pPr>
        <w:pStyle w:val="Ttulo1"/>
      </w:pPr>
    </w:p>
    <w:p w14:paraId="446A8741" w14:textId="77777777" w:rsidR="00FD2DBF" w:rsidRDefault="00FD2DBF" w:rsidP="00FD2DBF">
      <w:pPr>
        <w:pStyle w:val="Ttulo1"/>
      </w:pPr>
      <w:r>
        <w:t>Flexbox.</w:t>
      </w:r>
    </w:p>
    <w:p w14:paraId="45D3B077" w14:textId="77777777" w:rsidR="00FD2DBF" w:rsidRDefault="00FD2DBF" w:rsidP="00FD2DBF">
      <w:pPr>
        <w:pStyle w:val="NormalWeb"/>
      </w:pPr>
      <w:r>
        <w:t>Uno de los trabajos más difíciles en CSS es alinear elementos. Para hacerlo más fácil podemos contar con Flexbox.</w:t>
      </w:r>
    </w:p>
    <w:p w14:paraId="652595A0" w14:textId="77777777" w:rsidR="00FD2DBF" w:rsidRDefault="00FD2DBF" w:rsidP="00FD2DBF">
      <w:pPr>
        <w:pStyle w:val="NormalWeb"/>
      </w:pPr>
      <w:r>
        <w:t>Es importante tener presente que tendremos un contenedor y los elementos que queremos organizar dependiendo de nuestras necesidades.</w:t>
      </w:r>
    </w:p>
    <w:p w14:paraId="6DEA1781" w14:textId="77777777" w:rsidR="00FD2DBF" w:rsidRDefault="00FD2DBF" w:rsidP="00FD2DBF">
      <w:pPr>
        <w:pStyle w:val="NormalWeb"/>
        <w:jc w:val="center"/>
        <w:rPr>
          <w:noProof/>
        </w:rPr>
      </w:pPr>
      <w:r>
        <w:rPr>
          <w:noProof/>
        </w:rPr>
        <w:drawing>
          <wp:inline distT="0" distB="0" distL="0" distR="0" wp14:anchorId="2F2449C6" wp14:editId="1E2EEC5A">
            <wp:extent cx="4708525" cy="2792896"/>
            <wp:effectExtent l="0" t="0" r="0" b="762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r="49349"/>
                    <a:stretch/>
                  </pic:blipFill>
                  <pic:spPr bwMode="auto">
                    <a:xfrm>
                      <a:off x="0" y="0"/>
                      <a:ext cx="4726661" cy="2803654"/>
                    </a:xfrm>
                    <a:prstGeom prst="rect">
                      <a:avLst/>
                    </a:prstGeom>
                    <a:noFill/>
                    <a:ln>
                      <a:noFill/>
                    </a:ln>
                    <a:extLst>
                      <a:ext uri="{53640926-AAD7-44D8-BBD7-CCE9431645EC}">
                        <a14:shadowObscured xmlns:a14="http://schemas.microsoft.com/office/drawing/2010/main"/>
                      </a:ext>
                    </a:extLst>
                  </pic:spPr>
                </pic:pic>
              </a:graphicData>
            </a:graphic>
          </wp:inline>
        </w:drawing>
      </w:r>
    </w:p>
    <w:p w14:paraId="48949DC8" w14:textId="77777777" w:rsidR="00FD2DBF" w:rsidRDefault="00FD2DBF" w:rsidP="00FD2DBF">
      <w:pPr>
        <w:pStyle w:val="NormalWeb"/>
      </w:pPr>
      <w:r>
        <w:rPr>
          <w:noProof/>
        </w:rPr>
        <w:drawing>
          <wp:inline distT="0" distB="0" distL="0" distR="0" wp14:anchorId="092DEDC0" wp14:editId="420682F1">
            <wp:extent cx="5267171" cy="2703444"/>
            <wp:effectExtent l="0" t="0" r="0" b="190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7">
                      <a:extLst>
                        <a:ext uri="{28A0092B-C50C-407E-A947-70E740481C1C}">
                          <a14:useLocalDpi xmlns:a14="http://schemas.microsoft.com/office/drawing/2010/main" val="0"/>
                        </a:ext>
                      </a:extLst>
                    </a:blip>
                    <a:srcRect l="52599"/>
                    <a:stretch/>
                  </pic:blipFill>
                  <pic:spPr bwMode="auto">
                    <a:xfrm>
                      <a:off x="0" y="0"/>
                      <a:ext cx="5281919" cy="2711014"/>
                    </a:xfrm>
                    <a:prstGeom prst="rect">
                      <a:avLst/>
                    </a:prstGeom>
                    <a:noFill/>
                    <a:ln>
                      <a:noFill/>
                    </a:ln>
                    <a:extLst>
                      <a:ext uri="{53640926-AAD7-44D8-BBD7-CCE9431645EC}">
                        <a14:shadowObscured xmlns:a14="http://schemas.microsoft.com/office/drawing/2010/main"/>
                      </a:ext>
                    </a:extLst>
                  </pic:spPr>
                </pic:pic>
              </a:graphicData>
            </a:graphic>
          </wp:inline>
        </w:drawing>
      </w:r>
    </w:p>
    <w:p w14:paraId="0875ED7B" w14:textId="77777777" w:rsidR="00FD2DBF" w:rsidRDefault="00FD2DBF" w:rsidP="00FD2DBF">
      <w:pPr>
        <w:pStyle w:val="NormalWeb"/>
        <w:jc w:val="center"/>
      </w:pPr>
      <w:hyperlink r:id="rId198" w:history="1">
        <w:r w:rsidRPr="00C11D56">
          <w:rPr>
            <w:rStyle w:val="Hipervnculo"/>
          </w:rPr>
          <w:t>https://darekkay.com/dev/flexbox-cheatsheet.html</w:t>
        </w:r>
      </w:hyperlink>
    </w:p>
    <w:p w14:paraId="66040CC3" w14:textId="77777777" w:rsidR="00FD2DBF" w:rsidRDefault="00FD2DBF" w:rsidP="00D35152">
      <w:pPr>
        <w:pStyle w:val="Ttulo1"/>
      </w:pPr>
    </w:p>
    <w:p w14:paraId="71AA84D1" w14:textId="718DBFCD" w:rsidR="00D35152" w:rsidRDefault="00D35152" w:rsidP="00D35152">
      <w:pPr>
        <w:pStyle w:val="Ttulo1"/>
      </w:pPr>
      <w:r>
        <w:t>Display Flex</w:t>
      </w:r>
    </w:p>
    <w:p w14:paraId="35B6302D" w14:textId="77777777" w:rsidR="00D35152" w:rsidRDefault="00D35152" w:rsidP="00D35152">
      <w:pPr>
        <w:pStyle w:val="NormalWeb"/>
        <w:rPr>
          <w:sz w:val="48"/>
          <w:szCs w:val="48"/>
        </w:rPr>
      </w:pPr>
      <w:r>
        <w:rPr>
          <w:noProof/>
        </w:rPr>
        <w:drawing>
          <wp:inline distT="0" distB="0" distL="0" distR="0" wp14:anchorId="1A8A7652" wp14:editId="4CE9E65B">
            <wp:extent cx="5610225" cy="33432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99">
                      <a:extLst>
                        <a:ext uri="{28A0092B-C50C-407E-A947-70E740481C1C}">
                          <a14:useLocalDpi xmlns:a14="http://schemas.microsoft.com/office/drawing/2010/main" val="0"/>
                        </a:ext>
                      </a:extLst>
                    </a:blip>
                    <a:srcRect t="1128"/>
                    <a:stretch>
                      <a:fillRect/>
                    </a:stretch>
                  </pic:blipFill>
                  <pic:spPr bwMode="auto">
                    <a:xfrm>
                      <a:off x="0" y="0"/>
                      <a:ext cx="5610225" cy="3343275"/>
                    </a:xfrm>
                    <a:prstGeom prst="rect">
                      <a:avLst/>
                    </a:prstGeom>
                    <a:noFill/>
                    <a:ln>
                      <a:noFill/>
                    </a:ln>
                  </pic:spPr>
                </pic:pic>
              </a:graphicData>
            </a:graphic>
          </wp:inline>
        </w:drawing>
      </w:r>
    </w:p>
    <w:p w14:paraId="2962F7B4" w14:textId="77777777" w:rsidR="00D35152" w:rsidRDefault="00D35152" w:rsidP="00D35152">
      <w:pPr>
        <w:pStyle w:val="NormalWeb"/>
        <w:rPr>
          <w:sz w:val="48"/>
          <w:szCs w:val="48"/>
        </w:rPr>
      </w:pPr>
    </w:p>
    <w:p w14:paraId="54C5878F" w14:textId="77777777" w:rsidR="00D35152" w:rsidRDefault="00D35152" w:rsidP="00D35152">
      <w:pPr>
        <w:pStyle w:val="NormalWeb"/>
        <w:rPr>
          <w:sz w:val="48"/>
          <w:szCs w:val="48"/>
        </w:rPr>
      </w:pPr>
    </w:p>
    <w:p w14:paraId="38EE6A9E" w14:textId="77777777" w:rsidR="00D35152" w:rsidRDefault="00D35152" w:rsidP="00D35152">
      <w:pPr>
        <w:jc w:val="center"/>
        <w:rPr>
          <w:rFonts w:ascii="Times New Roman" w:hAnsi="Times New Roman" w:cs="Times New Roman"/>
          <w:b/>
          <w:bCs/>
          <w:i/>
          <w:iCs/>
          <w:sz w:val="48"/>
          <w:szCs w:val="48"/>
        </w:rPr>
      </w:pPr>
      <w:r w:rsidRPr="00E30DA9">
        <w:rPr>
          <w:rFonts w:ascii="Times New Roman" w:hAnsi="Times New Roman" w:cs="Times New Roman"/>
          <w:b/>
          <w:bCs/>
          <w:i/>
          <w:iCs/>
          <w:sz w:val="48"/>
          <w:szCs w:val="48"/>
        </w:rPr>
        <w:t>Pa</w:t>
      </w:r>
      <w:r>
        <w:rPr>
          <w:rFonts w:ascii="Times New Roman" w:hAnsi="Times New Roman" w:cs="Times New Roman"/>
          <w:b/>
          <w:bCs/>
          <w:i/>
          <w:iCs/>
          <w:sz w:val="48"/>
          <w:szCs w:val="48"/>
        </w:rPr>
        <w:t>ginas para practicar  Grid y Flex.</w:t>
      </w:r>
    </w:p>
    <w:p w14:paraId="2D7CF7EE" w14:textId="77777777" w:rsidR="00D35152" w:rsidRPr="00A34260" w:rsidRDefault="00F106D0" w:rsidP="00D35152">
      <w:pPr>
        <w:jc w:val="center"/>
        <w:rPr>
          <w:rFonts w:ascii="Times New Roman" w:hAnsi="Times New Roman" w:cs="Times New Roman"/>
          <w:b/>
          <w:bCs/>
          <w:i/>
          <w:iCs/>
          <w:sz w:val="48"/>
          <w:szCs w:val="48"/>
          <w:highlight w:val="yellow"/>
        </w:rPr>
      </w:pPr>
      <w:hyperlink r:id="rId200" w:anchor="es" w:history="1">
        <w:r w:rsidR="00D35152" w:rsidRPr="00A34260">
          <w:rPr>
            <w:rStyle w:val="Hipervnculo"/>
            <w:b/>
            <w:bCs/>
            <w:i/>
            <w:iCs/>
            <w:highlight w:val="yellow"/>
          </w:rPr>
          <w:t>https://flexboxfroggy.com/#es</w:t>
        </w:r>
      </w:hyperlink>
    </w:p>
    <w:p w14:paraId="2E4038B5" w14:textId="55C54B5E" w:rsidR="00D35152" w:rsidRDefault="00B171C5" w:rsidP="00B171C5">
      <w:pPr>
        <w:ind w:left="708" w:firstLine="708"/>
        <w:rPr>
          <w:rFonts w:ascii="Times New Roman" w:hAnsi="Times New Roman" w:cs="Times New Roman"/>
          <w:b/>
          <w:bCs/>
          <w:i/>
          <w:iCs/>
          <w:sz w:val="48"/>
          <w:szCs w:val="48"/>
        </w:rPr>
      </w:pPr>
      <w:r>
        <w:t xml:space="preserve">                               </w:t>
      </w:r>
      <w:hyperlink r:id="rId201" w:anchor="es" w:history="1">
        <w:r w:rsidR="00E56201" w:rsidRPr="009A3E7B">
          <w:rPr>
            <w:rStyle w:val="Hipervnculo"/>
            <w:b/>
            <w:bCs/>
            <w:i/>
            <w:iCs/>
            <w:highlight w:val="yellow"/>
          </w:rPr>
          <w:t>https://cssgridgarden.com/#es</w:t>
        </w:r>
      </w:hyperlink>
    </w:p>
    <w:p w14:paraId="70CC4A06" w14:textId="77777777" w:rsidR="00D35152" w:rsidRDefault="00D35152" w:rsidP="00D35152">
      <w:pPr>
        <w:pStyle w:val="NormalWeb"/>
        <w:rPr>
          <w:sz w:val="48"/>
          <w:szCs w:val="48"/>
        </w:rPr>
      </w:pPr>
    </w:p>
    <w:p w14:paraId="6840B2F3"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151E0E57" w14:textId="77777777" w:rsidR="00D35152" w:rsidRPr="00816641"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3D18CEF6" w14:textId="77777777" w:rsidR="00D35152" w:rsidRPr="00A9482C" w:rsidRDefault="00D35152" w:rsidP="00D35152">
      <w:pPr>
        <w:pStyle w:val="NormalWeb"/>
      </w:pPr>
    </w:p>
    <w:p w14:paraId="6C824620" w14:textId="77777777" w:rsidR="00E56201" w:rsidRDefault="00E56201" w:rsidP="00D35152">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p>
    <w:p w14:paraId="7BC88569" w14:textId="0CE9482B"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i/>
          <w:iCs/>
          <w:color w:val="FFC000"/>
          <w:kern w:val="36"/>
          <w:sz w:val="28"/>
          <w:szCs w:val="28"/>
          <w:lang w:eastAsia="es-CO"/>
        </w:rPr>
      </w:pPr>
      <w:r w:rsidRPr="00E56201">
        <w:rPr>
          <w:rFonts w:ascii="Times New Roman" w:eastAsia="Times New Roman" w:hAnsi="Times New Roman" w:cs="Times New Roman"/>
          <w:b/>
          <w:bCs/>
          <w:i/>
          <w:iCs/>
          <w:kern w:val="36"/>
          <w:sz w:val="48"/>
          <w:szCs w:val="48"/>
          <w:highlight w:val="green"/>
          <w:lang w:eastAsia="es-CO"/>
        </w:rPr>
        <w:t>CSS Grid Layout</w:t>
      </w:r>
      <w:r w:rsidRPr="00E56201">
        <w:rPr>
          <w:rFonts w:ascii="Times New Roman" w:eastAsia="Times New Roman" w:hAnsi="Times New Roman" w:cs="Times New Roman"/>
          <w:b/>
          <w:bCs/>
          <w:i/>
          <w:iCs/>
          <w:color w:val="FFC000"/>
          <w:kern w:val="36"/>
          <w:sz w:val="28"/>
          <w:szCs w:val="28"/>
          <w:highlight w:val="green"/>
          <w:lang w:eastAsia="es-CO"/>
        </w:rPr>
        <w:t>.</w:t>
      </w:r>
    </w:p>
    <w:p w14:paraId="56B30960" w14:textId="77777777" w:rsidR="00D35152" w:rsidRPr="00CA3EB2" w:rsidRDefault="00D35152" w:rsidP="00D35152">
      <w:pPr>
        <w:rPr>
          <w:rFonts w:ascii="Times New Roman" w:hAnsi="Times New Roman" w:cs="Times New Roman"/>
          <w:b/>
          <w:bCs/>
          <w:sz w:val="48"/>
          <w:szCs w:val="48"/>
        </w:rPr>
      </w:pPr>
      <w:r w:rsidRPr="00CA3EB2">
        <w:rPr>
          <w:rFonts w:ascii="Times New Roman" w:hAnsi="Times New Roman" w:cs="Times New Roman"/>
          <w:b/>
          <w:bCs/>
          <w:sz w:val="48"/>
          <w:szCs w:val="48"/>
        </w:rPr>
        <w:t>¿Qué es CSS grid layout?</w:t>
      </w:r>
    </w:p>
    <w:p w14:paraId="2D7B8802" w14:textId="77777777" w:rsidR="00D35152" w:rsidRDefault="00D35152" w:rsidP="00D35152">
      <w:pPr>
        <w:rPr>
          <w:rFonts w:ascii="Times New Roman" w:hAnsi="Times New Roman" w:cs="Times New Roman"/>
          <w:sz w:val="24"/>
          <w:szCs w:val="24"/>
        </w:rPr>
      </w:pPr>
      <w:r w:rsidRPr="00CA3EB2">
        <w:rPr>
          <w:rFonts w:ascii="Times New Roman" w:hAnsi="Times New Roman" w:cs="Times New Roman"/>
          <w:sz w:val="24"/>
          <w:szCs w:val="24"/>
        </w:rPr>
        <w:t>Es un sistema de rejilla para la maquetación</w:t>
      </w:r>
      <w:r>
        <w:rPr>
          <w:rFonts w:ascii="Times New Roman" w:hAnsi="Times New Roman" w:cs="Times New Roman"/>
          <w:sz w:val="24"/>
          <w:szCs w:val="24"/>
        </w:rPr>
        <w:t xml:space="preserve"> </w:t>
      </w:r>
      <w:r w:rsidRPr="00CA3EB2">
        <w:rPr>
          <w:rFonts w:ascii="Times New Roman" w:hAnsi="Times New Roman" w:cs="Times New Roman"/>
          <w:sz w:val="24"/>
          <w:szCs w:val="24"/>
        </w:rPr>
        <w:t>web, no es un framework o una librería, es una</w:t>
      </w:r>
      <w:r>
        <w:rPr>
          <w:rFonts w:ascii="Times New Roman" w:hAnsi="Times New Roman" w:cs="Times New Roman"/>
          <w:sz w:val="24"/>
          <w:szCs w:val="24"/>
        </w:rPr>
        <w:t xml:space="preserve"> </w:t>
      </w:r>
      <w:r w:rsidRPr="00CA3EB2">
        <w:rPr>
          <w:rFonts w:ascii="Times New Roman" w:hAnsi="Times New Roman" w:cs="Times New Roman"/>
          <w:sz w:val="24"/>
          <w:szCs w:val="24"/>
        </w:rPr>
        <w:t>adición al lenguaje que nos permite distribuir</w:t>
      </w:r>
      <w:r>
        <w:rPr>
          <w:rFonts w:ascii="Times New Roman" w:hAnsi="Times New Roman" w:cs="Times New Roman"/>
          <w:sz w:val="24"/>
          <w:szCs w:val="24"/>
        </w:rPr>
        <w:t xml:space="preserve"> </w:t>
      </w:r>
      <w:r w:rsidRPr="00CA3EB2">
        <w:rPr>
          <w:rFonts w:ascii="Times New Roman" w:hAnsi="Times New Roman" w:cs="Times New Roman"/>
          <w:sz w:val="24"/>
          <w:szCs w:val="24"/>
        </w:rPr>
        <w:t>contenido de forma eficiente.</w:t>
      </w:r>
    </w:p>
    <w:p w14:paraId="771D9049" w14:textId="77777777" w:rsidR="00D35152" w:rsidRDefault="00D35152" w:rsidP="00D35152">
      <w:pPr>
        <w:rPr>
          <w:rFonts w:ascii="Times New Roman" w:hAnsi="Times New Roman" w:cs="Times New Roman"/>
          <w:sz w:val="24"/>
          <w:szCs w:val="24"/>
        </w:rPr>
      </w:pPr>
    </w:p>
    <w:p w14:paraId="44353F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61509">
        <w:rPr>
          <w:rFonts w:ascii="Times New Roman" w:eastAsia="Times New Roman" w:hAnsi="Times New Roman" w:cs="Times New Roman"/>
          <w:b/>
          <w:bCs/>
          <w:kern w:val="36"/>
          <w:sz w:val="48"/>
          <w:szCs w:val="48"/>
          <w:lang w:eastAsia="es-CO"/>
        </w:rPr>
        <w:t>Conceptos fundamentales sobre CSS Grid Layout</w:t>
      </w:r>
      <w:r>
        <w:rPr>
          <w:rFonts w:ascii="Times New Roman" w:eastAsia="Times New Roman" w:hAnsi="Times New Roman" w:cs="Times New Roman"/>
          <w:b/>
          <w:bCs/>
          <w:kern w:val="36"/>
          <w:sz w:val="48"/>
          <w:szCs w:val="48"/>
          <w:lang w:eastAsia="es-CO"/>
        </w:rPr>
        <w:t>.</w:t>
      </w:r>
    </w:p>
    <w:p w14:paraId="49CD0D48" w14:textId="77777777" w:rsidR="00D35152" w:rsidRDefault="00D35152" w:rsidP="00D35152">
      <w:pPr>
        <w:pStyle w:val="NormalWeb"/>
      </w:pPr>
      <w:r>
        <w:rPr>
          <w:rStyle w:val="Textoennegrita"/>
        </w:rPr>
        <w:t>Grid Container</w:t>
      </w:r>
      <w:r>
        <w:t xml:space="preserve">: va a ser el elemento padre que va a tener puesto un nuevo tipo de display: </w:t>
      </w:r>
      <w:r w:rsidRPr="00A20D24">
        <w:rPr>
          <w:b/>
          <w:bCs/>
        </w:rPr>
        <w:t>grid</w:t>
      </w:r>
      <w:r>
        <w:t>. Nos permite colocar otras propiedades para manipular nuestro layout.</w:t>
      </w:r>
    </w:p>
    <w:p w14:paraId="5A8360F7" w14:textId="77777777" w:rsidR="00D35152" w:rsidRDefault="00D35152" w:rsidP="00D35152">
      <w:pPr>
        <w:pStyle w:val="NormalWeb"/>
        <w:jc w:val="center"/>
      </w:pPr>
      <w:r>
        <w:rPr>
          <w:noProof/>
        </w:rPr>
        <w:drawing>
          <wp:inline distT="0" distB="0" distL="0" distR="0" wp14:anchorId="4436FE3C" wp14:editId="0CC42116">
            <wp:extent cx="3600000" cy="2674135"/>
            <wp:effectExtent l="76200" t="76200" r="133985" b="1263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00000" cy="267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BCD73" w14:textId="77777777" w:rsidR="00D35152" w:rsidRDefault="00D35152" w:rsidP="00D35152">
      <w:pPr>
        <w:pStyle w:val="NormalWeb"/>
      </w:pPr>
      <w:r>
        <w:rPr>
          <w:rStyle w:val="Textoennegrita"/>
        </w:rPr>
        <w:t>Grid Item</w:t>
      </w:r>
      <w:r>
        <w:t>: Son nuestros componentes, contenidos, los que vamos a manejar. Nuestras filas o columnas que vamos a mover a nuestro gusto. Son hijos directos de grid.</w:t>
      </w:r>
    </w:p>
    <w:p w14:paraId="1475C04C" w14:textId="77777777" w:rsidR="00D35152" w:rsidRDefault="00D35152" w:rsidP="00D35152">
      <w:pPr>
        <w:pStyle w:val="NormalWeb"/>
        <w:jc w:val="center"/>
      </w:pPr>
      <w:r>
        <w:rPr>
          <w:noProof/>
        </w:rPr>
        <w:lastRenderedPageBreak/>
        <w:drawing>
          <wp:inline distT="0" distB="0" distL="0" distR="0" wp14:anchorId="5B3601F0" wp14:editId="41F52FD3">
            <wp:extent cx="3600000" cy="2761953"/>
            <wp:effectExtent l="76200" t="76200" r="133985" b="13398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00000" cy="276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EDF7B" w14:textId="77777777" w:rsidR="00D35152" w:rsidRDefault="00D35152" w:rsidP="00D35152">
      <w:pPr>
        <w:pStyle w:val="NormalWeb"/>
      </w:pPr>
      <w:r>
        <w:rPr>
          <w:rStyle w:val="Textoennegrita"/>
        </w:rPr>
        <w:t>Grid Line</w:t>
      </w:r>
      <w:r>
        <w:t>: Líneas divisorias horizontales y verticales.</w:t>
      </w:r>
    </w:p>
    <w:p w14:paraId="46B02A2E" w14:textId="77777777" w:rsidR="00D35152" w:rsidRDefault="00D35152" w:rsidP="00D35152">
      <w:pPr>
        <w:pStyle w:val="NormalWeb"/>
        <w:jc w:val="center"/>
      </w:pPr>
      <w:r>
        <w:rPr>
          <w:noProof/>
        </w:rPr>
        <w:drawing>
          <wp:inline distT="0" distB="0" distL="0" distR="0" wp14:anchorId="7638911C" wp14:editId="7323C8BE">
            <wp:extent cx="3600000" cy="2707745"/>
            <wp:effectExtent l="76200" t="76200" r="133985" b="130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00000" cy="270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EFEE6" w14:textId="77777777" w:rsidR="00D35152" w:rsidRDefault="00D35152" w:rsidP="00D35152">
      <w:pPr>
        <w:pStyle w:val="NormalWeb"/>
      </w:pPr>
      <w:r>
        <w:rPr>
          <w:rStyle w:val="Textoennegrita"/>
        </w:rPr>
        <w:t>Grid Track</w:t>
      </w:r>
      <w:r>
        <w:t>: Espacio entre dos líneas adyacentes. Filas y columnas.</w:t>
      </w:r>
    </w:p>
    <w:p w14:paraId="4495B5BD" w14:textId="77777777" w:rsidR="00D35152" w:rsidRDefault="00D35152" w:rsidP="00D35152">
      <w:pPr>
        <w:pStyle w:val="NormalWeb"/>
        <w:jc w:val="center"/>
      </w:pPr>
      <w:r>
        <w:rPr>
          <w:noProof/>
        </w:rPr>
        <w:lastRenderedPageBreak/>
        <w:drawing>
          <wp:inline distT="0" distB="0" distL="0" distR="0" wp14:anchorId="3ED91EAE" wp14:editId="2A7AC437">
            <wp:extent cx="3600000" cy="2785226"/>
            <wp:effectExtent l="76200" t="76200" r="133985" b="129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00000" cy="278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9FAFD" w14:textId="77777777" w:rsidR="00D35152" w:rsidRDefault="00D35152" w:rsidP="00D35152">
      <w:pPr>
        <w:pStyle w:val="NormalWeb"/>
      </w:pPr>
      <w:r>
        <w:rPr>
          <w:rStyle w:val="Textoennegrita"/>
        </w:rPr>
        <w:t>Grid Cell</w:t>
      </w:r>
      <w:r>
        <w:t>: Celdas, espacio en dos filas adyacentes y 2 columnas adyacentes.</w:t>
      </w:r>
    </w:p>
    <w:p w14:paraId="02CE81E6" w14:textId="77777777" w:rsidR="00D35152" w:rsidRDefault="00D35152" w:rsidP="00D35152">
      <w:pPr>
        <w:pStyle w:val="NormalWeb"/>
        <w:jc w:val="center"/>
      </w:pPr>
      <w:r>
        <w:rPr>
          <w:noProof/>
        </w:rPr>
        <w:drawing>
          <wp:inline distT="0" distB="0" distL="0" distR="0" wp14:anchorId="42C64500" wp14:editId="4B51F4BB">
            <wp:extent cx="3600000" cy="2668750"/>
            <wp:effectExtent l="76200" t="76200" r="133985" b="132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00000" cy="26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59FAB1" w14:textId="77777777" w:rsidR="00D35152" w:rsidRDefault="00D35152" w:rsidP="00D35152">
      <w:pPr>
        <w:pStyle w:val="NormalWeb"/>
      </w:pPr>
      <w:r>
        <w:rPr>
          <w:rStyle w:val="Textoennegrita"/>
        </w:rPr>
        <w:t>Grid Area</w:t>
      </w:r>
      <w:r>
        <w:t>: Espacio rodeado por 4 grid lines</w:t>
      </w:r>
    </w:p>
    <w:p w14:paraId="61F34399" w14:textId="77777777" w:rsidR="00D35152" w:rsidRDefault="00D35152" w:rsidP="00D35152">
      <w:pPr>
        <w:pStyle w:val="NormalWeb"/>
        <w:jc w:val="center"/>
      </w:pPr>
      <w:r>
        <w:rPr>
          <w:noProof/>
        </w:rPr>
        <w:lastRenderedPageBreak/>
        <w:drawing>
          <wp:inline distT="0" distB="0" distL="0" distR="0" wp14:anchorId="22267AB5" wp14:editId="393E4440">
            <wp:extent cx="3600000" cy="2353077"/>
            <wp:effectExtent l="76200" t="76200" r="133985" b="1428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0000" cy="2353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5399F" w14:textId="77777777" w:rsidR="00D35152" w:rsidRDefault="00D35152" w:rsidP="00D35152">
      <w:pPr>
        <w:pStyle w:val="Ttulo1"/>
      </w:pPr>
    </w:p>
    <w:p w14:paraId="483057F6" w14:textId="77777777" w:rsidR="00D35152" w:rsidRDefault="00D35152" w:rsidP="00D35152">
      <w:pPr>
        <w:pStyle w:val="Ttulo1"/>
      </w:pPr>
    </w:p>
    <w:p w14:paraId="01AB51FC" w14:textId="77777777" w:rsidR="00D35152" w:rsidRDefault="00D35152" w:rsidP="00D35152">
      <w:pPr>
        <w:pStyle w:val="Ttulo1"/>
      </w:pPr>
      <w:r>
        <w:t>Definiendo columnas.</w:t>
      </w:r>
    </w:p>
    <w:p w14:paraId="2474ED51" w14:textId="77777777" w:rsidR="00D35152" w:rsidRPr="00594DD8" w:rsidRDefault="00D35152" w:rsidP="00D35152">
      <w:pPr>
        <w:pStyle w:val="Ttulo1"/>
        <w:rPr>
          <w:b w:val="0"/>
          <w:bCs w:val="0"/>
          <w:i/>
          <w:iCs/>
          <w:sz w:val="24"/>
          <w:szCs w:val="24"/>
          <w:u w:val="single"/>
        </w:rPr>
      </w:pPr>
      <w:r>
        <w:rPr>
          <w:b w:val="0"/>
          <w:bCs w:val="0"/>
          <w:sz w:val="24"/>
          <w:szCs w:val="24"/>
        </w:rPr>
        <w:t xml:space="preserve">Para definir columnas, luego de asignarle </w:t>
      </w:r>
      <w:r w:rsidRPr="00594DD8">
        <w:rPr>
          <w:b w:val="0"/>
          <w:bCs w:val="0"/>
          <w:i/>
          <w:iCs/>
          <w:sz w:val="24"/>
          <w:szCs w:val="24"/>
          <w:u w:val="single"/>
        </w:rPr>
        <w:t>Display: Grid</w:t>
      </w:r>
      <w:r>
        <w:rPr>
          <w:b w:val="0"/>
          <w:bCs w:val="0"/>
          <w:i/>
          <w:iCs/>
          <w:sz w:val="24"/>
          <w:szCs w:val="24"/>
          <w:u w:val="single"/>
        </w:rPr>
        <w:t xml:space="preserve"> </w:t>
      </w:r>
      <w:r w:rsidRPr="00594DD8">
        <w:rPr>
          <w:b w:val="0"/>
          <w:bCs w:val="0"/>
          <w:sz w:val="24"/>
          <w:szCs w:val="24"/>
        </w:rPr>
        <w:t>a nues</w:t>
      </w:r>
      <w:r>
        <w:rPr>
          <w:b w:val="0"/>
          <w:bCs w:val="0"/>
          <w:sz w:val="24"/>
          <w:szCs w:val="24"/>
        </w:rPr>
        <w:t xml:space="preserve">tro contenedor solo es cuestión de usar la propiedad </w:t>
      </w:r>
      <w:r>
        <w:rPr>
          <w:b w:val="0"/>
          <w:bCs w:val="0"/>
          <w:i/>
          <w:iCs/>
          <w:sz w:val="24"/>
          <w:szCs w:val="24"/>
          <w:u w:val="single"/>
        </w:rPr>
        <w:t xml:space="preserve">grid-template-columns: 200px </w:t>
      </w:r>
      <w:proofErr w:type="spellStart"/>
      <w:r>
        <w:rPr>
          <w:b w:val="0"/>
          <w:bCs w:val="0"/>
          <w:i/>
          <w:iCs/>
          <w:sz w:val="24"/>
          <w:szCs w:val="24"/>
          <w:u w:val="single"/>
        </w:rPr>
        <w:t>200px</w:t>
      </w:r>
      <w:proofErr w:type="spellEnd"/>
      <w:r>
        <w:rPr>
          <w:b w:val="0"/>
          <w:bCs w:val="0"/>
          <w:i/>
          <w:iCs/>
          <w:sz w:val="24"/>
          <w:szCs w:val="24"/>
          <w:u w:val="single"/>
        </w:rPr>
        <w:t xml:space="preserve"> </w:t>
      </w:r>
      <w:proofErr w:type="spellStart"/>
      <w:r>
        <w:rPr>
          <w:b w:val="0"/>
          <w:bCs w:val="0"/>
          <w:i/>
          <w:iCs/>
          <w:sz w:val="24"/>
          <w:szCs w:val="24"/>
          <w:u w:val="single"/>
        </w:rPr>
        <w:t>200px</w:t>
      </w:r>
      <w:proofErr w:type="spellEnd"/>
    </w:p>
    <w:p w14:paraId="34C0FBD2" w14:textId="77777777" w:rsidR="00D35152" w:rsidRDefault="00D35152" w:rsidP="00D35152">
      <w:pPr>
        <w:pStyle w:val="NormalWeb"/>
        <w:jc w:val="center"/>
      </w:pPr>
      <w:r>
        <w:rPr>
          <w:noProof/>
        </w:rPr>
        <w:drawing>
          <wp:inline distT="0" distB="0" distL="0" distR="0" wp14:anchorId="24CD2491" wp14:editId="6D0095EE">
            <wp:extent cx="4191000" cy="8953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91000" cy="895350"/>
                    </a:xfrm>
                    <a:prstGeom prst="rect">
                      <a:avLst/>
                    </a:prstGeom>
                  </pic:spPr>
                </pic:pic>
              </a:graphicData>
            </a:graphic>
          </wp:inline>
        </w:drawing>
      </w:r>
    </w:p>
    <w:p w14:paraId="6A896507" w14:textId="77777777" w:rsidR="00D35152" w:rsidRDefault="00D35152" w:rsidP="00D35152">
      <w:pPr>
        <w:pStyle w:val="NormalWeb"/>
      </w:pPr>
      <w:r>
        <w:t>Otra forma de realizarlo es:</w:t>
      </w:r>
    </w:p>
    <w:p w14:paraId="33F5B129"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4A84C1B3" wp14:editId="6207BBC7">
            <wp:extent cx="3933825" cy="91440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33825" cy="914400"/>
                    </a:xfrm>
                    <a:prstGeom prst="rect">
                      <a:avLst/>
                    </a:prstGeom>
                  </pic:spPr>
                </pic:pic>
              </a:graphicData>
            </a:graphic>
          </wp:inline>
        </w:drawing>
      </w:r>
    </w:p>
    <w:p w14:paraId="739A2FC8"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p>
    <w:p w14:paraId="7D280D34" w14:textId="77777777" w:rsidR="00D35152" w:rsidRDefault="00D35152" w:rsidP="00D35152">
      <w:pPr>
        <w:pStyle w:val="Ttulo1"/>
      </w:pPr>
      <w:r>
        <w:lastRenderedPageBreak/>
        <w:t>Definiendo filas.</w:t>
      </w:r>
    </w:p>
    <w:p w14:paraId="048F8658"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Para definir filas solo basta con usar la propiedad </w:t>
      </w:r>
      <w:r>
        <w:rPr>
          <w:rFonts w:ascii="Times New Roman" w:eastAsia="Times New Roman" w:hAnsi="Times New Roman" w:cs="Times New Roman"/>
          <w:i/>
          <w:iCs/>
          <w:kern w:val="36"/>
          <w:sz w:val="24"/>
          <w:szCs w:val="24"/>
          <w:u w:val="single"/>
          <w:lang w:eastAsia="es-CO"/>
        </w:rPr>
        <w:t xml:space="preserve">grid-template-rows: </w:t>
      </w:r>
      <w:r>
        <w:rPr>
          <w:rFonts w:ascii="Times New Roman" w:eastAsia="Times New Roman" w:hAnsi="Times New Roman" w:cs="Times New Roman"/>
          <w:kern w:val="36"/>
          <w:sz w:val="24"/>
          <w:szCs w:val="24"/>
          <w:lang w:eastAsia="es-CO"/>
        </w:rPr>
        <w:t xml:space="preserve">y asignaremos al igual que las columnas las medidas de la cantidad de filas que </w:t>
      </w:r>
      <w:proofErr w:type="gramStart"/>
      <w:r>
        <w:rPr>
          <w:rFonts w:ascii="Times New Roman" w:eastAsia="Times New Roman" w:hAnsi="Times New Roman" w:cs="Times New Roman"/>
          <w:kern w:val="36"/>
          <w:sz w:val="24"/>
          <w:szCs w:val="24"/>
          <w:lang w:eastAsia="es-CO"/>
        </w:rPr>
        <w:t>va</w:t>
      </w:r>
      <w:proofErr w:type="gramEnd"/>
      <w:r>
        <w:rPr>
          <w:rFonts w:ascii="Times New Roman" w:eastAsia="Times New Roman" w:hAnsi="Times New Roman" w:cs="Times New Roman"/>
          <w:kern w:val="36"/>
          <w:sz w:val="24"/>
          <w:szCs w:val="24"/>
          <w:lang w:eastAsia="es-CO"/>
        </w:rPr>
        <w:t xml:space="preserve"> tener nuestro grid layout.</w:t>
      </w:r>
    </w:p>
    <w:p w14:paraId="11219A97"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5DBBB3A2" wp14:editId="04E72EBD">
            <wp:extent cx="4095750" cy="10953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95750" cy="1095375"/>
                    </a:xfrm>
                    <a:prstGeom prst="rect">
                      <a:avLst/>
                    </a:prstGeom>
                  </pic:spPr>
                </pic:pic>
              </a:graphicData>
            </a:graphic>
          </wp:inline>
        </w:drawing>
      </w:r>
    </w:p>
    <w:p w14:paraId="5134444F"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Sin embargo, también tendremos la posibilidad de asignar nuestras filas y columnas en una sola propiedad </w:t>
      </w:r>
      <w:r>
        <w:rPr>
          <w:rFonts w:ascii="Times New Roman" w:eastAsia="Times New Roman" w:hAnsi="Times New Roman" w:cs="Times New Roman"/>
          <w:i/>
          <w:iCs/>
          <w:kern w:val="36"/>
          <w:sz w:val="24"/>
          <w:szCs w:val="24"/>
          <w:u w:val="single"/>
          <w:lang w:eastAsia="es-CO"/>
        </w:rPr>
        <w:t xml:space="preserve">grid-template </w:t>
      </w:r>
      <w:r>
        <w:rPr>
          <w:rFonts w:ascii="Times New Roman" w:eastAsia="Times New Roman" w:hAnsi="Times New Roman" w:cs="Times New Roman"/>
          <w:kern w:val="36"/>
          <w:sz w:val="24"/>
          <w:szCs w:val="24"/>
          <w:lang w:eastAsia="es-CO"/>
        </w:rPr>
        <w:t>quedando de la siguiente forma:</w:t>
      </w:r>
    </w:p>
    <w:p w14:paraId="5D2D600B"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33F8B6D1" wp14:editId="678A4591">
            <wp:extent cx="4391025" cy="1114425"/>
            <wp:effectExtent l="0" t="0" r="952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91025" cy="1114425"/>
                    </a:xfrm>
                    <a:prstGeom prst="rect">
                      <a:avLst/>
                    </a:prstGeom>
                  </pic:spPr>
                </pic:pic>
              </a:graphicData>
            </a:graphic>
          </wp:inline>
        </w:drawing>
      </w:r>
    </w:p>
    <w:p w14:paraId="30CA5B91"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p>
    <w:p w14:paraId="5E278DC9" w14:textId="77777777" w:rsidR="00D35152" w:rsidRPr="005A0244"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explicito</w:t>
      </w:r>
      <w:r w:rsidRPr="005A0244">
        <w:rPr>
          <w:rFonts w:ascii="Times New Roman" w:eastAsia="Times New Roman" w:hAnsi="Times New Roman" w:cs="Times New Roman"/>
          <w:kern w:val="36"/>
          <w:sz w:val="24"/>
          <w:szCs w:val="24"/>
          <w:lang w:eastAsia="es-CO"/>
        </w:rPr>
        <w:t xml:space="preserve"> (explicit grid) es cuando nosotros definimos el número de filas o columnas.</w:t>
      </w:r>
    </w:p>
    <w:p w14:paraId="2E773622"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implícito</w:t>
      </w:r>
      <w:r w:rsidRPr="005A0244">
        <w:rPr>
          <w:rFonts w:ascii="Times New Roman" w:eastAsia="Times New Roman" w:hAnsi="Times New Roman" w:cs="Times New Roman"/>
          <w:kern w:val="36"/>
          <w:sz w:val="24"/>
          <w:szCs w:val="24"/>
          <w:lang w:eastAsia="es-CO"/>
        </w:rPr>
        <w:t xml:space="preserve"> (implicit grid) es cuando tenemos filas o columnas que no definimos, pero son parte de nuestro grid.</w:t>
      </w:r>
    </w:p>
    <w:p w14:paraId="2E646F3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D642A">
        <w:rPr>
          <w:noProof/>
        </w:rPr>
        <w:drawing>
          <wp:inline distT="0" distB="0" distL="0" distR="0" wp14:anchorId="3E9BBD1E" wp14:editId="77B301E2">
            <wp:extent cx="5223753" cy="2499709"/>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32726" cy="2504003"/>
                    </a:xfrm>
                    <a:prstGeom prst="rect">
                      <a:avLst/>
                    </a:prstGeom>
                  </pic:spPr>
                </pic:pic>
              </a:graphicData>
            </a:graphic>
          </wp:inline>
        </w:drawing>
      </w:r>
    </w:p>
    <w:p w14:paraId="5E0BB2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01C6F075"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48037B57" w14:textId="77777777" w:rsidR="00D35152" w:rsidRDefault="00D35152" w:rsidP="00D35152">
      <w:pPr>
        <w:pStyle w:val="Ttulo1"/>
      </w:pPr>
      <w:r>
        <w:t>Grids identados y tipos de displays.</w:t>
      </w:r>
    </w:p>
    <w:p w14:paraId="489F935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FF6FD2">
        <w:rPr>
          <w:rFonts w:ascii="Times New Roman" w:eastAsia="Times New Roman" w:hAnsi="Times New Roman" w:cs="Times New Roman"/>
          <w:kern w:val="36"/>
          <w:sz w:val="24"/>
          <w:szCs w:val="24"/>
          <w:lang w:eastAsia="es-CO"/>
        </w:rPr>
        <w:t xml:space="preserve">Para tomar un elemento de un tipo, o de una clase, le ponemos la pseudo clase </w:t>
      </w:r>
      <w:r w:rsidRPr="00E57471">
        <w:rPr>
          <w:rFonts w:ascii="Times New Roman" w:eastAsia="Times New Roman" w:hAnsi="Times New Roman" w:cs="Times New Roman"/>
          <w:i/>
          <w:iCs/>
          <w:kern w:val="36"/>
          <w:sz w:val="24"/>
          <w:szCs w:val="24"/>
          <w:u w:val="single"/>
          <w:lang w:eastAsia="es-CO"/>
        </w:rPr>
        <w:t>nth-of-type</w:t>
      </w:r>
      <w:r>
        <w:rPr>
          <w:rFonts w:ascii="Times New Roman" w:eastAsia="Times New Roman" w:hAnsi="Times New Roman" w:cs="Times New Roman"/>
          <w:b/>
          <w:bCs/>
          <w:i/>
          <w:iCs/>
          <w:kern w:val="36"/>
          <w:sz w:val="24"/>
          <w:szCs w:val="24"/>
          <w:lang w:eastAsia="es-CO"/>
        </w:rPr>
        <w:t xml:space="preserve"> </w:t>
      </w:r>
      <w:r w:rsidRPr="00FF6FD2">
        <w:rPr>
          <w:rFonts w:ascii="Times New Roman" w:eastAsia="Times New Roman" w:hAnsi="Times New Roman" w:cs="Times New Roman"/>
          <w:kern w:val="36"/>
          <w:sz w:val="24"/>
          <w:szCs w:val="24"/>
          <w:lang w:eastAsia="es-CO"/>
        </w:rPr>
        <w:t>(</w:t>
      </w:r>
      <w:r w:rsidRPr="00D34830">
        <w:rPr>
          <w:rFonts w:ascii="Times New Roman" w:eastAsia="Times New Roman" w:hAnsi="Times New Roman" w:cs="Times New Roman"/>
          <w:i/>
          <w:iCs/>
          <w:kern w:val="36"/>
          <w:sz w:val="24"/>
          <w:szCs w:val="24"/>
          <w:lang w:eastAsia="es-CO"/>
        </w:rPr>
        <w:t>número del elemento</w:t>
      </w:r>
      <w:r w:rsidRPr="00FF6FD2">
        <w:rPr>
          <w:rFonts w:ascii="Times New Roman" w:eastAsia="Times New Roman" w:hAnsi="Times New Roman" w:cs="Times New Roman"/>
          <w:kern w:val="36"/>
          <w:sz w:val="24"/>
          <w:szCs w:val="24"/>
          <w:lang w:eastAsia="es-CO"/>
        </w:rPr>
        <w:t>)</w:t>
      </w:r>
      <w:r>
        <w:rPr>
          <w:rFonts w:ascii="Times New Roman" w:eastAsia="Times New Roman" w:hAnsi="Times New Roman" w:cs="Times New Roman"/>
          <w:kern w:val="36"/>
          <w:sz w:val="24"/>
          <w:szCs w:val="24"/>
          <w:lang w:eastAsia="es-CO"/>
        </w:rPr>
        <w:t>,</w:t>
      </w:r>
      <w:r w:rsidRPr="00434FEF">
        <w:t xml:space="preserve"> </w:t>
      </w:r>
      <w:r>
        <w:rPr>
          <w:rFonts w:ascii="Times New Roman" w:eastAsia="Times New Roman" w:hAnsi="Times New Roman" w:cs="Times New Roman"/>
          <w:kern w:val="36"/>
          <w:sz w:val="24"/>
          <w:szCs w:val="24"/>
          <w:lang w:eastAsia="es-CO"/>
        </w:rPr>
        <w:t>e</w:t>
      </w:r>
      <w:r w:rsidRPr="00434FEF">
        <w:rPr>
          <w:rFonts w:ascii="Times New Roman" w:eastAsia="Times New Roman" w:hAnsi="Times New Roman" w:cs="Times New Roman"/>
          <w:kern w:val="36"/>
          <w:sz w:val="24"/>
          <w:szCs w:val="24"/>
          <w:lang w:eastAsia="es-CO"/>
        </w:rPr>
        <w:t xml:space="preserve">sto lo hacemos </w:t>
      </w:r>
      <w:r>
        <w:rPr>
          <w:rFonts w:ascii="Times New Roman" w:eastAsia="Times New Roman" w:hAnsi="Times New Roman" w:cs="Times New Roman"/>
          <w:kern w:val="36"/>
          <w:sz w:val="24"/>
          <w:szCs w:val="24"/>
          <w:lang w:eastAsia="es-CO"/>
        </w:rPr>
        <w:t>con el fin de</w:t>
      </w:r>
      <w:r w:rsidRPr="00434FEF">
        <w:rPr>
          <w:rFonts w:ascii="Times New Roman" w:eastAsia="Times New Roman" w:hAnsi="Times New Roman" w:cs="Times New Roman"/>
          <w:kern w:val="36"/>
          <w:sz w:val="24"/>
          <w:szCs w:val="24"/>
          <w:lang w:eastAsia="es-CO"/>
        </w:rPr>
        <w:t xml:space="preserve"> darle estilos independientemente a el elemento que seleccionemos</w:t>
      </w:r>
      <w:r>
        <w:rPr>
          <w:rFonts w:ascii="Times New Roman" w:eastAsia="Times New Roman" w:hAnsi="Times New Roman" w:cs="Times New Roman"/>
          <w:kern w:val="36"/>
          <w:sz w:val="24"/>
          <w:szCs w:val="24"/>
          <w:lang w:eastAsia="es-CO"/>
        </w:rPr>
        <w:t>.</w:t>
      </w:r>
    </w:p>
    <w:p w14:paraId="2CE4868A"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295C4113" wp14:editId="5339470D">
            <wp:extent cx="5612130" cy="607060"/>
            <wp:effectExtent l="0" t="0" r="762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607060"/>
                    </a:xfrm>
                    <a:prstGeom prst="rect">
                      <a:avLst/>
                    </a:prstGeom>
                  </pic:spPr>
                </pic:pic>
              </a:graphicData>
            </a:graphic>
          </wp:inline>
        </w:drawing>
      </w:r>
    </w:p>
    <w:p w14:paraId="560A215E"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w:t>
      </w:r>
      <w:r w:rsidRPr="00E57471">
        <w:rPr>
          <w:rFonts w:ascii="Times New Roman" w:eastAsia="Times New Roman" w:hAnsi="Times New Roman" w:cs="Times New Roman"/>
          <w:kern w:val="36"/>
          <w:sz w:val="24"/>
          <w:szCs w:val="24"/>
          <w:lang w:eastAsia="es-CO"/>
        </w:rPr>
        <w:t xml:space="preserve">ara poder hacer un scroll dentro del elemento, debemos ponerle la propiedad </w:t>
      </w:r>
      <w:r w:rsidRPr="00E57471">
        <w:rPr>
          <w:rFonts w:ascii="Times New Roman" w:eastAsia="Times New Roman" w:hAnsi="Times New Roman" w:cs="Times New Roman"/>
          <w:i/>
          <w:iCs/>
          <w:kern w:val="36"/>
          <w:sz w:val="24"/>
          <w:szCs w:val="24"/>
          <w:u w:val="single"/>
          <w:lang w:eastAsia="es-CO"/>
        </w:rPr>
        <w:t>overflow</w:t>
      </w:r>
      <w:r w:rsidRPr="00E57471">
        <w:rPr>
          <w:rFonts w:ascii="Times New Roman" w:eastAsia="Times New Roman" w:hAnsi="Times New Roman" w:cs="Times New Roman"/>
          <w:kern w:val="36"/>
          <w:sz w:val="24"/>
          <w:szCs w:val="24"/>
          <w:lang w:eastAsia="es-CO"/>
        </w:rPr>
        <w:t xml:space="preserve"> con el valor auto</w:t>
      </w:r>
      <w:r>
        <w:rPr>
          <w:rFonts w:ascii="Times New Roman" w:eastAsia="Times New Roman" w:hAnsi="Times New Roman" w:cs="Times New Roman"/>
          <w:kern w:val="36"/>
          <w:sz w:val="24"/>
          <w:szCs w:val="24"/>
          <w:lang w:eastAsia="es-CO"/>
        </w:rPr>
        <w:t>.</w:t>
      </w:r>
    </w:p>
    <w:p w14:paraId="5DAEE6B1" w14:textId="77777777" w:rsidR="00D35152" w:rsidRPr="00361509"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57678CB2" wp14:editId="3A8D73BD">
            <wp:extent cx="5612130" cy="756285"/>
            <wp:effectExtent l="0" t="0" r="762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756285"/>
                    </a:xfrm>
                    <a:prstGeom prst="rect">
                      <a:avLst/>
                    </a:prstGeom>
                  </pic:spPr>
                </pic:pic>
              </a:graphicData>
            </a:graphic>
          </wp:inline>
        </w:drawing>
      </w:r>
    </w:p>
    <w:p w14:paraId="19D50273" w14:textId="77777777" w:rsidR="00D35152" w:rsidRDefault="00D35152" w:rsidP="00D35152">
      <w:pPr>
        <w:rPr>
          <w:rFonts w:ascii="Times New Roman" w:hAnsi="Times New Roman" w:cs="Times New Roman"/>
          <w:sz w:val="24"/>
          <w:szCs w:val="24"/>
        </w:rPr>
      </w:pPr>
    </w:p>
    <w:p w14:paraId="1BCBA9B5" w14:textId="77777777" w:rsidR="00D35152" w:rsidRDefault="00D35152" w:rsidP="00D35152">
      <w:pPr>
        <w:rPr>
          <w:rFonts w:ascii="Times New Roman" w:hAnsi="Times New Roman" w:cs="Times New Roman"/>
          <w:b/>
          <w:bCs/>
          <w:sz w:val="24"/>
          <w:szCs w:val="24"/>
        </w:rPr>
      </w:pPr>
    </w:p>
    <w:p w14:paraId="6F3A3382" w14:textId="77777777" w:rsidR="00D35152" w:rsidRDefault="00D35152" w:rsidP="00D35152">
      <w:pPr>
        <w:rPr>
          <w:rFonts w:ascii="Times New Roman" w:hAnsi="Times New Roman" w:cs="Times New Roman"/>
          <w:b/>
          <w:bCs/>
          <w:sz w:val="24"/>
          <w:szCs w:val="24"/>
        </w:rPr>
      </w:pPr>
    </w:p>
    <w:p w14:paraId="26D6E941" w14:textId="77777777" w:rsidR="00D35152" w:rsidRDefault="00D35152" w:rsidP="00D35152">
      <w:pPr>
        <w:rPr>
          <w:rFonts w:ascii="Times New Roman" w:hAnsi="Times New Roman" w:cs="Times New Roman"/>
          <w:b/>
          <w:bCs/>
          <w:sz w:val="24"/>
          <w:szCs w:val="24"/>
        </w:rPr>
      </w:pPr>
    </w:p>
    <w:p w14:paraId="1DBF332A" w14:textId="77777777" w:rsidR="00D35152" w:rsidRDefault="00D35152" w:rsidP="00D35152">
      <w:pPr>
        <w:rPr>
          <w:rFonts w:ascii="Times New Roman" w:hAnsi="Times New Roman" w:cs="Times New Roman"/>
          <w:b/>
          <w:bCs/>
          <w:sz w:val="24"/>
          <w:szCs w:val="24"/>
        </w:rPr>
      </w:pPr>
    </w:p>
    <w:p w14:paraId="4B1A8FD9" w14:textId="77777777" w:rsidR="00D35152" w:rsidRPr="003645E3" w:rsidRDefault="00D35152" w:rsidP="00D35152">
      <w:pPr>
        <w:rPr>
          <w:rFonts w:ascii="Times New Roman" w:hAnsi="Times New Roman" w:cs="Times New Roman"/>
          <w:b/>
          <w:bCs/>
          <w:sz w:val="24"/>
          <w:szCs w:val="24"/>
        </w:rPr>
      </w:pPr>
      <w:r w:rsidRPr="003645E3">
        <w:rPr>
          <w:rFonts w:ascii="Times New Roman" w:hAnsi="Times New Roman" w:cs="Times New Roman"/>
          <w:b/>
          <w:bCs/>
          <w:sz w:val="24"/>
          <w:szCs w:val="24"/>
        </w:rPr>
        <w:t>Display</w:t>
      </w:r>
      <w:r>
        <w:rPr>
          <w:rFonts w:ascii="Times New Roman" w:hAnsi="Times New Roman" w:cs="Times New Roman"/>
          <w:b/>
          <w:bCs/>
          <w:sz w:val="24"/>
          <w:szCs w:val="24"/>
        </w:rPr>
        <w:t>s existentes con grid pero que actualmente no están soportados (24/09/2020):</w:t>
      </w:r>
    </w:p>
    <w:p w14:paraId="550D5D82"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subgrid</w:t>
      </w:r>
      <w:r w:rsidRPr="003645E3">
        <w:rPr>
          <w:rFonts w:ascii="Times New Roman" w:hAnsi="Times New Roman" w:cs="Times New Roman"/>
          <w:sz w:val="24"/>
          <w:szCs w:val="24"/>
        </w:rPr>
        <w:t xml:space="preserve"> para heredar la configuración del grid padre (cuando se estén anidando grids).</w:t>
      </w:r>
      <w:r>
        <w:rPr>
          <w:rFonts w:ascii="Times New Roman" w:hAnsi="Times New Roman" w:cs="Times New Roman"/>
          <w:sz w:val="24"/>
          <w:szCs w:val="24"/>
        </w:rPr>
        <w:t xml:space="preserve">   </w:t>
      </w:r>
    </w:p>
    <w:p w14:paraId="7CC930B8" w14:textId="77777777" w:rsidR="00D35152" w:rsidRDefault="00D35152" w:rsidP="00D35152">
      <w:pPr>
        <w:rPr>
          <w:rFonts w:ascii="Times New Roman" w:hAnsi="Times New Roman" w:cs="Times New Roman"/>
          <w:sz w:val="24"/>
          <w:szCs w:val="24"/>
        </w:rPr>
      </w:pPr>
      <w:r>
        <w:rPr>
          <w:noProof/>
        </w:rPr>
        <w:drawing>
          <wp:inline distT="0" distB="0" distL="0" distR="0" wp14:anchorId="5F9DE2CA" wp14:editId="47124403">
            <wp:extent cx="5612130" cy="418289"/>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47334" cy="420913"/>
                    </a:xfrm>
                    <a:prstGeom prst="rect">
                      <a:avLst/>
                    </a:prstGeom>
                  </pic:spPr>
                </pic:pic>
              </a:graphicData>
            </a:graphic>
          </wp:inline>
        </w:drawing>
      </w:r>
    </w:p>
    <w:p w14:paraId="4D5F03A5"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inline-grid</w:t>
      </w:r>
      <w:r w:rsidRPr="003645E3">
        <w:rPr>
          <w:rFonts w:ascii="Times New Roman" w:hAnsi="Times New Roman" w:cs="Times New Roman"/>
          <w:sz w:val="24"/>
          <w:szCs w:val="24"/>
        </w:rPr>
        <w:t xml:space="preserve"> muestra el grid en una sola línea:</w:t>
      </w:r>
    </w:p>
    <w:p w14:paraId="511BB412" w14:textId="77777777" w:rsidR="00D35152" w:rsidRDefault="00D35152" w:rsidP="00D35152">
      <w:pPr>
        <w:rPr>
          <w:rFonts w:ascii="Times New Roman" w:hAnsi="Times New Roman" w:cs="Times New Roman"/>
          <w:sz w:val="24"/>
          <w:szCs w:val="24"/>
        </w:rPr>
      </w:pPr>
      <w:r>
        <w:rPr>
          <w:noProof/>
        </w:rPr>
        <w:drawing>
          <wp:inline distT="0" distB="0" distL="0" distR="0" wp14:anchorId="22C7FEC2" wp14:editId="6D851FE1">
            <wp:extent cx="5612130" cy="418289"/>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49188" cy="421051"/>
                    </a:xfrm>
                    <a:prstGeom prst="rect">
                      <a:avLst/>
                    </a:prstGeom>
                  </pic:spPr>
                </pic:pic>
              </a:graphicData>
            </a:graphic>
          </wp:inline>
        </w:drawing>
      </w:r>
    </w:p>
    <w:p w14:paraId="2ED7FC4B" w14:textId="77777777" w:rsidR="00D35152" w:rsidRDefault="00D35152" w:rsidP="00D35152">
      <w:pPr>
        <w:rPr>
          <w:rFonts w:ascii="Times New Roman" w:hAnsi="Times New Roman" w:cs="Times New Roman"/>
          <w:sz w:val="24"/>
          <w:szCs w:val="24"/>
        </w:rPr>
      </w:pPr>
    </w:p>
    <w:p w14:paraId="2EF69659" w14:textId="77777777" w:rsidR="00D35152" w:rsidRDefault="00D35152" w:rsidP="00D35152">
      <w:pPr>
        <w:rPr>
          <w:rFonts w:ascii="Times New Roman" w:hAnsi="Times New Roman" w:cs="Times New Roman"/>
          <w:sz w:val="24"/>
          <w:szCs w:val="24"/>
        </w:rPr>
      </w:pPr>
    </w:p>
    <w:p w14:paraId="44F2AAA6" w14:textId="77777777" w:rsidR="00D35152" w:rsidRDefault="00D35152" w:rsidP="00D35152">
      <w:pPr>
        <w:rPr>
          <w:rFonts w:ascii="Times New Roman" w:hAnsi="Times New Roman" w:cs="Times New Roman"/>
          <w:sz w:val="24"/>
          <w:szCs w:val="24"/>
        </w:rPr>
      </w:pPr>
    </w:p>
    <w:p w14:paraId="2C8985BC" w14:textId="77777777" w:rsidR="00D35152" w:rsidRDefault="00D35152" w:rsidP="00D35152">
      <w:pPr>
        <w:rPr>
          <w:rFonts w:ascii="Times New Roman" w:hAnsi="Times New Roman" w:cs="Times New Roman"/>
          <w:sz w:val="24"/>
          <w:szCs w:val="24"/>
        </w:rPr>
      </w:pPr>
    </w:p>
    <w:p w14:paraId="32DC5890" w14:textId="77777777" w:rsidR="00D35152" w:rsidRDefault="00D35152" w:rsidP="00D35152">
      <w:pPr>
        <w:pStyle w:val="Ttulo1"/>
      </w:pPr>
      <w:r>
        <w:t>Espaciado entre filas y columnas.</w:t>
      </w:r>
    </w:p>
    <w:p w14:paraId="4A3E48EE" w14:textId="77777777" w:rsidR="00D35152" w:rsidRDefault="00D35152" w:rsidP="00D35152">
      <w:pPr>
        <w:pStyle w:val="Ttulo1"/>
        <w:rPr>
          <w:b w:val="0"/>
          <w:bCs w:val="0"/>
          <w:sz w:val="24"/>
          <w:szCs w:val="24"/>
        </w:rPr>
      </w:pPr>
      <w:r>
        <w:rPr>
          <w:b w:val="0"/>
          <w:bCs w:val="0"/>
          <w:sz w:val="24"/>
          <w:szCs w:val="24"/>
        </w:rPr>
        <w:t>Para añadir espaciado en nuestros elementos dentro de un grid las propiedades que nos ayudarían a realizarlo serian:</w:t>
      </w:r>
    </w:p>
    <w:p w14:paraId="5280AA47" w14:textId="77777777" w:rsidR="00D35152" w:rsidRPr="005C06C6" w:rsidRDefault="00D35152" w:rsidP="00D35152">
      <w:pPr>
        <w:pStyle w:val="Ttulo1"/>
        <w:rPr>
          <w:b w:val="0"/>
          <w:bCs w:val="0"/>
          <w:sz w:val="24"/>
          <w:szCs w:val="24"/>
        </w:rPr>
      </w:pPr>
      <w:r>
        <w:rPr>
          <w:noProof/>
        </w:rPr>
        <w:drawing>
          <wp:inline distT="0" distB="0" distL="0" distR="0" wp14:anchorId="2724FEEA" wp14:editId="51541A5E">
            <wp:extent cx="5612130" cy="1459230"/>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12130" cy="1459230"/>
                    </a:xfrm>
                    <a:prstGeom prst="rect">
                      <a:avLst/>
                    </a:prstGeom>
                  </pic:spPr>
                </pic:pic>
              </a:graphicData>
            </a:graphic>
          </wp:inline>
        </w:drawing>
      </w:r>
    </w:p>
    <w:p w14:paraId="2D113B23" w14:textId="77777777" w:rsidR="00D35152" w:rsidRDefault="00D35152" w:rsidP="00D35152">
      <w:pPr>
        <w:pStyle w:val="Ttulo1"/>
      </w:pPr>
    </w:p>
    <w:p w14:paraId="09168349" w14:textId="77777777" w:rsidR="00D35152" w:rsidRDefault="00D35152" w:rsidP="00D35152">
      <w:pPr>
        <w:pStyle w:val="Ttulo1"/>
      </w:pPr>
    </w:p>
    <w:p w14:paraId="3FB74BA1" w14:textId="77777777" w:rsidR="00D35152" w:rsidRDefault="00D35152" w:rsidP="00D35152">
      <w:pPr>
        <w:pStyle w:val="Ttulo1"/>
      </w:pPr>
    </w:p>
    <w:p w14:paraId="75DD3D98" w14:textId="77777777" w:rsidR="00D35152" w:rsidRDefault="00D35152" w:rsidP="00D35152">
      <w:pPr>
        <w:pStyle w:val="Ttulo1"/>
      </w:pPr>
    </w:p>
    <w:p w14:paraId="4390F5D1" w14:textId="77777777" w:rsidR="00D35152" w:rsidRDefault="00D35152" w:rsidP="00D35152">
      <w:pPr>
        <w:pStyle w:val="Ttulo1"/>
      </w:pPr>
    </w:p>
    <w:p w14:paraId="2B3327AC" w14:textId="77777777" w:rsidR="00D35152" w:rsidRDefault="00D35152" w:rsidP="00D35152">
      <w:pPr>
        <w:pStyle w:val="Ttulo1"/>
      </w:pPr>
    </w:p>
    <w:p w14:paraId="6485B5AB" w14:textId="77777777" w:rsidR="00D35152" w:rsidRDefault="00D35152" w:rsidP="00D35152">
      <w:pPr>
        <w:pStyle w:val="Ttulo1"/>
      </w:pPr>
    </w:p>
    <w:p w14:paraId="78974632" w14:textId="77777777" w:rsidR="00D35152" w:rsidRDefault="00D35152" w:rsidP="00D35152">
      <w:pPr>
        <w:pStyle w:val="Ttulo1"/>
      </w:pPr>
    </w:p>
    <w:p w14:paraId="5E6CEDA3" w14:textId="77777777" w:rsidR="00D35152" w:rsidRDefault="00D35152" w:rsidP="00D35152">
      <w:pPr>
        <w:pStyle w:val="Ttulo1"/>
      </w:pPr>
    </w:p>
    <w:p w14:paraId="13E581A0" w14:textId="77777777" w:rsidR="00D35152" w:rsidRDefault="00D35152" w:rsidP="00D35152">
      <w:pPr>
        <w:pStyle w:val="Ttulo1"/>
      </w:pPr>
    </w:p>
    <w:p w14:paraId="66AA90D1" w14:textId="77777777" w:rsidR="00D35152" w:rsidRDefault="00D35152" w:rsidP="00D35152">
      <w:pPr>
        <w:pStyle w:val="Ttulo1"/>
      </w:pPr>
    </w:p>
    <w:p w14:paraId="38829CE2" w14:textId="77777777" w:rsidR="00D35152" w:rsidRPr="00D50B3C" w:rsidRDefault="00D35152" w:rsidP="00D35152">
      <w:pPr>
        <w:pStyle w:val="Ttulo1"/>
      </w:pPr>
      <w:r>
        <w:t>Repetidores, unidades de medida y funciones.</w:t>
      </w:r>
    </w:p>
    <w:p w14:paraId="05C966B8" w14:textId="77777777" w:rsidR="00D35152" w:rsidRPr="00D50B3C" w:rsidRDefault="00D35152" w:rsidP="00D35152">
      <w:pPr>
        <w:pStyle w:val="Ttulo1"/>
        <w:rPr>
          <w:sz w:val="24"/>
          <w:szCs w:val="24"/>
        </w:rPr>
      </w:pPr>
      <w:r w:rsidRPr="00D50B3C">
        <w:rPr>
          <w:sz w:val="24"/>
          <w:szCs w:val="24"/>
        </w:rPr>
        <w:t xml:space="preserve">    fr = fracción:</w:t>
      </w:r>
    </w:p>
    <w:p w14:paraId="1A764171" w14:textId="77777777" w:rsidR="00D35152" w:rsidRPr="00D50B3C" w:rsidRDefault="00D35152" w:rsidP="00D35152">
      <w:pPr>
        <w:pStyle w:val="Ttulo1"/>
        <w:rPr>
          <w:b w:val="0"/>
          <w:bCs w:val="0"/>
          <w:sz w:val="24"/>
          <w:szCs w:val="24"/>
        </w:rPr>
      </w:pPr>
      <w:r w:rsidRPr="00D50B3C">
        <w:rPr>
          <w:b w:val="0"/>
          <w:bCs w:val="0"/>
          <w:sz w:val="24"/>
          <w:szCs w:val="24"/>
        </w:rPr>
        <w:t xml:space="preserve">    Es una unidad de medida que establece una división del layout en partes iguales; de manera homogénea entre la distribución de los ítems del contenedor.</w:t>
      </w:r>
    </w:p>
    <w:p w14:paraId="45B9400D" w14:textId="77777777" w:rsidR="00D35152" w:rsidRDefault="00D35152" w:rsidP="00D35152">
      <w:pPr>
        <w:pStyle w:val="Ttulo1"/>
        <w:jc w:val="center"/>
        <w:rPr>
          <w:noProof/>
        </w:rPr>
      </w:pPr>
      <w:r w:rsidRPr="00D50B3C">
        <w:rPr>
          <w:b w:val="0"/>
          <w:bCs w:val="0"/>
          <w:sz w:val="24"/>
          <w:szCs w:val="24"/>
        </w:rPr>
        <w:t>.</w:t>
      </w:r>
      <w:r w:rsidRPr="00D50B3C">
        <w:rPr>
          <w:noProof/>
        </w:rPr>
        <w:t xml:space="preserve"> </w:t>
      </w:r>
      <w:r>
        <w:rPr>
          <w:noProof/>
        </w:rPr>
        <w:drawing>
          <wp:inline distT="0" distB="0" distL="0" distR="0" wp14:anchorId="22846D4E" wp14:editId="4D62050E">
            <wp:extent cx="3920247" cy="45720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30147"/>
                    <a:stretch/>
                  </pic:blipFill>
                  <pic:spPr bwMode="auto">
                    <a:xfrm>
                      <a:off x="0" y="0"/>
                      <a:ext cx="3920247" cy="457200"/>
                    </a:xfrm>
                    <a:prstGeom prst="rect">
                      <a:avLst/>
                    </a:prstGeom>
                    <a:ln>
                      <a:noFill/>
                    </a:ln>
                    <a:extLst>
                      <a:ext uri="{53640926-AAD7-44D8-BBD7-CCE9431645EC}">
                        <a14:shadowObscured xmlns:a14="http://schemas.microsoft.com/office/drawing/2010/main"/>
                      </a:ext>
                    </a:extLst>
                  </pic:spPr>
                </pic:pic>
              </a:graphicData>
            </a:graphic>
          </wp:inline>
        </w:drawing>
      </w:r>
    </w:p>
    <w:p w14:paraId="6EDB0ECF" w14:textId="77777777" w:rsidR="00D35152" w:rsidRDefault="00D35152" w:rsidP="00D35152">
      <w:pPr>
        <w:pStyle w:val="Ttulo1"/>
        <w:rPr>
          <w:b w:val="0"/>
          <w:bCs w:val="0"/>
          <w:sz w:val="24"/>
          <w:szCs w:val="24"/>
        </w:rPr>
      </w:pPr>
      <w:r>
        <w:rPr>
          <w:sz w:val="24"/>
          <w:szCs w:val="24"/>
        </w:rPr>
        <w:t xml:space="preserve">    </w:t>
      </w:r>
      <w:r w:rsidRPr="007162B3">
        <w:rPr>
          <w:sz w:val="24"/>
          <w:szCs w:val="24"/>
        </w:rPr>
        <w:t>Auto:</w:t>
      </w:r>
      <w:r w:rsidRPr="007162B3">
        <w:rPr>
          <w:b w:val="0"/>
          <w:bCs w:val="0"/>
          <w:sz w:val="24"/>
          <w:szCs w:val="24"/>
        </w:rPr>
        <w:t xml:space="preserve"> </w:t>
      </w:r>
    </w:p>
    <w:p w14:paraId="64D3FE1A" w14:textId="77777777" w:rsidR="00D35152" w:rsidRDefault="00D35152" w:rsidP="00D35152">
      <w:pPr>
        <w:pStyle w:val="Ttulo1"/>
        <w:rPr>
          <w:b w:val="0"/>
          <w:bCs w:val="0"/>
          <w:sz w:val="24"/>
          <w:szCs w:val="24"/>
        </w:rPr>
      </w:pPr>
      <w:r w:rsidRPr="007162B3">
        <w:rPr>
          <w:b w:val="0"/>
          <w:bCs w:val="0"/>
          <w:sz w:val="24"/>
          <w:szCs w:val="24"/>
        </w:rPr>
        <w:t>El valor “auto” no queda cómo espacios iguales, ya que el tamaño varía según el contenido del elemento al que se asigna este valor.</w:t>
      </w:r>
    </w:p>
    <w:p w14:paraId="33C822A8" w14:textId="77777777" w:rsidR="00D35152" w:rsidRPr="00D50B3C" w:rsidRDefault="00D35152" w:rsidP="00D35152">
      <w:pPr>
        <w:pStyle w:val="Ttulo1"/>
        <w:jc w:val="center"/>
        <w:rPr>
          <w:b w:val="0"/>
          <w:bCs w:val="0"/>
          <w:sz w:val="24"/>
          <w:szCs w:val="24"/>
        </w:rPr>
      </w:pPr>
      <w:r>
        <w:rPr>
          <w:noProof/>
        </w:rPr>
        <w:drawing>
          <wp:inline distT="0" distB="0" distL="0" distR="0" wp14:anchorId="4468BB02" wp14:editId="00DB1C2A">
            <wp:extent cx="3793787"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32400"/>
                    <a:stretch/>
                  </pic:blipFill>
                  <pic:spPr bwMode="auto">
                    <a:xfrm>
                      <a:off x="0" y="0"/>
                      <a:ext cx="3793787" cy="457200"/>
                    </a:xfrm>
                    <a:prstGeom prst="rect">
                      <a:avLst/>
                    </a:prstGeom>
                    <a:ln>
                      <a:noFill/>
                    </a:ln>
                    <a:extLst>
                      <a:ext uri="{53640926-AAD7-44D8-BBD7-CCE9431645EC}">
                        <a14:shadowObscured xmlns:a14="http://schemas.microsoft.com/office/drawing/2010/main"/>
                      </a:ext>
                    </a:extLst>
                  </pic:spPr>
                </pic:pic>
              </a:graphicData>
            </a:graphic>
          </wp:inline>
        </w:drawing>
      </w:r>
    </w:p>
    <w:p w14:paraId="1FE6607F" w14:textId="77777777" w:rsidR="00D35152" w:rsidRPr="00D50B3C" w:rsidRDefault="00D35152" w:rsidP="00D35152">
      <w:pPr>
        <w:pStyle w:val="Ttulo1"/>
        <w:rPr>
          <w:sz w:val="24"/>
          <w:szCs w:val="24"/>
        </w:rPr>
      </w:pPr>
      <w:r w:rsidRPr="00D50B3C">
        <w:rPr>
          <w:sz w:val="24"/>
          <w:szCs w:val="24"/>
        </w:rPr>
        <w:t xml:space="preserve">    Función repeat()</w:t>
      </w:r>
    </w:p>
    <w:p w14:paraId="6410BD54" w14:textId="77777777" w:rsidR="00D35152" w:rsidRDefault="00D35152" w:rsidP="00D35152">
      <w:pPr>
        <w:pStyle w:val="Ttulo1"/>
        <w:rPr>
          <w:b w:val="0"/>
          <w:bCs w:val="0"/>
          <w:sz w:val="24"/>
          <w:szCs w:val="24"/>
        </w:rPr>
      </w:pPr>
      <w:r w:rsidRPr="00D50B3C">
        <w:rPr>
          <w:b w:val="0"/>
          <w:bCs w:val="0"/>
          <w:sz w:val="24"/>
          <w:szCs w:val="24"/>
        </w:rPr>
        <w:t>Esta función nos permite repetir la cantidad de veces que le indiquemos la configuración de la unidad.</w:t>
      </w:r>
      <w:r>
        <w:rPr>
          <w:b w:val="0"/>
          <w:bCs w:val="0"/>
          <w:sz w:val="24"/>
          <w:szCs w:val="24"/>
        </w:rPr>
        <w:t xml:space="preserve"> </w:t>
      </w:r>
      <w:r w:rsidRPr="00346653">
        <w:rPr>
          <w:b w:val="0"/>
          <w:bCs w:val="0"/>
          <w:i/>
          <w:iCs/>
          <w:sz w:val="24"/>
          <w:szCs w:val="24"/>
          <w:u w:val="single"/>
        </w:rPr>
        <w:t>repeat(cantidad, valor)</w:t>
      </w:r>
      <w:r w:rsidRPr="00D50B3C">
        <w:rPr>
          <w:b w:val="0"/>
          <w:bCs w:val="0"/>
          <w:sz w:val="24"/>
          <w:szCs w:val="24"/>
        </w:rPr>
        <w:t xml:space="preserve">  </w:t>
      </w:r>
    </w:p>
    <w:p w14:paraId="713C2D82" w14:textId="77777777" w:rsidR="00D35152" w:rsidRPr="00D50B3C" w:rsidRDefault="00D35152" w:rsidP="00D35152">
      <w:pPr>
        <w:pStyle w:val="Ttulo1"/>
        <w:jc w:val="center"/>
        <w:rPr>
          <w:b w:val="0"/>
          <w:bCs w:val="0"/>
          <w:sz w:val="24"/>
          <w:szCs w:val="24"/>
        </w:rPr>
      </w:pPr>
      <w:r w:rsidRPr="00D50B3C">
        <w:rPr>
          <w:b w:val="0"/>
          <w:bCs w:val="0"/>
          <w:sz w:val="24"/>
          <w:szCs w:val="24"/>
        </w:rPr>
        <w:t>.</w:t>
      </w:r>
      <w:r w:rsidRPr="00346653">
        <w:rPr>
          <w:noProof/>
        </w:rPr>
        <w:t xml:space="preserve"> </w:t>
      </w:r>
      <w:r>
        <w:rPr>
          <w:noProof/>
        </w:rPr>
        <w:drawing>
          <wp:inline distT="0" distB="0" distL="0" distR="0" wp14:anchorId="70D421F7" wp14:editId="1527EF1B">
            <wp:extent cx="3443592" cy="437744"/>
            <wp:effectExtent l="0" t="0" r="508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4255" r="38640"/>
                    <a:stretch/>
                  </pic:blipFill>
                  <pic:spPr bwMode="auto">
                    <a:xfrm>
                      <a:off x="0" y="0"/>
                      <a:ext cx="3443592" cy="437744"/>
                    </a:xfrm>
                    <a:prstGeom prst="rect">
                      <a:avLst/>
                    </a:prstGeom>
                    <a:ln>
                      <a:noFill/>
                    </a:ln>
                    <a:extLst>
                      <a:ext uri="{53640926-AAD7-44D8-BBD7-CCE9431645EC}">
                        <a14:shadowObscured xmlns:a14="http://schemas.microsoft.com/office/drawing/2010/main"/>
                      </a:ext>
                    </a:extLst>
                  </pic:spPr>
                </pic:pic>
              </a:graphicData>
            </a:graphic>
          </wp:inline>
        </w:drawing>
      </w:r>
    </w:p>
    <w:p w14:paraId="2CAAC6F1" w14:textId="77777777" w:rsidR="00D35152" w:rsidRPr="00D50B3C" w:rsidRDefault="00D35152" w:rsidP="00D35152">
      <w:pPr>
        <w:pStyle w:val="Ttulo1"/>
        <w:rPr>
          <w:sz w:val="24"/>
          <w:szCs w:val="24"/>
        </w:rPr>
      </w:pPr>
      <w:r w:rsidRPr="00D50B3C">
        <w:rPr>
          <w:b w:val="0"/>
          <w:bCs w:val="0"/>
          <w:sz w:val="24"/>
          <w:szCs w:val="24"/>
        </w:rPr>
        <w:t xml:space="preserve">    </w:t>
      </w:r>
      <w:r w:rsidRPr="00D50B3C">
        <w:rPr>
          <w:sz w:val="24"/>
          <w:szCs w:val="24"/>
        </w:rPr>
        <w:t>Función minmax()</w:t>
      </w:r>
      <w:r>
        <w:rPr>
          <w:sz w:val="24"/>
          <w:szCs w:val="24"/>
        </w:rPr>
        <w:t xml:space="preserve"> </w:t>
      </w:r>
    </w:p>
    <w:p w14:paraId="2E9EE8FD" w14:textId="77777777" w:rsidR="00D35152" w:rsidRPr="00D50B3C" w:rsidRDefault="00D35152" w:rsidP="00D35152">
      <w:pPr>
        <w:pStyle w:val="Ttulo1"/>
        <w:rPr>
          <w:b w:val="0"/>
          <w:bCs w:val="0"/>
          <w:sz w:val="24"/>
          <w:szCs w:val="24"/>
        </w:rPr>
      </w:pPr>
      <w:r w:rsidRPr="00D50B3C">
        <w:rPr>
          <w:b w:val="0"/>
          <w:bCs w:val="0"/>
          <w:sz w:val="24"/>
          <w:szCs w:val="24"/>
        </w:rPr>
        <w:t xml:space="preserve">    Esta función nos permite mantener un tamaño máximo y mínimo del elemento que estemos configurando.</w:t>
      </w:r>
      <w:r>
        <w:rPr>
          <w:b w:val="0"/>
          <w:bCs w:val="0"/>
          <w:sz w:val="24"/>
          <w:szCs w:val="24"/>
        </w:rPr>
        <w:t xml:space="preserve"> </w:t>
      </w:r>
    </w:p>
    <w:p w14:paraId="215CF8CB" w14:textId="77777777" w:rsidR="00D35152" w:rsidRDefault="00D35152" w:rsidP="00D35152">
      <w:pPr>
        <w:pStyle w:val="Ttulo1"/>
        <w:jc w:val="center"/>
        <w:rPr>
          <w:sz w:val="24"/>
          <w:szCs w:val="24"/>
        </w:rPr>
      </w:pPr>
      <w:r>
        <w:rPr>
          <w:noProof/>
        </w:rPr>
        <w:drawing>
          <wp:inline distT="0" distB="0" distL="0" distR="0" wp14:anchorId="380C8CE4" wp14:editId="5485D580">
            <wp:extent cx="4416358" cy="44747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2128" r="21307"/>
                    <a:stretch/>
                  </pic:blipFill>
                  <pic:spPr bwMode="auto">
                    <a:xfrm>
                      <a:off x="0" y="0"/>
                      <a:ext cx="4416358" cy="447472"/>
                    </a:xfrm>
                    <a:prstGeom prst="rect">
                      <a:avLst/>
                    </a:prstGeom>
                    <a:ln>
                      <a:noFill/>
                    </a:ln>
                    <a:extLst>
                      <a:ext uri="{53640926-AAD7-44D8-BBD7-CCE9431645EC}">
                        <a14:shadowObscured xmlns:a14="http://schemas.microsoft.com/office/drawing/2010/main"/>
                      </a:ext>
                    </a:extLst>
                  </pic:spPr>
                </pic:pic>
              </a:graphicData>
            </a:graphic>
          </wp:inline>
        </w:drawing>
      </w:r>
    </w:p>
    <w:p w14:paraId="06C15725" w14:textId="77777777" w:rsidR="00D35152" w:rsidRDefault="00D35152" w:rsidP="00D35152">
      <w:pPr>
        <w:pStyle w:val="Ttulo1"/>
        <w:jc w:val="center"/>
        <w:rPr>
          <w:sz w:val="24"/>
          <w:szCs w:val="24"/>
        </w:rPr>
      </w:pPr>
    </w:p>
    <w:p w14:paraId="4238E049" w14:textId="77777777" w:rsidR="00D35152" w:rsidRDefault="00D35152" w:rsidP="00D35152">
      <w:pPr>
        <w:pStyle w:val="Ttulo1"/>
        <w:jc w:val="center"/>
        <w:rPr>
          <w:sz w:val="24"/>
          <w:szCs w:val="24"/>
        </w:rPr>
      </w:pPr>
    </w:p>
    <w:p w14:paraId="1B01330E" w14:textId="77777777" w:rsidR="00D35152" w:rsidRDefault="00D35152" w:rsidP="00D35152">
      <w:pPr>
        <w:pStyle w:val="Ttulo1"/>
        <w:jc w:val="center"/>
        <w:rPr>
          <w:sz w:val="24"/>
          <w:szCs w:val="24"/>
        </w:rPr>
      </w:pPr>
    </w:p>
    <w:p w14:paraId="18104E18" w14:textId="77777777" w:rsidR="00D35152" w:rsidRDefault="00D35152" w:rsidP="00D35152">
      <w:pPr>
        <w:pStyle w:val="Ttulo1"/>
      </w:pPr>
      <w:r>
        <w:t>Definiendo áreas de contenido.</w:t>
      </w:r>
    </w:p>
    <w:p w14:paraId="4490B66D" w14:textId="77777777" w:rsidR="00D35152" w:rsidRDefault="00D35152" w:rsidP="00D35152">
      <w:pPr>
        <w:pStyle w:val="Ttulo1"/>
        <w:rPr>
          <w:b w:val="0"/>
          <w:bCs w:val="0"/>
          <w:sz w:val="24"/>
          <w:szCs w:val="24"/>
        </w:rPr>
      </w:pPr>
      <w:r w:rsidRPr="00BE4D0B">
        <w:rPr>
          <w:b w:val="0"/>
          <w:bCs w:val="0"/>
          <w:sz w:val="24"/>
          <w:szCs w:val="24"/>
        </w:rPr>
        <w:t xml:space="preserve">Para definir areas del maquetado utilizaremos la propiedad de grid: </w:t>
      </w:r>
      <w:r w:rsidRPr="00BE4D0B">
        <w:rPr>
          <w:b w:val="0"/>
          <w:bCs w:val="0"/>
          <w:i/>
          <w:iCs/>
          <w:sz w:val="24"/>
          <w:szCs w:val="24"/>
          <w:u w:val="single"/>
        </w:rPr>
        <w:t>grid-template-areas</w:t>
      </w:r>
      <w:r w:rsidRPr="00BE4D0B">
        <w:rPr>
          <w:b w:val="0"/>
          <w:bCs w:val="0"/>
          <w:sz w:val="24"/>
          <w:szCs w:val="24"/>
        </w:rPr>
        <w:t>: “header” “left contenido” “footer” (Pero si queremos especificar varias columnas debemos en nuestro ejemplo debemos escribir dos veces header y footer)</w:t>
      </w:r>
    </w:p>
    <w:p w14:paraId="7EB346EA" w14:textId="77777777" w:rsidR="00D35152" w:rsidRDefault="00D35152" w:rsidP="00D35152">
      <w:pPr>
        <w:pStyle w:val="Ttulo1"/>
      </w:pPr>
      <w:r>
        <w:rPr>
          <w:noProof/>
        </w:rPr>
        <w:drawing>
          <wp:inline distT="0" distB="0" distL="0" distR="0" wp14:anchorId="2D5C8510" wp14:editId="5169906D">
            <wp:extent cx="5612130" cy="607060"/>
            <wp:effectExtent l="0" t="0" r="762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12130" cy="607060"/>
                    </a:xfrm>
                    <a:prstGeom prst="rect">
                      <a:avLst/>
                    </a:prstGeom>
                  </pic:spPr>
                </pic:pic>
              </a:graphicData>
            </a:graphic>
          </wp:inline>
        </w:drawing>
      </w:r>
    </w:p>
    <w:p w14:paraId="3EB47E9C" w14:textId="77777777" w:rsidR="00D35152" w:rsidRPr="00BF23AA" w:rsidRDefault="00D35152" w:rsidP="00D35152">
      <w:pPr>
        <w:pStyle w:val="Ttulo1"/>
        <w:rPr>
          <w:b w:val="0"/>
          <w:bCs w:val="0"/>
          <w:sz w:val="24"/>
          <w:szCs w:val="24"/>
        </w:rPr>
      </w:pPr>
      <w:r w:rsidRPr="00BF23AA">
        <w:rPr>
          <w:b w:val="0"/>
          <w:bCs w:val="0"/>
          <w:sz w:val="24"/>
          <w:szCs w:val="24"/>
        </w:rPr>
        <w:t>Para usar estas áreas:</w:t>
      </w:r>
    </w:p>
    <w:p w14:paraId="2D6A0D66" w14:textId="77777777" w:rsidR="00D35152" w:rsidRDefault="00D35152" w:rsidP="00D35152">
      <w:pPr>
        <w:pStyle w:val="Ttulo1"/>
      </w:pPr>
      <w:r>
        <w:rPr>
          <w:noProof/>
        </w:rPr>
        <w:drawing>
          <wp:inline distT="0" distB="0" distL="0" distR="0" wp14:anchorId="59D688BA" wp14:editId="16482D53">
            <wp:extent cx="5612130" cy="607060"/>
            <wp:effectExtent l="0" t="0" r="762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2130" cy="607060"/>
                    </a:xfrm>
                    <a:prstGeom prst="rect">
                      <a:avLst/>
                    </a:prstGeom>
                  </pic:spPr>
                </pic:pic>
              </a:graphicData>
            </a:graphic>
          </wp:inline>
        </w:drawing>
      </w:r>
    </w:p>
    <w:p w14:paraId="5890DD04" w14:textId="77777777" w:rsidR="00D35152" w:rsidRDefault="00D35152" w:rsidP="00D35152">
      <w:pPr>
        <w:pStyle w:val="Ttulo1"/>
        <w:jc w:val="center"/>
        <w:rPr>
          <w:sz w:val="24"/>
          <w:szCs w:val="24"/>
        </w:rPr>
      </w:pPr>
      <w:r>
        <w:rPr>
          <w:sz w:val="24"/>
          <w:szCs w:val="24"/>
        </w:rPr>
        <w:t>Ejemplo:</w:t>
      </w:r>
    </w:p>
    <w:p w14:paraId="487BCFEC" w14:textId="77777777" w:rsidR="00D35152" w:rsidRDefault="00D35152" w:rsidP="00D35152">
      <w:pPr>
        <w:pStyle w:val="Ttulo1"/>
        <w:jc w:val="center"/>
        <w:rPr>
          <w:sz w:val="24"/>
          <w:szCs w:val="24"/>
        </w:rPr>
      </w:pPr>
      <w:r>
        <w:rPr>
          <w:noProof/>
        </w:rPr>
        <w:drawing>
          <wp:inline distT="0" distB="0" distL="0" distR="0" wp14:anchorId="69FF9640" wp14:editId="0D3411EF">
            <wp:extent cx="5612130" cy="121920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12130" cy="1219200"/>
                    </a:xfrm>
                    <a:prstGeom prst="rect">
                      <a:avLst/>
                    </a:prstGeom>
                  </pic:spPr>
                </pic:pic>
              </a:graphicData>
            </a:graphic>
          </wp:inline>
        </w:drawing>
      </w:r>
      <w:r>
        <w:rPr>
          <w:sz w:val="24"/>
          <w:szCs w:val="24"/>
        </w:rPr>
        <w:t xml:space="preserve"> </w:t>
      </w:r>
    </w:p>
    <w:p w14:paraId="50E47909" w14:textId="77777777" w:rsidR="00D35152" w:rsidRDefault="00D35152" w:rsidP="00D35152">
      <w:pPr>
        <w:pStyle w:val="Ttulo1"/>
        <w:rPr>
          <w:noProof/>
        </w:rPr>
      </w:pPr>
      <w:r>
        <w:rPr>
          <w:noProof/>
        </w:rPr>
        <w:drawing>
          <wp:inline distT="0" distB="0" distL="0" distR="0" wp14:anchorId="21A0BAE5" wp14:editId="2E2E9818">
            <wp:extent cx="2771124" cy="26940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b="20457"/>
                    <a:stretch/>
                  </pic:blipFill>
                  <pic:spPr bwMode="auto">
                    <a:xfrm>
                      <a:off x="0" y="0"/>
                      <a:ext cx="2785370" cy="2707899"/>
                    </a:xfrm>
                    <a:prstGeom prst="rect">
                      <a:avLst/>
                    </a:prstGeom>
                    <a:ln>
                      <a:noFill/>
                    </a:ln>
                    <a:extLst>
                      <a:ext uri="{53640926-AAD7-44D8-BBD7-CCE9431645EC}">
                        <a14:shadowObscured xmlns:a14="http://schemas.microsoft.com/office/drawing/2010/main"/>
                      </a:ext>
                    </a:extLst>
                  </pic:spPr>
                </pic:pic>
              </a:graphicData>
            </a:graphic>
          </wp:inline>
        </w:drawing>
      </w:r>
      <w:r w:rsidRPr="00640113">
        <w:rPr>
          <w:noProof/>
        </w:rPr>
        <w:t xml:space="preserve"> </w:t>
      </w:r>
      <w:r>
        <w:rPr>
          <w:noProof/>
        </w:rPr>
        <w:drawing>
          <wp:inline distT="0" distB="0" distL="0" distR="0" wp14:anchorId="4C8D8D56" wp14:editId="6D73F40E">
            <wp:extent cx="2714017" cy="274256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39934" cy="2768755"/>
                    </a:xfrm>
                    <a:prstGeom prst="rect">
                      <a:avLst/>
                    </a:prstGeom>
                  </pic:spPr>
                </pic:pic>
              </a:graphicData>
            </a:graphic>
          </wp:inline>
        </w:drawing>
      </w:r>
    </w:p>
    <w:p w14:paraId="6804221D" w14:textId="77777777" w:rsidR="00D35152" w:rsidRDefault="00D35152" w:rsidP="00D35152">
      <w:pPr>
        <w:pStyle w:val="Ttulo1"/>
        <w:rPr>
          <w:noProof/>
        </w:rPr>
      </w:pPr>
    </w:p>
    <w:p w14:paraId="019D9632" w14:textId="77777777" w:rsidR="00D35152" w:rsidRDefault="00D35152" w:rsidP="00D35152">
      <w:pPr>
        <w:pStyle w:val="Ttulo1"/>
      </w:pPr>
      <w:r>
        <w:t>Definiendo el tamaño de las columnas dentro de un grid.</w:t>
      </w:r>
    </w:p>
    <w:p w14:paraId="15979F9C" w14:textId="39B242E1" w:rsidR="00D35152" w:rsidRDefault="00D35152" w:rsidP="00D35152">
      <w:pPr>
        <w:pStyle w:val="Ttulo1"/>
        <w:rPr>
          <w:b w:val="0"/>
          <w:bCs w:val="0"/>
          <w:sz w:val="24"/>
          <w:szCs w:val="24"/>
        </w:rPr>
      </w:pPr>
      <w:r>
        <w:rPr>
          <w:b w:val="0"/>
          <w:bCs w:val="0"/>
          <w:sz w:val="24"/>
          <w:szCs w:val="24"/>
        </w:rPr>
        <w:t xml:space="preserve">Para definir el tamaño de las columnas dentro de un grid hago uso de las propiedades </w:t>
      </w:r>
      <w:r w:rsidRPr="002C0295">
        <w:rPr>
          <w:b w:val="0"/>
          <w:bCs w:val="0"/>
          <w:i/>
          <w:iCs/>
          <w:sz w:val="24"/>
          <w:szCs w:val="24"/>
          <w:u w:val="single"/>
        </w:rPr>
        <w:t>grid-column-start:</w:t>
      </w:r>
      <w:r>
        <w:rPr>
          <w:b w:val="0"/>
          <w:bCs w:val="0"/>
          <w:i/>
          <w:iCs/>
          <w:sz w:val="24"/>
          <w:szCs w:val="24"/>
          <w:u w:val="single"/>
        </w:rPr>
        <w:t xml:space="preserve"> </w:t>
      </w:r>
      <w:r>
        <w:rPr>
          <w:b w:val="0"/>
          <w:bCs w:val="0"/>
          <w:sz w:val="24"/>
          <w:szCs w:val="24"/>
        </w:rPr>
        <w:t xml:space="preserve"> y </w:t>
      </w:r>
      <w:r w:rsidRPr="002C0295">
        <w:rPr>
          <w:b w:val="0"/>
          <w:bCs w:val="0"/>
          <w:i/>
          <w:iCs/>
          <w:sz w:val="24"/>
          <w:szCs w:val="24"/>
          <w:u w:val="single"/>
        </w:rPr>
        <w:t>grid-column-end</w:t>
      </w:r>
      <w:r>
        <w:rPr>
          <w:b w:val="0"/>
          <w:bCs w:val="0"/>
          <w:i/>
          <w:iCs/>
          <w:sz w:val="24"/>
          <w:szCs w:val="24"/>
          <w:u w:val="single"/>
        </w:rPr>
        <w:t xml:space="preserve">. </w:t>
      </w:r>
      <w:r>
        <w:rPr>
          <w:b w:val="0"/>
          <w:bCs w:val="0"/>
          <w:sz w:val="24"/>
          <w:szCs w:val="24"/>
        </w:rPr>
        <w:t xml:space="preserve">Para definir debo tener en cuenta de que </w:t>
      </w:r>
      <w:r w:rsidRPr="002C0295">
        <w:rPr>
          <w:sz w:val="24"/>
          <w:szCs w:val="24"/>
        </w:rPr>
        <w:t>grid-line</w:t>
      </w:r>
      <w:r>
        <w:rPr>
          <w:b w:val="0"/>
          <w:bCs w:val="0"/>
          <w:sz w:val="24"/>
          <w:szCs w:val="24"/>
        </w:rPr>
        <w:t xml:space="preserve"> a que </w:t>
      </w:r>
      <w:r w:rsidRPr="002C0295">
        <w:rPr>
          <w:sz w:val="24"/>
          <w:szCs w:val="24"/>
        </w:rPr>
        <w:t>grid-</w:t>
      </w:r>
      <w:r w:rsidR="00D708A5" w:rsidRPr="002C0295">
        <w:rPr>
          <w:sz w:val="24"/>
          <w:szCs w:val="24"/>
        </w:rPr>
        <w:t>line</w:t>
      </w:r>
      <w:r w:rsidR="00D708A5">
        <w:rPr>
          <w:sz w:val="24"/>
          <w:szCs w:val="24"/>
        </w:rPr>
        <w:t xml:space="preserve"> </w:t>
      </w:r>
      <w:proofErr w:type="gramStart"/>
      <w:r w:rsidR="00D708A5">
        <w:rPr>
          <w:b w:val="0"/>
          <w:bCs w:val="0"/>
          <w:sz w:val="24"/>
          <w:szCs w:val="24"/>
        </w:rPr>
        <w:t>va</w:t>
      </w:r>
      <w:proofErr w:type="gramEnd"/>
      <w:r>
        <w:rPr>
          <w:b w:val="0"/>
          <w:bCs w:val="0"/>
          <w:sz w:val="24"/>
          <w:szCs w:val="24"/>
        </w:rPr>
        <w:t xml:space="preserve"> ir el tamaño de mi columna.</w:t>
      </w:r>
    </w:p>
    <w:p w14:paraId="74D2D3ED" w14:textId="77777777" w:rsidR="00D35152" w:rsidRDefault="00D35152" w:rsidP="00D35152">
      <w:pPr>
        <w:pStyle w:val="Ttulo1"/>
        <w:jc w:val="center"/>
        <w:rPr>
          <w:b w:val="0"/>
          <w:bCs w:val="0"/>
          <w:sz w:val="24"/>
          <w:szCs w:val="24"/>
        </w:rPr>
      </w:pPr>
      <w:r>
        <w:rPr>
          <w:noProof/>
        </w:rPr>
        <w:drawing>
          <wp:inline distT="0" distB="0" distL="0" distR="0" wp14:anchorId="1466B8CC" wp14:editId="43CC1964">
            <wp:extent cx="2771775" cy="9630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84179" cy="967349"/>
                    </a:xfrm>
                    <a:prstGeom prst="rect">
                      <a:avLst/>
                    </a:prstGeom>
                  </pic:spPr>
                </pic:pic>
              </a:graphicData>
            </a:graphic>
          </wp:inline>
        </w:drawing>
      </w:r>
    </w:p>
    <w:p w14:paraId="57190F8A" w14:textId="77777777" w:rsidR="00D35152" w:rsidRDefault="00D35152" w:rsidP="00D35152">
      <w:pPr>
        <w:pStyle w:val="Ttulo1"/>
        <w:jc w:val="center"/>
        <w:rPr>
          <w:b w:val="0"/>
          <w:bCs w:val="0"/>
          <w:sz w:val="24"/>
          <w:szCs w:val="24"/>
        </w:rPr>
      </w:pPr>
      <w:r>
        <w:rPr>
          <w:b w:val="0"/>
          <w:bCs w:val="0"/>
          <w:sz w:val="24"/>
          <w:szCs w:val="24"/>
        </w:rPr>
        <w:t>En este caso es un grid de 3 columnas</w:t>
      </w:r>
    </w:p>
    <w:p w14:paraId="7775FAAB" w14:textId="77777777" w:rsidR="00D35152" w:rsidRDefault="00D35152" w:rsidP="00D35152">
      <w:pPr>
        <w:pStyle w:val="Ttulo1"/>
        <w:jc w:val="center"/>
        <w:rPr>
          <w:b w:val="0"/>
          <w:bCs w:val="0"/>
          <w:sz w:val="24"/>
          <w:szCs w:val="24"/>
        </w:rPr>
      </w:pPr>
      <w:r>
        <w:rPr>
          <w:noProof/>
        </w:rPr>
        <w:drawing>
          <wp:inline distT="0" distB="0" distL="0" distR="0" wp14:anchorId="07F6DC69" wp14:editId="24725BC6">
            <wp:extent cx="3044757" cy="1080025"/>
            <wp:effectExtent l="0" t="0" r="381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75955" cy="1091091"/>
                    </a:xfrm>
                    <a:prstGeom prst="rect">
                      <a:avLst/>
                    </a:prstGeom>
                  </pic:spPr>
                </pic:pic>
              </a:graphicData>
            </a:graphic>
          </wp:inline>
        </w:drawing>
      </w:r>
    </w:p>
    <w:p w14:paraId="041E74A6" w14:textId="77777777" w:rsidR="00D35152" w:rsidRDefault="00D35152" w:rsidP="00D35152">
      <w:pPr>
        <w:pStyle w:val="Ttulo1"/>
        <w:rPr>
          <w:b w:val="0"/>
          <w:bCs w:val="0"/>
          <w:i/>
          <w:iCs/>
          <w:sz w:val="24"/>
          <w:szCs w:val="24"/>
          <w:u w:val="single"/>
        </w:rPr>
      </w:pPr>
      <w:r>
        <w:rPr>
          <w:b w:val="0"/>
          <w:bCs w:val="0"/>
          <w:sz w:val="24"/>
          <w:szCs w:val="24"/>
        </w:rPr>
        <w:t xml:space="preserve">De igual manera puedo realizar la misma asignación, pero solo con la propiedad </w:t>
      </w:r>
      <w:r w:rsidRPr="008145CF">
        <w:rPr>
          <w:b w:val="0"/>
          <w:bCs w:val="0"/>
          <w:i/>
          <w:iCs/>
          <w:sz w:val="24"/>
          <w:szCs w:val="24"/>
          <w:u w:val="single"/>
        </w:rPr>
        <w:t>grid-column</w:t>
      </w:r>
      <w:r>
        <w:rPr>
          <w:b w:val="0"/>
          <w:bCs w:val="0"/>
          <w:i/>
          <w:iCs/>
          <w:sz w:val="24"/>
          <w:szCs w:val="24"/>
          <w:u w:val="single"/>
        </w:rPr>
        <w:t>.</w:t>
      </w:r>
    </w:p>
    <w:p w14:paraId="1F6DC7F8" w14:textId="77777777" w:rsidR="00D35152" w:rsidRDefault="00D35152" w:rsidP="00D35152">
      <w:pPr>
        <w:pStyle w:val="Ttulo1"/>
        <w:jc w:val="center"/>
        <w:rPr>
          <w:b w:val="0"/>
          <w:bCs w:val="0"/>
          <w:i/>
          <w:iCs/>
          <w:sz w:val="24"/>
          <w:szCs w:val="24"/>
          <w:u w:val="single"/>
        </w:rPr>
      </w:pPr>
      <w:r>
        <w:rPr>
          <w:noProof/>
        </w:rPr>
        <w:drawing>
          <wp:inline distT="0" distB="0" distL="0" distR="0" wp14:anchorId="5237742D" wp14:editId="3470B37F">
            <wp:extent cx="2219325" cy="9048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19325" cy="904875"/>
                    </a:xfrm>
                    <a:prstGeom prst="rect">
                      <a:avLst/>
                    </a:prstGeom>
                  </pic:spPr>
                </pic:pic>
              </a:graphicData>
            </a:graphic>
          </wp:inline>
        </w:drawing>
      </w:r>
    </w:p>
    <w:p w14:paraId="519D2965" w14:textId="77777777" w:rsidR="00D35152" w:rsidRPr="00E36946" w:rsidRDefault="00D35152" w:rsidP="00D35152">
      <w:pPr>
        <w:pStyle w:val="Ttulo1"/>
        <w:jc w:val="center"/>
        <w:rPr>
          <w:b w:val="0"/>
          <w:bCs w:val="0"/>
          <w:sz w:val="24"/>
          <w:szCs w:val="24"/>
        </w:rPr>
      </w:pPr>
      <w:r>
        <w:rPr>
          <w:b w:val="0"/>
          <w:bCs w:val="0"/>
          <w:sz w:val="24"/>
          <w:szCs w:val="24"/>
        </w:rPr>
        <w:t>En este caso tenemos un grid de 4 columnas.</w:t>
      </w:r>
    </w:p>
    <w:p w14:paraId="1549D94B" w14:textId="77777777" w:rsidR="00D35152" w:rsidRDefault="00D35152" w:rsidP="00D35152">
      <w:pPr>
        <w:pStyle w:val="Ttulo1"/>
        <w:jc w:val="center"/>
        <w:rPr>
          <w:b w:val="0"/>
          <w:bCs w:val="0"/>
          <w:i/>
          <w:iCs/>
          <w:sz w:val="24"/>
          <w:szCs w:val="24"/>
          <w:u w:val="single"/>
        </w:rPr>
      </w:pPr>
      <w:r>
        <w:rPr>
          <w:noProof/>
        </w:rPr>
        <w:drawing>
          <wp:inline distT="0" distB="0" distL="0" distR="0" wp14:anchorId="62A2DE1C" wp14:editId="1D2FC33F">
            <wp:extent cx="3415863" cy="1188395"/>
            <wp:effectExtent l="76200" t="76200" r="127635" b="12636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33012" cy="12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1BE4E" w14:textId="77777777" w:rsidR="00D35152" w:rsidRPr="00F77D76" w:rsidRDefault="00D35152" w:rsidP="00D35152">
      <w:pPr>
        <w:pStyle w:val="Ttulo1"/>
        <w:rPr>
          <w:i/>
          <w:iCs/>
          <w:sz w:val="24"/>
          <w:szCs w:val="24"/>
          <w:u w:val="single"/>
        </w:rPr>
      </w:pPr>
      <w:r>
        <w:rPr>
          <w:i/>
          <w:iCs/>
          <w:sz w:val="24"/>
          <w:szCs w:val="24"/>
          <w:u w:val="single"/>
        </w:rPr>
        <w:lastRenderedPageBreak/>
        <w:t>Span</w:t>
      </w:r>
    </w:p>
    <w:p w14:paraId="228E88AF" w14:textId="77777777" w:rsidR="00D35152" w:rsidRDefault="00D35152" w:rsidP="00D35152">
      <w:pPr>
        <w:pStyle w:val="Ttulo1"/>
        <w:rPr>
          <w:b w:val="0"/>
          <w:bCs w:val="0"/>
          <w:sz w:val="24"/>
          <w:szCs w:val="24"/>
        </w:rPr>
      </w:pPr>
      <w:r w:rsidRPr="006603BA">
        <w:rPr>
          <w:b w:val="0"/>
          <w:bCs w:val="0"/>
          <w:sz w:val="24"/>
          <w:szCs w:val="24"/>
        </w:rPr>
        <w:t>También podemos</w:t>
      </w:r>
      <w:r>
        <w:rPr>
          <w:b w:val="0"/>
          <w:bCs w:val="0"/>
          <w:sz w:val="24"/>
          <w:szCs w:val="24"/>
        </w:rPr>
        <w:t xml:space="preserve"> hacer uso de </w:t>
      </w:r>
      <w:r>
        <w:rPr>
          <w:b w:val="0"/>
          <w:bCs w:val="0"/>
          <w:i/>
          <w:iCs/>
          <w:sz w:val="24"/>
          <w:szCs w:val="24"/>
          <w:u w:val="single"/>
        </w:rPr>
        <w:t>span</w:t>
      </w:r>
      <w:r>
        <w:rPr>
          <w:b w:val="0"/>
          <w:bCs w:val="0"/>
          <w:sz w:val="24"/>
          <w:szCs w:val="24"/>
        </w:rPr>
        <w:t xml:space="preserve"> que </w:t>
      </w:r>
      <w:r w:rsidRPr="006603BA">
        <w:rPr>
          <w:b w:val="0"/>
          <w:bCs w:val="0"/>
          <w:sz w:val="24"/>
          <w:szCs w:val="24"/>
        </w:rPr>
        <w:t>nos dice cuántas cuadrículas ocupará a partir del inicio dado</w:t>
      </w:r>
      <w:r>
        <w:rPr>
          <w:b w:val="0"/>
          <w:bCs w:val="0"/>
          <w:sz w:val="24"/>
          <w:szCs w:val="24"/>
        </w:rPr>
        <w:t>.</w:t>
      </w:r>
    </w:p>
    <w:p w14:paraId="511E6CF4" w14:textId="77777777" w:rsidR="00D35152" w:rsidRDefault="00D35152" w:rsidP="00D35152">
      <w:pPr>
        <w:pStyle w:val="Ttulo1"/>
        <w:jc w:val="center"/>
        <w:rPr>
          <w:b w:val="0"/>
          <w:bCs w:val="0"/>
          <w:sz w:val="24"/>
          <w:szCs w:val="24"/>
        </w:rPr>
      </w:pPr>
      <w:r>
        <w:rPr>
          <w:noProof/>
        </w:rPr>
        <w:drawing>
          <wp:inline distT="0" distB="0" distL="0" distR="0" wp14:anchorId="4C621104" wp14:editId="6933AB14">
            <wp:extent cx="2552700" cy="9429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52700" cy="942975"/>
                    </a:xfrm>
                    <a:prstGeom prst="rect">
                      <a:avLst/>
                    </a:prstGeom>
                  </pic:spPr>
                </pic:pic>
              </a:graphicData>
            </a:graphic>
          </wp:inline>
        </w:drawing>
      </w:r>
    </w:p>
    <w:p w14:paraId="17469C24" w14:textId="77777777" w:rsidR="00D35152" w:rsidRDefault="00D35152" w:rsidP="00D35152">
      <w:pPr>
        <w:pStyle w:val="Ttulo1"/>
        <w:jc w:val="center"/>
        <w:rPr>
          <w:b w:val="0"/>
          <w:bCs w:val="0"/>
          <w:sz w:val="24"/>
          <w:szCs w:val="24"/>
        </w:rPr>
      </w:pPr>
      <w:r>
        <w:rPr>
          <w:b w:val="0"/>
          <w:bCs w:val="0"/>
          <w:sz w:val="24"/>
          <w:szCs w:val="24"/>
        </w:rPr>
        <w:t>En este caso tenemos un grid de 4 columnas.</w:t>
      </w:r>
    </w:p>
    <w:p w14:paraId="0AE0E035" w14:textId="77777777" w:rsidR="00D35152" w:rsidRDefault="00D35152" w:rsidP="00D35152">
      <w:pPr>
        <w:pStyle w:val="Ttulo1"/>
        <w:jc w:val="center"/>
        <w:rPr>
          <w:b w:val="0"/>
          <w:bCs w:val="0"/>
          <w:sz w:val="24"/>
          <w:szCs w:val="24"/>
        </w:rPr>
      </w:pPr>
      <w:r>
        <w:rPr>
          <w:noProof/>
        </w:rPr>
        <w:drawing>
          <wp:inline distT="0" distB="0" distL="0" distR="0" wp14:anchorId="7E371C4B" wp14:editId="23455705">
            <wp:extent cx="4486072" cy="1343660"/>
            <wp:effectExtent l="76200" t="76200" r="124460" b="1422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86072"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5FD89" w14:textId="77777777" w:rsidR="00D35152" w:rsidRDefault="00D35152" w:rsidP="00D35152">
      <w:pPr>
        <w:pStyle w:val="Ttulo1"/>
        <w:rPr>
          <w:i/>
          <w:iCs/>
          <w:sz w:val="24"/>
          <w:szCs w:val="24"/>
          <w:u w:val="single"/>
        </w:rPr>
      </w:pPr>
    </w:p>
    <w:p w14:paraId="30DC5806" w14:textId="77777777" w:rsidR="00D35152" w:rsidRDefault="00D35152" w:rsidP="00D35152">
      <w:pPr>
        <w:pStyle w:val="Ttulo1"/>
        <w:rPr>
          <w:i/>
          <w:iCs/>
          <w:sz w:val="24"/>
          <w:szCs w:val="24"/>
          <w:u w:val="single"/>
        </w:rPr>
      </w:pPr>
    </w:p>
    <w:p w14:paraId="10299D59" w14:textId="7988E9B2" w:rsidR="00D35152" w:rsidRDefault="00D35152" w:rsidP="00D35152">
      <w:pPr>
        <w:pStyle w:val="Ttulo1"/>
        <w:rPr>
          <w:b w:val="0"/>
          <w:bCs w:val="0"/>
          <w:sz w:val="24"/>
          <w:szCs w:val="24"/>
        </w:rPr>
      </w:pPr>
      <w:r>
        <w:rPr>
          <w:b w:val="0"/>
          <w:bCs w:val="0"/>
          <w:sz w:val="24"/>
          <w:szCs w:val="24"/>
        </w:rPr>
        <w:t xml:space="preserve">Cuando queremos que una columna ocupe todo el ancho podemos asignar la propiedad </w:t>
      </w:r>
      <w:r>
        <w:rPr>
          <w:b w:val="0"/>
          <w:bCs w:val="0"/>
          <w:i/>
          <w:iCs/>
          <w:sz w:val="24"/>
          <w:szCs w:val="24"/>
          <w:u w:val="single"/>
        </w:rPr>
        <w:t>grid-</w:t>
      </w:r>
      <w:r w:rsidR="00553FE3">
        <w:rPr>
          <w:b w:val="0"/>
          <w:bCs w:val="0"/>
          <w:i/>
          <w:iCs/>
          <w:sz w:val="24"/>
          <w:szCs w:val="24"/>
          <w:u w:val="single"/>
        </w:rPr>
        <w:t xml:space="preserve">column </w:t>
      </w:r>
      <w:r w:rsidR="00553FE3">
        <w:rPr>
          <w:b w:val="0"/>
          <w:bCs w:val="0"/>
          <w:sz w:val="24"/>
          <w:szCs w:val="24"/>
        </w:rPr>
        <w:t>de</w:t>
      </w:r>
      <w:r>
        <w:rPr>
          <w:b w:val="0"/>
          <w:bCs w:val="0"/>
          <w:sz w:val="24"/>
          <w:szCs w:val="24"/>
        </w:rPr>
        <w:t xml:space="preserve"> la siguiente manera:</w:t>
      </w:r>
    </w:p>
    <w:p w14:paraId="27861788" w14:textId="77777777" w:rsidR="00D35152" w:rsidRDefault="00D35152" w:rsidP="00D35152">
      <w:pPr>
        <w:pStyle w:val="Ttulo1"/>
        <w:jc w:val="center"/>
        <w:rPr>
          <w:b w:val="0"/>
          <w:bCs w:val="0"/>
          <w:sz w:val="24"/>
          <w:szCs w:val="24"/>
        </w:rPr>
      </w:pPr>
      <w:r>
        <w:rPr>
          <w:noProof/>
        </w:rPr>
        <w:drawing>
          <wp:inline distT="0" distB="0" distL="0" distR="0" wp14:anchorId="36281257" wp14:editId="3A545DEF">
            <wp:extent cx="2381250" cy="914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81250" cy="914400"/>
                    </a:xfrm>
                    <a:prstGeom prst="rect">
                      <a:avLst/>
                    </a:prstGeom>
                  </pic:spPr>
                </pic:pic>
              </a:graphicData>
            </a:graphic>
          </wp:inline>
        </w:drawing>
      </w:r>
    </w:p>
    <w:p w14:paraId="5E4178B9" w14:textId="77777777" w:rsidR="00D35152" w:rsidRDefault="00D35152" w:rsidP="00D35152">
      <w:pPr>
        <w:pStyle w:val="Ttulo1"/>
        <w:rPr>
          <w:b w:val="0"/>
          <w:bCs w:val="0"/>
          <w:sz w:val="24"/>
          <w:szCs w:val="24"/>
        </w:rPr>
      </w:pPr>
      <w:r>
        <w:rPr>
          <w:noProof/>
        </w:rPr>
        <w:drawing>
          <wp:inline distT="0" distB="0" distL="0" distR="0" wp14:anchorId="51A47ADB" wp14:editId="2E0A0604">
            <wp:extent cx="5612130" cy="133794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12130" cy="1337945"/>
                    </a:xfrm>
                    <a:prstGeom prst="rect">
                      <a:avLst/>
                    </a:prstGeom>
                  </pic:spPr>
                </pic:pic>
              </a:graphicData>
            </a:graphic>
          </wp:inline>
        </w:drawing>
      </w:r>
    </w:p>
    <w:p w14:paraId="10C13384" w14:textId="77777777" w:rsidR="00D35152" w:rsidRDefault="00D35152" w:rsidP="00D35152">
      <w:pPr>
        <w:pStyle w:val="Ttulo1"/>
        <w:rPr>
          <w:b w:val="0"/>
          <w:bCs w:val="0"/>
          <w:sz w:val="24"/>
          <w:szCs w:val="24"/>
        </w:rPr>
      </w:pPr>
    </w:p>
    <w:p w14:paraId="5EE20E6A" w14:textId="77777777" w:rsidR="00D35152" w:rsidRDefault="00D35152" w:rsidP="00D35152">
      <w:pPr>
        <w:pStyle w:val="Ttulo1"/>
        <w:rPr>
          <w:b w:val="0"/>
          <w:bCs w:val="0"/>
          <w:sz w:val="24"/>
          <w:szCs w:val="24"/>
        </w:rPr>
      </w:pPr>
    </w:p>
    <w:p w14:paraId="214FF2F1" w14:textId="77777777" w:rsidR="00D35152" w:rsidRDefault="00D35152" w:rsidP="00D35152">
      <w:pPr>
        <w:pStyle w:val="Ttulo1"/>
      </w:pPr>
      <w:r>
        <w:t>Definiendo el tamaño de filas dentro de un grid.</w:t>
      </w:r>
    </w:p>
    <w:p w14:paraId="1327D9C0" w14:textId="2B163A32" w:rsidR="00D35152" w:rsidRDefault="00D35152" w:rsidP="00D35152">
      <w:pPr>
        <w:pStyle w:val="Ttulo1"/>
        <w:rPr>
          <w:b w:val="0"/>
          <w:bCs w:val="0"/>
          <w:sz w:val="24"/>
          <w:szCs w:val="24"/>
        </w:rPr>
      </w:pPr>
      <w:r>
        <w:rPr>
          <w:b w:val="0"/>
          <w:bCs w:val="0"/>
          <w:sz w:val="24"/>
          <w:szCs w:val="24"/>
        </w:rPr>
        <w:t>Para definir el tamaño de las filas se encontrarán disponibles las mismas propiedades que usamos para definir columnas</w:t>
      </w:r>
      <w:r w:rsidR="00DF710C">
        <w:rPr>
          <w:b w:val="0"/>
          <w:bCs w:val="0"/>
          <w:sz w:val="24"/>
          <w:szCs w:val="24"/>
        </w:rPr>
        <w:t>,</w:t>
      </w:r>
      <w:r>
        <w:rPr>
          <w:b w:val="0"/>
          <w:bCs w:val="0"/>
          <w:sz w:val="24"/>
          <w:szCs w:val="24"/>
        </w:rPr>
        <w:t xml:space="preserve"> pero en este caso para filas(row): </w:t>
      </w:r>
      <w:r w:rsidRPr="008145CF">
        <w:rPr>
          <w:b w:val="0"/>
          <w:bCs w:val="0"/>
          <w:i/>
          <w:iCs/>
          <w:sz w:val="24"/>
          <w:szCs w:val="24"/>
          <w:u w:val="single"/>
        </w:rPr>
        <w:t>grid-</w:t>
      </w:r>
      <w:r>
        <w:rPr>
          <w:b w:val="0"/>
          <w:bCs w:val="0"/>
          <w:i/>
          <w:iCs/>
          <w:sz w:val="24"/>
          <w:szCs w:val="24"/>
          <w:u w:val="single"/>
        </w:rPr>
        <w:t>row.</w:t>
      </w:r>
    </w:p>
    <w:p w14:paraId="7AD95830" w14:textId="77777777" w:rsidR="00D35152" w:rsidRDefault="00D35152" w:rsidP="00D35152">
      <w:pPr>
        <w:pStyle w:val="Ttulo1"/>
        <w:jc w:val="center"/>
        <w:rPr>
          <w:b w:val="0"/>
          <w:bCs w:val="0"/>
          <w:sz w:val="24"/>
          <w:szCs w:val="24"/>
        </w:rPr>
      </w:pPr>
      <w:r w:rsidRPr="003B0FE7">
        <w:rPr>
          <w:noProof/>
        </w:rPr>
        <w:drawing>
          <wp:inline distT="0" distB="0" distL="0" distR="0" wp14:anchorId="519594DA" wp14:editId="727C6162">
            <wp:extent cx="3790950" cy="15335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90950" cy="1533525"/>
                    </a:xfrm>
                    <a:prstGeom prst="rect">
                      <a:avLst/>
                    </a:prstGeom>
                  </pic:spPr>
                </pic:pic>
              </a:graphicData>
            </a:graphic>
          </wp:inline>
        </w:drawing>
      </w:r>
    </w:p>
    <w:p w14:paraId="7F19278A" w14:textId="77777777" w:rsidR="00D35152" w:rsidRDefault="00D35152" w:rsidP="00D35152">
      <w:pPr>
        <w:pStyle w:val="Ttulo1"/>
        <w:jc w:val="center"/>
        <w:rPr>
          <w:b w:val="0"/>
          <w:bCs w:val="0"/>
          <w:sz w:val="24"/>
          <w:szCs w:val="24"/>
        </w:rPr>
      </w:pPr>
      <w:r>
        <w:rPr>
          <w:noProof/>
        </w:rPr>
        <w:drawing>
          <wp:inline distT="0" distB="0" distL="0" distR="0" wp14:anchorId="28B0E5EA" wp14:editId="2570F87C">
            <wp:extent cx="2790825" cy="24288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90825" cy="2428875"/>
                    </a:xfrm>
                    <a:prstGeom prst="rect">
                      <a:avLst/>
                    </a:prstGeom>
                  </pic:spPr>
                </pic:pic>
              </a:graphicData>
            </a:graphic>
          </wp:inline>
        </w:drawing>
      </w:r>
    </w:p>
    <w:p w14:paraId="030ECDF3" w14:textId="77777777" w:rsidR="00D35152" w:rsidRDefault="00D35152" w:rsidP="00D35152">
      <w:pPr>
        <w:pStyle w:val="Ttulo1"/>
        <w:jc w:val="center"/>
        <w:rPr>
          <w:b w:val="0"/>
          <w:bCs w:val="0"/>
          <w:sz w:val="24"/>
          <w:szCs w:val="24"/>
        </w:rPr>
      </w:pPr>
      <w:r>
        <w:rPr>
          <w:noProof/>
        </w:rPr>
        <w:drawing>
          <wp:inline distT="0" distB="0" distL="0" distR="0" wp14:anchorId="79F9628B" wp14:editId="6F4662DB">
            <wp:extent cx="5612130" cy="1742440"/>
            <wp:effectExtent l="76200" t="76200" r="140970" b="12446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213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F9DA5" w14:textId="77777777" w:rsidR="00D35152" w:rsidRDefault="00D35152" w:rsidP="00D35152">
      <w:pPr>
        <w:pStyle w:val="Ttulo1"/>
        <w:jc w:val="center"/>
        <w:rPr>
          <w:b w:val="0"/>
          <w:bCs w:val="0"/>
          <w:sz w:val="24"/>
          <w:szCs w:val="24"/>
        </w:rPr>
      </w:pPr>
    </w:p>
    <w:p w14:paraId="0E4FAFE5" w14:textId="77777777" w:rsidR="00D35152" w:rsidRDefault="00D35152" w:rsidP="00D35152">
      <w:pPr>
        <w:pStyle w:val="Ttulo1"/>
      </w:pPr>
      <w:r>
        <w:t>Definiendo el nombre de líneas.</w:t>
      </w:r>
    </w:p>
    <w:p w14:paraId="221B8C5B" w14:textId="77777777" w:rsidR="00D35152" w:rsidRDefault="00D35152" w:rsidP="00D35152">
      <w:pPr>
        <w:pStyle w:val="Ttulo1"/>
        <w:rPr>
          <w:b w:val="0"/>
          <w:bCs w:val="0"/>
          <w:sz w:val="24"/>
          <w:szCs w:val="24"/>
        </w:rPr>
      </w:pPr>
      <w:r w:rsidRPr="004630DB">
        <w:rPr>
          <w:b w:val="0"/>
          <w:bCs w:val="0"/>
          <w:sz w:val="24"/>
          <w:szCs w:val="24"/>
        </w:rPr>
        <w:t>Para nombrar líneas colocamos el nombre entre [ ].</w:t>
      </w:r>
    </w:p>
    <w:p w14:paraId="15E44053" w14:textId="77777777" w:rsidR="00D35152" w:rsidRDefault="00D35152" w:rsidP="00D35152">
      <w:pPr>
        <w:pStyle w:val="Ttulo1"/>
        <w:rPr>
          <w:b w:val="0"/>
          <w:bCs w:val="0"/>
          <w:sz w:val="24"/>
          <w:szCs w:val="24"/>
        </w:rPr>
      </w:pPr>
      <w:r>
        <w:rPr>
          <w:noProof/>
        </w:rPr>
        <w:drawing>
          <wp:inline distT="0" distB="0" distL="0" distR="0" wp14:anchorId="7A4B6F34" wp14:editId="3AF623A3">
            <wp:extent cx="5612017" cy="2714017"/>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1766"/>
                    <a:stretch/>
                  </pic:blipFill>
                  <pic:spPr bwMode="auto">
                    <a:xfrm>
                      <a:off x="0" y="0"/>
                      <a:ext cx="5612130" cy="2714072"/>
                    </a:xfrm>
                    <a:prstGeom prst="rect">
                      <a:avLst/>
                    </a:prstGeom>
                    <a:ln>
                      <a:noFill/>
                    </a:ln>
                    <a:extLst>
                      <a:ext uri="{53640926-AAD7-44D8-BBD7-CCE9431645EC}">
                        <a14:shadowObscured xmlns:a14="http://schemas.microsoft.com/office/drawing/2010/main"/>
                      </a:ext>
                    </a:extLst>
                  </pic:spPr>
                </pic:pic>
              </a:graphicData>
            </a:graphic>
          </wp:inline>
        </w:drawing>
      </w:r>
    </w:p>
    <w:p w14:paraId="70846BA5" w14:textId="77777777" w:rsidR="00D35152" w:rsidRDefault="00D35152" w:rsidP="00D35152">
      <w:pPr>
        <w:pStyle w:val="Ttulo1"/>
        <w:jc w:val="center"/>
        <w:rPr>
          <w:b w:val="0"/>
          <w:bCs w:val="0"/>
          <w:sz w:val="24"/>
          <w:szCs w:val="24"/>
        </w:rPr>
      </w:pPr>
      <w:r w:rsidRPr="00D63A2F">
        <w:rPr>
          <w:b w:val="0"/>
          <w:bCs w:val="0"/>
          <w:sz w:val="24"/>
          <w:szCs w:val="24"/>
        </w:rPr>
        <w:t>En estos casos no podemos usar la función repeat()</w:t>
      </w:r>
    </w:p>
    <w:p w14:paraId="23227B53" w14:textId="77777777" w:rsidR="00D35152" w:rsidRDefault="00D35152" w:rsidP="00D35152">
      <w:pPr>
        <w:pStyle w:val="Ttulo1"/>
        <w:jc w:val="center"/>
        <w:rPr>
          <w:b w:val="0"/>
          <w:bCs w:val="0"/>
          <w:sz w:val="24"/>
          <w:szCs w:val="24"/>
        </w:rPr>
      </w:pPr>
    </w:p>
    <w:p w14:paraId="7CE1E5A8" w14:textId="77777777" w:rsidR="00D35152" w:rsidRDefault="00D35152" w:rsidP="00D35152">
      <w:pPr>
        <w:pStyle w:val="Ttulo1"/>
        <w:jc w:val="center"/>
        <w:rPr>
          <w:b w:val="0"/>
          <w:bCs w:val="0"/>
          <w:sz w:val="24"/>
          <w:szCs w:val="24"/>
        </w:rPr>
      </w:pPr>
    </w:p>
    <w:p w14:paraId="01345B51" w14:textId="77777777" w:rsidR="00D35152" w:rsidRDefault="00D35152" w:rsidP="00D35152">
      <w:pPr>
        <w:pStyle w:val="Ttulo1"/>
      </w:pPr>
    </w:p>
    <w:p w14:paraId="509FDA83" w14:textId="77777777" w:rsidR="00D35152" w:rsidRDefault="00D35152" w:rsidP="00D35152">
      <w:pPr>
        <w:pStyle w:val="Ttulo1"/>
      </w:pPr>
    </w:p>
    <w:p w14:paraId="1F8EB440" w14:textId="77777777" w:rsidR="00D35152" w:rsidRDefault="00D35152" w:rsidP="00D35152">
      <w:pPr>
        <w:pStyle w:val="Ttulo1"/>
      </w:pPr>
    </w:p>
    <w:p w14:paraId="40A5C654" w14:textId="77777777" w:rsidR="00D35152" w:rsidRDefault="00D35152" w:rsidP="00D35152">
      <w:pPr>
        <w:pStyle w:val="Ttulo1"/>
      </w:pPr>
    </w:p>
    <w:p w14:paraId="32B65E81" w14:textId="77777777" w:rsidR="00D35152" w:rsidRDefault="00D35152" w:rsidP="00D35152">
      <w:pPr>
        <w:pStyle w:val="Ttulo1"/>
      </w:pPr>
    </w:p>
    <w:p w14:paraId="19545A79" w14:textId="77777777" w:rsidR="00D35152" w:rsidRDefault="00D35152" w:rsidP="00D35152">
      <w:pPr>
        <w:pStyle w:val="Ttulo1"/>
      </w:pPr>
    </w:p>
    <w:p w14:paraId="541FA51A" w14:textId="77777777" w:rsidR="00D35152" w:rsidRDefault="00D35152" w:rsidP="00D35152">
      <w:pPr>
        <w:pStyle w:val="Ttulo1"/>
      </w:pPr>
    </w:p>
    <w:p w14:paraId="5D0DCBC8" w14:textId="77777777" w:rsidR="00D35152" w:rsidRDefault="00D35152" w:rsidP="00D35152">
      <w:pPr>
        <w:pStyle w:val="Ttulo1"/>
      </w:pPr>
      <w:r>
        <w:t>Manejando el grid implícito.</w:t>
      </w:r>
    </w:p>
    <w:p w14:paraId="754FA2BA" w14:textId="77777777" w:rsidR="00D35152" w:rsidRPr="00AB5B56" w:rsidRDefault="00D35152" w:rsidP="00D35152">
      <w:pPr>
        <w:pStyle w:val="Ttulo1"/>
        <w:rPr>
          <w:b w:val="0"/>
          <w:bCs w:val="0"/>
          <w:sz w:val="24"/>
          <w:szCs w:val="24"/>
        </w:rPr>
      </w:pPr>
      <w:r w:rsidRPr="00AB5B56">
        <w:rPr>
          <w:b w:val="0"/>
          <w:bCs w:val="0"/>
          <w:sz w:val="24"/>
          <w:szCs w:val="24"/>
        </w:rPr>
        <w:t>Cuando columnas o filas no tienen un valor explicito, es decir, cuando no asignamos valores específicos para controlarlas, se ordenan de manera implícita, hay propiedades que existen para manipular nuestro grid implícito:</w:t>
      </w:r>
    </w:p>
    <w:p w14:paraId="0B22A911" w14:textId="77777777" w:rsidR="00D35152" w:rsidRPr="00AB5B56" w:rsidRDefault="00D35152" w:rsidP="00D35152">
      <w:pPr>
        <w:pStyle w:val="Ttulo1"/>
        <w:rPr>
          <w:b w:val="0"/>
          <w:bCs w:val="0"/>
          <w:sz w:val="24"/>
          <w:szCs w:val="24"/>
        </w:rPr>
      </w:pPr>
      <w:r w:rsidRPr="00AB5B56">
        <w:rPr>
          <w:i/>
          <w:iCs/>
          <w:sz w:val="24"/>
          <w:szCs w:val="24"/>
          <w:u w:val="single"/>
        </w:rPr>
        <w:t>grid-auto-flow:</w:t>
      </w:r>
      <w:r w:rsidRPr="00AB5B56">
        <w:rPr>
          <w:b w:val="0"/>
          <w:bCs w:val="0"/>
          <w:sz w:val="24"/>
          <w:szCs w:val="24"/>
        </w:rPr>
        <w:t xml:space="preserve"> Con esta propiedad manipulamos el orden del grid implícito. Si ingresamos el valor </w:t>
      </w:r>
      <w:r w:rsidRPr="00AB5B56">
        <w:rPr>
          <w:sz w:val="24"/>
          <w:szCs w:val="24"/>
        </w:rPr>
        <w:t>column</w:t>
      </w:r>
      <w:r w:rsidRPr="00AB5B56">
        <w:rPr>
          <w:b w:val="0"/>
          <w:bCs w:val="0"/>
          <w:sz w:val="24"/>
          <w:szCs w:val="24"/>
        </w:rPr>
        <w:t xml:space="preserve">, todo lo que sea grid implícito se apilara como columna y si ingresamos </w:t>
      </w:r>
      <w:r w:rsidRPr="00AB5B56">
        <w:rPr>
          <w:sz w:val="24"/>
          <w:szCs w:val="24"/>
        </w:rPr>
        <w:t>row</w:t>
      </w:r>
      <w:r w:rsidRPr="00AB5B56">
        <w:rPr>
          <w:b w:val="0"/>
          <w:bCs w:val="0"/>
          <w:sz w:val="24"/>
          <w:szCs w:val="24"/>
        </w:rPr>
        <w:t>, como fila.</w:t>
      </w:r>
    </w:p>
    <w:p w14:paraId="4BBCAF71" w14:textId="77777777" w:rsidR="00D35152" w:rsidRDefault="00D35152" w:rsidP="00D35152">
      <w:pPr>
        <w:pStyle w:val="Ttulo1"/>
        <w:rPr>
          <w:i/>
          <w:iCs/>
          <w:sz w:val="24"/>
          <w:szCs w:val="24"/>
        </w:rPr>
      </w:pPr>
      <w:r>
        <w:rPr>
          <w:noProof/>
        </w:rPr>
        <w:drawing>
          <wp:inline distT="0" distB="0" distL="0" distR="0" wp14:anchorId="0FC206E6" wp14:editId="218F6180">
            <wp:extent cx="5612130" cy="548640"/>
            <wp:effectExtent l="0" t="0" r="762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12130" cy="548640"/>
                    </a:xfrm>
                    <a:prstGeom prst="rect">
                      <a:avLst/>
                    </a:prstGeom>
                  </pic:spPr>
                </pic:pic>
              </a:graphicData>
            </a:graphic>
          </wp:inline>
        </w:drawing>
      </w:r>
    </w:p>
    <w:p w14:paraId="20A359B8" w14:textId="77777777" w:rsidR="00D35152" w:rsidRPr="00B4503F" w:rsidRDefault="00D35152" w:rsidP="00D35152">
      <w:pPr>
        <w:pStyle w:val="Ttulo1"/>
        <w:jc w:val="center"/>
        <w:rPr>
          <w:b w:val="0"/>
          <w:bCs w:val="0"/>
          <w:i/>
          <w:iCs/>
          <w:sz w:val="24"/>
          <w:szCs w:val="24"/>
          <w:u w:val="single"/>
        </w:rPr>
      </w:pPr>
      <w:r>
        <w:rPr>
          <w:i/>
          <w:iCs/>
          <w:sz w:val="24"/>
          <w:szCs w:val="24"/>
        </w:rPr>
        <w:t xml:space="preserve">Por defecto viene: </w:t>
      </w:r>
      <w:r w:rsidRPr="00675254">
        <w:rPr>
          <w:rStyle w:val="CdigoHTML"/>
          <w:b w:val="0"/>
          <w:bCs w:val="0"/>
          <w:i/>
          <w:iCs/>
          <w:u w:val="single"/>
        </w:rPr>
        <w:t>grid-auto-flow: row;</w:t>
      </w:r>
    </w:p>
    <w:p w14:paraId="35B5AF40" w14:textId="77777777" w:rsidR="00D35152" w:rsidRPr="00AB5B56" w:rsidRDefault="00D35152" w:rsidP="00D35152">
      <w:pPr>
        <w:pStyle w:val="Ttulo1"/>
        <w:rPr>
          <w:b w:val="0"/>
          <w:bCs w:val="0"/>
          <w:sz w:val="24"/>
          <w:szCs w:val="24"/>
        </w:rPr>
      </w:pPr>
      <w:r w:rsidRPr="00AB5B56">
        <w:rPr>
          <w:i/>
          <w:iCs/>
          <w:sz w:val="24"/>
          <w:szCs w:val="24"/>
        </w:rPr>
        <w:t>grid-auto-column:</w:t>
      </w:r>
      <w:r w:rsidRPr="00AB5B56">
        <w:rPr>
          <w:b w:val="0"/>
          <w:bCs w:val="0"/>
          <w:sz w:val="24"/>
          <w:szCs w:val="24"/>
        </w:rPr>
        <w:t xml:space="preserve"> Con esta propiedad podemos darle valores a cada columna.</w:t>
      </w:r>
    </w:p>
    <w:p w14:paraId="16110810" w14:textId="77777777" w:rsidR="00D35152" w:rsidRDefault="00D35152" w:rsidP="00D35152">
      <w:pPr>
        <w:pStyle w:val="Ttulo1"/>
        <w:rPr>
          <w:b w:val="0"/>
          <w:bCs w:val="0"/>
          <w:sz w:val="24"/>
          <w:szCs w:val="24"/>
        </w:rPr>
      </w:pPr>
      <w:r w:rsidRPr="00AB5B56">
        <w:rPr>
          <w:i/>
          <w:iCs/>
          <w:sz w:val="24"/>
          <w:szCs w:val="24"/>
        </w:rPr>
        <w:t>grid-auto-row:</w:t>
      </w:r>
      <w:r w:rsidRPr="00AB5B56">
        <w:rPr>
          <w:b w:val="0"/>
          <w:bCs w:val="0"/>
          <w:sz w:val="24"/>
          <w:szCs w:val="24"/>
        </w:rPr>
        <w:t xml:space="preserve"> Con esta propiedad podemos darle valores a cada fila.</w:t>
      </w:r>
    </w:p>
    <w:p w14:paraId="266F112D" w14:textId="77777777" w:rsidR="00D35152" w:rsidRPr="00AB5B56" w:rsidRDefault="00D35152" w:rsidP="00D35152">
      <w:pPr>
        <w:pStyle w:val="Ttulo1"/>
        <w:rPr>
          <w:b w:val="0"/>
          <w:bCs w:val="0"/>
          <w:sz w:val="24"/>
          <w:szCs w:val="24"/>
        </w:rPr>
      </w:pPr>
      <w:r>
        <w:rPr>
          <w:noProof/>
        </w:rPr>
        <w:drawing>
          <wp:inline distT="0" distB="0" distL="0" distR="0" wp14:anchorId="149C2AF8" wp14:editId="462919CD">
            <wp:extent cx="5612130" cy="4572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2130" cy="457200"/>
                    </a:xfrm>
                    <a:prstGeom prst="rect">
                      <a:avLst/>
                    </a:prstGeom>
                  </pic:spPr>
                </pic:pic>
              </a:graphicData>
            </a:graphic>
          </wp:inline>
        </w:drawing>
      </w:r>
    </w:p>
    <w:p w14:paraId="0DF2AA24" w14:textId="77777777" w:rsidR="00D35152" w:rsidRDefault="00D35152" w:rsidP="00D35152">
      <w:pPr>
        <w:pStyle w:val="Ttulo1"/>
        <w:jc w:val="center"/>
        <w:rPr>
          <w:b w:val="0"/>
          <w:bCs w:val="0"/>
          <w:sz w:val="24"/>
          <w:szCs w:val="24"/>
        </w:rPr>
      </w:pPr>
    </w:p>
    <w:p w14:paraId="3175E2CC" w14:textId="77777777" w:rsidR="00D35152" w:rsidRDefault="00D35152" w:rsidP="00D35152">
      <w:pPr>
        <w:pStyle w:val="Ttulo1"/>
        <w:jc w:val="center"/>
        <w:rPr>
          <w:b w:val="0"/>
          <w:bCs w:val="0"/>
          <w:sz w:val="24"/>
          <w:szCs w:val="24"/>
        </w:rPr>
      </w:pPr>
    </w:p>
    <w:p w14:paraId="128A7D09" w14:textId="77777777" w:rsidR="00D35152" w:rsidRDefault="00D35152" w:rsidP="00D35152">
      <w:pPr>
        <w:pStyle w:val="Ttulo1"/>
        <w:jc w:val="center"/>
        <w:rPr>
          <w:b w:val="0"/>
          <w:bCs w:val="0"/>
          <w:sz w:val="24"/>
          <w:szCs w:val="24"/>
        </w:rPr>
      </w:pPr>
    </w:p>
    <w:p w14:paraId="65EB7C56" w14:textId="77777777" w:rsidR="00D35152" w:rsidRDefault="00D35152" w:rsidP="00D35152">
      <w:pPr>
        <w:pStyle w:val="Ttulo1"/>
        <w:jc w:val="center"/>
        <w:rPr>
          <w:b w:val="0"/>
          <w:bCs w:val="0"/>
          <w:sz w:val="24"/>
          <w:szCs w:val="24"/>
        </w:rPr>
      </w:pPr>
    </w:p>
    <w:p w14:paraId="160DE6AE" w14:textId="77777777" w:rsidR="00D35152" w:rsidRDefault="00D35152" w:rsidP="00D35152">
      <w:pPr>
        <w:pStyle w:val="Ttulo1"/>
        <w:jc w:val="center"/>
        <w:rPr>
          <w:b w:val="0"/>
          <w:bCs w:val="0"/>
          <w:sz w:val="24"/>
          <w:szCs w:val="24"/>
        </w:rPr>
      </w:pPr>
    </w:p>
    <w:p w14:paraId="2E576938" w14:textId="77777777" w:rsidR="00D35152" w:rsidRDefault="00D35152" w:rsidP="00D35152">
      <w:pPr>
        <w:pStyle w:val="Ttulo1"/>
        <w:jc w:val="center"/>
        <w:rPr>
          <w:b w:val="0"/>
          <w:bCs w:val="0"/>
          <w:sz w:val="24"/>
          <w:szCs w:val="24"/>
        </w:rPr>
      </w:pPr>
    </w:p>
    <w:p w14:paraId="6A6C522C" w14:textId="77777777" w:rsidR="00D35152" w:rsidRDefault="00D35152" w:rsidP="00D35152">
      <w:pPr>
        <w:pStyle w:val="Ttulo1"/>
        <w:jc w:val="center"/>
        <w:rPr>
          <w:b w:val="0"/>
          <w:bCs w:val="0"/>
          <w:sz w:val="24"/>
          <w:szCs w:val="24"/>
        </w:rPr>
      </w:pPr>
    </w:p>
    <w:p w14:paraId="5899511A" w14:textId="77777777" w:rsidR="00D35152" w:rsidRDefault="00D35152" w:rsidP="00D35152">
      <w:pPr>
        <w:pStyle w:val="Ttulo1"/>
        <w:jc w:val="center"/>
        <w:rPr>
          <w:b w:val="0"/>
          <w:bCs w:val="0"/>
          <w:sz w:val="24"/>
          <w:szCs w:val="24"/>
        </w:rPr>
      </w:pPr>
    </w:p>
    <w:p w14:paraId="0CC93A99" w14:textId="77777777" w:rsidR="00D35152" w:rsidRDefault="00D35152" w:rsidP="00D35152">
      <w:pPr>
        <w:pStyle w:val="Ttulo1"/>
        <w:jc w:val="center"/>
        <w:rPr>
          <w:b w:val="0"/>
          <w:bCs w:val="0"/>
          <w:sz w:val="24"/>
          <w:szCs w:val="24"/>
        </w:rPr>
      </w:pPr>
    </w:p>
    <w:p w14:paraId="1ED9C57E" w14:textId="77777777" w:rsidR="00D35152" w:rsidRDefault="00D35152" w:rsidP="00D35152">
      <w:pPr>
        <w:pStyle w:val="Ttulo1"/>
        <w:jc w:val="center"/>
        <w:rPr>
          <w:b w:val="0"/>
          <w:bCs w:val="0"/>
          <w:sz w:val="24"/>
          <w:szCs w:val="24"/>
        </w:rPr>
      </w:pPr>
    </w:p>
    <w:p w14:paraId="237A384F" w14:textId="77777777" w:rsidR="00D35152" w:rsidRDefault="00D35152" w:rsidP="00D35152">
      <w:pPr>
        <w:pStyle w:val="Ttulo1"/>
        <w:jc w:val="center"/>
        <w:rPr>
          <w:b w:val="0"/>
          <w:bCs w:val="0"/>
          <w:sz w:val="24"/>
          <w:szCs w:val="24"/>
        </w:rPr>
      </w:pPr>
    </w:p>
    <w:p w14:paraId="22CEF7C2" w14:textId="77777777" w:rsidR="00D35152" w:rsidRDefault="00D35152" w:rsidP="00D35152">
      <w:pPr>
        <w:pStyle w:val="Ttulo1"/>
      </w:pPr>
      <w:r>
        <w:t>Alineación de contenido.</w:t>
      </w:r>
    </w:p>
    <w:p w14:paraId="790384C5" w14:textId="77777777" w:rsidR="00D35152" w:rsidRPr="00855192" w:rsidRDefault="00D35152" w:rsidP="00D35152">
      <w:pPr>
        <w:spacing w:before="100" w:beforeAutospacing="1" w:after="100" w:afterAutospacing="1" w:line="240" w:lineRule="auto"/>
        <w:rPr>
          <w:rFonts w:ascii="Times New Roman" w:eastAsia="Times New Roman" w:hAnsi="Times New Roman" w:cs="Times New Roman"/>
          <w:b/>
          <w:bCs/>
          <w:i/>
          <w:iCs/>
          <w:sz w:val="32"/>
          <w:szCs w:val="32"/>
          <w:lang w:eastAsia="es-CO"/>
        </w:rPr>
      </w:pPr>
      <w:r w:rsidRPr="00855192">
        <w:rPr>
          <w:rFonts w:ascii="Times New Roman" w:eastAsia="Times New Roman" w:hAnsi="Times New Roman" w:cs="Times New Roman"/>
          <w:b/>
          <w:bCs/>
          <w:i/>
          <w:iCs/>
          <w:sz w:val="32"/>
          <w:szCs w:val="32"/>
          <w:lang w:eastAsia="es-CO"/>
        </w:rPr>
        <w:t xml:space="preserve">justify-items (Horizontal) </w:t>
      </w:r>
    </w:p>
    <w:p w14:paraId="17097BB8" w14:textId="77777777" w:rsidR="00D35152" w:rsidRDefault="00D35152" w:rsidP="00D35152">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1CF9FAC" wp14:editId="052D46EE">
            <wp:extent cx="5612130" cy="30734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12130" cy="307340"/>
                    </a:xfrm>
                    <a:prstGeom prst="rect">
                      <a:avLst/>
                    </a:prstGeom>
                  </pic:spPr>
                </pic:pic>
              </a:graphicData>
            </a:graphic>
          </wp:inline>
        </w:drawing>
      </w:r>
    </w:p>
    <w:p w14:paraId="61DC08F3" w14:textId="77777777" w:rsidR="00D35152" w:rsidRPr="00FE745E"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contenido hacia la izquierda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la derecha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51503A94" w14:textId="77777777" w:rsidR="00D35152" w:rsidRDefault="00D35152" w:rsidP="00D35152">
      <w:pPr>
        <w:pStyle w:val="Ttulo1"/>
        <w:rPr>
          <w:i/>
          <w:iCs/>
          <w:sz w:val="32"/>
          <w:szCs w:val="32"/>
          <w:lang w:val="en-US"/>
        </w:rPr>
      </w:pPr>
    </w:p>
    <w:p w14:paraId="0DE4139D" w14:textId="77777777" w:rsidR="00D35152" w:rsidRDefault="00D35152" w:rsidP="00D35152">
      <w:pPr>
        <w:pStyle w:val="Ttulo1"/>
        <w:rPr>
          <w:i/>
          <w:iCs/>
          <w:sz w:val="32"/>
          <w:szCs w:val="32"/>
          <w:lang w:val="en-US"/>
        </w:rPr>
      </w:pPr>
      <w:r w:rsidRPr="0048700A">
        <w:rPr>
          <w:i/>
          <w:iCs/>
          <w:sz w:val="32"/>
          <w:szCs w:val="32"/>
          <w:lang w:val="en-US"/>
        </w:rPr>
        <w:t>align-item</w:t>
      </w:r>
      <w:r>
        <w:rPr>
          <w:i/>
          <w:iCs/>
          <w:sz w:val="32"/>
          <w:szCs w:val="32"/>
          <w:lang w:val="en-US"/>
        </w:rPr>
        <w:t xml:space="preserve">s </w:t>
      </w:r>
      <w:r w:rsidRPr="0048700A">
        <w:rPr>
          <w:i/>
          <w:iCs/>
          <w:sz w:val="32"/>
          <w:szCs w:val="32"/>
          <w:lang w:val="en-US"/>
        </w:rPr>
        <w:t>(Vertical)</w:t>
      </w:r>
      <w:r>
        <w:rPr>
          <w:i/>
          <w:iCs/>
          <w:sz w:val="32"/>
          <w:szCs w:val="32"/>
          <w:lang w:val="en-US"/>
        </w:rPr>
        <w:t xml:space="preserve"> </w:t>
      </w:r>
    </w:p>
    <w:p w14:paraId="01D12B55" w14:textId="77777777" w:rsidR="00D35152" w:rsidRDefault="00D35152" w:rsidP="00D35152">
      <w:pPr>
        <w:pStyle w:val="Ttulo1"/>
        <w:rPr>
          <w:sz w:val="24"/>
          <w:szCs w:val="24"/>
        </w:rPr>
      </w:pPr>
      <w:r>
        <w:rPr>
          <w:noProof/>
        </w:rPr>
        <w:drawing>
          <wp:inline distT="0" distB="0" distL="0" distR="0" wp14:anchorId="3506C9D7" wp14:editId="607A0B7B">
            <wp:extent cx="5612130" cy="3073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12130" cy="307340"/>
                    </a:xfrm>
                    <a:prstGeom prst="rect">
                      <a:avLst/>
                    </a:prstGeom>
                  </pic:spPr>
                </pic:pic>
              </a:graphicData>
            </a:graphic>
          </wp:inline>
        </w:drawing>
      </w:r>
    </w:p>
    <w:p w14:paraId="5077FF52" w14:textId="77777777" w:rsidR="00D35152" w:rsidRPr="007B3B75"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w:t>
      </w:r>
      <w:r>
        <w:rPr>
          <w:rFonts w:ascii="Times New Roman" w:eastAsia="Times New Roman" w:hAnsi="Times New Roman" w:cs="Times New Roman"/>
          <w:sz w:val="24"/>
          <w:szCs w:val="24"/>
          <w:lang w:eastAsia="es-CO"/>
        </w:rPr>
        <w:t xml:space="preserve">contenido hacia arriba </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w:t>
      </w:r>
      <w:r>
        <w:rPr>
          <w:rFonts w:ascii="Times New Roman" w:eastAsia="Times New Roman" w:hAnsi="Times New Roman" w:cs="Times New Roman"/>
          <w:sz w:val="24"/>
          <w:szCs w:val="24"/>
          <w:lang w:eastAsia="es-CO"/>
        </w:rPr>
        <w:t>abajo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268AC369" w14:textId="77777777" w:rsidR="00D35152" w:rsidRDefault="00D35152" w:rsidP="00D35152">
      <w:pPr>
        <w:pStyle w:val="Ttulo1"/>
        <w:rPr>
          <w:i/>
          <w:iCs/>
          <w:sz w:val="32"/>
          <w:szCs w:val="32"/>
        </w:rPr>
      </w:pPr>
    </w:p>
    <w:p w14:paraId="34775CBA" w14:textId="77777777" w:rsidR="00D35152" w:rsidRDefault="00D35152" w:rsidP="00D35152">
      <w:pPr>
        <w:pStyle w:val="Ttulo1"/>
        <w:rPr>
          <w:i/>
          <w:iCs/>
          <w:sz w:val="32"/>
          <w:szCs w:val="32"/>
        </w:rPr>
      </w:pPr>
      <w:r w:rsidRPr="00FE745E">
        <w:rPr>
          <w:i/>
          <w:iCs/>
          <w:sz w:val="32"/>
          <w:szCs w:val="32"/>
        </w:rPr>
        <w:t>Alineación individual</w:t>
      </w:r>
    </w:p>
    <w:p w14:paraId="622D0D48" w14:textId="77777777" w:rsidR="00D35152" w:rsidRPr="00855192" w:rsidRDefault="00D35152" w:rsidP="00D35152">
      <w:pPr>
        <w:pStyle w:val="Ttulo1"/>
        <w:rPr>
          <w:b w:val="0"/>
          <w:bCs w:val="0"/>
          <w:sz w:val="24"/>
          <w:szCs w:val="24"/>
        </w:rPr>
      </w:pPr>
      <w:r>
        <w:rPr>
          <w:noProof/>
        </w:rPr>
        <w:drawing>
          <wp:anchor distT="0" distB="0" distL="114300" distR="114300" simplePos="0" relativeHeight="251661312" behindDoc="1" locked="0" layoutInCell="1" allowOverlap="1" wp14:anchorId="4517475F" wp14:editId="2919F19D">
            <wp:simplePos x="0" y="0"/>
            <wp:positionH relativeFrom="column">
              <wp:posOffset>2517775</wp:posOffset>
            </wp:positionH>
            <wp:positionV relativeFrom="paragraph">
              <wp:posOffset>9525</wp:posOffset>
            </wp:positionV>
            <wp:extent cx="2800350" cy="1047750"/>
            <wp:effectExtent l="0" t="0" r="0" b="0"/>
            <wp:wrapTight wrapText="bothSides">
              <wp:wrapPolygon edited="0">
                <wp:start x="0" y="0"/>
                <wp:lineTo x="0" y="21207"/>
                <wp:lineTo x="21453" y="21207"/>
                <wp:lineTo x="21453"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2800350" cy="1047750"/>
                    </a:xfrm>
                    <a:prstGeom prst="rect">
                      <a:avLst/>
                    </a:prstGeom>
                  </pic:spPr>
                </pic:pic>
              </a:graphicData>
            </a:graphic>
          </wp:anchor>
        </w:drawing>
      </w:r>
      <w:r w:rsidRPr="00855192">
        <w:rPr>
          <w:b w:val="0"/>
          <w:bCs w:val="0"/>
          <w:sz w:val="24"/>
          <w:szCs w:val="24"/>
        </w:rPr>
        <w:t>justify-self (HORIZONTAL)</w:t>
      </w:r>
    </w:p>
    <w:p w14:paraId="75636875" w14:textId="77777777" w:rsidR="00D35152" w:rsidRPr="00855192" w:rsidRDefault="00D35152" w:rsidP="00D35152">
      <w:pPr>
        <w:pStyle w:val="Ttulo1"/>
        <w:rPr>
          <w:b w:val="0"/>
          <w:bCs w:val="0"/>
          <w:sz w:val="24"/>
          <w:szCs w:val="24"/>
        </w:rPr>
      </w:pPr>
      <w:r w:rsidRPr="00855192">
        <w:rPr>
          <w:b w:val="0"/>
          <w:bCs w:val="0"/>
          <w:sz w:val="24"/>
          <w:szCs w:val="24"/>
        </w:rPr>
        <w:t xml:space="preserve">align-self (VERTICAL )   </w:t>
      </w:r>
    </w:p>
    <w:p w14:paraId="01AB4087" w14:textId="77777777" w:rsidR="00D35152" w:rsidRPr="00855192" w:rsidRDefault="00D35152" w:rsidP="00D35152">
      <w:pPr>
        <w:pStyle w:val="Ttulo1"/>
        <w:rPr>
          <w:b w:val="0"/>
          <w:bCs w:val="0"/>
          <w:sz w:val="24"/>
          <w:szCs w:val="24"/>
        </w:rPr>
      </w:pPr>
    </w:p>
    <w:p w14:paraId="21D71D70" w14:textId="77777777" w:rsidR="00D35152" w:rsidRPr="00855192" w:rsidRDefault="00D35152" w:rsidP="00D35152">
      <w:pPr>
        <w:pStyle w:val="Ttulo1"/>
        <w:rPr>
          <w:b w:val="0"/>
          <w:bCs w:val="0"/>
          <w:sz w:val="24"/>
          <w:szCs w:val="24"/>
        </w:rPr>
      </w:pPr>
    </w:p>
    <w:p w14:paraId="5491137A" w14:textId="77777777" w:rsidR="00D35152" w:rsidRPr="00855192" w:rsidRDefault="00D35152" w:rsidP="00D35152">
      <w:pPr>
        <w:pStyle w:val="Ttulo1"/>
        <w:rPr>
          <w:b w:val="0"/>
          <w:bCs w:val="0"/>
          <w:sz w:val="24"/>
          <w:szCs w:val="24"/>
        </w:rPr>
      </w:pPr>
    </w:p>
    <w:p w14:paraId="5CA50C3B" w14:textId="77777777" w:rsidR="00D35152" w:rsidRPr="00855192" w:rsidRDefault="00D35152" w:rsidP="00D35152">
      <w:pPr>
        <w:pStyle w:val="Ttulo1"/>
        <w:rPr>
          <w:b w:val="0"/>
          <w:bCs w:val="0"/>
          <w:sz w:val="24"/>
          <w:szCs w:val="24"/>
        </w:rPr>
      </w:pPr>
    </w:p>
    <w:p w14:paraId="42D31644" w14:textId="77777777" w:rsidR="00D35152" w:rsidRPr="00855192" w:rsidRDefault="00D35152" w:rsidP="00D35152">
      <w:pPr>
        <w:pStyle w:val="Ttulo1"/>
        <w:rPr>
          <w:b w:val="0"/>
          <w:bCs w:val="0"/>
          <w:sz w:val="24"/>
          <w:szCs w:val="24"/>
        </w:rPr>
      </w:pPr>
    </w:p>
    <w:p w14:paraId="3709F895" w14:textId="77777777" w:rsidR="00D35152" w:rsidRDefault="00D35152" w:rsidP="00D35152">
      <w:pPr>
        <w:pStyle w:val="Ttulo1"/>
      </w:pPr>
      <w:r>
        <w:t xml:space="preserve">Alineación de filas y columnas. </w:t>
      </w:r>
    </w:p>
    <w:p w14:paraId="149249B8" w14:textId="77777777" w:rsidR="00D35152" w:rsidRDefault="00D35152" w:rsidP="00D35152">
      <w:pPr>
        <w:pStyle w:val="NormalWeb"/>
      </w:pPr>
      <w:r>
        <w:t>Para alinear el contenido de filas y columnas:</w:t>
      </w:r>
      <w:r>
        <w:br/>
      </w:r>
      <w:r>
        <w:rPr>
          <w:rStyle w:val="CdigoHTML"/>
        </w:rPr>
        <w:t>justify-content: valor;</w:t>
      </w:r>
      <w:r>
        <w:t xml:space="preserve"> horizontal</w:t>
      </w:r>
      <w:r>
        <w:br/>
      </w:r>
      <w:r>
        <w:rPr>
          <w:rStyle w:val="CdigoHTML"/>
        </w:rPr>
        <w:t>align-content: valor;</w:t>
      </w:r>
      <w:r>
        <w:t xml:space="preserve"> vertical</w:t>
      </w:r>
    </w:p>
    <w:p w14:paraId="4B22C64D" w14:textId="77777777" w:rsidR="00D35152" w:rsidRDefault="00D35152" w:rsidP="00D35152">
      <w:pPr>
        <w:pStyle w:val="NormalWeb"/>
      </w:pPr>
      <w:r>
        <w:t>Pata distribuir uniformemente:</w:t>
      </w:r>
      <w:r>
        <w:br/>
        <w:t xml:space="preserve">Con </w:t>
      </w:r>
      <w:r>
        <w:rPr>
          <w:rStyle w:val="CdigoHTML"/>
        </w:rPr>
        <w:t>space-around</w:t>
      </w:r>
      <w:r>
        <w:t xml:space="preserve"> Los ítems tienen el mismo espacio a su alrededor</w:t>
      </w:r>
      <w:r>
        <w:br/>
        <w:t xml:space="preserve">Con </w:t>
      </w:r>
      <w:r>
        <w:rPr>
          <w:rStyle w:val="CdigoHTML"/>
        </w:rPr>
        <w:t>space-evenly</w:t>
      </w:r>
      <w:r>
        <w:t xml:space="preserve"> Hay un espacio más homogéneo entre ítems</w:t>
      </w:r>
      <w:r>
        <w:br/>
        <w:t xml:space="preserve">Con </w:t>
      </w:r>
      <w:r>
        <w:rPr>
          <w:rStyle w:val="CdigoHTML"/>
        </w:rPr>
        <w:t>space-between</w:t>
      </w:r>
      <w:r>
        <w:t xml:space="preserve"> El primer ítem al inicio, el último al final</w:t>
      </w:r>
    </w:p>
    <w:p w14:paraId="101E4321" w14:textId="77777777" w:rsidR="00D35152" w:rsidRDefault="00D35152" w:rsidP="00D35152">
      <w:pPr>
        <w:pStyle w:val="NormalWeb"/>
      </w:pPr>
    </w:p>
    <w:p w14:paraId="74020394" w14:textId="77777777" w:rsidR="00D35152" w:rsidRDefault="00D35152" w:rsidP="00D35152">
      <w:pPr>
        <w:pStyle w:val="NormalWeb"/>
      </w:pPr>
      <w:r>
        <w:rPr>
          <w:noProof/>
        </w:rPr>
        <w:drawing>
          <wp:inline distT="0" distB="0" distL="0" distR="0" wp14:anchorId="6356CF4D" wp14:editId="145BB0D1">
            <wp:extent cx="5612130" cy="3805555"/>
            <wp:effectExtent l="0" t="0" r="7620" b="4445"/>
            <wp:docPr id="186" name="Imagen 186" descr="Imagen Justify C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Justify Conten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612130" cy="3805555"/>
                    </a:xfrm>
                    <a:prstGeom prst="rect">
                      <a:avLst/>
                    </a:prstGeom>
                    <a:noFill/>
                    <a:ln>
                      <a:noFill/>
                    </a:ln>
                  </pic:spPr>
                </pic:pic>
              </a:graphicData>
            </a:graphic>
          </wp:inline>
        </w:drawing>
      </w:r>
    </w:p>
    <w:p w14:paraId="0C50469F"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EB1ECFE"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0ADDC510"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8DDA2CB"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69BB377C"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r w:rsidRPr="00E51D2B">
        <w:rPr>
          <w:rFonts w:ascii="Times New Roman" w:eastAsia="Times New Roman" w:hAnsi="Times New Roman" w:cs="Times New Roman"/>
          <w:b/>
          <w:bCs/>
          <w:sz w:val="48"/>
          <w:szCs w:val="48"/>
          <w:lang w:eastAsia="es-CO"/>
        </w:rPr>
        <w:t>Notas del ejercicio de Layout Mansory</w:t>
      </w:r>
    </w:p>
    <w:p w14:paraId="4E4C860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Si se desea configurar los elementos grid para que continúen (o empiece) inmediatamente después</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del otro elemento se declara solo el grid-row-end seguido de la cantidad de espacios a ocupar.</w:t>
      </w:r>
    </w:p>
    <w:p w14:paraId="68BFCA82" w14:textId="77777777" w:rsidR="00D35152" w:rsidRPr="00E51D2B" w:rsidRDefault="00D35152" w:rsidP="00D3515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br/>
      </w:r>
      <w:r w:rsidRPr="00E51D2B">
        <w:rPr>
          <w:rFonts w:ascii="Times New Roman" w:eastAsia="Times New Roman" w:hAnsi="Times New Roman" w:cs="Times New Roman"/>
          <w:i/>
          <w:iCs/>
          <w:sz w:val="24"/>
          <w:szCs w:val="24"/>
          <w:u w:val="single"/>
          <w:lang w:eastAsia="es-CO"/>
        </w:rPr>
        <w:t>grid-row-end: span 3;</w:t>
      </w:r>
    </w:p>
    <w:p w14:paraId="20C8CDF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Para que las columnas se distribuyan dependiendo de la cantidad de espacio disponible en el viewport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se usa el atributo auto-fill de la propiedad repeat (que sería más o menos igual a lo que hace flex con el wrap</w:t>
      </w:r>
    </w:p>
    <w:p w14:paraId="52937146"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F7ECB5"/>
          <w:sz w:val="21"/>
          <w:szCs w:val="21"/>
          <w:lang w:eastAsia="es-CO"/>
        </w:rPr>
        <w:t>.padre</w:t>
      </w:r>
      <w:r w:rsidRPr="00E51D2B">
        <w:rPr>
          <w:rFonts w:ascii="Consolas" w:eastAsia="Times New Roman" w:hAnsi="Consolas" w:cs="Times New Roman"/>
          <w:color w:val="A7DBF7"/>
          <w:sz w:val="21"/>
          <w:szCs w:val="21"/>
          <w:lang w:eastAsia="es-CO"/>
        </w:rPr>
        <w:t> {</w:t>
      </w:r>
    </w:p>
    <w:p w14:paraId="7D6D68C3"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7FDBCA"/>
          <w:sz w:val="21"/>
          <w:szCs w:val="21"/>
          <w:lang w:eastAsia="es-CO"/>
        </w:rPr>
        <w:t>grid-template-columns</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F7ECB5"/>
          <w:sz w:val="21"/>
          <w:szCs w:val="21"/>
          <w:lang w:eastAsia="es-CO"/>
        </w:rPr>
        <w:t>repeat</w:t>
      </w:r>
      <w:r w:rsidRPr="00E51D2B">
        <w:rPr>
          <w:rFonts w:ascii="Consolas" w:eastAsia="Times New Roman" w:hAnsi="Consolas" w:cs="Times New Roman"/>
          <w:color w:val="A7DBF7"/>
          <w:sz w:val="21"/>
          <w:szCs w:val="21"/>
          <w:lang w:eastAsia="es-CO"/>
        </w:rPr>
        <w:t>(</w:t>
      </w:r>
      <w:r w:rsidRPr="00E51D2B">
        <w:rPr>
          <w:rFonts w:ascii="Consolas" w:eastAsia="Times New Roman" w:hAnsi="Consolas" w:cs="Times New Roman"/>
          <w:color w:val="D7DBE0"/>
          <w:sz w:val="21"/>
          <w:szCs w:val="21"/>
          <w:lang w:eastAsia="es-CO"/>
        </w:rPr>
        <w:t>auto-fill</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8DEC95"/>
          <w:sz w:val="21"/>
          <w:szCs w:val="21"/>
          <w:lang w:eastAsia="es-CO"/>
        </w:rPr>
        <w:t>250</w:t>
      </w:r>
      <w:r w:rsidRPr="00E51D2B">
        <w:rPr>
          <w:rFonts w:ascii="Consolas" w:eastAsia="Times New Roman" w:hAnsi="Consolas" w:cs="Times New Roman"/>
          <w:color w:val="00BFF9"/>
          <w:sz w:val="21"/>
          <w:szCs w:val="21"/>
          <w:lang w:eastAsia="es-CO"/>
        </w:rPr>
        <w:t>px</w:t>
      </w:r>
      <w:r w:rsidRPr="00E51D2B">
        <w:rPr>
          <w:rFonts w:ascii="Consolas" w:eastAsia="Times New Roman" w:hAnsi="Consolas" w:cs="Times New Roman"/>
          <w:color w:val="A7DBF7"/>
          <w:sz w:val="21"/>
          <w:szCs w:val="21"/>
          <w:lang w:eastAsia="es-CO"/>
        </w:rPr>
        <w:t>);</w:t>
      </w:r>
    </w:p>
    <w:p w14:paraId="6958F4FA"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p>
    <w:p w14:paraId="14BB09A4"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NOTA: Esta forma de distribución llenara la pantalla de tantas columnas quepan en el viewport (así estén vacías)</w:t>
      </w:r>
    </w:p>
    <w:p w14:paraId="666DA4DA" w14:textId="5FCF55C5" w:rsidR="00D35152" w:rsidRPr="00E51D2B"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En caso de que quedaran espacios vacíos o no se ajustara los elementos correctamente al layout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 xml:space="preserve">deseado, se puede usar </w:t>
      </w:r>
      <w:r w:rsidRPr="00E51D2B">
        <w:rPr>
          <w:rFonts w:ascii="Times New Roman" w:eastAsia="Times New Roman" w:hAnsi="Times New Roman" w:cs="Times New Roman"/>
          <w:i/>
          <w:iCs/>
          <w:sz w:val="24"/>
          <w:szCs w:val="24"/>
          <w:u w:val="single"/>
          <w:lang w:eastAsia="es-CO"/>
        </w:rPr>
        <w:t>grid-auto-flow</w:t>
      </w:r>
      <w:r w:rsidRPr="00E51D2B">
        <w:rPr>
          <w:rFonts w:ascii="Times New Roman" w:eastAsia="Times New Roman" w:hAnsi="Times New Roman" w:cs="Times New Roman"/>
          <w:sz w:val="24"/>
          <w:szCs w:val="24"/>
          <w:lang w:eastAsia="es-CO"/>
        </w:rPr>
        <w:t>, el cual es una propiedad que modifica la colocación automática</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 cada elemento en el grid. Su valor por defecto es el “sparse” el cual indica que si un elemento no</w:t>
      </w:r>
      <w:r w:rsidRPr="00E51D2B">
        <w:rPr>
          <w:rFonts w:ascii="Times New Roman" w:eastAsia="Times New Roman" w:hAnsi="Times New Roman" w:cs="Times New Roman"/>
          <w:sz w:val="24"/>
          <w:szCs w:val="24"/>
          <w:lang w:eastAsia="es-CO"/>
        </w:rPr>
        <w:br/>
        <w:t xml:space="preserve">cabe en el “espacio” que dejo otro elemento </w:t>
      </w:r>
      <w:r w:rsidR="00DA6951" w:rsidRPr="00E51D2B">
        <w:rPr>
          <w:rFonts w:ascii="Times New Roman" w:eastAsia="Times New Roman" w:hAnsi="Times New Roman" w:cs="Times New Roman"/>
          <w:sz w:val="24"/>
          <w:szCs w:val="24"/>
          <w:lang w:eastAsia="es-CO"/>
        </w:rPr>
        <w:t>más</w:t>
      </w:r>
      <w:r w:rsidRPr="00E51D2B">
        <w:rPr>
          <w:rFonts w:ascii="Times New Roman" w:eastAsia="Times New Roman" w:hAnsi="Times New Roman" w:cs="Times New Roman"/>
          <w:sz w:val="24"/>
          <w:szCs w:val="24"/>
          <w:lang w:eastAsia="es-CO"/>
        </w:rPr>
        <w:t xml:space="preserve"> grande para colocarlo este saltara hasta encontrar un espacio</w:t>
      </w:r>
      <w:r w:rsidRPr="00E51D2B">
        <w:rPr>
          <w:rFonts w:ascii="Times New Roman" w:eastAsia="Times New Roman" w:hAnsi="Times New Roman" w:cs="Times New Roman"/>
          <w:sz w:val="24"/>
          <w:szCs w:val="24"/>
          <w:lang w:eastAsia="es-CO"/>
        </w:rPr>
        <w:br/>
        <w:t>donde quepa el elemento siguiente.</w:t>
      </w:r>
      <w:r w:rsidRPr="00E51D2B">
        <w:rPr>
          <w:rFonts w:ascii="Times New Roman" w:eastAsia="Times New Roman" w:hAnsi="Times New Roman" w:cs="Times New Roman"/>
          <w:sz w:val="24"/>
          <w:szCs w:val="24"/>
          <w:lang w:eastAsia="es-CO"/>
        </w:rPr>
        <w:br/>
        <w:t>Sin embargo con la propiedad “dense” esto se puede alterar, ya que con esta propiedad se indica que</w:t>
      </w:r>
      <w:r w:rsidRPr="00E51D2B">
        <w:rPr>
          <w:rFonts w:ascii="Times New Roman" w:eastAsia="Times New Roman" w:hAnsi="Times New Roman" w:cs="Times New Roman"/>
          <w:sz w:val="24"/>
          <w:szCs w:val="24"/>
          <w:lang w:eastAsia="es-CO"/>
        </w:rPr>
        <w:br/>
        <w:t>en el espacio disponible coloque cualquier elemento que quepa en dicho espacio sin importar su orden.</w:t>
      </w:r>
      <w:r w:rsidRPr="00E51D2B">
        <w:rPr>
          <w:rFonts w:ascii="Times New Roman" w:eastAsia="Times New Roman" w:hAnsi="Times New Roman" w:cs="Times New Roman"/>
          <w:sz w:val="24"/>
          <w:szCs w:val="24"/>
          <w:lang w:eastAsia="es-CO"/>
        </w:rPr>
        <w:br/>
        <w:t>NOTA: En el Dense se necesita declarar medidas de alto y ancho a los contenedores .hijos (al menos 100% para cada una)</w:t>
      </w:r>
    </w:p>
    <w:p w14:paraId="175A3BF4" w14:textId="77777777" w:rsidR="00D35152" w:rsidRDefault="00D35152" w:rsidP="00D35152">
      <w:pPr>
        <w:pStyle w:val="NormalWeb"/>
      </w:pPr>
    </w:p>
    <w:p w14:paraId="7BBAC3AC" w14:textId="77777777" w:rsidR="00D35152" w:rsidRPr="002A74A3" w:rsidRDefault="00D35152" w:rsidP="00D35152">
      <w:pPr>
        <w:pStyle w:val="Ttulo1"/>
        <w:rPr>
          <w:b w:val="0"/>
          <w:bCs w:val="0"/>
          <w:sz w:val="24"/>
          <w:szCs w:val="24"/>
        </w:rPr>
      </w:pPr>
    </w:p>
    <w:p w14:paraId="46F19AFD" w14:textId="77777777" w:rsidR="00D35152" w:rsidRPr="000B7E5A" w:rsidRDefault="00D35152" w:rsidP="00D35152">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3DD3BF57" w14:textId="77777777" w:rsidR="00D35152" w:rsidRDefault="00D35152" w:rsidP="00D35152">
      <w:pPr>
        <w:rPr>
          <w:rFonts w:ascii="Times New Roman" w:hAnsi="Times New Roman" w:cs="Times New Roman"/>
          <w:b/>
          <w:bCs/>
          <w:i/>
          <w:iCs/>
          <w:sz w:val="48"/>
          <w:szCs w:val="48"/>
        </w:rPr>
      </w:pPr>
    </w:p>
    <w:p w14:paraId="7F6047DD" w14:textId="77777777" w:rsidR="00D35152" w:rsidRPr="00D35152" w:rsidRDefault="00D35152" w:rsidP="00D35152">
      <w:pPr>
        <w:rPr>
          <w:rFonts w:ascii="Times New Roman" w:hAnsi="Times New Roman" w:cs="Times New Roman"/>
          <w:b/>
          <w:bCs/>
          <w:sz w:val="24"/>
          <w:szCs w:val="24"/>
        </w:rPr>
      </w:pPr>
    </w:p>
    <w:p w14:paraId="2BB1F2A1" w14:textId="6F94096E" w:rsidR="00D35152" w:rsidRPr="003278BE" w:rsidRDefault="003278BE" w:rsidP="003278BE">
      <w:pPr>
        <w:jc w:val="center"/>
        <w:rPr>
          <w:rFonts w:ascii="Times New Roman" w:hAnsi="Times New Roman" w:cs="Times New Roman"/>
          <w:b/>
          <w:bCs/>
          <w:sz w:val="48"/>
          <w:szCs w:val="48"/>
        </w:rPr>
      </w:pPr>
      <w:r w:rsidRPr="003278BE">
        <w:rPr>
          <w:rFonts w:ascii="Times New Roman" w:hAnsi="Times New Roman" w:cs="Times New Roman"/>
          <w:b/>
          <w:bCs/>
          <w:sz w:val="48"/>
          <w:szCs w:val="48"/>
          <w:highlight w:val="green"/>
        </w:rPr>
        <w:t>ULTIMAS CONSIDERACIONES</w:t>
      </w:r>
    </w:p>
    <w:p w14:paraId="64B5E261" w14:textId="77777777" w:rsidR="00D35152" w:rsidRDefault="00D35152" w:rsidP="00D35152">
      <w:pPr>
        <w:jc w:val="center"/>
        <w:rPr>
          <w:rFonts w:ascii="Times New Roman" w:hAnsi="Times New Roman" w:cs="Times New Roman"/>
          <w:b/>
          <w:bCs/>
          <w:sz w:val="24"/>
          <w:szCs w:val="24"/>
        </w:rPr>
      </w:pPr>
    </w:p>
    <w:p w14:paraId="30BA7F8D" w14:textId="77777777" w:rsidR="00D35152" w:rsidRPr="00A20D24" w:rsidRDefault="00D35152" w:rsidP="00D35152">
      <w:pPr>
        <w:jc w:val="center"/>
        <w:rPr>
          <w:rFonts w:ascii="Times New Roman" w:hAnsi="Times New Roman" w:cs="Times New Roman"/>
          <w:b/>
          <w:bCs/>
          <w:sz w:val="24"/>
          <w:szCs w:val="24"/>
        </w:rPr>
      </w:pPr>
      <w:r w:rsidRPr="00A20D24">
        <w:rPr>
          <w:rFonts w:ascii="Times New Roman" w:hAnsi="Times New Roman" w:cs="Times New Roman"/>
          <w:b/>
          <w:bCs/>
          <w:sz w:val="24"/>
          <w:szCs w:val="24"/>
        </w:rPr>
        <w:t>Extension Autocompletition CSS VsCode.</w:t>
      </w:r>
    </w:p>
    <w:p w14:paraId="7DBC15AB" w14:textId="77777777" w:rsidR="00D35152" w:rsidRPr="00A20D24" w:rsidRDefault="00F106D0" w:rsidP="00D35152">
      <w:pPr>
        <w:jc w:val="center"/>
        <w:rPr>
          <w:rFonts w:ascii="Times New Roman" w:hAnsi="Times New Roman" w:cs="Times New Roman"/>
          <w:i/>
          <w:iCs/>
          <w:sz w:val="32"/>
          <w:szCs w:val="32"/>
          <w:u w:val="single"/>
        </w:rPr>
      </w:pPr>
      <w:hyperlink r:id="rId245" w:history="1">
        <w:r w:rsidR="00D35152" w:rsidRPr="00A20D24">
          <w:rPr>
            <w:rStyle w:val="Hipervnculo"/>
            <w:i/>
            <w:iCs/>
            <w:sz w:val="32"/>
            <w:szCs w:val="32"/>
            <w:highlight w:val="yellow"/>
          </w:rPr>
          <w:t>https://marketplace.visualstudio.com/items?itemName=solnurkarim.html-to-css-autocompletion</w:t>
        </w:r>
      </w:hyperlink>
    </w:p>
    <w:p w14:paraId="33982BF8" w14:textId="77777777" w:rsidR="00D35152" w:rsidRPr="00A20D24" w:rsidRDefault="00D35152" w:rsidP="00D35152">
      <w:pPr>
        <w:rPr>
          <w:rFonts w:ascii="Times New Roman" w:hAnsi="Times New Roman" w:cs="Times New Roman"/>
          <w:i/>
          <w:iCs/>
          <w:sz w:val="32"/>
          <w:szCs w:val="32"/>
          <w:u w:val="single"/>
        </w:rPr>
      </w:pPr>
    </w:p>
    <w:p w14:paraId="6FDBA3D4" w14:textId="77777777" w:rsidR="00D35152" w:rsidRPr="00A20D24" w:rsidRDefault="00D35152" w:rsidP="00D35152">
      <w:pPr>
        <w:rPr>
          <w:rFonts w:ascii="Times New Roman" w:hAnsi="Times New Roman" w:cs="Times New Roman"/>
          <w:i/>
          <w:iCs/>
          <w:sz w:val="32"/>
          <w:szCs w:val="32"/>
          <w:u w:val="single"/>
        </w:rPr>
      </w:pPr>
    </w:p>
    <w:p w14:paraId="5828FAF1" w14:textId="77777777" w:rsidR="00D35152" w:rsidRDefault="00D35152" w:rsidP="00D35152">
      <w:pPr>
        <w:rPr>
          <w:rFonts w:ascii="Times New Roman" w:hAnsi="Times New Roman" w:cs="Times New Roman"/>
          <w:i/>
          <w:iCs/>
          <w:sz w:val="32"/>
          <w:szCs w:val="32"/>
          <w:u w:val="single"/>
        </w:rPr>
      </w:pPr>
      <w:r>
        <w:rPr>
          <w:rFonts w:ascii="Times New Roman" w:hAnsi="Times New Roman" w:cs="Times New Roman"/>
          <w:i/>
          <w:iCs/>
          <w:sz w:val="32"/>
          <w:szCs w:val="32"/>
          <w:u w:val="single"/>
        </w:rPr>
        <w:t>Para tener en cuenta:</w:t>
      </w:r>
    </w:p>
    <w:p w14:paraId="372FE45D"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Algunas etiquetas como &lt;body&gt; contienen estilos predeterminados. Debemos realizar un formateo de estilos inicial.</w:t>
      </w:r>
    </w:p>
    <w:p w14:paraId="4358A471"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quiero crear un botón sin funcionalidad puedo hacer uso de </w:t>
      </w:r>
      <w:r w:rsidRPr="00762BFC">
        <w:rPr>
          <w:rFonts w:ascii="Times New Roman" w:hAnsi="Times New Roman" w:cs="Times New Roman"/>
          <w:b/>
          <w:bCs/>
          <w:sz w:val="24"/>
          <w:szCs w:val="24"/>
        </w:rPr>
        <w:t>&lt;a&gt;</w:t>
      </w:r>
    </w:p>
    <w:p w14:paraId="3AA9690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mi botón debe tener funcionalidad (como en un form), puedo hacer uso de </w:t>
      </w:r>
      <w:r w:rsidRPr="00762BFC">
        <w:rPr>
          <w:rFonts w:ascii="Times New Roman" w:hAnsi="Times New Roman" w:cs="Times New Roman"/>
          <w:b/>
          <w:bCs/>
          <w:sz w:val="24"/>
          <w:szCs w:val="24"/>
        </w:rPr>
        <w:t>&lt;button&gt;</w:t>
      </w:r>
      <w:r>
        <w:rPr>
          <w:rFonts w:ascii="Times New Roman" w:hAnsi="Times New Roman" w:cs="Times New Roman"/>
          <w:sz w:val="24"/>
          <w:szCs w:val="24"/>
        </w:rPr>
        <w:t xml:space="preserve"> </w:t>
      </w:r>
    </w:p>
    <w:p w14:paraId="102F138D" w14:textId="77777777" w:rsidR="00D35152" w:rsidRPr="00F23F58"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Atajos para crear estructura HTML: </w:t>
      </w:r>
      <w:r w:rsidRPr="00762BFC">
        <w:rPr>
          <w:rFonts w:ascii="Times New Roman" w:hAnsi="Times New Roman" w:cs="Times New Roman"/>
          <w:b/>
          <w:bCs/>
          <w:sz w:val="24"/>
          <w:szCs w:val="24"/>
          <w:u w:val="single"/>
        </w:rPr>
        <w:t>html5 + TAB</w:t>
      </w:r>
      <w:r>
        <w:rPr>
          <w:rFonts w:ascii="Times New Roman" w:hAnsi="Times New Roman" w:cs="Times New Roman"/>
          <w:sz w:val="24"/>
          <w:szCs w:val="24"/>
        </w:rPr>
        <w:t xml:space="preserve">    --------     </w:t>
      </w:r>
      <w:r w:rsidRPr="00762BFC">
        <w:rPr>
          <w:rFonts w:ascii="Times New Roman" w:hAnsi="Times New Roman" w:cs="Times New Roman"/>
          <w:b/>
          <w:bCs/>
          <w:sz w:val="24"/>
          <w:szCs w:val="24"/>
          <w:u w:val="single"/>
        </w:rPr>
        <w:t>¡ + TAB</w:t>
      </w:r>
    </w:p>
    <w:p w14:paraId="790DD22C" w14:textId="77777777" w:rsidR="00D35152" w:rsidRDefault="00D35152" w:rsidP="00D35152">
      <w:pPr>
        <w:pStyle w:val="Prrafodelista"/>
        <w:numPr>
          <w:ilvl w:val="0"/>
          <w:numId w:val="12"/>
        </w:numPr>
        <w:rPr>
          <w:rFonts w:ascii="Times New Roman" w:hAnsi="Times New Roman" w:cs="Times New Roman"/>
          <w:sz w:val="24"/>
          <w:szCs w:val="24"/>
        </w:rPr>
      </w:pPr>
      <w:r w:rsidRPr="00F23F58">
        <w:rPr>
          <w:rFonts w:ascii="Times New Roman" w:hAnsi="Times New Roman" w:cs="Times New Roman"/>
          <w:sz w:val="24"/>
          <w:szCs w:val="24"/>
        </w:rPr>
        <w:t>Crear</w:t>
      </w:r>
      <w:r>
        <w:rPr>
          <w:rFonts w:ascii="Times New Roman" w:hAnsi="Times New Roman" w:cs="Times New Roman"/>
          <w:sz w:val="24"/>
          <w:szCs w:val="24"/>
        </w:rPr>
        <w:t xml:space="preserve"> texto dummy : </w:t>
      </w:r>
      <w:r w:rsidRPr="00F23F58">
        <w:rPr>
          <w:rFonts w:ascii="Times New Roman" w:hAnsi="Times New Roman" w:cs="Times New Roman"/>
          <w:b/>
          <w:bCs/>
          <w:sz w:val="24"/>
          <w:szCs w:val="24"/>
          <w:u w:val="single"/>
        </w:rPr>
        <w:t>Lorem + TAB</w:t>
      </w:r>
      <w:r>
        <w:rPr>
          <w:rFonts w:ascii="Times New Roman" w:hAnsi="Times New Roman" w:cs="Times New Roman"/>
          <w:sz w:val="24"/>
          <w:szCs w:val="24"/>
        </w:rPr>
        <w:t xml:space="preserve"> ---- Lorem20 ----Lorem5----Lorem50</w:t>
      </w:r>
    </w:p>
    <w:p w14:paraId="2244ECE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Para crear línea de </w:t>
      </w:r>
      <w:r w:rsidRPr="00E8704B">
        <w:rPr>
          <w:rFonts w:ascii="Times New Roman" w:hAnsi="Times New Roman" w:cs="Times New Roman"/>
          <w:b/>
          <w:bCs/>
          <w:sz w:val="24"/>
          <w:szCs w:val="24"/>
          <w:u w:val="single"/>
        </w:rPr>
        <w:t>subrayado</w:t>
      </w:r>
      <w:r w:rsidRPr="009F6CD7">
        <w:rPr>
          <w:rFonts w:ascii="Times New Roman" w:hAnsi="Times New Roman" w:cs="Times New Roman"/>
          <w:sz w:val="24"/>
          <w:szCs w:val="24"/>
        </w:rPr>
        <w:t xml:space="preserve"> puedo hacer uso de la propiedad</w:t>
      </w:r>
      <w:r>
        <w:rPr>
          <w:rFonts w:ascii="Times New Roman" w:hAnsi="Times New Roman" w:cs="Times New Roman"/>
          <w:sz w:val="24"/>
          <w:szCs w:val="24"/>
        </w:rPr>
        <w:t>:</w:t>
      </w:r>
    </w:p>
    <w:p w14:paraId="49412AC4" w14:textId="77777777" w:rsidR="00D35152" w:rsidRDefault="00D35152" w:rsidP="00D35152">
      <w:pPr>
        <w:pStyle w:val="Prrafodelista"/>
        <w:jc w:val="center"/>
        <w:rPr>
          <w:rFonts w:ascii="Times New Roman" w:hAnsi="Times New Roman" w:cs="Times New Roman"/>
          <w:i/>
          <w:iCs/>
          <w:sz w:val="24"/>
          <w:szCs w:val="24"/>
        </w:rPr>
      </w:pPr>
      <w:r w:rsidRPr="009F6CD7">
        <w:rPr>
          <w:rFonts w:ascii="Times New Roman" w:hAnsi="Times New Roman" w:cs="Times New Roman"/>
          <w:i/>
          <w:iCs/>
          <w:sz w:val="24"/>
          <w:szCs w:val="24"/>
        </w:rPr>
        <w:t>border-bottom: 1px solid grey</w:t>
      </w:r>
    </w:p>
    <w:p w14:paraId="64127AAA" w14:textId="77777777" w:rsidR="00D35152" w:rsidRPr="009F6CD7" w:rsidRDefault="00D35152" w:rsidP="00D35152">
      <w:pPr>
        <w:pStyle w:val="Prrafodelista"/>
        <w:numPr>
          <w:ilvl w:val="0"/>
          <w:numId w:val="12"/>
        </w:numPr>
        <w:rPr>
          <w:rFonts w:ascii="Times New Roman" w:hAnsi="Times New Roman" w:cs="Times New Roman"/>
          <w:i/>
          <w:iCs/>
          <w:sz w:val="24"/>
          <w:szCs w:val="24"/>
        </w:rPr>
      </w:pPr>
      <w:r>
        <w:rPr>
          <w:rFonts w:ascii="Times New Roman" w:hAnsi="Times New Roman" w:cs="Times New Roman"/>
          <w:sz w:val="24"/>
          <w:szCs w:val="24"/>
        </w:rPr>
        <w:t xml:space="preserve">Para crear una coherencia entre tamaños de elemento puedo definir width/height estáticos a los elementos padre y a los elementos hijos medidas relativas. </w:t>
      </w:r>
    </w:p>
    <w:p w14:paraId="33F8C751" w14:textId="77777777" w:rsidR="00D35152" w:rsidRPr="009F6CD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.padre {min-height: 250px;}</w:t>
      </w:r>
    </w:p>
    <w:p w14:paraId="6A03360E" w14:textId="77777777" w:rsidR="00D35152" w:rsidRPr="00EC307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 xml:space="preserve">.hijo {width: 50%;} </w:t>
      </w:r>
    </w:p>
    <w:p w14:paraId="183DA9CE" w14:textId="77777777" w:rsidR="00D35152" w:rsidRPr="009168FF" w:rsidRDefault="00D35152" w:rsidP="00D35152">
      <w:pPr>
        <w:ind w:left="1080"/>
        <w:rPr>
          <w:rFonts w:ascii="Times New Roman" w:hAnsi="Times New Roman" w:cs="Times New Roman"/>
          <w:i/>
          <w:iCs/>
          <w:sz w:val="24"/>
          <w:szCs w:val="24"/>
        </w:rPr>
      </w:pPr>
    </w:p>
    <w:p w14:paraId="10A7FAD6" w14:textId="77777777" w:rsidR="00D35152" w:rsidRPr="00EC3077" w:rsidRDefault="00D35152" w:rsidP="00D35152">
      <w:pPr>
        <w:rPr>
          <w:rFonts w:ascii="Times New Roman" w:hAnsi="Times New Roman" w:cs="Times New Roman"/>
          <w:b/>
          <w:bCs/>
          <w:i/>
          <w:iCs/>
          <w:sz w:val="24"/>
          <w:szCs w:val="24"/>
        </w:rPr>
      </w:pPr>
    </w:p>
    <w:p w14:paraId="174EA3A9" w14:textId="77777777" w:rsidR="00D35152" w:rsidRDefault="00D35152" w:rsidP="00D35152">
      <w:pPr>
        <w:rPr>
          <w:rFonts w:ascii="Times New Roman" w:hAnsi="Times New Roman" w:cs="Times New Roman"/>
          <w:b/>
          <w:bCs/>
          <w:i/>
          <w:iCs/>
          <w:sz w:val="24"/>
          <w:szCs w:val="24"/>
        </w:rPr>
      </w:pPr>
      <w:r w:rsidRPr="00EC3077">
        <w:rPr>
          <w:rFonts w:ascii="Times New Roman" w:hAnsi="Times New Roman" w:cs="Times New Roman"/>
          <w:b/>
          <w:bCs/>
          <w:i/>
          <w:iCs/>
          <w:sz w:val="24"/>
          <w:szCs w:val="24"/>
        </w:rPr>
        <w:t>Documentación importante de Grid:</w:t>
      </w:r>
    </w:p>
    <w:p w14:paraId="3EE93B8C" w14:textId="77777777" w:rsidR="00D35152" w:rsidRDefault="00F106D0" w:rsidP="00D35152">
      <w:pPr>
        <w:jc w:val="center"/>
        <w:rPr>
          <w:rFonts w:ascii="Times New Roman" w:hAnsi="Times New Roman" w:cs="Times New Roman"/>
          <w:i/>
          <w:iCs/>
          <w:sz w:val="32"/>
          <w:szCs w:val="32"/>
          <w:u w:val="single"/>
        </w:rPr>
      </w:pPr>
      <w:hyperlink r:id="rId246" w:history="1">
        <w:r w:rsidR="00D35152" w:rsidRPr="00835BB3">
          <w:rPr>
            <w:rStyle w:val="Hipervnculo"/>
            <w:rFonts w:ascii="Times New Roman" w:hAnsi="Times New Roman" w:cs="Times New Roman"/>
            <w:i/>
            <w:iCs/>
            <w:sz w:val="32"/>
            <w:szCs w:val="32"/>
            <w:highlight w:val="yellow"/>
          </w:rPr>
          <w:t>https://css-tricks.com/snippets/css/complete-guide-grid/</w:t>
        </w:r>
      </w:hyperlink>
    </w:p>
    <w:p w14:paraId="149E49B2" w14:textId="77777777" w:rsidR="00D35152" w:rsidRDefault="00D35152" w:rsidP="00D35152">
      <w:pPr>
        <w:jc w:val="center"/>
        <w:rPr>
          <w:rFonts w:ascii="Times New Roman" w:hAnsi="Times New Roman" w:cs="Times New Roman"/>
          <w:i/>
          <w:iCs/>
          <w:sz w:val="32"/>
          <w:szCs w:val="32"/>
          <w:u w:val="single"/>
        </w:rPr>
      </w:pPr>
    </w:p>
    <w:p w14:paraId="177DF15B" w14:textId="77777777" w:rsidR="00D35152" w:rsidRPr="00957BB0" w:rsidRDefault="00D35152" w:rsidP="00D35152">
      <w:pPr>
        <w:pStyle w:val="NormalWeb"/>
        <w:jc w:val="center"/>
        <w:rPr>
          <w:b/>
          <w:bCs/>
          <w:sz w:val="40"/>
          <w:szCs w:val="40"/>
        </w:rPr>
      </w:pPr>
      <w:r w:rsidRPr="00957BB0">
        <w:rPr>
          <w:b/>
          <w:bCs/>
          <w:sz w:val="40"/>
          <w:szCs w:val="40"/>
        </w:rPr>
        <w:t>Pagina para practicar código.</w:t>
      </w:r>
    </w:p>
    <w:p w14:paraId="55A0F2AB" w14:textId="77777777" w:rsidR="00D35152" w:rsidRPr="00782A6F" w:rsidRDefault="00D35152" w:rsidP="00D35152">
      <w:pPr>
        <w:pStyle w:val="NormalWeb"/>
        <w:jc w:val="center"/>
        <w:rPr>
          <w:i/>
          <w:iCs/>
          <w:sz w:val="40"/>
          <w:szCs w:val="40"/>
        </w:rPr>
      </w:pPr>
      <w:r w:rsidRPr="00957BB0">
        <w:rPr>
          <w:i/>
          <w:iCs/>
          <w:sz w:val="40"/>
          <w:szCs w:val="40"/>
          <w:highlight w:val="yellow"/>
        </w:rPr>
        <w:t>https://www.codewars.com/</w:t>
      </w:r>
    </w:p>
    <w:p w14:paraId="408EDDFB" w14:textId="43E6C292" w:rsidR="00871B9A" w:rsidRDefault="00871B9A"/>
    <w:p w14:paraId="0999CFDF" w14:textId="77777777" w:rsidR="00871B9A" w:rsidRDefault="00871B9A" w:rsidP="00871B9A">
      <w:pPr>
        <w:pStyle w:val="Ttulo1"/>
      </w:pPr>
      <w:r w:rsidRPr="007C2BB0">
        <w:rPr>
          <w:highlight w:val="cyan"/>
        </w:rPr>
        <w:t>Configurar botón de pago PayPal a mi sitio web.</w:t>
      </w:r>
    </w:p>
    <w:p w14:paraId="6CC8529C" w14:textId="77777777" w:rsidR="00871B9A" w:rsidRDefault="00871B9A" w:rsidP="00871B9A">
      <w:pPr>
        <w:pStyle w:val="NormalWeb"/>
      </w:pPr>
      <w:r>
        <w:t>El botón de pago es una herramienta de PayPal que ayuda a configurar la cantidad y el método de pago para que nuestro usuarios paguen por nuestros productos o servicios de forma fácil y rápida.</w:t>
      </w:r>
    </w:p>
    <w:p w14:paraId="5C161824" w14:textId="77777777" w:rsidR="00871B9A" w:rsidRDefault="00871B9A" w:rsidP="00871B9A">
      <w:pPr>
        <w:pStyle w:val="NormalWeb"/>
      </w:pPr>
      <w:r>
        <w:t xml:space="preserve">Cuando configuremos nuestro botón, vamos a copiar la URL que generamos con PayPal y la vamos a pegar en el atributo </w:t>
      </w:r>
      <w:r>
        <w:rPr>
          <w:rStyle w:val="CdigoHTML"/>
        </w:rPr>
        <w:t>action</w:t>
      </w:r>
      <w:r>
        <w:t xml:space="preserve"> de nuestro formulario, además debemos añadir el atributo </w:t>
      </w:r>
      <w:r>
        <w:rPr>
          <w:rStyle w:val="CdigoHTML"/>
        </w:rPr>
        <w:t>method="POST"</w:t>
      </w:r>
      <w:r>
        <w:t xml:space="preserve"> para que nuestro formulario funcione correctamente.</w:t>
      </w:r>
    </w:p>
    <w:p w14:paraId="56A90574" w14:textId="77777777" w:rsidR="00871B9A" w:rsidRDefault="00871B9A" w:rsidP="00871B9A">
      <w:pPr>
        <w:pStyle w:val="NormalWeb"/>
      </w:pPr>
      <w:r>
        <w:rPr>
          <w:noProof/>
        </w:rPr>
        <w:drawing>
          <wp:inline distT="0" distB="0" distL="0" distR="0" wp14:anchorId="19B50D9E" wp14:editId="51D81886">
            <wp:extent cx="5612130" cy="2056765"/>
            <wp:effectExtent l="0" t="0" r="762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12130" cy="2056765"/>
                    </a:xfrm>
                    <a:prstGeom prst="rect">
                      <a:avLst/>
                    </a:prstGeom>
                  </pic:spPr>
                </pic:pic>
              </a:graphicData>
            </a:graphic>
          </wp:inline>
        </w:drawing>
      </w:r>
    </w:p>
    <w:p w14:paraId="2D430DF5" w14:textId="77777777" w:rsidR="00871B9A" w:rsidRDefault="00871B9A" w:rsidP="00871B9A">
      <w:pPr>
        <w:pStyle w:val="NormalWeb"/>
        <w:jc w:val="center"/>
      </w:pPr>
      <w:r>
        <w:rPr>
          <w:noProof/>
        </w:rPr>
        <w:drawing>
          <wp:inline distT="0" distB="0" distL="0" distR="0" wp14:anchorId="6A31BA5F" wp14:editId="10C7CBB8">
            <wp:extent cx="4019550" cy="2924175"/>
            <wp:effectExtent l="76200" t="76200" r="133350" b="1428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1955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B292E" w14:textId="77777777" w:rsidR="00871B9A" w:rsidRDefault="00871B9A" w:rsidP="00871B9A">
      <w:pPr>
        <w:pStyle w:val="NormalWeb"/>
        <w:jc w:val="center"/>
      </w:pPr>
      <w:r>
        <w:rPr>
          <w:noProof/>
        </w:rPr>
        <w:lastRenderedPageBreak/>
        <w:drawing>
          <wp:inline distT="0" distB="0" distL="0" distR="0" wp14:anchorId="5BDF1953" wp14:editId="18DB69EF">
            <wp:extent cx="5612130" cy="2933065"/>
            <wp:effectExtent l="0" t="0" r="762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12130" cy="2933065"/>
                    </a:xfrm>
                    <a:prstGeom prst="rect">
                      <a:avLst/>
                    </a:prstGeom>
                  </pic:spPr>
                </pic:pic>
              </a:graphicData>
            </a:graphic>
          </wp:inline>
        </w:drawing>
      </w:r>
    </w:p>
    <w:p w14:paraId="0FE76D88" w14:textId="77777777" w:rsidR="00871B9A" w:rsidRDefault="00F106D0" w:rsidP="00871B9A">
      <w:pPr>
        <w:rPr>
          <w:rFonts w:ascii="Times New Roman" w:hAnsi="Times New Roman" w:cs="Times New Roman"/>
          <w:b/>
          <w:bCs/>
          <w:i/>
          <w:iCs/>
          <w:sz w:val="24"/>
          <w:szCs w:val="24"/>
        </w:rPr>
      </w:pPr>
      <w:hyperlink r:id="rId250" w:history="1">
        <w:r w:rsidR="00871B9A" w:rsidRPr="00511940">
          <w:rPr>
            <w:rStyle w:val="Hipervnculo"/>
            <w:b/>
            <w:bCs/>
            <w:sz w:val="24"/>
            <w:szCs w:val="24"/>
          </w:rPr>
          <w:t>https://uxplanet.org/the-sad-state-of-payment-buttons-4d5cef3b9578</w:t>
        </w:r>
      </w:hyperlink>
    </w:p>
    <w:p w14:paraId="3C61A724" w14:textId="77777777" w:rsidR="00871B9A" w:rsidRDefault="00F106D0" w:rsidP="00871B9A">
      <w:pPr>
        <w:rPr>
          <w:rFonts w:ascii="Times New Roman" w:hAnsi="Times New Roman" w:cs="Times New Roman"/>
          <w:b/>
          <w:bCs/>
          <w:i/>
          <w:iCs/>
          <w:sz w:val="24"/>
          <w:szCs w:val="24"/>
        </w:rPr>
      </w:pPr>
      <w:hyperlink r:id="rId251" w:history="1">
        <w:r w:rsidR="00871B9A" w:rsidRPr="00511940">
          <w:rPr>
            <w:rStyle w:val="Hipervnculo"/>
            <w:b/>
            <w:bCs/>
            <w:sz w:val="24"/>
            <w:szCs w:val="24"/>
          </w:rPr>
          <w:t>https://medium.com/@bluepnume/less-is-more-reducing-thousands-of-paypal-buttons-into-a-single-iframe-using-xcomponent-d902d71d8875</w:t>
        </w:r>
      </w:hyperlink>
    </w:p>
    <w:p w14:paraId="0955DFEB" w14:textId="77777777" w:rsidR="00871B9A" w:rsidRDefault="00F106D0" w:rsidP="00871B9A">
      <w:pPr>
        <w:rPr>
          <w:rFonts w:ascii="Times New Roman" w:hAnsi="Times New Roman" w:cs="Times New Roman"/>
          <w:b/>
          <w:bCs/>
          <w:i/>
          <w:iCs/>
          <w:sz w:val="24"/>
          <w:szCs w:val="24"/>
        </w:rPr>
      </w:pPr>
      <w:hyperlink r:id="rId252" w:history="1">
        <w:r w:rsidR="00871B9A" w:rsidRPr="00511940">
          <w:rPr>
            <w:rStyle w:val="Hipervnculo"/>
            <w:b/>
            <w:bCs/>
            <w:sz w:val="24"/>
            <w:szCs w:val="24"/>
          </w:rPr>
          <w:t>https://www.paypal.com/us/webapps/mpp/logos-buttons</w:t>
        </w:r>
      </w:hyperlink>
    </w:p>
    <w:p w14:paraId="3E7BEF45" w14:textId="77777777" w:rsidR="00871B9A" w:rsidRDefault="00F106D0" w:rsidP="00871B9A">
      <w:pPr>
        <w:rPr>
          <w:rFonts w:ascii="Times New Roman" w:hAnsi="Times New Roman" w:cs="Times New Roman"/>
          <w:b/>
          <w:bCs/>
          <w:i/>
          <w:iCs/>
          <w:sz w:val="24"/>
          <w:szCs w:val="24"/>
        </w:rPr>
      </w:pPr>
      <w:hyperlink r:id="rId253" w:history="1">
        <w:r w:rsidR="00871B9A" w:rsidRPr="00511940">
          <w:rPr>
            <w:rStyle w:val="Hipervnculo"/>
            <w:b/>
            <w:bCs/>
            <w:sz w:val="24"/>
            <w:szCs w:val="24"/>
          </w:rPr>
          <w:t>https://writingcooperative.com/paypal-donations-vs-paypal-me-option-the-beginners-guide-to-medium-6-a2d35a9c8fe1</w:t>
        </w:r>
      </w:hyperlink>
    </w:p>
    <w:p w14:paraId="33970D0C" w14:textId="77777777" w:rsidR="00871B9A" w:rsidRDefault="00F106D0" w:rsidP="00871B9A">
      <w:pPr>
        <w:rPr>
          <w:rFonts w:ascii="Times New Roman" w:hAnsi="Times New Roman" w:cs="Times New Roman"/>
          <w:b/>
          <w:bCs/>
          <w:i/>
          <w:iCs/>
          <w:sz w:val="24"/>
          <w:szCs w:val="24"/>
        </w:rPr>
      </w:pPr>
      <w:hyperlink r:id="rId254" w:history="1">
        <w:r w:rsidR="00871B9A" w:rsidRPr="00511940">
          <w:rPr>
            <w:rStyle w:val="Hipervnculo"/>
            <w:b/>
            <w:bCs/>
            <w:sz w:val="24"/>
            <w:szCs w:val="24"/>
          </w:rPr>
          <w:t>https://medium.muz.li/these-11-tips-will-help-you-create-succesful-checkouts-b78f54a6751b</w:t>
        </w:r>
      </w:hyperlink>
    </w:p>
    <w:p w14:paraId="44DC5D2D" w14:textId="77777777" w:rsidR="00871B9A" w:rsidRDefault="00871B9A" w:rsidP="00871B9A">
      <w:pPr>
        <w:rPr>
          <w:rFonts w:ascii="Times New Roman" w:hAnsi="Times New Roman" w:cs="Times New Roman"/>
          <w:b/>
          <w:bCs/>
          <w:i/>
          <w:iCs/>
          <w:sz w:val="24"/>
          <w:szCs w:val="24"/>
        </w:rPr>
      </w:pPr>
    </w:p>
    <w:p w14:paraId="54EF5CB1" w14:textId="77777777" w:rsidR="00871B9A" w:rsidRPr="001C38A7" w:rsidRDefault="00871B9A" w:rsidP="00871B9A">
      <w:pPr>
        <w:rPr>
          <w:rFonts w:ascii="Times New Roman" w:hAnsi="Times New Roman" w:cs="Times New Roman"/>
          <w:b/>
          <w:bCs/>
          <w:i/>
          <w:iCs/>
          <w:sz w:val="24"/>
          <w:szCs w:val="24"/>
        </w:rPr>
      </w:pPr>
    </w:p>
    <w:p w14:paraId="7DC3C7DE" w14:textId="77777777" w:rsidR="00871B9A" w:rsidRDefault="00871B9A" w:rsidP="00871B9A">
      <w:pPr>
        <w:pStyle w:val="Ttulo1"/>
      </w:pPr>
      <w:r>
        <w:t xml:space="preserve">Autofill del formulario de PayPal </w:t>
      </w:r>
    </w:p>
    <w:p w14:paraId="5AD77A1F" w14:textId="31EDE7AB" w:rsidR="00871B9A" w:rsidRPr="00291121" w:rsidRDefault="00A670A2"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Qué</w:t>
      </w:r>
      <w:r w:rsidR="00871B9A" w:rsidRPr="00291121">
        <w:rPr>
          <w:rFonts w:ascii="Times New Roman" w:eastAsia="Times New Roman" w:hAnsi="Times New Roman" w:cs="Times New Roman"/>
          <w:sz w:val="24"/>
          <w:szCs w:val="24"/>
          <w:lang w:eastAsia="es-CO"/>
        </w:rPr>
        <w:t xml:space="preserve"> bueno que has llegado hasta aquí. En esta clase aprenderemos algunas cosas extras pero muy importantes sobre PAYPAL y el formulario que acabamos de hacer, lo más importante ahora es que seguro tienes dudas y una de ellas puede ser ¿qué pasa con las variables que envías por el formulario?¿cómo las recibe Paypal en su sistema y para qué nos sirve?</w:t>
      </w:r>
    </w:p>
    <w:p w14:paraId="1774D573"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Vamos por pasos:</w:t>
      </w:r>
    </w:p>
    <w:p w14:paraId="782D5C9D"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b/>
          <w:bCs/>
          <w:sz w:val="24"/>
          <w:szCs w:val="24"/>
          <w:lang w:eastAsia="es-CO"/>
        </w:rPr>
        <w:t>Variables</w:t>
      </w:r>
    </w:p>
    <w:p w14:paraId="7F46E9F1"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lastRenderedPageBreak/>
        <w:t>Las variables que nosotros enviamos en el código tal como name, phone e email Paypal las recibe para poder completar su formulario por ejemplo cuando nosotros no enviamos ninguna variable en el POST del formulario, la pantalla de Paypal será:</w:t>
      </w:r>
    </w:p>
    <w:p w14:paraId="5E89CCF1"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347BB511" wp14:editId="08DE0C58">
            <wp:extent cx="2667000" cy="3246020"/>
            <wp:effectExtent l="76200" t="76200" r="133350" b="12636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67736" cy="324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882645" w14:textId="77777777" w:rsidR="00871B9A" w:rsidRDefault="00871B9A" w:rsidP="00871B9A">
      <w:r>
        <w:t>Al recibir data del formulario de PayPal cambia la pantalla por algo como esto:</w:t>
      </w:r>
    </w:p>
    <w:p w14:paraId="6D31146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498C442A" wp14:editId="251FE1F1">
            <wp:extent cx="5181600" cy="4819650"/>
            <wp:effectExtent l="76200" t="76200" r="133350" b="133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8160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8D6D7"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Esto sucede porque las variables que enviamos por el </w:t>
      </w:r>
      <w:proofErr w:type="gramStart"/>
      <w:r w:rsidRPr="00291121">
        <w:rPr>
          <w:rFonts w:ascii="Times New Roman" w:eastAsia="Times New Roman" w:hAnsi="Times New Roman" w:cs="Times New Roman"/>
          <w:sz w:val="24"/>
          <w:szCs w:val="24"/>
          <w:lang w:eastAsia="es-CO"/>
        </w:rPr>
        <w:t>formulario,</w:t>
      </w:r>
      <w:proofErr w:type="gramEnd"/>
      <w:r w:rsidRPr="00291121">
        <w:rPr>
          <w:rFonts w:ascii="Times New Roman" w:eastAsia="Times New Roman" w:hAnsi="Times New Roman" w:cs="Times New Roman"/>
          <w:sz w:val="24"/>
          <w:szCs w:val="24"/>
          <w:lang w:eastAsia="es-CO"/>
        </w:rPr>
        <w:t xml:space="preserve"> después viajan por el URL y llegan a PayPal, son las mismas variables que utiliza para llenar su formulario y así el usuario no tiene que ingresar 2 veces la misma información.</w:t>
      </w:r>
    </w:p>
    <w:p w14:paraId="1586AFBA"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Tu código debe tener estas variables para que la opción de autollenado funcione</w:t>
      </w:r>
    </w:p>
    <w:p w14:paraId="6B104032"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532B967E" wp14:editId="4A39459A">
            <wp:extent cx="4857750" cy="6858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14:paraId="697B9EE5"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Con esto puedes notar que tienes muchas opciones para tu formulario lo importante es que sigas el mismo formato que tiene paypal para pasar las variables.</w:t>
      </w:r>
    </w:p>
    <w:p w14:paraId="468BA436"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Te dejo también un ejemplo más amplio de variables para los forms:</w:t>
      </w:r>
    </w:p>
    <w:p w14:paraId="7627907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122FF905" wp14:editId="5570E0A6">
            <wp:extent cx="485775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57750" cy="2371725"/>
                    </a:xfrm>
                    <a:prstGeom prst="rect">
                      <a:avLst/>
                    </a:prstGeom>
                    <a:noFill/>
                    <a:ln>
                      <a:noFill/>
                    </a:ln>
                  </pic:spPr>
                </pic:pic>
              </a:graphicData>
            </a:graphic>
          </wp:inline>
        </w:drawing>
      </w:r>
    </w:p>
    <w:p w14:paraId="66DE382A" w14:textId="77777777" w:rsidR="00871B9A" w:rsidRDefault="00871B9A" w:rsidP="00871B9A">
      <w:pPr>
        <w:pStyle w:val="NormalWeb"/>
      </w:pPr>
      <w:r>
        <w:t>Toda la documentación de la función de autollenado la encuentras en este enlace:</w:t>
      </w:r>
      <w:r>
        <w:br/>
      </w:r>
      <w:hyperlink r:id="rId259" w:anchor="auto-fill-forms-with-html-variables" w:tgtFrame="_blank" w:history="1">
        <w:r>
          <w:rPr>
            <w:rStyle w:val="Hipervnculo"/>
          </w:rPr>
          <w:t>https://developer.paypal.com/docs/classic/paypal-payments-standard/integration-guide/formbasics/#auto-fill-forms-with-html-variables</w:t>
        </w:r>
      </w:hyperlink>
    </w:p>
    <w:p w14:paraId="761D84BD" w14:textId="77777777" w:rsidR="00871B9A" w:rsidRDefault="00871B9A" w:rsidP="00871B9A">
      <w:pPr>
        <w:pStyle w:val="NormalWeb"/>
      </w:pPr>
      <w:r>
        <w:t>Y las variables que pueden enviar para el auto llenado del formulario son :</w:t>
      </w:r>
      <w:r>
        <w:br/>
      </w:r>
      <w:hyperlink r:id="rId260" w:anchor="paypal-checkout-page-variables" w:tgtFrame="_blank" w:history="1">
        <w:r>
          <w:rPr>
            <w:rStyle w:val="Hipervnculo"/>
          </w:rPr>
          <w:t>https://developer.paypal.com/docs/classic/paypal-payments-standard/integration-guide/Appx_websitestandard_htmlvariables/#paypal-checkout-page-variables</w:t>
        </w:r>
      </w:hyperlink>
    </w:p>
    <w:p w14:paraId="657A2C90" w14:textId="77777777" w:rsidR="00871B9A" w:rsidRDefault="00871B9A" w:rsidP="00871B9A">
      <w:pPr>
        <w:rPr>
          <w:rFonts w:ascii="Times New Roman" w:hAnsi="Times New Roman" w:cs="Times New Roman"/>
          <w:b/>
          <w:bCs/>
          <w:i/>
          <w:iCs/>
          <w:sz w:val="48"/>
          <w:szCs w:val="48"/>
        </w:rPr>
      </w:pPr>
    </w:p>
    <w:p w14:paraId="1B0C6B5A" w14:textId="2CCE416E" w:rsidR="00871B9A" w:rsidRDefault="00871B9A" w:rsidP="00871B9A">
      <w:pPr>
        <w:rPr>
          <w:rFonts w:ascii="Times New Roman" w:hAnsi="Times New Roman" w:cs="Times New Roman"/>
          <w:b/>
          <w:bCs/>
          <w:i/>
          <w:iCs/>
          <w:sz w:val="48"/>
          <w:szCs w:val="48"/>
        </w:rPr>
      </w:pPr>
      <w:r w:rsidRPr="00256B64">
        <w:rPr>
          <w:rFonts w:ascii="Times New Roman" w:hAnsi="Times New Roman" w:cs="Times New Roman"/>
          <w:b/>
          <w:bCs/>
          <w:i/>
          <w:iCs/>
          <w:sz w:val="48"/>
          <w:szCs w:val="48"/>
        </w:rPr>
        <w:t xml:space="preserve">Configurar </w:t>
      </w:r>
      <w:r w:rsidR="0087201D" w:rsidRPr="00256B64">
        <w:rPr>
          <w:rFonts w:ascii="Times New Roman" w:hAnsi="Times New Roman" w:cs="Times New Roman"/>
          <w:b/>
          <w:bCs/>
          <w:i/>
          <w:iCs/>
          <w:sz w:val="48"/>
          <w:szCs w:val="48"/>
        </w:rPr>
        <w:t>página</w:t>
      </w:r>
      <w:r w:rsidRPr="00256B64">
        <w:rPr>
          <w:rFonts w:ascii="Times New Roman" w:hAnsi="Times New Roman" w:cs="Times New Roman"/>
          <w:b/>
          <w:bCs/>
          <w:i/>
          <w:iCs/>
          <w:sz w:val="48"/>
          <w:szCs w:val="48"/>
        </w:rPr>
        <w:t xml:space="preserve"> de éxito y falla en el pago.</w:t>
      </w:r>
    </w:p>
    <w:p w14:paraId="467F29C5" w14:textId="77777777" w:rsidR="00871B9A" w:rsidRDefault="00871B9A" w:rsidP="00871B9A">
      <w:pPr>
        <w:rPr>
          <w:rFonts w:ascii="Times New Roman" w:hAnsi="Times New Roman" w:cs="Times New Roman"/>
          <w:i/>
          <w:iCs/>
          <w:sz w:val="24"/>
          <w:szCs w:val="24"/>
        </w:rPr>
      </w:pPr>
      <w:r>
        <w:rPr>
          <w:rFonts w:ascii="Times New Roman" w:hAnsi="Times New Roman" w:cs="Times New Roman"/>
          <w:i/>
          <w:iCs/>
          <w:sz w:val="24"/>
          <w:szCs w:val="24"/>
        </w:rPr>
        <w:t>Ingresamos a la sección de mis botones guardados y editamos nuevamente nuestro botón Paypal.</w:t>
      </w:r>
    </w:p>
    <w:p w14:paraId="17724EC0" w14:textId="77777777" w:rsidR="00871B9A" w:rsidRPr="00256B64" w:rsidRDefault="00871B9A" w:rsidP="00871B9A">
      <w:pPr>
        <w:rPr>
          <w:rFonts w:ascii="Times New Roman" w:hAnsi="Times New Roman" w:cs="Times New Roman"/>
          <w:i/>
          <w:iCs/>
          <w:sz w:val="24"/>
          <w:szCs w:val="24"/>
        </w:rPr>
      </w:pPr>
      <w:r>
        <w:rPr>
          <w:noProof/>
        </w:rPr>
        <w:drawing>
          <wp:inline distT="0" distB="0" distL="0" distR="0" wp14:anchorId="6667241B" wp14:editId="1DE11DEA">
            <wp:extent cx="5612130" cy="1541145"/>
            <wp:effectExtent l="76200" t="76200" r="140970" b="135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12130" cy="1541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3C99C" w14:textId="77777777" w:rsidR="00871B9A" w:rsidRPr="00256B64" w:rsidRDefault="00871B9A" w:rsidP="00871B9A">
      <w:pPr>
        <w:rPr>
          <w:rFonts w:ascii="Times New Roman" w:hAnsi="Times New Roman" w:cs="Times New Roman"/>
          <w:b/>
          <w:bCs/>
          <w:i/>
          <w:iCs/>
          <w:sz w:val="48"/>
          <w:szCs w:val="48"/>
        </w:rPr>
      </w:pPr>
      <w:r>
        <w:rPr>
          <w:noProof/>
        </w:rPr>
        <w:lastRenderedPageBreak/>
        <w:drawing>
          <wp:inline distT="0" distB="0" distL="0" distR="0" wp14:anchorId="60456862" wp14:editId="61C2514A">
            <wp:extent cx="5612130" cy="5859780"/>
            <wp:effectExtent l="76200" t="76200" r="140970" b="140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12130" cy="585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A1F72" w14:textId="77777777" w:rsidR="00871B9A" w:rsidRPr="00AF0DD2" w:rsidRDefault="00871B9A" w:rsidP="00871B9A">
      <w:pPr>
        <w:jc w:val="center"/>
        <w:rPr>
          <w:rFonts w:ascii="Times New Roman" w:hAnsi="Times New Roman" w:cs="Times New Roman"/>
          <w:b/>
          <w:bCs/>
          <w:i/>
          <w:iCs/>
          <w:sz w:val="48"/>
          <w:szCs w:val="48"/>
        </w:rPr>
      </w:pPr>
    </w:p>
    <w:p w14:paraId="06C33375" w14:textId="4B167291" w:rsidR="00871B9A" w:rsidRDefault="00871B9A"/>
    <w:p w14:paraId="373614EB" w14:textId="30CD58F5" w:rsidR="00AF6804" w:rsidRDefault="00AF6804"/>
    <w:p w14:paraId="50DA83D2" w14:textId="6A0000CE" w:rsidR="00AF6804" w:rsidRDefault="00AF6804"/>
    <w:p w14:paraId="1D2BBFCC" w14:textId="3269AA3C" w:rsidR="00AF6804" w:rsidRDefault="00AF6804"/>
    <w:p w14:paraId="1AB49152" w14:textId="1C37C23F" w:rsidR="00AF6804" w:rsidRDefault="00AF6804"/>
    <w:p w14:paraId="22239AFE" w14:textId="4AFDCD47" w:rsidR="00AF6804" w:rsidRDefault="00AF6804"/>
    <w:p w14:paraId="05B8EFD1" w14:textId="22D4E24B" w:rsidR="00AF6804" w:rsidRDefault="00AF6804"/>
    <w:p w14:paraId="26DE1A50" w14:textId="77777777" w:rsidR="00AF6804" w:rsidRDefault="00AF6804" w:rsidP="00AF6804">
      <w:pPr>
        <w:pStyle w:val="Ttulo1"/>
      </w:pPr>
      <w:r w:rsidRPr="002F09F3">
        <w:rPr>
          <w:highlight w:val="cyan"/>
        </w:rPr>
        <w:t>Crear un servidor de archivos estáticos con Node</w:t>
      </w:r>
    </w:p>
    <w:p w14:paraId="31A44861" w14:textId="77777777" w:rsidR="00AF6804" w:rsidRDefault="00AF6804" w:rsidP="00AF6804">
      <w:pPr>
        <w:pStyle w:val="NormalWeb"/>
      </w:pPr>
      <w:r>
        <w:t>Por ahora, aprenderás a realizar un servidor de archivos estáticos con Node, esto te permitirá contar con las herramientas necesarias para trabajar sobre el remote debugging en distintos dispositivos. Así que, en primer lugar, vas a descargar el software de Node, que te permitirá crear los archivos estáticos.</w:t>
      </w:r>
    </w:p>
    <w:p w14:paraId="06797880" w14:textId="77777777" w:rsidR="00AF6804" w:rsidRDefault="00AF6804" w:rsidP="00AF6804">
      <w:pPr>
        <w:pStyle w:val="NormalWeb"/>
      </w:pPr>
      <w:r>
        <w:t>De esta manera podemos emular la pantalla de un dispositivo móvil en un servidor para archivos estáticos con node.js ya que no estamos manipulando un celular, sino un tamaño desde el navegador, por lo que debemos dirigirnos a la página principal de Node:</w:t>
      </w:r>
    </w:p>
    <w:p w14:paraId="7D107002" w14:textId="77777777" w:rsidR="00AF6804" w:rsidRDefault="00F106D0" w:rsidP="00AF6804">
      <w:pPr>
        <w:pStyle w:val="NormalWeb"/>
        <w:jc w:val="center"/>
      </w:pPr>
      <w:hyperlink r:id="rId263" w:tgtFrame="_blank" w:history="1">
        <w:r w:rsidR="00AF6804">
          <w:rPr>
            <w:rStyle w:val="Hipervnculo"/>
            <w:b/>
            <w:bCs/>
          </w:rPr>
          <w:t>https://nodejs.org/en/</w:t>
        </w:r>
      </w:hyperlink>
    </w:p>
    <w:p w14:paraId="7AA5EEB0" w14:textId="77777777" w:rsidR="00AF6804" w:rsidRDefault="00AF6804" w:rsidP="00AF6804">
      <w:pPr>
        <w:pStyle w:val="NormalWeb"/>
      </w:pPr>
      <w:r>
        <w:t>Bajar con el scroll luego y descargar la versión para nuestro navegador.</w:t>
      </w:r>
    </w:p>
    <w:p w14:paraId="4AC2E0C7" w14:textId="77777777" w:rsidR="00AF6804" w:rsidRDefault="00AF6804" w:rsidP="00AF6804">
      <w:pPr>
        <w:pStyle w:val="NormalWeb"/>
      </w:pPr>
      <w:r>
        <w:t>Luego de haber instalado node, debemos ejecutar la terminal de comandos de nuestro SO. Debemos verificar que npm está corriendo correctamente. NPM es el gestor de módulos de paquetes de node, los paquetes pueden ser cualquier código de javascript que hayamos escrito.</w:t>
      </w:r>
    </w:p>
    <w:p w14:paraId="31362276" w14:textId="77777777" w:rsidR="00AF6804" w:rsidRDefault="00AF6804" w:rsidP="00AF6804">
      <w:pPr>
        <w:pStyle w:val="NormalWeb"/>
      </w:pPr>
      <w:r>
        <w:t>Debemos descargar un módulo ya creado por la comunidad que servirá de servidor de archivos estáticos. Para ello debemos escribir en nuestra terminal lo siguiente:</w:t>
      </w:r>
    </w:p>
    <w:p w14:paraId="04D4DF7D" w14:textId="77777777" w:rsidR="00AF6804" w:rsidRDefault="00AF6804" w:rsidP="00AF6804">
      <w:pPr>
        <w:pStyle w:val="NormalWeb"/>
      </w:pPr>
      <w:r>
        <w:rPr>
          <w:rStyle w:val="Textoennegrita"/>
        </w:rPr>
        <w:t>npm -g install static-server</w:t>
      </w:r>
    </w:p>
    <w:p w14:paraId="758E70FC" w14:textId="77777777" w:rsidR="00AF6804" w:rsidRDefault="00AF6804" w:rsidP="00AF6804">
      <w:pPr>
        <w:pStyle w:val="NormalWeb"/>
      </w:pPr>
      <w:r>
        <w:t>Luego de ello debemos ubicarnos a la carpeta de nuestro proyecto, para saber en qué carpeta estamos ubicados en Windows es el comando dir, y para movernos entre carpetas nos movemos con el comando cd.</w:t>
      </w:r>
    </w:p>
    <w:p w14:paraId="749164B0" w14:textId="77777777" w:rsidR="00AF6804" w:rsidRDefault="00AF6804" w:rsidP="00AF6804">
      <w:pPr>
        <w:pStyle w:val="NormalWeb"/>
      </w:pPr>
      <w:r>
        <w:t xml:space="preserve">Una vez estemos ubicados en la carpeta, ejecutamos el comando “static-server”, una vez haya creado el servidor estático, tenemos los privilegios de detener la ejecución del servidor oprimiendo la combinación de </w:t>
      </w:r>
      <w:r w:rsidRPr="002000BA">
        <w:rPr>
          <w:b/>
          <w:bCs/>
        </w:rPr>
        <w:t>Ctrl + c</w:t>
      </w:r>
      <w:r>
        <w:t>, pero en vez de eso, copiamos el puerto que nos arrojó (9080) por defecto, copiamos la url y podemos acceder a nuestro proyecto a través de esa url.</w:t>
      </w:r>
    </w:p>
    <w:p w14:paraId="08D09892" w14:textId="77777777" w:rsidR="00AF6804" w:rsidRDefault="00AF6804" w:rsidP="00AF6804">
      <w:pPr>
        <w:pStyle w:val="NormalWeb"/>
      </w:pPr>
      <w:r>
        <w:t>Luego de ello podemos acceder a cualquier otro dispositivo y observar nuestro proyecto. Para ello debemos verificar nuestra dirección ip con ipconfig desde la terminal (Windows).</w:t>
      </w:r>
    </w:p>
    <w:p w14:paraId="4579CA6B" w14:textId="77777777" w:rsidR="00AF6804" w:rsidRDefault="00AF6804" w:rsidP="00AF6804">
      <w:pPr>
        <w:pStyle w:val="NormalWeb"/>
      </w:pPr>
      <w:r>
        <w:rPr>
          <w:rStyle w:val="Textoennegrita"/>
        </w:rPr>
        <w:t>Ejemplo: 192.168.0.19:9080</w:t>
      </w:r>
    </w:p>
    <w:p w14:paraId="6C57393E" w14:textId="77777777" w:rsidR="00AF6804" w:rsidRDefault="00AF6804" w:rsidP="00AF6804">
      <w:pPr>
        <w:pStyle w:val="NormalWeb"/>
      </w:pPr>
      <w:r>
        <w:t>Nota: debemos tener un archivo index.html</w:t>
      </w:r>
    </w:p>
    <w:p w14:paraId="7B8BBD7C" w14:textId="77777777" w:rsidR="0046185A" w:rsidRDefault="0046185A" w:rsidP="0046185A">
      <w:pPr>
        <w:pStyle w:val="Ttulo1"/>
      </w:pPr>
    </w:p>
    <w:p w14:paraId="6F3FBF8F" w14:textId="532CDF9F" w:rsidR="0046185A" w:rsidRDefault="0046185A" w:rsidP="0046185A">
      <w:pPr>
        <w:pStyle w:val="Ttulo1"/>
      </w:pPr>
      <w:r w:rsidRPr="005710CD">
        <w:rPr>
          <w:highlight w:val="cyan"/>
        </w:rPr>
        <w:t>Maquetación de tarjetas de producto</w:t>
      </w:r>
    </w:p>
    <w:p w14:paraId="7BA4B87F" w14:textId="77777777" w:rsidR="0046185A" w:rsidRDefault="0046185A" w:rsidP="0046185A">
      <w:pPr>
        <w:pStyle w:val="NormalWeb"/>
      </w:pPr>
      <w:r>
        <w:t xml:space="preserve">Vamos a utilizar el atributo </w:t>
      </w:r>
      <w:r>
        <w:rPr>
          <w:rStyle w:val="CdigoHTML"/>
        </w:rPr>
        <w:t>margin-top</w:t>
      </w:r>
      <w:r>
        <w:t xml:space="preserve"> de CSS para darle espacio a nuestros elementos de producto, entre más grande sea el valor que configuremos en este atributo, más grande será el espaciado entre estos elementos y los de arriba, además, podemos utilizar valores negativos (</w:t>
      </w:r>
      <w:r>
        <w:rPr>
          <w:rStyle w:val="CdigoHTML"/>
        </w:rPr>
        <w:t>margin-top: -50px</w:t>
      </w:r>
      <w:r>
        <w:t>) para disminuir este espaciado y conseguir el efecto que diseñamos.</w:t>
      </w:r>
    </w:p>
    <w:p w14:paraId="7946E189" w14:textId="77777777" w:rsidR="0046185A" w:rsidRDefault="0046185A" w:rsidP="0046185A">
      <w:pPr>
        <w:pStyle w:val="NormalWeb"/>
      </w:pPr>
      <w:r>
        <w:t xml:space="preserve">También vamos a añadir sombras a nuestros elementos utilizando el atributo </w:t>
      </w:r>
      <w:r>
        <w:rPr>
          <w:rStyle w:val="CdigoHTML"/>
        </w:rPr>
        <w:t>box-shadow: 0 0 2px black;</w:t>
      </w:r>
      <w:r>
        <w:t xml:space="preserve"> de CSS. Si quieres configurar el color y dirección de estas sombras, puedes hacer click derecho en tus elementos, seleccionar ““Inspector de Elementos”” y configurar las sombras como más te gusten, recuerda copiar y pegar tus modificaciones porque, por defecto, no se guardan cuando refresques la página.</w:t>
      </w:r>
    </w:p>
    <w:p w14:paraId="2F473949" w14:textId="77777777" w:rsidR="0046185A" w:rsidRPr="00EB21FA" w:rsidRDefault="0046185A" w:rsidP="0046185A">
      <w:pPr>
        <w:pStyle w:val="NormalWeb"/>
        <w:jc w:val="center"/>
        <w:rPr>
          <w:b/>
          <w:bCs/>
          <w:i/>
          <w:iCs/>
        </w:rPr>
      </w:pPr>
      <w:r w:rsidRPr="00EB21FA">
        <w:rPr>
          <w:b/>
          <w:bCs/>
          <w:i/>
          <w:iCs/>
        </w:rPr>
        <w:t>Example:</w:t>
      </w:r>
    </w:p>
    <w:p w14:paraId="5A6D6A61" w14:textId="77777777" w:rsidR="0046185A" w:rsidRDefault="0046185A" w:rsidP="0046185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296E24E" wp14:editId="6174A6B9">
            <wp:extent cx="5238750" cy="4000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38750" cy="4000500"/>
                    </a:xfrm>
                    <a:prstGeom prst="rect">
                      <a:avLst/>
                    </a:prstGeom>
                  </pic:spPr>
                </pic:pic>
              </a:graphicData>
            </a:graphic>
          </wp:inline>
        </w:drawing>
      </w:r>
    </w:p>
    <w:p w14:paraId="7ED0A0A6" w14:textId="77777777" w:rsidR="006D1532" w:rsidRDefault="006D1532" w:rsidP="006F3497">
      <w:pPr>
        <w:pStyle w:val="Ttulo1"/>
      </w:pPr>
    </w:p>
    <w:p w14:paraId="17616877" w14:textId="77777777" w:rsidR="0032349F" w:rsidRDefault="0032349F" w:rsidP="006F3497">
      <w:pPr>
        <w:pStyle w:val="Ttulo1"/>
      </w:pPr>
    </w:p>
    <w:p w14:paraId="491715ED" w14:textId="0424EB3E" w:rsidR="006F3497" w:rsidRDefault="006D1532" w:rsidP="006F3497">
      <w:pPr>
        <w:pStyle w:val="Ttulo1"/>
      </w:pPr>
      <w:r w:rsidRPr="0032349F">
        <w:rPr>
          <w:highlight w:val="cyan"/>
        </w:rPr>
        <w:t>M</w:t>
      </w:r>
      <w:r w:rsidR="006F3497" w:rsidRPr="0032349F">
        <w:rPr>
          <w:highlight w:val="cyan"/>
        </w:rPr>
        <w:t>enú de hamburguesa</w:t>
      </w:r>
    </w:p>
    <w:p w14:paraId="15B113EB" w14:textId="77777777" w:rsidR="006F3497" w:rsidRDefault="006F3497" w:rsidP="006F3497">
      <w:pPr>
        <w:pStyle w:val="NormalWeb"/>
      </w:pPr>
      <w:r>
        <w:t xml:space="preserve">En esta clase convertirás el ícono que has elegido según las fuentes de íconos y le destinarás una función, es decir, le adjudicarás un “call to action” o llamado a la acción. Así, tu usuario sabrá cómo relacionar el ícono a la función que necesita realizar. </w:t>
      </w:r>
    </w:p>
    <w:p w14:paraId="4555EAA6" w14:textId="77777777" w:rsidR="006F3497" w:rsidRDefault="006F3497" w:rsidP="006F3497">
      <w:pPr>
        <w:pStyle w:val="NormalWeb"/>
      </w:pPr>
      <w:r>
        <w:t xml:space="preserve">Para ello le añadiremos una nueva clase </w:t>
      </w:r>
      <w:r>
        <w:rPr>
          <w:i/>
          <w:iCs/>
        </w:rPr>
        <w:t>b</w:t>
      </w:r>
      <w:r w:rsidRPr="00D200EC">
        <w:rPr>
          <w:i/>
          <w:iCs/>
        </w:rPr>
        <w:t>urger-button</w:t>
      </w:r>
      <w:r>
        <w:rPr>
          <w:i/>
          <w:iCs/>
        </w:rPr>
        <w:t xml:space="preserve"> </w:t>
      </w:r>
      <w:r>
        <w:t>ajustándolo como un botón.</w:t>
      </w:r>
    </w:p>
    <w:p w14:paraId="0C17B8B3" w14:textId="77777777" w:rsidR="006F3497" w:rsidRDefault="006F3497" w:rsidP="006F3497">
      <w:pPr>
        <w:pStyle w:val="NormalWeb"/>
        <w:jc w:val="center"/>
      </w:pPr>
      <w:r>
        <w:rPr>
          <w:noProof/>
        </w:rPr>
        <w:drawing>
          <wp:inline distT="0" distB="0" distL="0" distR="0" wp14:anchorId="478047E9" wp14:editId="1F539960">
            <wp:extent cx="374332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43325" cy="514350"/>
                    </a:xfrm>
                    <a:prstGeom prst="rect">
                      <a:avLst/>
                    </a:prstGeom>
                  </pic:spPr>
                </pic:pic>
              </a:graphicData>
            </a:graphic>
          </wp:inline>
        </w:drawing>
      </w:r>
    </w:p>
    <w:p w14:paraId="05156F11" w14:textId="77777777" w:rsidR="006F3497" w:rsidRDefault="006F3497" w:rsidP="006F3497">
      <w:pPr>
        <w:pStyle w:val="NormalWeb"/>
      </w:pPr>
      <w:r>
        <w:rPr>
          <w:noProof/>
        </w:rPr>
        <w:drawing>
          <wp:inline distT="0" distB="0" distL="0" distR="0" wp14:anchorId="652FC8A5" wp14:editId="75315ACC">
            <wp:extent cx="5612130" cy="23653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12130" cy="2365375"/>
                    </a:xfrm>
                    <a:prstGeom prst="rect">
                      <a:avLst/>
                    </a:prstGeom>
                  </pic:spPr>
                </pic:pic>
              </a:graphicData>
            </a:graphic>
          </wp:inline>
        </w:drawing>
      </w:r>
    </w:p>
    <w:p w14:paraId="22528FF5" w14:textId="77777777" w:rsidR="006F3497" w:rsidRDefault="006F3497" w:rsidP="006F3497">
      <w:pPr>
        <w:pStyle w:val="NormalWeb"/>
      </w:pPr>
      <w:r>
        <w:rPr>
          <w:noProof/>
        </w:rPr>
        <w:drawing>
          <wp:inline distT="0" distB="0" distL="0" distR="0" wp14:anchorId="017543CB" wp14:editId="0AB663A5">
            <wp:extent cx="5612130" cy="1165860"/>
            <wp:effectExtent l="76200" t="76200" r="140970" b="129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12130" cy="116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966FF" w14:textId="77777777" w:rsidR="006F3497" w:rsidRDefault="006F3497" w:rsidP="006F3497">
      <w:pPr>
        <w:pStyle w:val="NormalWeb"/>
      </w:pPr>
    </w:p>
    <w:p w14:paraId="6AA118EE" w14:textId="77777777" w:rsidR="006F3497" w:rsidRDefault="006F3497" w:rsidP="006F3497">
      <w:pPr>
        <w:pStyle w:val="NormalWeb"/>
      </w:pPr>
    </w:p>
    <w:p w14:paraId="41464990" w14:textId="77777777" w:rsidR="006F3497" w:rsidRDefault="006F3497" w:rsidP="006F3497">
      <w:pPr>
        <w:pStyle w:val="NormalWeb"/>
      </w:pPr>
    </w:p>
    <w:p w14:paraId="4080F0C1" w14:textId="77777777" w:rsidR="006F3497" w:rsidRDefault="006F3497" w:rsidP="006F3497">
      <w:pPr>
        <w:pStyle w:val="NormalWeb"/>
      </w:pPr>
    </w:p>
    <w:p w14:paraId="2DA0F4FB" w14:textId="77777777" w:rsidR="006F3497" w:rsidRDefault="006F3497" w:rsidP="006F3497">
      <w:pPr>
        <w:pStyle w:val="NormalWeb"/>
      </w:pPr>
    </w:p>
    <w:p w14:paraId="12E304FF" w14:textId="77777777" w:rsidR="006F3497" w:rsidRDefault="006F3497" w:rsidP="006F3497">
      <w:pPr>
        <w:pStyle w:val="Ttulo1"/>
      </w:pPr>
      <w:r>
        <w:t>Posicionando el menú</w:t>
      </w:r>
    </w:p>
    <w:p w14:paraId="2A436CE0" w14:textId="77777777" w:rsidR="006F3497" w:rsidRDefault="006F3497" w:rsidP="006F3497">
      <w:pPr>
        <w:pStyle w:val="NormalWeb"/>
      </w:pPr>
      <w:r>
        <w:t>Antes de que tu menú tenga elementos que permitan la interactividad, es necesario definir sus posiciones y ordenamientos desde tu editor de código. En esta clase definirás los tamaños de tu menú, de los textos y, especialmente, trabajarás sobre sus estilos. Estos estilos los irás comprobando en distintas opciones de visualización o tamaños de dispositivos, con el propósito de estar realizando un trabajo efectivo en cuanto al responsive design. No obstante, al finalizar verás que aún no tiene la posibilidad de aparecer y esconderse, según lo necesite tu usuario, por este motivo: te invitamos a ver la próxima clase en donde usarás elementos de javascript para brindarle otra experiencia, mucho más completa, a tus usuarios.</w:t>
      </w:r>
    </w:p>
    <w:p w14:paraId="77B496BA" w14:textId="77777777" w:rsidR="006F3497" w:rsidRDefault="006F3497" w:rsidP="006F3497">
      <w:pPr>
        <w:pStyle w:val="NormalWeb"/>
        <w:numPr>
          <w:ilvl w:val="0"/>
          <w:numId w:val="4"/>
        </w:numPr>
      </w:pPr>
      <w:r>
        <w:t xml:space="preserve">Primero agregaremos estilos a nuestro </w:t>
      </w:r>
      <w:r w:rsidRPr="004D6F63">
        <w:rPr>
          <w:i/>
          <w:iCs/>
          <w:u w:val="single"/>
        </w:rPr>
        <w:t>.menu</w:t>
      </w:r>
      <w:r>
        <w:rPr>
          <w:i/>
          <w:iCs/>
          <w:u w:val="single"/>
        </w:rPr>
        <w:t xml:space="preserve"> </w:t>
      </w:r>
      <w:r w:rsidRPr="004D6F63">
        <w:t xml:space="preserve">que </w:t>
      </w:r>
      <w:r>
        <w:t>en este caso es nuestro navBar.</w:t>
      </w:r>
    </w:p>
    <w:p w14:paraId="6607571A" w14:textId="77777777" w:rsidR="006F3497" w:rsidRDefault="006F3497" w:rsidP="006F3497">
      <w:pPr>
        <w:pStyle w:val="NormalWeb"/>
        <w:rPr>
          <w:lang w:val="es-MX"/>
        </w:rPr>
      </w:pPr>
      <w:r>
        <w:rPr>
          <w:noProof/>
        </w:rPr>
        <w:drawing>
          <wp:inline distT="0" distB="0" distL="0" distR="0" wp14:anchorId="12195A75" wp14:editId="71AFEB3E">
            <wp:extent cx="5612130" cy="2492375"/>
            <wp:effectExtent l="0" t="0" r="762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12130" cy="2492375"/>
                    </a:xfrm>
                    <a:prstGeom prst="rect">
                      <a:avLst/>
                    </a:prstGeom>
                  </pic:spPr>
                </pic:pic>
              </a:graphicData>
            </a:graphic>
          </wp:inline>
        </w:drawing>
      </w:r>
    </w:p>
    <w:p w14:paraId="42A57243" w14:textId="77777777" w:rsidR="006F3497" w:rsidRDefault="006F3497" w:rsidP="006F3497">
      <w:pPr>
        <w:pStyle w:val="NormalWeb"/>
        <w:numPr>
          <w:ilvl w:val="0"/>
          <w:numId w:val="4"/>
        </w:numPr>
        <w:rPr>
          <w:lang w:val="es-MX"/>
        </w:rPr>
      </w:pPr>
      <w:r>
        <w:rPr>
          <w:lang w:val="es-MX"/>
        </w:rPr>
        <w:t xml:space="preserve">Aquí añadimos una clase </w:t>
      </w:r>
      <w:r w:rsidRPr="004D6F63">
        <w:rPr>
          <w:i/>
          <w:iCs/>
          <w:u w:val="single"/>
          <w:lang w:val="es-MX"/>
        </w:rPr>
        <w:t>.is-active</w:t>
      </w:r>
      <w:r>
        <w:rPr>
          <w:lang w:val="es-MX"/>
        </w:rPr>
        <w:t xml:space="preserve"> que nos permite mostrar el navBar ya que si nos fijamos, en los estilos nuestro </w:t>
      </w:r>
      <w:r w:rsidRPr="004D6F63">
        <w:rPr>
          <w:i/>
          <w:iCs/>
          <w:u w:val="single"/>
          <w:lang w:val="es-MX"/>
        </w:rPr>
        <w:t>.menu</w:t>
      </w:r>
      <w:r>
        <w:rPr>
          <w:lang w:val="es-MX"/>
        </w:rPr>
        <w:t xml:space="preserve"> tiene un </w:t>
      </w:r>
      <w:r w:rsidRPr="004D6F63">
        <w:rPr>
          <w:i/>
          <w:iCs/>
          <w:u w:val="single"/>
          <w:lang w:val="es-MX"/>
        </w:rPr>
        <w:t>left:-100vw;</w:t>
      </w:r>
      <w:r>
        <w:rPr>
          <w:i/>
          <w:iCs/>
          <w:u w:val="single"/>
          <w:lang w:val="es-MX"/>
        </w:rPr>
        <w:t xml:space="preserve"> </w:t>
      </w:r>
      <w:r>
        <w:rPr>
          <w:lang w:val="es-MX"/>
        </w:rPr>
        <w:t xml:space="preserve">y al colocarle un </w:t>
      </w:r>
      <w:r w:rsidRPr="004D6F63">
        <w:rPr>
          <w:i/>
          <w:iCs/>
          <w:lang w:val="es-MX"/>
        </w:rPr>
        <w:t>left:0</w:t>
      </w:r>
      <w:r>
        <w:rPr>
          <w:i/>
          <w:iCs/>
          <w:lang w:val="es-MX"/>
        </w:rPr>
        <w:t xml:space="preserve"> </w:t>
      </w:r>
      <w:r>
        <w:rPr>
          <w:lang w:val="es-MX"/>
        </w:rPr>
        <w:t>lo que haría es que se visualice en nuestro viewport.</w:t>
      </w:r>
    </w:p>
    <w:p w14:paraId="601D4ACE" w14:textId="77777777" w:rsidR="006F3497" w:rsidRPr="004D6F63" w:rsidRDefault="006F3497" w:rsidP="006F3497">
      <w:pPr>
        <w:pStyle w:val="NormalWeb"/>
        <w:numPr>
          <w:ilvl w:val="0"/>
          <w:numId w:val="4"/>
        </w:numPr>
        <w:rPr>
          <w:lang w:val="es-MX"/>
        </w:rPr>
      </w:pPr>
      <w:r>
        <w:rPr>
          <w:lang w:val="es-MX"/>
        </w:rPr>
        <w:t>Luego tendremos que darle interacción con JavaScript añadiendo una etiqueta &lt;script&gt; en nuestro HTML.</w:t>
      </w:r>
    </w:p>
    <w:p w14:paraId="5ECBB233" w14:textId="77777777" w:rsidR="006F3497" w:rsidRDefault="006F3497" w:rsidP="006F3497">
      <w:pPr>
        <w:pStyle w:val="NormalWeb"/>
        <w:rPr>
          <w:lang w:val="es-MX"/>
        </w:rPr>
      </w:pPr>
      <w:r>
        <w:rPr>
          <w:noProof/>
        </w:rPr>
        <w:lastRenderedPageBreak/>
        <w:drawing>
          <wp:inline distT="0" distB="0" distL="0" distR="0" wp14:anchorId="04E09C94" wp14:editId="37E39CFA">
            <wp:extent cx="5612130" cy="366268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12130" cy="3662680"/>
                    </a:xfrm>
                    <a:prstGeom prst="rect">
                      <a:avLst/>
                    </a:prstGeom>
                  </pic:spPr>
                </pic:pic>
              </a:graphicData>
            </a:graphic>
          </wp:inline>
        </w:drawing>
      </w:r>
    </w:p>
    <w:p w14:paraId="5BFA2804" w14:textId="77777777" w:rsidR="00AF6804" w:rsidRDefault="00AF6804"/>
    <w:sectPr w:rsidR="00AF680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4A5E"/>
    <w:multiLevelType w:val="multilevel"/>
    <w:tmpl w:val="60AA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26C3"/>
    <w:multiLevelType w:val="multilevel"/>
    <w:tmpl w:val="A2B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B060F4"/>
    <w:multiLevelType w:val="multilevel"/>
    <w:tmpl w:val="978C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543B6A"/>
    <w:multiLevelType w:val="multilevel"/>
    <w:tmpl w:val="25DE3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E24AC7"/>
    <w:multiLevelType w:val="multilevel"/>
    <w:tmpl w:val="071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3C7E87"/>
    <w:multiLevelType w:val="hybridMultilevel"/>
    <w:tmpl w:val="96F85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C21370F"/>
    <w:multiLevelType w:val="multilevel"/>
    <w:tmpl w:val="017A0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543330"/>
    <w:multiLevelType w:val="hybridMultilevel"/>
    <w:tmpl w:val="91C48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9E96AE5"/>
    <w:multiLevelType w:val="multilevel"/>
    <w:tmpl w:val="6426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9669B1"/>
    <w:multiLevelType w:val="hybridMultilevel"/>
    <w:tmpl w:val="B2981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4006F1F"/>
    <w:multiLevelType w:val="hybridMultilevel"/>
    <w:tmpl w:val="917018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FF23942"/>
    <w:multiLevelType w:val="multilevel"/>
    <w:tmpl w:val="BD94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EC55F0"/>
    <w:multiLevelType w:val="multilevel"/>
    <w:tmpl w:val="4A7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312EEC"/>
    <w:multiLevelType w:val="multilevel"/>
    <w:tmpl w:val="819A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B75818"/>
    <w:multiLevelType w:val="hybridMultilevel"/>
    <w:tmpl w:val="881ABB1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79223BE"/>
    <w:multiLevelType w:val="multilevel"/>
    <w:tmpl w:val="E4AC3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0B2F04"/>
    <w:multiLevelType w:val="multilevel"/>
    <w:tmpl w:val="C4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4F2370"/>
    <w:multiLevelType w:val="multilevel"/>
    <w:tmpl w:val="65EED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7"/>
  </w:num>
  <w:num w:numId="3">
    <w:abstractNumId w:val="9"/>
  </w:num>
  <w:num w:numId="4">
    <w:abstractNumId w:val="7"/>
  </w:num>
  <w:num w:numId="5">
    <w:abstractNumId w:val="1"/>
  </w:num>
  <w:num w:numId="6">
    <w:abstractNumId w:val="16"/>
  </w:num>
  <w:num w:numId="7">
    <w:abstractNumId w:val="12"/>
  </w:num>
  <w:num w:numId="8">
    <w:abstractNumId w:val="0"/>
  </w:num>
  <w:num w:numId="9">
    <w:abstractNumId w:val="10"/>
  </w:num>
  <w:num w:numId="10">
    <w:abstractNumId w:val="5"/>
  </w:num>
  <w:num w:numId="11">
    <w:abstractNumId w:val="4"/>
  </w:num>
  <w:num w:numId="12">
    <w:abstractNumId w:val="14"/>
  </w:num>
  <w:num w:numId="13">
    <w:abstractNumId w:val="11"/>
  </w:num>
  <w:num w:numId="14">
    <w:abstractNumId w:val="15"/>
  </w:num>
  <w:num w:numId="15">
    <w:abstractNumId w:val="13"/>
  </w:num>
  <w:num w:numId="16">
    <w:abstractNumId w:val="2"/>
  </w:num>
  <w:num w:numId="17">
    <w:abstractNumId w:val="6"/>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0C1"/>
    <w:rsid w:val="000029EA"/>
    <w:rsid w:val="00025767"/>
    <w:rsid w:val="0003052E"/>
    <w:rsid w:val="00033EDF"/>
    <w:rsid w:val="00045E4B"/>
    <w:rsid w:val="00047CE2"/>
    <w:rsid w:val="00057F5F"/>
    <w:rsid w:val="000663C9"/>
    <w:rsid w:val="0009761F"/>
    <w:rsid w:val="000A7CAF"/>
    <w:rsid w:val="000B12D1"/>
    <w:rsid w:val="000B31C6"/>
    <w:rsid w:val="000E627D"/>
    <w:rsid w:val="000F5F20"/>
    <w:rsid w:val="00105742"/>
    <w:rsid w:val="00141EC6"/>
    <w:rsid w:val="00153C53"/>
    <w:rsid w:val="0018329D"/>
    <w:rsid w:val="0018524A"/>
    <w:rsid w:val="00191A94"/>
    <w:rsid w:val="001B6FDD"/>
    <w:rsid w:val="001D6F00"/>
    <w:rsid w:val="001E43F5"/>
    <w:rsid w:val="001F1C9E"/>
    <w:rsid w:val="001F4855"/>
    <w:rsid w:val="0022101E"/>
    <w:rsid w:val="00234CB1"/>
    <w:rsid w:val="002438A8"/>
    <w:rsid w:val="002561ED"/>
    <w:rsid w:val="00262F49"/>
    <w:rsid w:val="002726C5"/>
    <w:rsid w:val="002B1010"/>
    <w:rsid w:val="002B3830"/>
    <w:rsid w:val="002B6E73"/>
    <w:rsid w:val="002D4894"/>
    <w:rsid w:val="002F09F3"/>
    <w:rsid w:val="002F3144"/>
    <w:rsid w:val="00311580"/>
    <w:rsid w:val="0032349F"/>
    <w:rsid w:val="003278BE"/>
    <w:rsid w:val="00382996"/>
    <w:rsid w:val="00386797"/>
    <w:rsid w:val="003926CC"/>
    <w:rsid w:val="003B09F0"/>
    <w:rsid w:val="003B1A59"/>
    <w:rsid w:val="003F2A71"/>
    <w:rsid w:val="003F7097"/>
    <w:rsid w:val="0041309A"/>
    <w:rsid w:val="00417C8D"/>
    <w:rsid w:val="00433816"/>
    <w:rsid w:val="0044157A"/>
    <w:rsid w:val="0046185A"/>
    <w:rsid w:val="00464ACB"/>
    <w:rsid w:val="00486858"/>
    <w:rsid w:val="00494455"/>
    <w:rsid w:val="004C648A"/>
    <w:rsid w:val="004D5A66"/>
    <w:rsid w:val="00504122"/>
    <w:rsid w:val="005103A8"/>
    <w:rsid w:val="00532EA2"/>
    <w:rsid w:val="00540A61"/>
    <w:rsid w:val="00553FE3"/>
    <w:rsid w:val="00556928"/>
    <w:rsid w:val="00560E5E"/>
    <w:rsid w:val="00571048"/>
    <w:rsid w:val="005710CD"/>
    <w:rsid w:val="0057795C"/>
    <w:rsid w:val="005821AE"/>
    <w:rsid w:val="005C6A8F"/>
    <w:rsid w:val="005D7C81"/>
    <w:rsid w:val="005E3A30"/>
    <w:rsid w:val="005F1E06"/>
    <w:rsid w:val="005F389D"/>
    <w:rsid w:val="006036B1"/>
    <w:rsid w:val="0060451F"/>
    <w:rsid w:val="0061544D"/>
    <w:rsid w:val="00624ADD"/>
    <w:rsid w:val="00630DEB"/>
    <w:rsid w:val="00664B77"/>
    <w:rsid w:val="006702FC"/>
    <w:rsid w:val="006B5995"/>
    <w:rsid w:val="006D1532"/>
    <w:rsid w:val="006F3497"/>
    <w:rsid w:val="00721CD6"/>
    <w:rsid w:val="0074090E"/>
    <w:rsid w:val="00745CC1"/>
    <w:rsid w:val="0076454E"/>
    <w:rsid w:val="0077785B"/>
    <w:rsid w:val="00786CD9"/>
    <w:rsid w:val="00796FE5"/>
    <w:rsid w:val="00797CC4"/>
    <w:rsid w:val="007A13E9"/>
    <w:rsid w:val="007C1AD5"/>
    <w:rsid w:val="007C2BB0"/>
    <w:rsid w:val="007D5C53"/>
    <w:rsid w:val="007E1658"/>
    <w:rsid w:val="008000D2"/>
    <w:rsid w:val="008153A4"/>
    <w:rsid w:val="0083394B"/>
    <w:rsid w:val="00834657"/>
    <w:rsid w:val="008569EC"/>
    <w:rsid w:val="00871B9A"/>
    <w:rsid w:val="0087201D"/>
    <w:rsid w:val="0088389A"/>
    <w:rsid w:val="0089045E"/>
    <w:rsid w:val="008B2A7A"/>
    <w:rsid w:val="008C33CE"/>
    <w:rsid w:val="008E40C1"/>
    <w:rsid w:val="009037BD"/>
    <w:rsid w:val="00937A96"/>
    <w:rsid w:val="00952FFA"/>
    <w:rsid w:val="00975DDE"/>
    <w:rsid w:val="009813C7"/>
    <w:rsid w:val="0099491B"/>
    <w:rsid w:val="009B1ABB"/>
    <w:rsid w:val="009D0CE9"/>
    <w:rsid w:val="009D6C8A"/>
    <w:rsid w:val="00A1208A"/>
    <w:rsid w:val="00A20D24"/>
    <w:rsid w:val="00A5018D"/>
    <w:rsid w:val="00A516FD"/>
    <w:rsid w:val="00A670A2"/>
    <w:rsid w:val="00A759D6"/>
    <w:rsid w:val="00A87E16"/>
    <w:rsid w:val="00AD1A79"/>
    <w:rsid w:val="00AD6CEB"/>
    <w:rsid w:val="00AD6EAD"/>
    <w:rsid w:val="00AE1B74"/>
    <w:rsid w:val="00AF6804"/>
    <w:rsid w:val="00B170E8"/>
    <w:rsid w:val="00B171C5"/>
    <w:rsid w:val="00B17502"/>
    <w:rsid w:val="00B33D7F"/>
    <w:rsid w:val="00B9094E"/>
    <w:rsid w:val="00BC4258"/>
    <w:rsid w:val="00BC5A76"/>
    <w:rsid w:val="00BE519C"/>
    <w:rsid w:val="00C01480"/>
    <w:rsid w:val="00C13DC9"/>
    <w:rsid w:val="00C26624"/>
    <w:rsid w:val="00C441C6"/>
    <w:rsid w:val="00CA040C"/>
    <w:rsid w:val="00CA0C1A"/>
    <w:rsid w:val="00CA1FF5"/>
    <w:rsid w:val="00CD3EE0"/>
    <w:rsid w:val="00CE0BB5"/>
    <w:rsid w:val="00CE6F30"/>
    <w:rsid w:val="00CF0C07"/>
    <w:rsid w:val="00CF30F3"/>
    <w:rsid w:val="00D35152"/>
    <w:rsid w:val="00D46CF6"/>
    <w:rsid w:val="00D60F30"/>
    <w:rsid w:val="00D6773A"/>
    <w:rsid w:val="00D708A5"/>
    <w:rsid w:val="00D91AB6"/>
    <w:rsid w:val="00DA63B2"/>
    <w:rsid w:val="00DA6951"/>
    <w:rsid w:val="00DE415D"/>
    <w:rsid w:val="00DF710C"/>
    <w:rsid w:val="00E42351"/>
    <w:rsid w:val="00E4306D"/>
    <w:rsid w:val="00E43D23"/>
    <w:rsid w:val="00E56201"/>
    <w:rsid w:val="00E61BC6"/>
    <w:rsid w:val="00E8704B"/>
    <w:rsid w:val="00E91AE7"/>
    <w:rsid w:val="00E9628A"/>
    <w:rsid w:val="00EA03FD"/>
    <w:rsid w:val="00EA3AA2"/>
    <w:rsid w:val="00EC078C"/>
    <w:rsid w:val="00ED1BF9"/>
    <w:rsid w:val="00ED62B8"/>
    <w:rsid w:val="00ED7AC1"/>
    <w:rsid w:val="00EE0793"/>
    <w:rsid w:val="00EE3AA2"/>
    <w:rsid w:val="00EF6020"/>
    <w:rsid w:val="00F106D0"/>
    <w:rsid w:val="00F23457"/>
    <w:rsid w:val="00F56AC5"/>
    <w:rsid w:val="00F65907"/>
    <w:rsid w:val="00F8784D"/>
    <w:rsid w:val="00FA53D4"/>
    <w:rsid w:val="00FA6D55"/>
    <w:rsid w:val="00FA7BB7"/>
    <w:rsid w:val="00FB03A9"/>
    <w:rsid w:val="00FB0B07"/>
    <w:rsid w:val="00FB2385"/>
    <w:rsid w:val="00FC7AAF"/>
    <w:rsid w:val="00FD2513"/>
    <w:rsid w:val="00FD2DBF"/>
    <w:rsid w:val="00FD46C6"/>
    <w:rsid w:val="00FF0A1F"/>
    <w:rsid w:val="00FF30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EFB8"/>
  <w15:chartTrackingRefBased/>
  <w15:docId w15:val="{DB83EA83-B85A-4391-B49F-6692DADAE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DDE"/>
    <w:pPr>
      <w:spacing w:line="256" w:lineRule="auto"/>
    </w:pPr>
  </w:style>
  <w:style w:type="paragraph" w:styleId="Ttulo1">
    <w:name w:val="heading 1"/>
    <w:basedOn w:val="Normal"/>
    <w:link w:val="Ttulo1Car"/>
    <w:uiPriority w:val="9"/>
    <w:qFormat/>
    <w:rsid w:val="00975D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18524A"/>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5DDE"/>
    <w:rPr>
      <w:rFonts w:ascii="Times New Roman" w:eastAsia="Times New Roman" w:hAnsi="Times New Roman" w:cs="Times New Roman"/>
      <w:b/>
      <w:bCs/>
      <w:kern w:val="36"/>
      <w:sz w:val="48"/>
      <w:szCs w:val="48"/>
      <w:lang w:eastAsia="es-CO"/>
    </w:rPr>
  </w:style>
  <w:style w:type="character" w:styleId="Hipervnculo">
    <w:name w:val="Hyperlink"/>
    <w:basedOn w:val="Fuentedeprrafopredeter"/>
    <w:uiPriority w:val="99"/>
    <w:unhideWhenUsed/>
    <w:rsid w:val="00975DDE"/>
    <w:rPr>
      <w:color w:val="0563C1" w:themeColor="hyperlink"/>
      <w:u w:val="single"/>
    </w:rPr>
  </w:style>
  <w:style w:type="character" w:styleId="CdigoHTML">
    <w:name w:val="HTML Code"/>
    <w:basedOn w:val="Fuentedeprrafopredeter"/>
    <w:uiPriority w:val="99"/>
    <w:semiHidden/>
    <w:unhideWhenUsed/>
    <w:rsid w:val="00975DDE"/>
    <w:rPr>
      <w:rFonts w:ascii="Courier New" w:eastAsia="Times New Roman" w:hAnsi="Courier New" w:cs="Courier New" w:hint="default"/>
      <w:sz w:val="20"/>
      <w:szCs w:val="20"/>
    </w:rPr>
  </w:style>
  <w:style w:type="paragraph" w:styleId="NormalWeb">
    <w:name w:val="Normal (Web)"/>
    <w:basedOn w:val="Normal"/>
    <w:uiPriority w:val="99"/>
    <w:unhideWhenUsed/>
    <w:rsid w:val="00975DD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75DDE"/>
    <w:rPr>
      <w:b/>
      <w:bCs/>
    </w:rPr>
  </w:style>
  <w:style w:type="character" w:styleId="nfasis">
    <w:name w:val="Emphasis"/>
    <w:basedOn w:val="Fuentedeprrafopredeter"/>
    <w:uiPriority w:val="20"/>
    <w:qFormat/>
    <w:rsid w:val="00975DDE"/>
    <w:rPr>
      <w:i/>
      <w:iCs/>
    </w:rPr>
  </w:style>
  <w:style w:type="paragraph" w:styleId="HTMLconformatoprevio">
    <w:name w:val="HTML Preformatted"/>
    <w:basedOn w:val="Normal"/>
    <w:link w:val="HTMLconformatoprevioCar"/>
    <w:uiPriority w:val="99"/>
    <w:unhideWhenUsed/>
    <w:rsid w:val="0048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486858"/>
    <w:rPr>
      <w:rFonts w:ascii="Courier New" w:eastAsia="Times New Roman" w:hAnsi="Courier New" w:cs="Courier New"/>
      <w:sz w:val="20"/>
      <w:szCs w:val="20"/>
      <w:lang w:eastAsia="es-CO"/>
    </w:rPr>
  </w:style>
  <w:style w:type="character" w:customStyle="1" w:styleId="hljs-number">
    <w:name w:val="hljs-number"/>
    <w:basedOn w:val="Fuentedeprrafopredeter"/>
    <w:rsid w:val="00486858"/>
  </w:style>
  <w:style w:type="character" w:customStyle="1" w:styleId="hljs-attribute">
    <w:name w:val="hljs-attribute"/>
    <w:basedOn w:val="Fuentedeprrafopredeter"/>
    <w:rsid w:val="00486858"/>
  </w:style>
  <w:style w:type="character" w:customStyle="1" w:styleId="hljs-selector-class">
    <w:name w:val="hljs-selector-class"/>
    <w:basedOn w:val="Fuentedeprrafopredeter"/>
    <w:rsid w:val="00486858"/>
  </w:style>
  <w:style w:type="character" w:customStyle="1" w:styleId="hljs-tag">
    <w:name w:val="hljs-tag"/>
    <w:basedOn w:val="Fuentedeprrafopredeter"/>
    <w:rsid w:val="00486858"/>
  </w:style>
  <w:style w:type="character" w:customStyle="1" w:styleId="hljs-name">
    <w:name w:val="hljs-name"/>
    <w:basedOn w:val="Fuentedeprrafopredeter"/>
    <w:rsid w:val="00486858"/>
  </w:style>
  <w:style w:type="character" w:customStyle="1" w:styleId="hljs-attr">
    <w:name w:val="hljs-attr"/>
    <w:basedOn w:val="Fuentedeprrafopredeter"/>
    <w:rsid w:val="00486858"/>
  </w:style>
  <w:style w:type="character" w:customStyle="1" w:styleId="hljs-string">
    <w:name w:val="hljs-string"/>
    <w:basedOn w:val="Fuentedeprrafopredeter"/>
    <w:rsid w:val="00486858"/>
  </w:style>
  <w:style w:type="character" w:customStyle="1" w:styleId="undefined">
    <w:name w:val="undefined"/>
    <w:basedOn w:val="Fuentedeprrafopredeter"/>
    <w:rsid w:val="00486858"/>
  </w:style>
  <w:style w:type="character" w:customStyle="1" w:styleId="Ttulo2Car">
    <w:name w:val="Título 2 Car"/>
    <w:basedOn w:val="Fuentedeprrafopredeter"/>
    <w:link w:val="Ttulo2"/>
    <w:uiPriority w:val="9"/>
    <w:semiHidden/>
    <w:rsid w:val="0018524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F3497"/>
    <w:pPr>
      <w:spacing w:line="259" w:lineRule="auto"/>
      <w:ind w:left="720"/>
      <w:contextualSpacing/>
    </w:pPr>
  </w:style>
  <w:style w:type="character" w:customStyle="1" w:styleId="hljs-keyword">
    <w:name w:val="hljs-keyword"/>
    <w:basedOn w:val="Fuentedeprrafopredeter"/>
    <w:rsid w:val="00D35152"/>
  </w:style>
  <w:style w:type="character" w:customStyle="1" w:styleId="hljs-selector-tag">
    <w:name w:val="hljs-selector-tag"/>
    <w:basedOn w:val="Fuentedeprrafopredeter"/>
    <w:rsid w:val="00D35152"/>
  </w:style>
  <w:style w:type="character" w:styleId="Mencinsinresolver">
    <w:name w:val="Unresolved Mention"/>
    <w:basedOn w:val="Fuentedeprrafopredeter"/>
    <w:uiPriority w:val="99"/>
    <w:semiHidden/>
    <w:unhideWhenUsed/>
    <w:rsid w:val="00B90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8472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1.png"/><Relationship Id="rId42" Type="http://schemas.openxmlformats.org/officeDocument/2006/relationships/hyperlink" Target="https://www.pexels.com/es-es/" TargetMode="External"/><Relationship Id="rId63" Type="http://schemas.openxmlformats.org/officeDocument/2006/relationships/image" Target="media/image41.png"/><Relationship Id="rId84" Type="http://schemas.openxmlformats.org/officeDocument/2006/relationships/image" Target="media/image56.png"/><Relationship Id="rId138" Type="http://schemas.openxmlformats.org/officeDocument/2006/relationships/image" Target="media/image107.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1.png"/><Relationship Id="rId205" Type="http://schemas.openxmlformats.org/officeDocument/2006/relationships/image" Target="media/image162.png"/><Relationship Id="rId226" Type="http://schemas.openxmlformats.org/officeDocument/2006/relationships/image" Target="media/image183.png"/><Relationship Id="rId247" Type="http://schemas.openxmlformats.org/officeDocument/2006/relationships/image" Target="media/image202.png"/><Relationship Id="rId107" Type="http://schemas.openxmlformats.org/officeDocument/2006/relationships/image" Target="media/image78.png"/><Relationship Id="rId268" Type="http://schemas.openxmlformats.org/officeDocument/2006/relationships/image" Target="media/image215.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hyperlink" Target="https://iconscout.com/" TargetMode="External"/><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image" Target="media/image1.jpeg"/><Relationship Id="rId95" Type="http://schemas.openxmlformats.org/officeDocument/2006/relationships/image" Target="media/image67.png"/><Relationship Id="rId160" Type="http://schemas.openxmlformats.org/officeDocument/2006/relationships/image" Target="media/image127.png"/><Relationship Id="rId181" Type="http://schemas.openxmlformats.org/officeDocument/2006/relationships/hyperlink" Target="https://github.com/teffcode/sass-workshop" TargetMode="External"/><Relationship Id="rId216" Type="http://schemas.openxmlformats.org/officeDocument/2006/relationships/image" Target="media/image173.png"/><Relationship Id="rId237" Type="http://schemas.openxmlformats.org/officeDocument/2006/relationships/image" Target="media/image194.png"/><Relationship Id="rId258" Type="http://schemas.openxmlformats.org/officeDocument/2006/relationships/image" Target="media/image208.jpeg"/><Relationship Id="rId22" Type="http://schemas.openxmlformats.org/officeDocument/2006/relationships/hyperlink" Target="https://developer.mozilla.org/es/docs/HTML/HTML5/HTML5_lista_elementos" TargetMode="External"/><Relationship Id="rId43" Type="http://schemas.openxmlformats.org/officeDocument/2006/relationships/hyperlink" Target="http://styleguides.io/" TargetMode="External"/><Relationship Id="rId64" Type="http://schemas.openxmlformats.org/officeDocument/2006/relationships/image" Target="media/image42.png"/><Relationship Id="rId118" Type="http://schemas.openxmlformats.org/officeDocument/2006/relationships/image" Target="media/image88.png"/><Relationship Id="rId139" Type="http://schemas.openxmlformats.org/officeDocument/2006/relationships/image" Target="media/image108.png"/><Relationship Id="rId85" Type="http://schemas.openxmlformats.org/officeDocument/2006/relationships/image" Target="media/image57.png"/><Relationship Id="rId150" Type="http://schemas.openxmlformats.org/officeDocument/2006/relationships/image" Target="media/image119.jpeg"/><Relationship Id="rId171" Type="http://schemas.openxmlformats.org/officeDocument/2006/relationships/image" Target="media/image138.jpeg"/><Relationship Id="rId192" Type="http://schemas.openxmlformats.org/officeDocument/2006/relationships/image" Target="media/image152.png"/><Relationship Id="rId206" Type="http://schemas.openxmlformats.org/officeDocument/2006/relationships/image" Target="media/image163.png"/><Relationship Id="rId227" Type="http://schemas.openxmlformats.org/officeDocument/2006/relationships/image" Target="media/image184.png"/><Relationship Id="rId248" Type="http://schemas.openxmlformats.org/officeDocument/2006/relationships/image" Target="media/image203.png"/><Relationship Id="rId269" Type="http://schemas.openxmlformats.org/officeDocument/2006/relationships/image" Target="media/image216.png"/><Relationship Id="rId12" Type="http://schemas.openxmlformats.org/officeDocument/2006/relationships/image" Target="media/image6.jpeg"/><Relationship Id="rId33" Type="http://schemas.openxmlformats.org/officeDocument/2006/relationships/image" Target="media/image22.png"/><Relationship Id="rId108" Type="http://schemas.openxmlformats.org/officeDocument/2006/relationships/hyperlink" Target="https://developer.mozilla.org/en-US/docs/Web/CSS/CSS_Box_Model/Introduction_to_the_CSS_box_model" TargetMode="External"/><Relationship Id="rId129" Type="http://schemas.openxmlformats.org/officeDocument/2006/relationships/image" Target="media/image98.png"/><Relationship Id="rId54" Type="http://schemas.openxmlformats.org/officeDocument/2006/relationships/hyperlink" Target="https://icomoon.io/" TargetMode="External"/><Relationship Id="rId75" Type="http://schemas.openxmlformats.org/officeDocument/2006/relationships/image" Target="media/image52.png"/><Relationship Id="rId96" Type="http://schemas.openxmlformats.org/officeDocument/2006/relationships/image" Target="media/image68.pn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image" Target="media/image145.png"/><Relationship Id="rId217" Type="http://schemas.openxmlformats.org/officeDocument/2006/relationships/image" Target="media/image174.png"/><Relationship Id="rId6" Type="http://schemas.openxmlformats.org/officeDocument/2006/relationships/image" Target="media/image2.png"/><Relationship Id="rId238" Type="http://schemas.openxmlformats.org/officeDocument/2006/relationships/image" Target="media/image195.png"/><Relationship Id="rId259" Type="http://schemas.openxmlformats.org/officeDocument/2006/relationships/hyperlink" Target="https://developer.paypal.com/docs/classic/paypal-payments-standard/integration-guide/formbasics/" TargetMode="External"/><Relationship Id="rId23" Type="http://schemas.openxmlformats.org/officeDocument/2006/relationships/image" Target="media/image12.png"/><Relationship Id="rId119" Type="http://schemas.openxmlformats.org/officeDocument/2006/relationships/image" Target="media/image89.png"/><Relationship Id="rId270" Type="http://schemas.openxmlformats.org/officeDocument/2006/relationships/fontTable" Target="fontTable.xml"/><Relationship Id="rId44" Type="http://schemas.openxmlformats.org/officeDocument/2006/relationships/hyperlink" Target="https://www.freepik.es/" TargetMode="External"/><Relationship Id="rId60" Type="http://schemas.openxmlformats.org/officeDocument/2006/relationships/image" Target="media/image38.png"/><Relationship Id="rId65" Type="http://schemas.openxmlformats.org/officeDocument/2006/relationships/hyperlink" Target="https://www.w3schools.com/html/html_form_input_types.asp" TargetMode="External"/><Relationship Id="rId81" Type="http://schemas.openxmlformats.org/officeDocument/2006/relationships/hyperlink" Target="http://smacss.com/" TargetMode="External"/><Relationship Id="rId86" Type="http://schemas.openxmlformats.org/officeDocument/2006/relationships/image" Target="media/image58.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hyperlink" Target="https://darekkay.com/dev/flexbox-cheatsheet.html" TargetMode="External"/><Relationship Id="rId172" Type="http://schemas.openxmlformats.org/officeDocument/2006/relationships/image" Target="media/image139.png"/><Relationship Id="rId193" Type="http://schemas.openxmlformats.org/officeDocument/2006/relationships/image" Target="media/image153.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image" Target="media/image180.png"/><Relationship Id="rId228" Type="http://schemas.openxmlformats.org/officeDocument/2006/relationships/image" Target="media/image185.png"/><Relationship Id="rId244" Type="http://schemas.openxmlformats.org/officeDocument/2006/relationships/image" Target="media/image201.png"/><Relationship Id="rId249" Type="http://schemas.openxmlformats.org/officeDocument/2006/relationships/image" Target="media/image204.png"/><Relationship Id="rId13" Type="http://schemas.openxmlformats.org/officeDocument/2006/relationships/image" Target="media/image7.png"/><Relationship Id="rId18" Type="http://schemas.openxmlformats.org/officeDocument/2006/relationships/image" Target="media/image8.png"/><Relationship Id="rId39" Type="http://schemas.openxmlformats.org/officeDocument/2006/relationships/hyperlink" Target="https://www.verexif.com/" TargetMode="External"/><Relationship Id="rId109" Type="http://schemas.openxmlformats.org/officeDocument/2006/relationships/image" Target="media/image79.png"/><Relationship Id="rId260" Type="http://schemas.openxmlformats.org/officeDocument/2006/relationships/hyperlink" Target="https://developer.paypal.com/docs/classic/paypal-payments-standard/integration-guide/Appx_websitestandard_htmlvariables/" TargetMode="External"/><Relationship Id="rId265" Type="http://schemas.openxmlformats.org/officeDocument/2006/relationships/image" Target="media/image212.png"/><Relationship Id="rId34" Type="http://schemas.openxmlformats.org/officeDocument/2006/relationships/image" Target="media/image23.png"/><Relationship Id="rId50" Type="http://schemas.openxmlformats.org/officeDocument/2006/relationships/image" Target="media/image32.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image" Target="media/image115.jpeg"/><Relationship Id="rId167" Type="http://schemas.openxmlformats.org/officeDocument/2006/relationships/image" Target="media/image134.png"/><Relationship Id="rId188" Type="http://schemas.openxmlformats.org/officeDocument/2006/relationships/image" Target="media/image148.png"/><Relationship Id="rId7" Type="http://schemas.openxmlformats.org/officeDocument/2006/relationships/image" Target="media/image3.png"/><Relationship Id="rId71" Type="http://schemas.openxmlformats.org/officeDocument/2006/relationships/image" Target="media/image48.png"/><Relationship Id="rId92" Type="http://schemas.openxmlformats.org/officeDocument/2006/relationships/image" Target="media/image64.png"/><Relationship Id="rId162" Type="http://schemas.openxmlformats.org/officeDocument/2006/relationships/image" Target="media/image129.png"/><Relationship Id="rId183" Type="http://schemas.openxmlformats.org/officeDocument/2006/relationships/hyperlink" Target="https://www.youtube.com/watch?v=lA-4Hz9N7qA" TargetMode="External"/><Relationship Id="rId213" Type="http://schemas.openxmlformats.org/officeDocument/2006/relationships/image" Target="media/image170.png"/><Relationship Id="rId218" Type="http://schemas.openxmlformats.org/officeDocument/2006/relationships/image" Target="media/image175.png"/><Relationship Id="rId234" Type="http://schemas.openxmlformats.org/officeDocument/2006/relationships/image" Target="media/image191.png"/><Relationship Id="rId239"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hyperlink" Target="https://uxplanet.org/the-sad-state-of-payment-buttons-4d5cef3b9578" TargetMode="External"/><Relationship Id="rId255" Type="http://schemas.openxmlformats.org/officeDocument/2006/relationships/image" Target="media/image205.jpeg"/><Relationship Id="rId271" Type="http://schemas.openxmlformats.org/officeDocument/2006/relationships/theme" Target="theme/theme1.xml"/><Relationship Id="rId24" Type="http://schemas.openxmlformats.org/officeDocument/2006/relationships/image" Target="media/image13.jpeg"/><Relationship Id="rId40" Type="http://schemas.openxmlformats.org/officeDocument/2006/relationships/image" Target="media/image27.png"/><Relationship Id="rId45" Type="http://schemas.openxmlformats.org/officeDocument/2006/relationships/hyperlink" Target="https://icons8.com/illustrations" TargetMode="External"/><Relationship Id="rId66" Type="http://schemas.openxmlformats.org/officeDocument/2006/relationships/image" Target="media/image43.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4.png"/><Relationship Id="rId178" Type="http://schemas.openxmlformats.org/officeDocument/2006/relationships/hyperlink" Target="https://daneden.github.io/animate.css/" TargetMode="External"/><Relationship Id="rId61" Type="http://schemas.openxmlformats.org/officeDocument/2006/relationships/image" Target="media/image39.png"/><Relationship Id="rId82" Type="http://schemas.openxmlformats.org/officeDocument/2006/relationships/hyperlink" Target="https://www.xfive.co/blog/itcss-scalable-maintainable-css-architecture/" TargetMode="External"/><Relationship Id="rId152" Type="http://schemas.openxmlformats.org/officeDocument/2006/relationships/image" Target="media/image121.png"/><Relationship Id="rId173" Type="http://schemas.openxmlformats.org/officeDocument/2006/relationships/image" Target="media/image140.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0.png"/><Relationship Id="rId208" Type="http://schemas.openxmlformats.org/officeDocument/2006/relationships/image" Target="media/image165.png"/><Relationship Id="rId229" Type="http://schemas.openxmlformats.org/officeDocument/2006/relationships/image" Target="media/image186.png"/><Relationship Id="rId19" Type="http://schemas.openxmlformats.org/officeDocument/2006/relationships/image" Target="media/image9.png"/><Relationship Id="rId224" Type="http://schemas.openxmlformats.org/officeDocument/2006/relationships/image" Target="media/image181.png"/><Relationship Id="rId240" Type="http://schemas.openxmlformats.org/officeDocument/2006/relationships/image" Target="media/image197.png"/><Relationship Id="rId245" Type="http://schemas.openxmlformats.org/officeDocument/2006/relationships/hyperlink" Target="https://marketplace.visualstudio.com/items?itemName=solnurkarim.html-to-css-autocompletion" TargetMode="External"/><Relationship Id="rId261" Type="http://schemas.openxmlformats.org/officeDocument/2006/relationships/image" Target="media/image209.png"/><Relationship Id="rId266" Type="http://schemas.openxmlformats.org/officeDocument/2006/relationships/image" Target="media/image213.png"/><Relationship Id="rId14" Type="http://schemas.openxmlformats.org/officeDocument/2006/relationships/hyperlink" Target="https://www.ssa.gov/accessibility/andi/help/install.html"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hyperlink" Target="https://fonts.google.com" TargetMode="External"/><Relationship Id="rId105" Type="http://schemas.openxmlformats.org/officeDocument/2006/relationships/image" Target="media/image76.png"/><Relationship Id="rId126" Type="http://schemas.openxmlformats.org/officeDocument/2006/relationships/hyperlink" Target="https://flukeout.github.io/" TargetMode="External"/><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hyperlink" Target="https://cssreference.io/" TargetMode="External"/><Relationship Id="rId51" Type="http://schemas.openxmlformats.org/officeDocument/2006/relationships/hyperlink" Target="http://icomoon.io" TargetMode="External"/><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hyperlink" Target="https://www.youtube.com/watch?v=WgsaTWmzvFE" TargetMode="External"/><Relationship Id="rId189" Type="http://schemas.openxmlformats.org/officeDocument/2006/relationships/image" Target="media/image149.png"/><Relationship Id="rId21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171.png"/><Relationship Id="rId230" Type="http://schemas.openxmlformats.org/officeDocument/2006/relationships/image" Target="media/image187.png"/><Relationship Id="rId235" Type="http://schemas.openxmlformats.org/officeDocument/2006/relationships/image" Target="media/image192.png"/><Relationship Id="rId251" Type="http://schemas.openxmlformats.org/officeDocument/2006/relationships/hyperlink" Target="https://medium.com/@bluepnume/less-is-more-reducing-thousands-of-paypal-buttons-into-a-single-iframe-using-xcomponent-d902d71d8875" TargetMode="External"/><Relationship Id="rId256" Type="http://schemas.openxmlformats.org/officeDocument/2006/relationships/image" Target="media/image206.jpeg"/><Relationship Id="rId25" Type="http://schemas.openxmlformats.org/officeDocument/2006/relationships/image" Target="media/image14.png"/><Relationship Id="rId46" Type="http://schemas.openxmlformats.org/officeDocument/2006/relationships/hyperlink" Target="https://unsplash.com/" TargetMode="External"/><Relationship Id="rId67" Type="http://schemas.openxmlformats.org/officeDocument/2006/relationships/image" Target="media/image44.png"/><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0.png"/><Relationship Id="rId83" Type="http://schemas.openxmlformats.org/officeDocument/2006/relationships/hyperlink" Target="https://bradfrost.com/blog/post/atomic-web-design/" TargetMode="External"/><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hyperlink" Target="https://necolas.github.io/normalize.css/" TargetMode="External"/><Relationship Id="rId174" Type="http://schemas.openxmlformats.org/officeDocument/2006/relationships/image" Target="media/image141.png"/><Relationship Id="rId179" Type="http://schemas.openxmlformats.org/officeDocument/2006/relationships/hyperlink" Target="https://chocolatey.org/" TargetMode="External"/><Relationship Id="rId195" Type="http://schemas.openxmlformats.org/officeDocument/2006/relationships/image" Target="media/image155.png"/><Relationship Id="rId209" Type="http://schemas.openxmlformats.org/officeDocument/2006/relationships/image" Target="media/image166.png"/><Relationship Id="rId190" Type="http://schemas.openxmlformats.org/officeDocument/2006/relationships/image" Target="media/image150.png"/><Relationship Id="rId204" Type="http://schemas.openxmlformats.org/officeDocument/2006/relationships/image" Target="media/image161.png"/><Relationship Id="rId220" Type="http://schemas.openxmlformats.org/officeDocument/2006/relationships/image" Target="media/image177.png"/><Relationship Id="rId225" Type="http://schemas.openxmlformats.org/officeDocument/2006/relationships/image" Target="media/image182.png"/><Relationship Id="rId241" Type="http://schemas.openxmlformats.org/officeDocument/2006/relationships/image" Target="media/image198.png"/><Relationship Id="rId246" Type="http://schemas.openxmlformats.org/officeDocument/2006/relationships/hyperlink" Target="https://css-tricks.com/snippets/css/complete-guide-grid/" TargetMode="External"/><Relationship Id="rId267" Type="http://schemas.openxmlformats.org/officeDocument/2006/relationships/image" Target="media/image214.png"/><Relationship Id="rId15" Type="http://schemas.openxmlformats.org/officeDocument/2006/relationships/hyperlink" Target="https://platzi.com/clases/1640-frontend-developer/21880-tipos-de-errores-en-html-debugging-y-servicio-de-v/url" TargetMode="External"/><Relationship Id="rId36" Type="http://schemas.openxmlformats.org/officeDocument/2006/relationships/image" Target="media/image25.png"/><Relationship Id="rId57" Type="http://schemas.openxmlformats.org/officeDocument/2006/relationships/image" Target="media/image35.png"/><Relationship Id="rId106" Type="http://schemas.openxmlformats.org/officeDocument/2006/relationships/image" Target="media/image77.png"/><Relationship Id="rId127" Type="http://schemas.openxmlformats.org/officeDocument/2006/relationships/image" Target="media/image96.jpeg"/><Relationship Id="rId262" Type="http://schemas.openxmlformats.org/officeDocument/2006/relationships/image" Target="media/image210.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hyperlink" Target="https://www.flaticon.es/" TargetMode="External"/><Relationship Id="rId73" Type="http://schemas.openxmlformats.org/officeDocument/2006/relationships/image" Target="media/image50.png"/><Relationship Id="rId78" Type="http://schemas.openxmlformats.org/officeDocument/2006/relationships/image" Target="media/image55.jpe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2.png"/><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yperlink" Target="https://allthetags.com/" TargetMode="External"/><Relationship Id="rId4" Type="http://schemas.openxmlformats.org/officeDocument/2006/relationships/webSettings" Target="webSettings.xml"/><Relationship Id="rId9" Type="http://schemas.openxmlformats.org/officeDocument/2006/relationships/hyperlink" Target="https://htmlreference.io/" TargetMode="External"/><Relationship Id="rId180" Type="http://schemas.openxmlformats.org/officeDocument/2006/relationships/hyperlink" Target="https://brew.sh" TargetMode="External"/><Relationship Id="rId210" Type="http://schemas.openxmlformats.org/officeDocument/2006/relationships/image" Target="media/image167.pn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07.jpeg"/><Relationship Id="rId26" Type="http://schemas.openxmlformats.org/officeDocument/2006/relationships/image" Target="media/image15.png"/><Relationship Id="rId231" Type="http://schemas.openxmlformats.org/officeDocument/2006/relationships/image" Target="media/image188.png"/><Relationship Id="rId252" Type="http://schemas.openxmlformats.org/officeDocument/2006/relationships/hyperlink" Target="https://www.paypal.com/us/webapps/mpp/logos-buttons" TargetMode="External"/><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hyperlink" Target="http://www.mediaqueri.es" TargetMode="External"/><Relationship Id="rId175" Type="http://schemas.openxmlformats.org/officeDocument/2006/relationships/image" Target="media/image142.png"/><Relationship Id="rId196" Type="http://schemas.openxmlformats.org/officeDocument/2006/relationships/image" Target="media/image156.png"/><Relationship Id="rId200" Type="http://schemas.openxmlformats.org/officeDocument/2006/relationships/hyperlink" Target="https://flexboxfroggy.com/" TargetMode="External"/><Relationship Id="rId16" Type="http://schemas.openxmlformats.org/officeDocument/2006/relationships/hyperlink" Target="https://colorhunt.co/" TargetMode="External"/><Relationship Id="rId221" Type="http://schemas.openxmlformats.org/officeDocument/2006/relationships/image" Target="media/image178.png"/><Relationship Id="rId242" Type="http://schemas.openxmlformats.org/officeDocument/2006/relationships/image" Target="media/image199.png"/><Relationship Id="rId263" Type="http://schemas.openxmlformats.org/officeDocument/2006/relationships/hyperlink" Target="https://nodejs.org/en/" TargetMode="External"/><Relationship Id="rId37" Type="http://schemas.openxmlformats.org/officeDocument/2006/relationships/image" Target="media/image26.png"/><Relationship Id="rId58" Type="http://schemas.openxmlformats.org/officeDocument/2006/relationships/image" Target="media/image36.png"/><Relationship Id="rId79" Type="http://schemas.openxmlformats.org/officeDocument/2006/relationships/hyperlink" Target="https://www.smashingmagazine.com/2011/12/an-introduction-to-object-oriented-css-oocss/" TargetMode="External"/><Relationship Id="rId102" Type="http://schemas.openxmlformats.org/officeDocument/2006/relationships/image" Target="media/image73.png"/><Relationship Id="rId123" Type="http://schemas.openxmlformats.org/officeDocument/2006/relationships/image" Target="media/image93.png"/><Relationship Id="rId144" Type="http://schemas.openxmlformats.org/officeDocument/2006/relationships/image" Target="media/image113.jpeg"/><Relationship Id="rId90" Type="http://schemas.openxmlformats.org/officeDocument/2006/relationships/image" Target="media/image62.png"/><Relationship Id="rId165" Type="http://schemas.openxmlformats.org/officeDocument/2006/relationships/image" Target="media/image132.png"/><Relationship Id="rId186" Type="http://schemas.openxmlformats.org/officeDocument/2006/relationships/image" Target="media/image146.png"/><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hyperlink" Target="https://writingcooperative.com/paypal-donations-vs-paypal-me-option-the-beginners-guide-to-medium-6-a2d35a9c8fe1" TargetMode="External"/><Relationship Id="rId27" Type="http://schemas.openxmlformats.org/officeDocument/2006/relationships/image" Target="media/image16.pn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image" Target="media/image83.png"/><Relationship Id="rId134" Type="http://schemas.openxmlformats.org/officeDocument/2006/relationships/image" Target="media/image103.png"/><Relationship Id="rId80" Type="http://schemas.openxmlformats.org/officeDocument/2006/relationships/hyperlink" Target="http://getbem.com/introduction/" TargetMode="External"/><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57.jpeg"/><Relationship Id="rId201" Type="http://schemas.openxmlformats.org/officeDocument/2006/relationships/hyperlink" Target="https://cssgridgarden.com/" TargetMode="External"/><Relationship Id="rId222" Type="http://schemas.openxmlformats.org/officeDocument/2006/relationships/image" Target="media/image179.png"/><Relationship Id="rId243" Type="http://schemas.openxmlformats.org/officeDocument/2006/relationships/image" Target="media/image200.png"/><Relationship Id="rId264" Type="http://schemas.openxmlformats.org/officeDocument/2006/relationships/image" Target="media/image211.png"/><Relationship Id="rId17" Type="http://schemas.openxmlformats.org/officeDocument/2006/relationships/hyperlink" Target="https://cssgradient.io/gradient-backgrounds/" TargetMode="External"/><Relationship Id="rId38" Type="http://schemas.openxmlformats.org/officeDocument/2006/relationships/hyperlink" Target="https://tinypng.com/" TargetMode="External"/><Relationship Id="rId59" Type="http://schemas.openxmlformats.org/officeDocument/2006/relationships/image" Target="media/image37.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47.png"/><Relationship Id="rId91" Type="http://schemas.openxmlformats.org/officeDocument/2006/relationships/image" Target="media/image63.png"/><Relationship Id="rId145" Type="http://schemas.openxmlformats.org/officeDocument/2006/relationships/image" Target="media/image114.jpeg"/><Relationship Id="rId166" Type="http://schemas.openxmlformats.org/officeDocument/2006/relationships/image" Target="media/image133.png"/><Relationship Id="rId187" Type="http://schemas.openxmlformats.org/officeDocument/2006/relationships/image" Target="media/image147.png"/><Relationship Id="rId1" Type="http://schemas.openxmlformats.org/officeDocument/2006/relationships/numbering" Target="numbering.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hyperlink" Target="https://medium.muz.li/these-11-tips-will-help-you-create-succesful-checkouts-b78f54a6751b" TargetMode="External"/><Relationship Id="rId28" Type="http://schemas.openxmlformats.org/officeDocument/2006/relationships/image" Target="media/image17.png"/><Relationship Id="rId49" Type="http://schemas.openxmlformats.org/officeDocument/2006/relationships/image" Target="media/image31.png"/><Relationship Id="rId114"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1422</TotalTime>
  <Pages>116</Pages>
  <Words>11462</Words>
  <Characters>63043</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406</cp:revision>
  <dcterms:created xsi:type="dcterms:W3CDTF">2020-10-11T01:46:00Z</dcterms:created>
  <dcterms:modified xsi:type="dcterms:W3CDTF">2020-11-18T21:13:00Z</dcterms:modified>
</cp:coreProperties>
</file>