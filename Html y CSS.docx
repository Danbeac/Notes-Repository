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C50770" w14:textId="77777777" w:rsidR="00797CC4" w:rsidRDefault="00797CC4" w:rsidP="00797CC4">
      <w:pPr>
        <w:rPr>
          <w:rFonts w:ascii="Times New Roman" w:hAnsi="Times New Roman" w:cs="Times New Roman"/>
          <w:b/>
          <w:bCs/>
          <w:i/>
          <w:iCs/>
          <w:sz w:val="48"/>
          <w:szCs w:val="48"/>
        </w:rPr>
      </w:pPr>
      <w:bookmarkStart w:id="0" w:name="_Hlk53255989"/>
    </w:p>
    <w:p w14:paraId="1CBB1A0C" w14:textId="77777777" w:rsidR="00797CC4" w:rsidRDefault="00797CC4" w:rsidP="00797CC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Frontend.</w:t>
      </w:r>
    </w:p>
    <w:p w14:paraId="50E30757" w14:textId="77777777" w:rsidR="00797CC4" w:rsidRDefault="00797CC4" w:rsidP="00797CC4">
      <w:pPr>
        <w:pStyle w:val="NormalWeb"/>
      </w:pPr>
      <w:r>
        <w:rPr>
          <w:rStyle w:val="Textoennegrita"/>
        </w:rPr>
        <w:t>¿Qué es Frontend?</w:t>
      </w:r>
    </w:p>
    <w:p w14:paraId="309D6B4C" w14:textId="77777777" w:rsidR="00797CC4" w:rsidRDefault="00797CC4" w:rsidP="00797CC4">
      <w:pPr>
        <w:pStyle w:val="NormalWeb"/>
      </w:pPr>
      <w:r>
        <w:t>Frontend es la parte de un programa o dispositivo a la que un usuario puede acceder directamente. Son todas las tecnologías de diseño y desarrollo web que corren en el navegador y que se encargan de la interactividad con los usuarios.</w:t>
      </w:r>
    </w:p>
    <w:p w14:paraId="222A2285" w14:textId="77777777" w:rsidR="00797CC4" w:rsidRDefault="00797CC4" w:rsidP="00797CC4">
      <w:pPr>
        <w:pStyle w:val="NormalWeb"/>
        <w:rPr>
          <w:lang w:val="en-US"/>
        </w:rPr>
      </w:pPr>
      <w:r>
        <w:t xml:space="preserve">Un programador Frontend debe saber de códigos (HTML, CSS y JavaScript) para poder usar algunos framework o librerías que expanden sus capacidades para crear cualquier tipo de interfaces de usuarios. </w:t>
      </w:r>
      <w:r>
        <w:rPr>
          <w:lang w:val="en-US"/>
        </w:rPr>
        <w:t>React, Redux, Angular, Bootstrap, Foundation, LESS, Sass, Stylus y PostCSS son algunos de ellos.</w:t>
      </w:r>
    </w:p>
    <w:p w14:paraId="457B0EF9" w14:textId="7F9B9714" w:rsidR="00797CC4" w:rsidRDefault="00797CC4" w:rsidP="00797CC4">
      <w:pPr>
        <w:pStyle w:val="Ttulo1"/>
        <w:rPr>
          <w:lang w:val="en-US"/>
        </w:rPr>
      </w:pPr>
      <w:r>
        <w:rPr>
          <w:lang w:val="en-US"/>
        </w:rPr>
        <w:t>Backend</w:t>
      </w:r>
      <w:r w:rsidR="00311580">
        <w:rPr>
          <w:lang w:val="en-US"/>
        </w:rPr>
        <w:t>.</w:t>
      </w:r>
    </w:p>
    <w:p w14:paraId="1CFA4B50" w14:textId="77777777" w:rsidR="00797CC4" w:rsidRDefault="00797CC4" w:rsidP="00797CC4">
      <w:pPr>
        <w:pStyle w:val="NormalWeb"/>
      </w:pPr>
      <w:r>
        <w:rPr>
          <w:rStyle w:val="Textoennegrita"/>
        </w:rPr>
        <w:t>¿Qué es Backend?</w:t>
      </w:r>
    </w:p>
    <w:p w14:paraId="49280245" w14:textId="77777777" w:rsidR="00797CC4" w:rsidRDefault="00797CC4" w:rsidP="00797CC4">
      <w:pPr>
        <w:rPr>
          <w:rFonts w:ascii="Times New Roman" w:hAnsi="Times New Roman" w:cs="Times New Roman"/>
        </w:rPr>
      </w:pPr>
      <w:r>
        <w:rPr>
          <w:rFonts w:ascii="Times New Roman" w:hAnsi="Times New Roman" w:cs="Times New Roman"/>
        </w:rPr>
        <w:t xml:space="preserve">Es lo opuesto a un </w:t>
      </w:r>
      <w:r>
        <w:rPr>
          <w:rStyle w:val="Textoennegrita"/>
          <w:rFonts w:ascii="Times New Roman" w:hAnsi="Times New Roman" w:cs="Times New Roman"/>
        </w:rPr>
        <w:t>Front-end</w:t>
      </w:r>
      <w:r>
        <w:rPr>
          <w:rFonts w:ascii="Times New Roman" w:hAnsi="Times New Roman" w:cs="Times New Roman"/>
        </w:rPr>
        <w:t xml:space="preserve">, ya que el Back-end trabaja en el lado del </w:t>
      </w:r>
      <w:r>
        <w:rPr>
          <w:rFonts w:ascii="Times New Roman" w:hAnsi="Times New Roman" w:cs="Times New Roman"/>
          <w:i/>
          <w:iCs/>
          <w:u w:val="single"/>
        </w:rPr>
        <w:t>servidor</w:t>
      </w:r>
      <w:r>
        <w:rPr>
          <w:rFonts w:ascii="Times New Roman" w:hAnsi="Times New Roman" w:cs="Times New Roman"/>
        </w:rPr>
        <w:t xml:space="preserve"> mientras el Front-end en el lado del </w:t>
      </w:r>
      <w:r>
        <w:rPr>
          <w:rFonts w:ascii="Times New Roman" w:hAnsi="Times New Roman" w:cs="Times New Roman"/>
          <w:i/>
          <w:iCs/>
          <w:u w:val="single"/>
        </w:rPr>
        <w:t>cliente</w:t>
      </w:r>
      <w:r>
        <w:rPr>
          <w:rFonts w:ascii="Times New Roman" w:hAnsi="Times New Roman" w:cs="Times New Roman"/>
        </w:rPr>
        <w:t>.</w:t>
      </w:r>
    </w:p>
    <w:p w14:paraId="1EEBF27A" w14:textId="77777777" w:rsidR="00797CC4" w:rsidRDefault="00797CC4" w:rsidP="00797CC4">
      <w:pPr>
        <w:rPr>
          <w:rFonts w:ascii="Times New Roman" w:hAnsi="Times New Roman" w:cs="Times New Roman"/>
          <w:b/>
          <w:bCs/>
          <w:i/>
          <w:iCs/>
          <w:sz w:val="48"/>
          <w:szCs w:val="48"/>
        </w:rPr>
      </w:pPr>
      <w:r>
        <w:rPr>
          <w:rFonts w:ascii="Times New Roman" w:hAnsi="Times New Roman" w:cs="Times New Roman"/>
        </w:rPr>
        <w:t>Un programador Backend es el responsable de manejar toda la lógica que hay detrás de una petición dada por el navegador.</w:t>
      </w:r>
      <w:r>
        <w:rPr>
          <w:rFonts w:ascii="Times New Roman" w:hAnsi="Times New Roman" w:cs="Times New Roman"/>
        </w:rPr>
        <w:br/>
        <w:t xml:space="preserve">Una característica que lo diferencia del </w:t>
      </w:r>
      <w:r>
        <w:rPr>
          <w:rStyle w:val="Textoennegrita"/>
          <w:rFonts w:ascii="Times New Roman" w:hAnsi="Times New Roman" w:cs="Times New Roman"/>
        </w:rPr>
        <w:t>Front-end</w:t>
      </w:r>
      <w:r>
        <w:rPr>
          <w:rFonts w:ascii="Times New Roman" w:hAnsi="Times New Roman" w:cs="Times New Roman"/>
        </w:rPr>
        <w:t xml:space="preserve"> es que no tiene estándares, ya que tiene varios lenguajes de programación </w:t>
      </w:r>
      <w:r>
        <w:rPr>
          <w:rStyle w:val="Textoennegrita"/>
          <w:rFonts w:ascii="Times New Roman" w:hAnsi="Times New Roman" w:cs="Times New Roman"/>
        </w:rPr>
        <w:t>(Node.js, Python, PHP, Ruby, GO, Java, .NET entre otros)</w:t>
      </w:r>
      <w:r>
        <w:rPr>
          <w:rFonts w:ascii="Times New Roman" w:hAnsi="Times New Roman" w:cs="Times New Roman"/>
        </w:rPr>
        <w:t xml:space="preserve"> . Los cuales estos lenguajes tienen sus propios frameworks como Django (Python), Lavarel (PHP), Rails (Ruby), Express (JS), Spring (Java).</w:t>
      </w:r>
    </w:p>
    <w:p w14:paraId="5CC1EAE4" w14:textId="77777777" w:rsidR="00797CC4" w:rsidRDefault="00797CC4" w:rsidP="00797CC4">
      <w:pPr>
        <w:pStyle w:val="Ttulo1"/>
      </w:pPr>
      <w:r>
        <w:t>Fullstack</w:t>
      </w:r>
    </w:p>
    <w:p w14:paraId="165D0BFD" w14:textId="77777777" w:rsidR="00797CC4" w:rsidRDefault="00797CC4" w:rsidP="00797CC4">
      <w:pPr>
        <w:rPr>
          <w:rFonts w:ascii="Times New Roman" w:hAnsi="Times New Roman" w:cs="Times New Roman"/>
          <w:sz w:val="48"/>
          <w:szCs w:val="48"/>
        </w:rPr>
      </w:pPr>
      <w:r>
        <w:rPr>
          <w:rFonts w:ascii="Times New Roman" w:hAnsi="Times New Roman" w:cs="Times New Roman"/>
        </w:rPr>
        <w:t xml:space="preserve">Un Desarrollador </w:t>
      </w:r>
      <w:r>
        <w:rPr>
          <w:rStyle w:val="Textoennegrita"/>
          <w:rFonts w:ascii="Times New Roman" w:hAnsi="Times New Roman" w:cs="Times New Roman"/>
        </w:rPr>
        <w:t>Fullstack</w:t>
      </w:r>
      <w:r>
        <w:rPr>
          <w:rFonts w:ascii="Times New Roman" w:hAnsi="Times New Roman" w:cs="Times New Roman"/>
        </w:rPr>
        <w:t xml:space="preserve"> es alguien que tiene conocimientos tanto del </w:t>
      </w:r>
      <w:r>
        <w:rPr>
          <w:rStyle w:val="Textoennegrita"/>
          <w:rFonts w:ascii="Times New Roman" w:hAnsi="Times New Roman" w:cs="Times New Roman"/>
        </w:rPr>
        <w:t>Front-end</w:t>
      </w:r>
      <w:r>
        <w:rPr>
          <w:rFonts w:ascii="Times New Roman" w:hAnsi="Times New Roman" w:cs="Times New Roman"/>
        </w:rPr>
        <w:t xml:space="preserve"> como del </w:t>
      </w:r>
      <w:r>
        <w:rPr>
          <w:rStyle w:val="Textoennegrita"/>
          <w:rFonts w:ascii="Times New Roman" w:hAnsi="Times New Roman" w:cs="Times New Roman"/>
        </w:rPr>
        <w:t>Back-end</w:t>
      </w:r>
      <w:r>
        <w:rPr>
          <w:rFonts w:ascii="Times New Roman" w:hAnsi="Times New Roman" w:cs="Times New Roman"/>
        </w:rPr>
        <w:t xml:space="preserve">, es alguien que entiende cómo funciona un producto web desde principio a fin. Desde la </w:t>
      </w:r>
      <w:r>
        <w:rPr>
          <w:rFonts w:ascii="Times New Roman" w:hAnsi="Times New Roman" w:cs="Times New Roman"/>
          <w:b/>
          <w:bCs/>
          <w:i/>
          <w:iCs/>
        </w:rPr>
        <w:t>idea</w:t>
      </w:r>
      <w:r>
        <w:rPr>
          <w:rFonts w:ascii="Times New Roman" w:hAnsi="Times New Roman" w:cs="Times New Roman"/>
        </w:rPr>
        <w:t xml:space="preserve">, hasta la </w:t>
      </w:r>
      <w:r>
        <w:rPr>
          <w:rFonts w:ascii="Times New Roman" w:hAnsi="Times New Roman" w:cs="Times New Roman"/>
          <w:b/>
          <w:bCs/>
          <w:i/>
          <w:iCs/>
        </w:rPr>
        <w:t>producción</w:t>
      </w:r>
      <w:r>
        <w:rPr>
          <w:rFonts w:ascii="Times New Roman" w:hAnsi="Times New Roman" w:cs="Times New Roman"/>
        </w:rPr>
        <w:t>.</w:t>
      </w:r>
      <w:r>
        <w:rPr>
          <w:rFonts w:ascii="Times New Roman" w:hAnsi="Times New Roman" w:cs="Times New Roman"/>
        </w:rPr>
        <w:br/>
        <w:t>Sin dudas tiene un alto conocimiento acerca de una aplicación web.</w:t>
      </w:r>
      <w:r>
        <w:rPr>
          <w:rFonts w:ascii="Times New Roman" w:hAnsi="Times New Roman" w:cs="Times New Roman"/>
        </w:rPr>
        <w:br/>
        <w:t xml:space="preserve">Pero Hey! Ellos tienen sus áreas de especialización, ya sea </w:t>
      </w:r>
      <w:r>
        <w:rPr>
          <w:rStyle w:val="Textoennegrita"/>
          <w:rFonts w:ascii="Times New Roman" w:hAnsi="Times New Roman" w:cs="Times New Roman"/>
        </w:rPr>
        <w:t>Front-end</w:t>
      </w:r>
      <w:r>
        <w:rPr>
          <w:rFonts w:ascii="Times New Roman" w:hAnsi="Times New Roman" w:cs="Times New Roman"/>
        </w:rPr>
        <w:t xml:space="preserve"> o </w:t>
      </w:r>
      <w:r>
        <w:rPr>
          <w:rStyle w:val="Textoennegrita"/>
          <w:rFonts w:ascii="Times New Roman" w:hAnsi="Times New Roman" w:cs="Times New Roman"/>
        </w:rPr>
        <w:t>Back-end</w:t>
      </w:r>
      <w:r>
        <w:rPr>
          <w:rFonts w:ascii="Times New Roman" w:hAnsi="Times New Roman" w:cs="Times New Roman"/>
        </w:rPr>
        <w:br/>
      </w:r>
    </w:p>
    <w:p w14:paraId="0AA1B69D" w14:textId="1D781240" w:rsidR="00797CC4" w:rsidRDefault="00797CC4" w:rsidP="00797CC4">
      <w:pPr>
        <w:jc w:val="center"/>
        <w:rPr>
          <w:rFonts w:ascii="Times New Roman" w:hAnsi="Times New Roman" w:cs="Times New Roman"/>
        </w:rPr>
      </w:pPr>
      <w:r>
        <w:rPr>
          <w:rStyle w:val="Textoennegrita"/>
        </w:rPr>
        <w:t>Full Stack</w:t>
      </w:r>
      <w:r>
        <w:rPr>
          <w:rFonts w:ascii="Times New Roman" w:hAnsi="Times New Roman" w:cs="Times New Roman"/>
        </w:rPr>
        <w:t>: Entenderlo todo. NO saberlo todo.</w:t>
      </w:r>
    </w:p>
    <w:p w14:paraId="2260DEC5" w14:textId="794EE3E9" w:rsidR="00797CC4" w:rsidRDefault="00797CC4" w:rsidP="00797CC4">
      <w:pPr>
        <w:jc w:val="center"/>
        <w:rPr>
          <w:rFonts w:ascii="Times New Roman" w:hAnsi="Times New Roman" w:cs="Times New Roman"/>
        </w:rPr>
      </w:pPr>
    </w:p>
    <w:p w14:paraId="6F82AE7A" w14:textId="77777777" w:rsidR="00797CC4" w:rsidRPr="00831AF8" w:rsidRDefault="00797CC4" w:rsidP="00797CC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831AF8">
        <w:rPr>
          <w:rFonts w:ascii="Times New Roman" w:eastAsia="Times New Roman" w:hAnsi="Times New Roman" w:cs="Times New Roman"/>
          <w:b/>
          <w:bCs/>
          <w:kern w:val="36"/>
          <w:sz w:val="48"/>
          <w:szCs w:val="48"/>
          <w:lang w:eastAsia="es-CO"/>
        </w:rPr>
        <w:lastRenderedPageBreak/>
        <w:t>¿Cómo se construye la tecnología web?</w:t>
      </w:r>
    </w:p>
    <w:p w14:paraId="036C6BDF"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El </w:t>
      </w:r>
      <w:r w:rsidRPr="00831AF8">
        <w:rPr>
          <w:rFonts w:ascii="Times New Roman" w:eastAsia="Times New Roman" w:hAnsi="Times New Roman" w:cs="Times New Roman"/>
          <w:b/>
          <w:bCs/>
          <w:sz w:val="24"/>
          <w:szCs w:val="24"/>
          <w:lang w:eastAsia="es-CO"/>
        </w:rPr>
        <w:t>Frontend</w:t>
      </w:r>
      <w:r w:rsidRPr="00831AF8">
        <w:rPr>
          <w:rFonts w:ascii="Times New Roman" w:eastAsia="Times New Roman" w:hAnsi="Times New Roman" w:cs="Times New Roman"/>
          <w:sz w:val="24"/>
          <w:szCs w:val="24"/>
          <w:lang w:eastAsia="es-CO"/>
        </w:rPr>
        <w:t xml:space="preserve"> es la parte del software que interactúa con los usuarios, en cambio, el </w:t>
      </w:r>
      <w:r w:rsidRPr="00831AF8">
        <w:rPr>
          <w:rFonts w:ascii="Times New Roman" w:eastAsia="Times New Roman" w:hAnsi="Times New Roman" w:cs="Times New Roman"/>
          <w:b/>
          <w:bCs/>
          <w:sz w:val="24"/>
          <w:szCs w:val="24"/>
          <w:lang w:eastAsia="es-CO"/>
        </w:rPr>
        <w:t>Backend</w:t>
      </w:r>
      <w:r w:rsidRPr="00831AF8">
        <w:rPr>
          <w:rFonts w:ascii="Times New Roman" w:eastAsia="Times New Roman" w:hAnsi="Times New Roman" w:cs="Times New Roman"/>
          <w:sz w:val="24"/>
          <w:szCs w:val="24"/>
          <w:lang w:eastAsia="es-CO"/>
        </w:rPr>
        <w:t xml:space="preserve"> es la parte que no puedes ver, esta oculta porque contiene la información privada o sensible de nuestros usuarios.</w:t>
      </w:r>
    </w:p>
    <w:p w14:paraId="7172ECB3"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HTML nos permite crear la estructura de la página: títulos, párrafos, menús, etc. CSS nos permite configurar los estilos del HTML, los colores, formas, posiciones, etc. Además, JavaScript </w:t>
      </w:r>
      <w:r w:rsidRPr="00831AF8">
        <w:rPr>
          <w:rFonts w:ascii="Times New Roman" w:eastAsia="Times New Roman" w:hAnsi="Times New Roman" w:cs="Times New Roman"/>
          <w:i/>
          <w:iCs/>
          <w:sz w:val="24"/>
          <w:szCs w:val="24"/>
          <w:lang w:eastAsia="es-CO"/>
        </w:rPr>
        <w:t>(JS)</w:t>
      </w:r>
      <w:r w:rsidRPr="00831AF8">
        <w:rPr>
          <w:rFonts w:ascii="Times New Roman" w:eastAsia="Times New Roman" w:hAnsi="Times New Roman" w:cs="Times New Roman"/>
          <w:sz w:val="24"/>
          <w:szCs w:val="24"/>
          <w:lang w:eastAsia="es-CO"/>
        </w:rPr>
        <w:t xml:space="preserve"> se encarga de la parte funcional, nos permite conectarnos con otros servicios (como PayPal) y nos ayuda a hacer las interacciones mucho más fluidas.</w:t>
      </w:r>
    </w:p>
    <w:p w14:paraId="60EF930D"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Los </w:t>
      </w:r>
      <w:r w:rsidRPr="00831AF8">
        <w:rPr>
          <w:rFonts w:ascii="Times New Roman" w:eastAsia="Times New Roman" w:hAnsi="Times New Roman" w:cs="Times New Roman"/>
          <w:b/>
          <w:bCs/>
          <w:sz w:val="24"/>
          <w:szCs w:val="24"/>
          <w:lang w:eastAsia="es-CO"/>
        </w:rPr>
        <w:t>Compiladores</w:t>
      </w:r>
      <w:r w:rsidRPr="00831AF8">
        <w:rPr>
          <w:rFonts w:ascii="Times New Roman" w:eastAsia="Times New Roman" w:hAnsi="Times New Roman" w:cs="Times New Roman"/>
          <w:sz w:val="24"/>
          <w:szCs w:val="24"/>
          <w:lang w:eastAsia="es-CO"/>
        </w:rPr>
        <w:t xml:space="preserve"> nos ayudan a construir el frontend de nuestras páginas web de forma mucho más rápida y sencilla. En vez de escribir el mismo código una y otra vez, vamos a utilizar estas herramientas para obtener estos mismos resultados de forma automatizada.</w:t>
      </w:r>
    </w:p>
    <w:p w14:paraId="61E935A8"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El trabajo y las operaciones del backend se pueden resumir con las siglas </w:t>
      </w:r>
      <w:r w:rsidRPr="00831AF8">
        <w:rPr>
          <w:rFonts w:ascii="Times New Roman" w:eastAsia="Times New Roman" w:hAnsi="Times New Roman" w:cs="Times New Roman"/>
          <w:b/>
          <w:bCs/>
          <w:sz w:val="24"/>
          <w:szCs w:val="24"/>
          <w:lang w:eastAsia="es-CO"/>
        </w:rPr>
        <w:t>CRUD</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Create</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Read</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Update</w:t>
      </w:r>
      <w:r w:rsidRPr="00831AF8">
        <w:rPr>
          <w:rFonts w:ascii="Times New Roman" w:eastAsia="Times New Roman" w:hAnsi="Times New Roman" w:cs="Times New Roman"/>
          <w:sz w:val="24"/>
          <w:szCs w:val="24"/>
          <w:lang w:eastAsia="es-CO"/>
        </w:rPr>
        <w:t xml:space="preserve"> y </w:t>
      </w:r>
      <w:r w:rsidRPr="00831AF8">
        <w:rPr>
          <w:rFonts w:ascii="Times New Roman" w:eastAsia="Times New Roman" w:hAnsi="Times New Roman" w:cs="Times New Roman"/>
          <w:i/>
          <w:iCs/>
          <w:sz w:val="24"/>
          <w:szCs w:val="24"/>
          <w:lang w:eastAsia="es-CO"/>
        </w:rPr>
        <w:t>Delete</w:t>
      </w:r>
      <w:r w:rsidRPr="00831AF8">
        <w:rPr>
          <w:rFonts w:ascii="Times New Roman" w:eastAsia="Times New Roman" w:hAnsi="Times New Roman" w:cs="Times New Roman"/>
          <w:sz w:val="24"/>
          <w:szCs w:val="24"/>
          <w:lang w:eastAsia="es-CO"/>
        </w:rPr>
        <w:t>. Cuando el frontend se comunica con el backend, debe indicar el tipo de operación y los datos necesarios para que todo funcione correctamente.</w:t>
      </w:r>
    </w:p>
    <w:p w14:paraId="4ABC695D" w14:textId="77777777" w:rsidR="00797CC4"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Por ejemplo: cuando registramos un usuario, el frontend debe mandar los nombres y contraseña de este usuario para que, el backend, pueda guardar esta información en la base de datos y podamos consultarla más adelante.</w:t>
      </w:r>
    </w:p>
    <w:p w14:paraId="3922EDE0" w14:textId="77777777" w:rsidR="00797CC4"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p>
    <w:p w14:paraId="0C0C8318" w14:textId="77777777" w:rsidR="00797CC4" w:rsidRDefault="00797CC4" w:rsidP="00797CC4">
      <w:pPr>
        <w:pStyle w:val="Ttulo1"/>
      </w:pPr>
      <w:r>
        <w:t>Comprendamos Internet</w:t>
      </w:r>
    </w:p>
    <w:p w14:paraId="570DE597" w14:textId="77777777" w:rsidR="00797CC4" w:rsidRDefault="00797CC4" w:rsidP="00797CC4">
      <w:pPr>
        <w:pStyle w:val="NormalWeb"/>
      </w:pPr>
      <w:r>
        <w:t>Internet es un conjunto descentralizado de redes de comunicación interconectadas, en otras palabras, son dos (o más) computadoras que se conectan entre sí. Los Protocolos son un conjunto de reglas que hacen posible la comunicación entre diferentes elementos que forman parte de un sistema.</w:t>
      </w:r>
    </w:p>
    <w:p w14:paraId="4B2DC2B2" w14:textId="77777777" w:rsidR="00797CC4" w:rsidRDefault="00797CC4" w:rsidP="00797CC4">
      <w:pPr>
        <w:pStyle w:val="NormalWeb"/>
      </w:pPr>
      <w:r>
        <w:t xml:space="preserve">La </w:t>
      </w:r>
      <w:r>
        <w:rPr>
          <w:rStyle w:val="Textoennegrita"/>
        </w:rPr>
        <w:t>World Wide Web</w:t>
      </w:r>
      <w:r>
        <w:t xml:space="preserve"> es un sistema de distribución de documentos (de hipertexto o hipermedia) interconectados y accesibles vía internet, mientras que, los </w:t>
      </w:r>
      <w:r>
        <w:rPr>
          <w:rStyle w:val="Textoennegrita"/>
        </w:rPr>
        <w:t>Hipertextos</w:t>
      </w:r>
      <w:r>
        <w:t xml:space="preserve"> son textos que contienen enlaces a otros textos.</w:t>
      </w:r>
    </w:p>
    <w:p w14:paraId="359315A2" w14:textId="77777777" w:rsidR="00797CC4" w:rsidRDefault="00797CC4" w:rsidP="00797CC4">
      <w:pPr>
        <w:pStyle w:val="NormalWeb"/>
      </w:pPr>
      <w:r>
        <w:rPr>
          <w:rStyle w:val="Textoennegrita"/>
        </w:rPr>
        <w:t>FTP</w:t>
      </w:r>
      <w:r>
        <w:t xml:space="preserve"> es el protocolo de transferencia de archivos entre sistemas conectados a una red, así es cómo diferentes personas podemos compartir documentos entre nosotros.</w:t>
      </w:r>
    </w:p>
    <w:p w14:paraId="66B1C210" w14:textId="77777777" w:rsidR="00797CC4" w:rsidRDefault="00797CC4" w:rsidP="00797CC4">
      <w:pPr>
        <w:pStyle w:val="NormalWeb"/>
      </w:pPr>
      <w:r>
        <w:t xml:space="preserve">Hay algunas computadoras que solo utilizamos para entregar documentos los conocemos como </w:t>
      </w:r>
      <w:r>
        <w:rPr>
          <w:rStyle w:val="Textoennegrita"/>
        </w:rPr>
        <w:t>servidores</w:t>
      </w:r>
      <w:r>
        <w:t xml:space="preserve">, en cambio, las computadoras que solo leen y reciben estos documentos los conocemos como </w:t>
      </w:r>
      <w:r>
        <w:rPr>
          <w:rStyle w:val="Textoennegrita"/>
        </w:rPr>
        <w:t>clientes</w:t>
      </w:r>
      <w:r>
        <w:t xml:space="preserve">. También existe el protocolo de comunicación </w:t>
      </w:r>
      <w:r>
        <w:rPr>
          <w:rStyle w:val="Textoennegrita"/>
        </w:rPr>
        <w:t>P2P</w:t>
      </w:r>
      <w:r>
        <w:t xml:space="preserve"> (</w:t>
      </w:r>
      <w:r>
        <w:rPr>
          <w:rStyle w:val="nfasis"/>
        </w:rPr>
        <w:t>Peer to Peer</w:t>
      </w:r>
      <w:r>
        <w:t>) donde una misma computadora trabaja como servidor y cliente al mismo tiempo.</w:t>
      </w:r>
    </w:p>
    <w:p w14:paraId="4C6ED453" w14:textId="77777777" w:rsidR="00797CC4" w:rsidRDefault="00797CC4" w:rsidP="00797CC4">
      <w:pPr>
        <w:pStyle w:val="NormalWeb"/>
      </w:pPr>
      <w:r>
        <w:lastRenderedPageBreak/>
        <w:t xml:space="preserve">La </w:t>
      </w:r>
      <w:r>
        <w:rPr>
          <w:rStyle w:val="Textoennegrita"/>
        </w:rPr>
        <w:t>tecnología de la información</w:t>
      </w:r>
      <w:r>
        <w:t xml:space="preserve"> es la aplicación de ordenadores y equipos de telecomunicación para almacenar, recuperar, transmitir y manipular datos, con frecuencia, utilizado en el contexto de negocios o empresas.</w:t>
      </w:r>
    </w:p>
    <w:p w14:paraId="52D45F4D" w14:textId="77777777" w:rsidR="00797CC4" w:rsidRDefault="00797CC4" w:rsidP="00797CC4">
      <w:pPr>
        <w:pStyle w:val="NormalWeb"/>
      </w:pPr>
      <w:r>
        <w:t xml:space="preserve">La </w:t>
      </w:r>
      <w:r>
        <w:rPr>
          <w:rStyle w:val="Textoennegrita"/>
        </w:rPr>
        <w:t>Comunicación Síncrona</w:t>
      </w:r>
      <w:r>
        <w:t xml:space="preserve"> es comunicación en tiempo real, por ejemplo, en aplicaciones de mensajería y videochat. Sin embargo, también existe la </w:t>
      </w:r>
      <w:r>
        <w:rPr>
          <w:rStyle w:val="Textoennegrita"/>
        </w:rPr>
        <w:t>Comunicación Asíncrona</w:t>
      </w:r>
      <w:r>
        <w:t>, comunicación en tiempo NO real, así funciona Gmail, puede pasar que recibamos un nuevo correo, pero no lo leemos inmediatamente lo envían, por eso es comunicación asíncrona.</w:t>
      </w:r>
    </w:p>
    <w:p w14:paraId="628A5243" w14:textId="77777777" w:rsidR="00797CC4" w:rsidRDefault="00797CC4" w:rsidP="00797CC4">
      <w:pPr>
        <w:jc w:val="center"/>
        <w:rPr>
          <w:rFonts w:ascii="Times New Roman" w:hAnsi="Times New Roman" w:cs="Times New Roman"/>
        </w:rPr>
      </w:pPr>
    </w:p>
    <w:p w14:paraId="78E7665F" w14:textId="3858DD12" w:rsidR="00797CC4" w:rsidRDefault="00797CC4" w:rsidP="00797CC4">
      <w:pPr>
        <w:rPr>
          <w:rFonts w:ascii="Times New Roman" w:hAnsi="Times New Roman" w:cs="Times New Roman"/>
          <w:b/>
          <w:bCs/>
          <w:i/>
          <w:iCs/>
          <w:sz w:val="48"/>
          <w:szCs w:val="48"/>
        </w:rPr>
      </w:pPr>
    </w:p>
    <w:p w14:paraId="4425DC0C" w14:textId="7B779066" w:rsidR="00797CC4" w:rsidRDefault="00797CC4" w:rsidP="00797CC4">
      <w:pPr>
        <w:rPr>
          <w:rFonts w:ascii="Times New Roman" w:hAnsi="Times New Roman" w:cs="Times New Roman"/>
          <w:b/>
          <w:bCs/>
          <w:i/>
          <w:iCs/>
          <w:sz w:val="48"/>
          <w:szCs w:val="48"/>
        </w:rPr>
      </w:pPr>
    </w:p>
    <w:p w14:paraId="34EB834E" w14:textId="4A1910B1" w:rsidR="00797CC4" w:rsidRDefault="00797CC4" w:rsidP="00797CC4">
      <w:pPr>
        <w:rPr>
          <w:rFonts w:ascii="Times New Roman" w:hAnsi="Times New Roman" w:cs="Times New Roman"/>
          <w:b/>
          <w:bCs/>
          <w:i/>
          <w:iCs/>
          <w:sz w:val="48"/>
          <w:szCs w:val="48"/>
        </w:rPr>
      </w:pPr>
    </w:p>
    <w:p w14:paraId="3EA22979" w14:textId="6E1DD242" w:rsidR="00797CC4" w:rsidRDefault="00797CC4" w:rsidP="00797CC4">
      <w:pPr>
        <w:rPr>
          <w:rFonts w:ascii="Times New Roman" w:hAnsi="Times New Roman" w:cs="Times New Roman"/>
          <w:b/>
          <w:bCs/>
          <w:i/>
          <w:iCs/>
          <w:sz w:val="48"/>
          <w:szCs w:val="48"/>
        </w:rPr>
      </w:pPr>
    </w:p>
    <w:p w14:paraId="09181CE0" w14:textId="7D186A41" w:rsidR="00797CC4" w:rsidRDefault="00797CC4" w:rsidP="00797CC4">
      <w:pPr>
        <w:rPr>
          <w:rFonts w:ascii="Times New Roman" w:hAnsi="Times New Roman" w:cs="Times New Roman"/>
          <w:b/>
          <w:bCs/>
          <w:i/>
          <w:iCs/>
          <w:sz w:val="48"/>
          <w:szCs w:val="48"/>
        </w:rPr>
      </w:pPr>
    </w:p>
    <w:p w14:paraId="307433C3" w14:textId="74F27FD3" w:rsidR="00797CC4" w:rsidRDefault="00797CC4" w:rsidP="00797CC4">
      <w:pPr>
        <w:rPr>
          <w:rFonts w:ascii="Times New Roman" w:hAnsi="Times New Roman" w:cs="Times New Roman"/>
          <w:b/>
          <w:bCs/>
          <w:i/>
          <w:iCs/>
          <w:sz w:val="48"/>
          <w:szCs w:val="48"/>
        </w:rPr>
      </w:pPr>
    </w:p>
    <w:p w14:paraId="161EC681" w14:textId="77777777" w:rsidR="00797CC4" w:rsidRDefault="00797CC4" w:rsidP="00797CC4">
      <w:pPr>
        <w:rPr>
          <w:rFonts w:ascii="Times New Roman" w:hAnsi="Times New Roman" w:cs="Times New Roman"/>
          <w:b/>
          <w:bCs/>
          <w:i/>
          <w:iCs/>
          <w:sz w:val="48"/>
          <w:szCs w:val="48"/>
        </w:rPr>
      </w:pPr>
    </w:p>
    <w:p w14:paraId="604F3356" w14:textId="77777777" w:rsidR="00797CC4" w:rsidRDefault="00797CC4" w:rsidP="00797CC4">
      <w:pPr>
        <w:jc w:val="center"/>
        <w:rPr>
          <w:rFonts w:ascii="Times New Roman" w:hAnsi="Times New Roman" w:cs="Times New Roman"/>
        </w:rPr>
      </w:pPr>
    </w:p>
    <w:p w14:paraId="59714893" w14:textId="77777777" w:rsidR="00797CC4" w:rsidRDefault="00797CC4" w:rsidP="00797CC4">
      <w:pPr>
        <w:jc w:val="center"/>
        <w:rPr>
          <w:rFonts w:ascii="Times New Roman" w:hAnsi="Times New Roman" w:cs="Times New Roman"/>
          <w:sz w:val="48"/>
          <w:szCs w:val="48"/>
        </w:rPr>
      </w:pPr>
      <w:r>
        <w:rPr>
          <w:rFonts w:ascii="Times New Roman" w:hAnsi="Times New Roman" w:cs="Times New Roman"/>
          <w:noProof/>
        </w:rPr>
        <w:lastRenderedPageBreak/>
        <w:drawing>
          <wp:inline distT="0" distB="0" distL="0" distR="0" wp14:anchorId="4B03D0FB" wp14:editId="6C7516E8">
            <wp:extent cx="4133850" cy="311467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33850" cy="3114675"/>
                    </a:xfrm>
                    <a:prstGeom prst="rect">
                      <a:avLst/>
                    </a:prstGeom>
                    <a:noFill/>
                    <a:ln>
                      <a:noFill/>
                    </a:ln>
                  </pic:spPr>
                </pic:pic>
              </a:graphicData>
            </a:graphic>
          </wp:inline>
        </w:drawing>
      </w:r>
    </w:p>
    <w:p w14:paraId="69FA238A" w14:textId="77777777" w:rsidR="00797CC4" w:rsidRDefault="00797CC4" w:rsidP="00797CC4">
      <w:pPr>
        <w:jc w:val="center"/>
        <w:rPr>
          <w:rFonts w:ascii="Times New Roman" w:hAnsi="Times New Roman" w:cs="Times New Roman"/>
          <w:sz w:val="48"/>
          <w:szCs w:val="48"/>
        </w:rPr>
      </w:pPr>
    </w:p>
    <w:p w14:paraId="3C3253CD" w14:textId="77777777" w:rsidR="00797CC4" w:rsidRDefault="00797CC4" w:rsidP="00797CC4">
      <w:pPr>
        <w:rPr>
          <w:rFonts w:ascii="Times New Roman" w:hAnsi="Times New Roman" w:cs="Times New Roman"/>
          <w:sz w:val="48"/>
          <w:szCs w:val="48"/>
        </w:rPr>
      </w:pPr>
      <w:r>
        <w:rPr>
          <w:rFonts w:ascii="Times New Roman" w:hAnsi="Times New Roman" w:cs="Times New Roman"/>
          <w:noProof/>
        </w:rPr>
        <w:drawing>
          <wp:inline distT="0" distB="0" distL="0" distR="0" wp14:anchorId="62FCA76F" wp14:editId="11B02F8F">
            <wp:extent cx="2924175" cy="33718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24175" cy="3371850"/>
                    </a:xfrm>
                    <a:prstGeom prst="rect">
                      <a:avLst/>
                    </a:prstGeom>
                    <a:noFill/>
                    <a:ln>
                      <a:noFill/>
                    </a:ln>
                  </pic:spPr>
                </pic:pic>
              </a:graphicData>
            </a:graphic>
          </wp:inline>
        </w:drawing>
      </w:r>
      <w:r>
        <w:rPr>
          <w:rFonts w:ascii="Times New Roman" w:hAnsi="Times New Roman" w:cs="Times New Roman"/>
          <w:noProof/>
        </w:rPr>
        <w:t xml:space="preserve"> </w:t>
      </w:r>
      <w:r>
        <w:rPr>
          <w:rFonts w:ascii="Times New Roman" w:hAnsi="Times New Roman" w:cs="Times New Roman"/>
          <w:noProof/>
        </w:rPr>
        <w:drawing>
          <wp:inline distT="0" distB="0" distL="0" distR="0" wp14:anchorId="2F1D3972" wp14:editId="0F31A29C">
            <wp:extent cx="2619375" cy="33623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19375" cy="3362325"/>
                    </a:xfrm>
                    <a:prstGeom prst="rect">
                      <a:avLst/>
                    </a:prstGeom>
                    <a:noFill/>
                    <a:ln>
                      <a:noFill/>
                    </a:ln>
                  </pic:spPr>
                </pic:pic>
              </a:graphicData>
            </a:graphic>
          </wp:inline>
        </w:drawing>
      </w:r>
    </w:p>
    <w:p w14:paraId="7306C05E" w14:textId="77777777" w:rsidR="00797CC4" w:rsidRDefault="00797CC4" w:rsidP="00797CC4">
      <w:pPr>
        <w:pStyle w:val="Ttulo1"/>
      </w:pPr>
    </w:p>
    <w:p w14:paraId="078EF5EB" w14:textId="77777777" w:rsidR="00797CC4" w:rsidRDefault="00797CC4" w:rsidP="00797CC4">
      <w:pPr>
        <w:pStyle w:val="Ttulo1"/>
      </w:pPr>
    </w:p>
    <w:p w14:paraId="71C5C42C" w14:textId="35B1F84A" w:rsidR="00797CC4" w:rsidRDefault="00797CC4" w:rsidP="00797CC4">
      <w:pPr>
        <w:pStyle w:val="Ttulo1"/>
      </w:pPr>
      <w:r>
        <w:lastRenderedPageBreak/>
        <w:t>Anatomía de una etiqueta de HTML</w:t>
      </w:r>
    </w:p>
    <w:p w14:paraId="6C448275" w14:textId="5DC26ECC" w:rsidR="00797CC4" w:rsidRPr="00831AF8" w:rsidRDefault="00797CC4" w:rsidP="00797CC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noProof/>
        </w:rPr>
        <w:drawing>
          <wp:anchor distT="0" distB="0" distL="114300" distR="114300" simplePos="0" relativeHeight="251659264" behindDoc="0" locked="0" layoutInCell="1" allowOverlap="1" wp14:anchorId="591CD776" wp14:editId="7C1EED93">
            <wp:simplePos x="0" y="0"/>
            <wp:positionH relativeFrom="margin">
              <wp:posOffset>771525</wp:posOffset>
            </wp:positionH>
            <wp:positionV relativeFrom="paragraph">
              <wp:posOffset>57150</wp:posOffset>
            </wp:positionV>
            <wp:extent cx="4362450" cy="3000375"/>
            <wp:effectExtent l="76200" t="76200" r="133350" b="142875"/>
            <wp:wrapSquare wrapText="bothSides"/>
            <wp:docPr id="54" name="Imagen 54"/>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8">
                      <a:extLst>
                        <a:ext uri="{28A0092B-C50C-407E-A947-70E740481C1C}">
                          <a14:useLocalDpi xmlns:a14="http://schemas.microsoft.com/office/drawing/2010/main" val="0"/>
                        </a:ext>
                      </a:extLst>
                    </a:blip>
                    <a:stretch>
                      <a:fillRect/>
                    </a:stretch>
                  </pic:blipFill>
                  <pic:spPr>
                    <a:xfrm>
                      <a:off x="0" y="0"/>
                      <a:ext cx="4362450" cy="3000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F7097">
        <w:t xml:space="preserve">       </w:t>
      </w:r>
      <w:r w:rsidRPr="00831AF8">
        <w:rPr>
          <w:rFonts w:ascii="Times New Roman" w:eastAsia="Times New Roman" w:hAnsi="Times New Roman" w:cs="Times New Roman"/>
          <w:b/>
          <w:bCs/>
          <w:kern w:val="36"/>
          <w:sz w:val="48"/>
          <w:szCs w:val="48"/>
          <w:lang w:eastAsia="es-CO"/>
        </w:rPr>
        <w:t>Etiquetas y sus atributos</w:t>
      </w:r>
    </w:p>
    <w:p w14:paraId="1B4DC568"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Las </w:t>
      </w:r>
      <w:r w:rsidRPr="00831AF8">
        <w:rPr>
          <w:rFonts w:ascii="Times New Roman" w:eastAsia="Times New Roman" w:hAnsi="Times New Roman" w:cs="Times New Roman"/>
          <w:b/>
          <w:bCs/>
          <w:sz w:val="24"/>
          <w:szCs w:val="24"/>
          <w:lang w:eastAsia="es-CO"/>
        </w:rPr>
        <w:t>Etiquetas</w:t>
      </w:r>
      <w:r w:rsidRPr="00831AF8">
        <w:rPr>
          <w:rFonts w:ascii="Times New Roman" w:eastAsia="Times New Roman" w:hAnsi="Times New Roman" w:cs="Times New Roman"/>
          <w:sz w:val="24"/>
          <w:szCs w:val="24"/>
          <w:lang w:eastAsia="es-CO"/>
        </w:rPr>
        <w:t xml:space="preserve"> son fragmentos de texto rodeados por corchetes angulares (</w:t>
      </w:r>
      <w:r w:rsidRPr="00831AF8">
        <w:rPr>
          <w:rFonts w:ascii="Courier New" w:eastAsia="Times New Roman" w:hAnsi="Courier New" w:cs="Courier New"/>
          <w:sz w:val="20"/>
          <w:szCs w:val="20"/>
          <w:lang w:eastAsia="es-CO"/>
        </w:rPr>
        <w:t>&lt;</w:t>
      </w:r>
      <w:r w:rsidRPr="00831AF8">
        <w:rPr>
          <w:rFonts w:ascii="Times New Roman" w:eastAsia="Times New Roman" w:hAnsi="Times New Roman" w:cs="Times New Roman"/>
          <w:sz w:val="24"/>
          <w:szCs w:val="24"/>
          <w:lang w:eastAsia="es-CO"/>
        </w:rPr>
        <w:t xml:space="preserve"> y </w:t>
      </w:r>
      <w:r w:rsidRPr="00831AF8">
        <w:rPr>
          <w:rFonts w:ascii="Courier New" w:eastAsia="Times New Roman" w:hAnsi="Courier New" w:cs="Courier New"/>
          <w:sz w:val="20"/>
          <w:szCs w:val="20"/>
          <w:lang w:eastAsia="es-CO"/>
        </w:rPr>
        <w:t>&gt;</w:t>
      </w:r>
      <w:r w:rsidRPr="00831AF8">
        <w:rPr>
          <w:rFonts w:ascii="Times New Roman" w:eastAsia="Times New Roman" w:hAnsi="Times New Roman" w:cs="Times New Roman"/>
          <w:sz w:val="24"/>
          <w:szCs w:val="24"/>
          <w:lang w:eastAsia="es-CO"/>
        </w:rPr>
        <w:t>) con funciones y usos específicos:</w:t>
      </w:r>
    </w:p>
    <w:p w14:paraId="119AE6D9" w14:textId="77777777"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&lt;html&gt;Contenido&lt;/html&gt;</w:t>
      </w:r>
    </w:p>
    <w:p w14:paraId="7E96D1EB" w14:textId="371C5B61"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Los </w:t>
      </w:r>
      <w:r w:rsidRPr="00831AF8">
        <w:rPr>
          <w:rFonts w:ascii="Times New Roman" w:eastAsia="Times New Roman" w:hAnsi="Times New Roman" w:cs="Times New Roman"/>
          <w:b/>
          <w:bCs/>
          <w:sz w:val="24"/>
          <w:szCs w:val="24"/>
          <w:lang w:eastAsia="es-CO"/>
        </w:rPr>
        <w:t>Atributos</w:t>
      </w:r>
      <w:r w:rsidRPr="00831AF8">
        <w:rPr>
          <w:rFonts w:ascii="Times New Roman" w:eastAsia="Times New Roman" w:hAnsi="Times New Roman" w:cs="Times New Roman"/>
          <w:sz w:val="24"/>
          <w:szCs w:val="24"/>
          <w:lang w:eastAsia="es-CO"/>
        </w:rPr>
        <w:t xml:space="preserve"> afectan a los elementos por su presencia o enriquecen la definición de </w:t>
      </w:r>
      <w:proofErr w:type="gramStart"/>
      <w:r w:rsidRPr="00831AF8">
        <w:rPr>
          <w:rFonts w:ascii="Times New Roman" w:eastAsia="Times New Roman" w:hAnsi="Times New Roman" w:cs="Times New Roman"/>
          <w:sz w:val="24"/>
          <w:szCs w:val="24"/>
          <w:lang w:eastAsia="es-CO"/>
        </w:rPr>
        <w:t>la misma</w:t>
      </w:r>
      <w:proofErr w:type="gramEnd"/>
      <w:r w:rsidRPr="00831AF8">
        <w:rPr>
          <w:rFonts w:ascii="Times New Roman" w:eastAsia="Times New Roman" w:hAnsi="Times New Roman" w:cs="Times New Roman"/>
          <w:sz w:val="24"/>
          <w:szCs w:val="24"/>
          <w:lang w:eastAsia="es-CO"/>
        </w:rPr>
        <w:t xml:space="preserve">. Por ejemplo, el atributo </w:t>
      </w:r>
      <w:r w:rsidRPr="00831AF8">
        <w:rPr>
          <w:rFonts w:ascii="Courier New" w:eastAsia="Times New Roman" w:hAnsi="Courier New" w:cs="Courier New"/>
          <w:sz w:val="20"/>
          <w:szCs w:val="20"/>
          <w:lang w:eastAsia="es-CO"/>
        </w:rPr>
        <w:t>lang</w:t>
      </w:r>
      <w:r w:rsidRPr="00831AF8">
        <w:rPr>
          <w:rFonts w:ascii="Times New Roman" w:eastAsia="Times New Roman" w:hAnsi="Times New Roman" w:cs="Times New Roman"/>
          <w:sz w:val="24"/>
          <w:szCs w:val="24"/>
          <w:lang w:eastAsia="es-CO"/>
        </w:rPr>
        <w:t xml:space="preserve"> en la etiqueta </w:t>
      </w:r>
      <w:r w:rsidRPr="00831AF8">
        <w:rPr>
          <w:rFonts w:ascii="Courier New" w:eastAsia="Times New Roman" w:hAnsi="Courier New" w:cs="Courier New"/>
          <w:sz w:val="20"/>
          <w:szCs w:val="20"/>
          <w:lang w:eastAsia="es-CO"/>
        </w:rPr>
        <w:t>html</w:t>
      </w:r>
      <w:r w:rsidRPr="00831AF8">
        <w:rPr>
          <w:rFonts w:ascii="Times New Roman" w:eastAsia="Times New Roman" w:hAnsi="Times New Roman" w:cs="Times New Roman"/>
          <w:sz w:val="24"/>
          <w:szCs w:val="24"/>
          <w:lang w:eastAsia="es-CO"/>
        </w:rPr>
        <w:t xml:space="preserve"> indica que el contenido de esta página </w:t>
      </w:r>
      <w:r w:rsidR="009037BD" w:rsidRPr="00831AF8">
        <w:rPr>
          <w:rFonts w:ascii="Times New Roman" w:eastAsia="Times New Roman" w:hAnsi="Times New Roman" w:cs="Times New Roman"/>
          <w:sz w:val="24"/>
          <w:szCs w:val="24"/>
          <w:lang w:eastAsia="es-CO"/>
        </w:rPr>
        <w:t>está</w:t>
      </w:r>
      <w:r w:rsidRPr="00831AF8">
        <w:rPr>
          <w:rFonts w:ascii="Times New Roman" w:eastAsia="Times New Roman" w:hAnsi="Times New Roman" w:cs="Times New Roman"/>
          <w:sz w:val="24"/>
          <w:szCs w:val="24"/>
          <w:lang w:eastAsia="es-CO"/>
        </w:rPr>
        <w:t xml:space="preserve"> en un idioma específico:</w:t>
      </w:r>
    </w:p>
    <w:p w14:paraId="7B002253" w14:textId="67129AF3"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 xml:space="preserve">&lt;html </w:t>
      </w:r>
      <w:r w:rsidRPr="005D7C81">
        <w:rPr>
          <w:rFonts w:ascii="Courier New" w:eastAsia="Times New Roman" w:hAnsi="Courier New" w:cs="Courier New"/>
          <w:sz w:val="20"/>
          <w:szCs w:val="20"/>
          <w:highlight w:val="yellow"/>
          <w:lang w:eastAsia="es-CO"/>
        </w:rPr>
        <w:t>lang="es"&gt;</w:t>
      </w:r>
      <w:r w:rsidRPr="00831AF8">
        <w:rPr>
          <w:rFonts w:ascii="Courier New" w:eastAsia="Times New Roman" w:hAnsi="Courier New" w:cs="Courier New"/>
          <w:sz w:val="20"/>
          <w:szCs w:val="20"/>
          <w:lang w:eastAsia="es-CO"/>
        </w:rPr>
        <w:t xml:space="preserve">Contenido en </w:t>
      </w:r>
      <w:proofErr w:type="gramStart"/>
      <w:r w:rsidRPr="00831AF8">
        <w:rPr>
          <w:rFonts w:ascii="Courier New" w:eastAsia="Times New Roman" w:hAnsi="Courier New" w:cs="Courier New"/>
          <w:sz w:val="20"/>
          <w:szCs w:val="20"/>
          <w:lang w:eastAsia="es-CO"/>
        </w:rPr>
        <w:t>Español</w:t>
      </w:r>
      <w:proofErr w:type="gramEnd"/>
      <w:r w:rsidRPr="00831AF8">
        <w:rPr>
          <w:rFonts w:ascii="Courier New" w:eastAsia="Times New Roman" w:hAnsi="Courier New" w:cs="Courier New"/>
          <w:sz w:val="20"/>
          <w:szCs w:val="20"/>
          <w:lang w:eastAsia="es-CO"/>
        </w:rPr>
        <w:t>&lt;/html&gt;</w:t>
      </w:r>
    </w:p>
    <w:p w14:paraId="4F31B107"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Las etiquetas </w:t>
      </w:r>
      <w:r w:rsidRPr="00831AF8">
        <w:rPr>
          <w:rFonts w:ascii="Times New Roman" w:eastAsia="Times New Roman" w:hAnsi="Times New Roman" w:cs="Times New Roman"/>
          <w:b/>
          <w:bCs/>
          <w:sz w:val="24"/>
          <w:szCs w:val="24"/>
          <w:lang w:eastAsia="es-CO"/>
        </w:rPr>
        <w:t>meta</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meta tags</w:t>
      </w:r>
      <w:r w:rsidRPr="00831AF8">
        <w:rPr>
          <w:rFonts w:ascii="Times New Roman" w:eastAsia="Times New Roman" w:hAnsi="Times New Roman" w:cs="Times New Roman"/>
          <w:sz w:val="24"/>
          <w:szCs w:val="24"/>
          <w:lang w:eastAsia="es-CO"/>
        </w:rPr>
        <w:t>) son etiquetas que se incorporan en el encabezado de una página web y son invisibles para los usuarios normales, sin embargo, son de gran utilidad para navegadores u otros programas que pueden valerse de esta información:</w:t>
      </w:r>
    </w:p>
    <w:p w14:paraId="40614285" w14:textId="77777777"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&lt;head&gt;</w:t>
      </w:r>
    </w:p>
    <w:p w14:paraId="6E41AE26" w14:textId="7F803D40"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&lt;meta name="description" content="Descripción de nuestra página"&gt;</w:t>
      </w:r>
    </w:p>
    <w:p w14:paraId="68C2CCBB" w14:textId="77777777"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&lt;/head&gt;</w:t>
      </w:r>
    </w:p>
    <w:p w14:paraId="1435158D" w14:textId="28792632"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También encontramos etiquetas comunes como </w:t>
      </w:r>
      <w:r w:rsidRPr="00831AF8">
        <w:rPr>
          <w:rFonts w:ascii="Courier New" w:eastAsia="Times New Roman" w:hAnsi="Courier New" w:cs="Courier New"/>
          <w:sz w:val="20"/>
          <w:szCs w:val="20"/>
          <w:lang w:eastAsia="es-CO"/>
        </w:rPr>
        <w:t>&lt;footer&gt;</w:t>
      </w:r>
      <w:r w:rsidRPr="00831AF8">
        <w:rPr>
          <w:rFonts w:ascii="Times New Roman" w:eastAsia="Times New Roman" w:hAnsi="Times New Roman" w:cs="Times New Roman"/>
          <w:sz w:val="24"/>
          <w:szCs w:val="24"/>
          <w:lang w:eastAsia="es-CO"/>
        </w:rPr>
        <w:t xml:space="preserve"> para agrupar el contenido del pie de página, </w:t>
      </w:r>
      <w:r w:rsidRPr="00831AF8">
        <w:rPr>
          <w:rFonts w:ascii="Courier New" w:eastAsia="Times New Roman" w:hAnsi="Courier New" w:cs="Courier New"/>
          <w:sz w:val="20"/>
          <w:szCs w:val="20"/>
          <w:lang w:eastAsia="es-CO"/>
        </w:rPr>
        <w:t>&lt;span&gt;</w:t>
      </w:r>
      <w:r w:rsidRPr="00831AF8">
        <w:rPr>
          <w:rFonts w:ascii="Times New Roman" w:eastAsia="Times New Roman" w:hAnsi="Times New Roman" w:cs="Times New Roman"/>
          <w:sz w:val="24"/>
          <w:szCs w:val="24"/>
          <w:lang w:eastAsia="es-CO"/>
        </w:rPr>
        <w:t xml:space="preserve"> para guardar texto genérico y sin reglas de espaciado o tamaño predeterminadas, </w:t>
      </w:r>
      <w:r w:rsidRPr="00831AF8">
        <w:rPr>
          <w:rFonts w:ascii="Courier New" w:eastAsia="Times New Roman" w:hAnsi="Courier New" w:cs="Courier New"/>
          <w:sz w:val="20"/>
          <w:szCs w:val="20"/>
          <w:lang w:eastAsia="es-CO"/>
        </w:rPr>
        <w:t>&lt;img src="imagen-url.png"&gt;</w:t>
      </w:r>
      <w:r w:rsidRPr="00831AF8">
        <w:rPr>
          <w:rFonts w:ascii="Times New Roman" w:eastAsia="Times New Roman" w:hAnsi="Times New Roman" w:cs="Times New Roman"/>
          <w:sz w:val="24"/>
          <w:szCs w:val="24"/>
          <w:lang w:eastAsia="es-CO"/>
        </w:rPr>
        <w:t xml:space="preserve"> para incluir imágenes, entre otras.</w:t>
      </w:r>
    </w:p>
    <w:p w14:paraId="4104E7A0" w14:textId="77777777" w:rsidR="00FD46C6" w:rsidRDefault="00FD46C6" w:rsidP="00FD46C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4C7C387" w14:textId="2D9ED2AC" w:rsidR="00FD46C6" w:rsidRPr="00523FD6" w:rsidRDefault="00FD46C6" w:rsidP="00FD46C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23FD6">
        <w:rPr>
          <w:rFonts w:ascii="Times New Roman" w:eastAsia="Times New Roman" w:hAnsi="Times New Roman" w:cs="Times New Roman"/>
          <w:b/>
          <w:bCs/>
          <w:kern w:val="36"/>
          <w:sz w:val="48"/>
          <w:szCs w:val="48"/>
          <w:lang w:eastAsia="es-CO"/>
        </w:rPr>
        <w:t xml:space="preserve">Listado de las etiquetas más usadas </w:t>
      </w:r>
    </w:p>
    <w:p w14:paraId="4EA4D913"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 xml:space="preserve">En </w:t>
      </w:r>
      <w:r>
        <w:rPr>
          <w:rFonts w:ascii="Times New Roman" w:eastAsia="Times New Roman" w:hAnsi="Times New Roman" w:cs="Times New Roman"/>
          <w:sz w:val="24"/>
          <w:szCs w:val="24"/>
          <w:lang w:eastAsia="es-CO"/>
        </w:rPr>
        <w:t>este listado</w:t>
      </w:r>
      <w:r w:rsidRPr="00523FD6">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 xml:space="preserve">se encontrarán </w:t>
      </w:r>
      <w:r w:rsidRPr="00523FD6">
        <w:rPr>
          <w:rFonts w:ascii="Times New Roman" w:eastAsia="Times New Roman" w:hAnsi="Times New Roman" w:cs="Times New Roman"/>
          <w:sz w:val="24"/>
          <w:szCs w:val="24"/>
          <w:lang w:eastAsia="es-CO"/>
        </w:rPr>
        <w:t>algunas de las etiquetas más utilizadas y para qué sirven.</w:t>
      </w:r>
    </w:p>
    <w:p w14:paraId="25288F3C" w14:textId="77777777" w:rsidR="00FD46C6" w:rsidRPr="00523FD6" w:rsidRDefault="00D6773A" w:rsidP="00FD46C6">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4E0AF0E1">
          <v:rect id="_x0000_i1025" style="width:0;height:1.5pt" o:hralign="center" o:hrstd="t" o:hr="t" fillcolor="#a0a0a0" stroked="f"/>
        </w:pict>
      </w:r>
    </w:p>
    <w:p w14:paraId="200BC8C4"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&lt;!doctype html&gt;</w:t>
      </w:r>
    </w:p>
    <w:p w14:paraId="7F21C41E"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que el documento está bajo el estándar de HTML.</w:t>
      </w:r>
    </w:p>
    <w:p w14:paraId="4D6DA696"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&lt;head&gt;</w:t>
      </w:r>
    </w:p>
    <w:p w14:paraId="029CB3B8"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una colección de metadatos acerca del documento, incluyendo enlaces a, o definiciones de, scripts y hojas de estilo.</w:t>
      </w:r>
    </w:p>
    <w:p w14:paraId="50A74A8C"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&lt;title&gt;</w:t>
      </w:r>
    </w:p>
    <w:p w14:paraId="3CE3B940"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título del documento, el cual se muestra en la barra de título del navegador o en las pestañas de página. Solamente puede contener texto y cualquier otra etiqueta contenida no será interpretada.</w:t>
      </w:r>
    </w:p>
    <w:p w14:paraId="0746954F"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&lt;base&gt;</w:t>
      </w:r>
    </w:p>
    <w:p w14:paraId="39DAAEFF"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la URL base para las URLs relativas en la página.</w:t>
      </w:r>
    </w:p>
    <w:p w14:paraId="1578486D"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&lt;link&gt;</w:t>
      </w:r>
    </w:p>
    <w:p w14:paraId="427F44A1"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Usada para enlazar JavaScript y CSS externos con el documento HTML actual.</w:t>
      </w:r>
    </w:p>
    <w:p w14:paraId="2778B5D2"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&lt;meta&gt;</w:t>
      </w:r>
    </w:p>
    <w:p w14:paraId="5CE41141"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los metadatos que no pueden ser definidos usando otro elemento HTML.</w:t>
      </w:r>
    </w:p>
    <w:p w14:paraId="3476CDE5"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&lt;style&gt;</w:t>
      </w:r>
    </w:p>
    <w:p w14:paraId="4CC59784"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Etiqueta de estilo usada para escribir CSS en línea.</w:t>
      </w:r>
    </w:p>
    <w:p w14:paraId="53528E2D"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&lt;body&gt;</w:t>
      </w:r>
    </w:p>
    <w:p w14:paraId="21252B6B"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el contenido principal de un documento HTML. Solo hay un elemento &lt;body&gt; en un documento.</w:t>
      </w:r>
    </w:p>
    <w:p w14:paraId="29FF5DE5"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&lt;section&gt;</w:t>
      </w:r>
    </w:p>
    <w:p w14:paraId="44C1F29B"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en un documento.</w:t>
      </w:r>
    </w:p>
    <w:p w14:paraId="5F850B09"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lastRenderedPageBreak/>
        <w:t>&lt;nav&gt;</w:t>
      </w:r>
    </w:p>
    <w:p w14:paraId="0E05333C"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que solamente contiene enlaces de navegación</w:t>
      </w:r>
    </w:p>
    <w:p w14:paraId="788B4BE7"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&lt;article&gt;</w:t>
      </w:r>
    </w:p>
    <w:p w14:paraId="12EBC539"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contenido autónomo que podría existir independientemente del resto del contenido.</w:t>
      </w:r>
    </w:p>
    <w:p w14:paraId="79F9C92F"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&lt;aside&gt;</w:t>
      </w:r>
    </w:p>
    <w:p w14:paraId="7EA81A17"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algunos contenidos vagamente relacionados con el resto del contenido de la página. Si es removido, el contenido restante seguirá teniendo sentido</w:t>
      </w:r>
    </w:p>
    <w:p w14:paraId="11FDD4AD"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&lt;h1&gt;, &lt;h2&gt;, &lt;h3&gt;, &lt;h4&gt;, &lt;h5&gt;, &lt;h6&gt;</w:t>
      </w:r>
    </w:p>
    <w:p w14:paraId="51D4AF1D"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Los elemento de cabecera implementan seis niveles de cabeceras de documentos; &lt;h1&gt; es la de mayor jerarquía y &lt;h6&gt; es la de menor importancia. Un elemento de cabecera describe brevemente el tema de la sección que introduce.</w:t>
      </w:r>
    </w:p>
    <w:p w14:paraId="674EC333"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&lt;header&gt;</w:t>
      </w:r>
    </w:p>
    <w:p w14:paraId="53A3694C"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Usualmente contiene un logotipo, el título del sitio Web y una tabla de navegación de contenidos.</w:t>
      </w:r>
    </w:p>
    <w:p w14:paraId="3F0B666C"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&lt;footer&gt;</w:t>
      </w:r>
    </w:p>
    <w:p w14:paraId="33650099"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pie de una página o sección. Usualmente contiene un mensaje de derechos de autoría, algunos enlaces a información legal o direcciones para dar información de retroalimentación.</w:t>
      </w:r>
    </w:p>
    <w:p w14:paraId="44D4AC5F"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&lt;address&gt;</w:t>
      </w:r>
    </w:p>
    <w:p w14:paraId="2DE59A98"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que contiene información de contacto.</w:t>
      </w:r>
    </w:p>
    <w:p w14:paraId="5C688A24"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&lt;main&gt;</w:t>
      </w:r>
    </w:p>
    <w:p w14:paraId="31886783"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contenido principal o importante en el documento. Solamente existe un elemento &lt;main&gt; en el documento.</w:t>
      </w:r>
    </w:p>
    <w:p w14:paraId="58F7DDA9"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&lt;form&gt;</w:t>
      </w:r>
    </w:p>
    <w:p w14:paraId="37FF8AC4"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formulario, con atributos de controles que puede ser enviado a un servidor para procesamiento.</w:t>
      </w:r>
    </w:p>
    <w:p w14:paraId="617B4A08"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&lt;img&gt;</w:t>
      </w:r>
    </w:p>
    <w:p w14:paraId="51D40406"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una imagen.</w:t>
      </w:r>
    </w:p>
    <w:p w14:paraId="4DAB4254"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lastRenderedPageBreak/>
        <w:t>&lt;iframe&gt;</w:t>
      </w:r>
    </w:p>
    <w:p w14:paraId="3E1C7CCA"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contexto anidado de navegación, es decir, un documento HTML embebido.</w:t>
      </w:r>
    </w:p>
    <w:p w14:paraId="65EC16EA"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&lt;a&gt;</w:t>
      </w:r>
    </w:p>
    <w:p w14:paraId="2D37FE6D"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hiperenlace, enlazando a otro recurso.</w:t>
      </w:r>
    </w:p>
    <w:p w14:paraId="58287942"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&lt;em&gt;</w:t>
      </w:r>
    </w:p>
    <w:p w14:paraId="23C0B4C4"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texto enfatizado, como un acento de intensidad.</w:t>
      </w:r>
    </w:p>
    <w:p w14:paraId="32E38A3C"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&lt;strong&gt;</w:t>
      </w:r>
    </w:p>
    <w:p w14:paraId="5E3B0121"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texto especialmente importante .</w:t>
      </w:r>
    </w:p>
    <w:p w14:paraId="18A726F5"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&lt;small&gt;</w:t>
      </w:r>
    </w:p>
    <w:p w14:paraId="5F8E41EB"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comentario aparte, es decir, textos secundarios como un descargo de responsabilidad o una nota de derechos de autoría, que no son esenciales para la comprensión del documento.</w:t>
      </w:r>
    </w:p>
    <w:p w14:paraId="6F83C80F" w14:textId="77777777" w:rsidR="00FD46C6" w:rsidRDefault="00FD46C6" w:rsidP="00FD46C6">
      <w:pPr>
        <w:spacing w:before="100" w:beforeAutospacing="1" w:after="100" w:afterAutospacing="1" w:line="240" w:lineRule="auto"/>
        <w:rPr>
          <w:rFonts w:ascii="Times New Roman" w:eastAsia="Times New Roman" w:hAnsi="Times New Roman" w:cs="Times New Roman"/>
          <w:color w:val="0000FF"/>
          <w:sz w:val="24"/>
          <w:szCs w:val="24"/>
          <w:u w:val="single"/>
          <w:lang w:eastAsia="es-CO"/>
        </w:rPr>
      </w:pPr>
      <w:r w:rsidRPr="00523FD6">
        <w:rPr>
          <w:rFonts w:ascii="Times New Roman" w:eastAsia="Times New Roman" w:hAnsi="Times New Roman" w:cs="Times New Roman"/>
          <w:sz w:val="24"/>
          <w:szCs w:val="24"/>
          <w:lang w:eastAsia="es-CO"/>
        </w:rPr>
        <w:t xml:space="preserve">Fuente: </w:t>
      </w:r>
      <w:hyperlink r:id="rId9" w:tgtFrame="_blank" w:history="1">
        <w:r w:rsidRPr="00523FD6">
          <w:rPr>
            <w:rFonts w:ascii="Times New Roman" w:eastAsia="Times New Roman" w:hAnsi="Times New Roman" w:cs="Times New Roman"/>
            <w:color w:val="0000FF"/>
            <w:sz w:val="24"/>
            <w:szCs w:val="24"/>
            <w:u w:val="single"/>
            <w:lang w:eastAsia="es-CO"/>
          </w:rPr>
          <w:t>https://developer.mozilla.org/es/docs/HTML/HTML5/HTML5_lista_elementos</w:t>
        </w:r>
      </w:hyperlink>
    </w:p>
    <w:p w14:paraId="047E953D" w14:textId="5388801D" w:rsidR="00797CC4" w:rsidRDefault="00797CC4" w:rsidP="00797CC4">
      <w:pPr>
        <w:pStyle w:val="Ttulo1"/>
      </w:pPr>
    </w:p>
    <w:p w14:paraId="63399512" w14:textId="77777777" w:rsidR="00975DDE" w:rsidRDefault="00975DDE" w:rsidP="00975DDE">
      <w:pPr>
        <w:pStyle w:val="Ttulo1"/>
      </w:pPr>
      <w:r>
        <w:t>Estructura básica de HTML y head</w:t>
      </w:r>
    </w:p>
    <w:bookmarkEnd w:id="0"/>
    <w:p w14:paraId="3318C069" w14:textId="6AEC75CC" w:rsidR="00975DDE" w:rsidRDefault="00975DDE" w:rsidP="00975DDE">
      <w:pPr>
        <w:pStyle w:val="Ttulo1"/>
      </w:pPr>
      <w:r>
        <w:rPr>
          <w:noProof/>
        </w:rPr>
        <w:drawing>
          <wp:inline distT="0" distB="0" distL="0" distR="0" wp14:anchorId="4F2B3419" wp14:editId="34A9ADA8">
            <wp:extent cx="5610225" cy="26193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0225" cy="2619375"/>
                    </a:xfrm>
                    <a:prstGeom prst="rect">
                      <a:avLst/>
                    </a:prstGeom>
                    <a:noFill/>
                    <a:ln>
                      <a:noFill/>
                    </a:ln>
                  </pic:spPr>
                </pic:pic>
              </a:graphicData>
            </a:graphic>
          </wp:inline>
        </w:drawing>
      </w:r>
    </w:p>
    <w:p w14:paraId="56E62324" w14:textId="77777777" w:rsidR="00494455" w:rsidRPr="007E5F41" w:rsidRDefault="00494455" w:rsidP="00494455">
      <w:pPr>
        <w:rPr>
          <w:rFonts w:ascii="Times New Roman" w:hAnsi="Times New Roman" w:cs="Times New Roman"/>
          <w:b/>
          <w:bCs/>
          <w:i/>
          <w:iCs/>
          <w:sz w:val="48"/>
          <w:szCs w:val="48"/>
          <w:u w:val="single"/>
        </w:rPr>
      </w:pPr>
      <w:r w:rsidRPr="000B525E">
        <w:rPr>
          <w:rFonts w:ascii="Times New Roman" w:hAnsi="Times New Roman" w:cs="Times New Roman"/>
          <w:b/>
          <w:bCs/>
          <w:i/>
          <w:iCs/>
          <w:sz w:val="48"/>
          <w:szCs w:val="48"/>
        </w:rPr>
        <w:lastRenderedPageBreak/>
        <w:t xml:space="preserve">Links. </w:t>
      </w:r>
      <w:r w:rsidRPr="007E5F41">
        <w:rPr>
          <w:rFonts w:ascii="Times New Roman" w:hAnsi="Times New Roman" w:cs="Times New Roman"/>
          <w:b/>
          <w:bCs/>
          <w:i/>
          <w:iCs/>
          <w:sz w:val="48"/>
          <w:szCs w:val="48"/>
        </w:rPr>
        <w:t>&lt;link&gt;</w:t>
      </w:r>
    </w:p>
    <w:p w14:paraId="55DF0547" w14:textId="77777777" w:rsidR="00494455" w:rsidRDefault="00494455" w:rsidP="00494455">
      <w:pPr>
        <w:rPr>
          <w:rFonts w:ascii="Times New Roman" w:hAnsi="Times New Roman" w:cs="Times New Roman"/>
          <w:sz w:val="24"/>
          <w:szCs w:val="24"/>
        </w:rPr>
      </w:pPr>
      <w:r>
        <w:rPr>
          <w:rFonts w:ascii="Times New Roman" w:hAnsi="Times New Roman" w:cs="Times New Roman"/>
          <w:sz w:val="24"/>
          <w:szCs w:val="24"/>
        </w:rPr>
        <w:t>Permite referenciar otros archivos para ser ligados al proyecto.</w:t>
      </w:r>
    </w:p>
    <w:p w14:paraId="67DA4F87" w14:textId="77777777" w:rsidR="00494455" w:rsidRPr="00DD45E2" w:rsidRDefault="00494455" w:rsidP="00494455">
      <w:pPr>
        <w:shd w:val="clear" w:color="auto" w:fill="282822"/>
        <w:spacing w:after="0" w:line="285" w:lineRule="atLeast"/>
        <w:jc w:val="center"/>
        <w:rPr>
          <w:rFonts w:ascii="Consolas" w:eastAsia="Times New Roman" w:hAnsi="Consolas" w:cs="Times New Roman"/>
          <w:color w:val="A7DBF7"/>
          <w:sz w:val="32"/>
          <w:szCs w:val="32"/>
          <w:lang w:val="en-US" w:eastAsia="es-CO"/>
        </w:rPr>
      </w:pPr>
      <w:r w:rsidRPr="00DD45E2">
        <w:rPr>
          <w:rFonts w:ascii="Consolas" w:eastAsia="Times New Roman" w:hAnsi="Consolas" w:cs="Times New Roman"/>
          <w:color w:val="FFFFFF"/>
          <w:sz w:val="32"/>
          <w:szCs w:val="32"/>
          <w:lang w:val="en-US" w:eastAsia="es-CO"/>
        </w:rPr>
        <w:t>&lt;</w:t>
      </w:r>
      <w:r w:rsidRPr="00DD45E2">
        <w:rPr>
          <w:rFonts w:ascii="Consolas" w:eastAsia="Times New Roman" w:hAnsi="Consolas" w:cs="Times New Roman"/>
          <w:color w:val="6DBDFA"/>
          <w:sz w:val="32"/>
          <w:szCs w:val="32"/>
          <w:lang w:val="en-US" w:eastAsia="es-CO"/>
        </w:rPr>
        <w:t>link</w:t>
      </w:r>
      <w:r w:rsidRPr="00DD45E2">
        <w:rPr>
          <w:rFonts w:ascii="Consolas" w:eastAsia="Times New Roman" w:hAnsi="Consolas" w:cs="Times New Roman"/>
          <w:color w:val="A7DBF7"/>
          <w:sz w:val="32"/>
          <w:szCs w:val="32"/>
          <w:lang w:val="en-US" w:eastAsia="es-CO"/>
        </w:rPr>
        <w:t> </w:t>
      </w:r>
      <w:r w:rsidRPr="00DD45E2">
        <w:rPr>
          <w:rFonts w:ascii="Consolas" w:eastAsia="Times New Roman" w:hAnsi="Consolas" w:cs="Times New Roman"/>
          <w:color w:val="F7ECB5"/>
          <w:sz w:val="32"/>
          <w:szCs w:val="32"/>
          <w:lang w:val="en-US" w:eastAsia="es-CO"/>
        </w:rPr>
        <w:t>rel</w:t>
      </w:r>
      <w:r w:rsidRPr="00DD45E2">
        <w:rPr>
          <w:rFonts w:ascii="Consolas" w:eastAsia="Times New Roman" w:hAnsi="Consolas" w:cs="Times New Roman"/>
          <w:color w:val="A7DBF7"/>
          <w:sz w:val="32"/>
          <w:szCs w:val="32"/>
          <w:lang w:val="en-US" w:eastAsia="es-CO"/>
        </w:rPr>
        <w: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BCF0C0"/>
          <w:sz w:val="32"/>
          <w:szCs w:val="32"/>
          <w:lang w:val="en-US" w:eastAsia="es-CO"/>
        </w:rPr>
        <w:t>stylesheet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A7DBF7"/>
          <w:sz w:val="32"/>
          <w:szCs w:val="32"/>
          <w:lang w:val="en-US" w:eastAsia="es-CO"/>
        </w:rPr>
        <w:t> </w:t>
      </w:r>
      <w:r w:rsidRPr="00DD45E2">
        <w:rPr>
          <w:rFonts w:ascii="Consolas" w:eastAsia="Times New Roman" w:hAnsi="Consolas" w:cs="Times New Roman"/>
          <w:color w:val="F7ECB5"/>
          <w:sz w:val="32"/>
          <w:szCs w:val="32"/>
          <w:lang w:val="en-US" w:eastAsia="es-CO"/>
        </w:rPr>
        <w:t>href</w:t>
      </w:r>
      <w:r w:rsidRPr="00DD45E2">
        <w:rPr>
          <w:rFonts w:ascii="Consolas" w:eastAsia="Times New Roman" w:hAnsi="Consolas" w:cs="Times New Roman"/>
          <w:color w:val="A7DBF7"/>
          <w:sz w:val="32"/>
          <w:szCs w:val="32"/>
          <w:lang w:val="en-US" w:eastAsia="es-CO"/>
        </w:rPr>
        <w: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BCF0C0"/>
          <w:sz w:val="32"/>
          <w:szCs w:val="32"/>
          <w:lang w:val="en-US" w:eastAsia="es-CO"/>
        </w:rPr>
        <w:t>css/styles.css</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FFFFFF"/>
          <w:sz w:val="32"/>
          <w:szCs w:val="32"/>
          <w:lang w:val="en-US" w:eastAsia="es-CO"/>
        </w:rPr>
        <w:t>&gt;</w:t>
      </w:r>
    </w:p>
    <w:p w14:paraId="0C74DAC3" w14:textId="77777777" w:rsidR="00494455" w:rsidRDefault="00494455" w:rsidP="00494455">
      <w:pPr>
        <w:rPr>
          <w:rFonts w:ascii="Times New Roman" w:hAnsi="Times New Roman" w:cs="Times New Roman"/>
          <w:sz w:val="48"/>
          <w:szCs w:val="48"/>
          <w:lang w:val="en-US"/>
        </w:rPr>
      </w:pPr>
    </w:p>
    <w:p w14:paraId="79F91732" w14:textId="77777777" w:rsidR="00494455" w:rsidRDefault="00494455" w:rsidP="00494455">
      <w:pPr>
        <w:rPr>
          <w:rFonts w:ascii="Times New Roman" w:hAnsi="Times New Roman" w:cs="Times New Roman"/>
          <w:b/>
          <w:bCs/>
          <w:i/>
          <w:iCs/>
          <w:sz w:val="48"/>
          <w:szCs w:val="48"/>
        </w:rPr>
      </w:pPr>
      <w:r w:rsidRPr="00B6271E">
        <w:rPr>
          <w:rFonts w:ascii="Times New Roman" w:hAnsi="Times New Roman" w:cs="Times New Roman"/>
          <w:b/>
          <w:bCs/>
          <w:i/>
          <w:iCs/>
          <w:sz w:val="48"/>
          <w:szCs w:val="48"/>
        </w:rPr>
        <w:t>Orden List. (&lt;ol&gt;)</w:t>
      </w:r>
    </w:p>
    <w:p w14:paraId="63FBC762" w14:textId="77777777" w:rsidR="00494455" w:rsidRPr="00BD749F" w:rsidRDefault="00494455" w:rsidP="00494455">
      <w:pPr>
        <w:rPr>
          <w:rFonts w:ascii="Times New Roman" w:hAnsi="Times New Roman" w:cs="Times New Roman"/>
          <w:sz w:val="24"/>
          <w:szCs w:val="24"/>
        </w:rPr>
      </w:pPr>
      <w:r>
        <w:rPr>
          <w:rFonts w:ascii="Times New Roman" w:hAnsi="Times New Roman" w:cs="Times New Roman"/>
          <w:sz w:val="24"/>
          <w:szCs w:val="24"/>
        </w:rPr>
        <w:t>Para realizar listas con numeraciones usamos &lt;ol&gt; dentro marcamos cada Item con &lt;li&gt; (List Item).</w:t>
      </w:r>
    </w:p>
    <w:p w14:paraId="4D1CDBEF"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ol</w:t>
      </w:r>
      <w:r w:rsidRPr="00AF0DD2">
        <w:rPr>
          <w:rFonts w:ascii="Consolas" w:eastAsia="Times New Roman" w:hAnsi="Consolas" w:cs="Times New Roman"/>
          <w:color w:val="FFFFFF"/>
          <w:sz w:val="21"/>
          <w:szCs w:val="21"/>
          <w:lang w:eastAsia="es-CO"/>
        </w:rPr>
        <w:t>&gt;</w:t>
      </w:r>
      <w:r>
        <w:rPr>
          <w:rFonts w:ascii="Consolas" w:eastAsia="Times New Roman" w:hAnsi="Consolas" w:cs="Times New Roman"/>
          <w:color w:val="FFFFFF"/>
          <w:sz w:val="21"/>
          <w:szCs w:val="21"/>
          <w:lang w:eastAsia="es-CO"/>
        </w:rPr>
        <w:t xml:space="preserve">       </w:t>
      </w:r>
      <w:r w:rsidRPr="00AF0DD2">
        <w:rPr>
          <w:rFonts w:ascii="Consolas" w:eastAsia="Times New Roman" w:hAnsi="Consolas" w:cs="Times New Roman"/>
          <w:color w:val="999999"/>
          <w:sz w:val="21"/>
          <w:szCs w:val="21"/>
          <w:lang w:eastAsia="es-CO"/>
        </w:rPr>
        <w:t>&lt;!-- Listas Ordenadas --&gt;</w:t>
      </w:r>
    </w:p>
    <w:p w14:paraId="672E37CA"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li</w:t>
      </w:r>
      <w:r w:rsidRPr="00AF0DD2">
        <w:rPr>
          <w:rFonts w:ascii="Consolas" w:eastAsia="Times New Roman" w:hAnsi="Consolas" w:cs="Times New Roman"/>
          <w:color w:val="FFFFFF"/>
          <w:sz w:val="21"/>
          <w:szCs w:val="21"/>
          <w:lang w:eastAsia="es-CO"/>
        </w:rPr>
        <w:t>&gt;</w:t>
      </w:r>
    </w:p>
    <w:p w14:paraId="731F23A9"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999999"/>
          <w:sz w:val="21"/>
          <w:szCs w:val="21"/>
          <w:lang w:eastAsia="es-CO"/>
        </w:rPr>
        <w:t>&lt;!-- </w:t>
      </w:r>
      <w:r>
        <w:rPr>
          <w:rFonts w:ascii="Consolas" w:eastAsia="Times New Roman" w:hAnsi="Consolas" w:cs="Times New Roman"/>
          <w:color w:val="999999"/>
          <w:sz w:val="21"/>
          <w:szCs w:val="21"/>
          <w:lang w:eastAsia="es-CO"/>
        </w:rPr>
        <w:t>Item</w:t>
      </w:r>
      <w:r w:rsidRPr="00AF0DD2">
        <w:rPr>
          <w:rFonts w:ascii="Consolas" w:eastAsia="Times New Roman" w:hAnsi="Consolas" w:cs="Times New Roman"/>
          <w:color w:val="999999"/>
          <w:sz w:val="21"/>
          <w:szCs w:val="21"/>
          <w:lang w:eastAsia="es-CO"/>
        </w:rPr>
        <w:t> --&gt;</w:t>
      </w:r>
    </w:p>
    <w:p w14:paraId="0CA7FE16"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23CB56DA"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4ACFC043" w14:textId="77777777" w:rsidR="00494455" w:rsidRPr="007E5F41" w:rsidRDefault="00494455" w:rsidP="00494455">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1F0FA6BB"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367C05FD"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4EFE7B46" w14:textId="77777777" w:rsidR="00494455" w:rsidRPr="007E5F41" w:rsidRDefault="00494455" w:rsidP="00494455">
      <w:pPr>
        <w:shd w:val="clear" w:color="auto" w:fill="282822"/>
        <w:spacing w:after="0" w:line="285" w:lineRule="atLeast"/>
        <w:rPr>
          <w:rFonts w:ascii="Consolas" w:eastAsia="Times New Roman" w:hAnsi="Consolas" w:cs="Times New Roman"/>
          <w:color w:val="999999"/>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13CC0765"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154474CD" w14:textId="77777777" w:rsidR="00494455" w:rsidRPr="000B7ADC"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0B7ADC">
        <w:rPr>
          <w:rFonts w:ascii="Consolas" w:eastAsia="Times New Roman" w:hAnsi="Consolas" w:cs="Times New Roman"/>
          <w:color w:val="FFFFFF"/>
          <w:sz w:val="21"/>
          <w:szCs w:val="21"/>
          <w:lang w:val="en-US" w:eastAsia="es-CO"/>
        </w:rPr>
        <w:t>&lt;</w:t>
      </w:r>
      <w:r w:rsidRPr="000B7ADC">
        <w:rPr>
          <w:rFonts w:ascii="Consolas" w:eastAsia="Times New Roman" w:hAnsi="Consolas" w:cs="Times New Roman"/>
          <w:color w:val="6DBDFA"/>
          <w:sz w:val="21"/>
          <w:szCs w:val="21"/>
          <w:lang w:val="en-US" w:eastAsia="es-CO"/>
        </w:rPr>
        <w:t>li</w:t>
      </w:r>
      <w:r w:rsidRPr="000B7ADC">
        <w:rPr>
          <w:rFonts w:ascii="Consolas" w:eastAsia="Times New Roman" w:hAnsi="Consolas" w:cs="Times New Roman"/>
          <w:color w:val="FFFFFF"/>
          <w:sz w:val="21"/>
          <w:szCs w:val="21"/>
          <w:lang w:val="en-US" w:eastAsia="es-CO"/>
        </w:rPr>
        <w:t>&gt;</w:t>
      </w:r>
    </w:p>
    <w:p w14:paraId="7E419E68" w14:textId="77777777" w:rsidR="00494455" w:rsidRPr="000B7ADC"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0B7ADC">
        <w:rPr>
          <w:rFonts w:ascii="Consolas" w:eastAsia="Times New Roman" w:hAnsi="Consolas" w:cs="Times New Roman"/>
          <w:color w:val="A7DBF7"/>
          <w:sz w:val="21"/>
          <w:szCs w:val="21"/>
          <w:lang w:val="en-US" w:eastAsia="es-CO"/>
        </w:rPr>
        <w:t>                    </w:t>
      </w:r>
      <w:r w:rsidRPr="000B7ADC">
        <w:rPr>
          <w:rFonts w:ascii="Consolas" w:eastAsia="Times New Roman" w:hAnsi="Consolas" w:cs="Times New Roman"/>
          <w:color w:val="999999"/>
          <w:sz w:val="21"/>
          <w:szCs w:val="21"/>
          <w:lang w:val="en-US" w:eastAsia="es-CO"/>
        </w:rPr>
        <w:t>&lt;!-- Item --&gt;</w:t>
      </w:r>
    </w:p>
    <w:p w14:paraId="3666F5FD" w14:textId="77777777" w:rsidR="00494455" w:rsidRPr="00CF30F3" w:rsidRDefault="00494455" w:rsidP="00494455">
      <w:pPr>
        <w:shd w:val="clear" w:color="auto" w:fill="282822"/>
        <w:spacing w:after="0" w:line="285" w:lineRule="atLeast"/>
        <w:rPr>
          <w:rFonts w:ascii="Consolas" w:eastAsia="Times New Roman" w:hAnsi="Consolas" w:cs="Times New Roman"/>
          <w:color w:val="FFFFFF"/>
          <w:sz w:val="21"/>
          <w:szCs w:val="21"/>
          <w:lang w:eastAsia="es-CO"/>
        </w:rPr>
      </w:pPr>
      <w:r w:rsidRPr="000B7ADC">
        <w:rPr>
          <w:rFonts w:ascii="Consolas" w:eastAsia="Times New Roman" w:hAnsi="Consolas" w:cs="Times New Roman"/>
          <w:color w:val="A7DBF7"/>
          <w:sz w:val="21"/>
          <w:szCs w:val="21"/>
          <w:lang w:val="en-US" w:eastAsia="es-CO"/>
        </w:rPr>
        <w:t>                </w:t>
      </w:r>
      <w:r w:rsidRPr="00CF30F3">
        <w:rPr>
          <w:rFonts w:ascii="Consolas" w:eastAsia="Times New Roman" w:hAnsi="Consolas" w:cs="Times New Roman"/>
          <w:color w:val="FFFFFF"/>
          <w:sz w:val="21"/>
          <w:szCs w:val="21"/>
          <w:lang w:eastAsia="es-CO"/>
        </w:rPr>
        <w:t>&lt;/</w:t>
      </w:r>
      <w:r w:rsidRPr="00CF30F3">
        <w:rPr>
          <w:rFonts w:ascii="Consolas" w:eastAsia="Times New Roman" w:hAnsi="Consolas" w:cs="Times New Roman"/>
          <w:color w:val="6DBDFA"/>
          <w:sz w:val="21"/>
          <w:szCs w:val="21"/>
          <w:lang w:eastAsia="es-CO"/>
        </w:rPr>
        <w:t>li</w:t>
      </w:r>
      <w:r w:rsidRPr="00CF30F3">
        <w:rPr>
          <w:rFonts w:ascii="Consolas" w:eastAsia="Times New Roman" w:hAnsi="Consolas" w:cs="Times New Roman"/>
          <w:color w:val="FFFFFF"/>
          <w:sz w:val="21"/>
          <w:szCs w:val="21"/>
          <w:lang w:eastAsia="es-CO"/>
        </w:rPr>
        <w:t>&gt;</w:t>
      </w:r>
    </w:p>
    <w:p w14:paraId="26F7CEA4"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CF30F3">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ol</w:t>
      </w:r>
      <w:r w:rsidRPr="00AF0DD2">
        <w:rPr>
          <w:rFonts w:ascii="Consolas" w:eastAsia="Times New Roman" w:hAnsi="Consolas" w:cs="Times New Roman"/>
          <w:color w:val="FFFFFF"/>
          <w:sz w:val="21"/>
          <w:szCs w:val="21"/>
          <w:lang w:eastAsia="es-CO"/>
        </w:rPr>
        <w:t>&gt;</w:t>
      </w:r>
    </w:p>
    <w:p w14:paraId="0BBF3A5B" w14:textId="77777777" w:rsidR="00494455" w:rsidRPr="007E5F41" w:rsidRDefault="00494455" w:rsidP="00494455">
      <w:pPr>
        <w:rPr>
          <w:rFonts w:ascii="Times New Roman" w:hAnsi="Times New Roman" w:cs="Times New Roman"/>
          <w:b/>
          <w:bCs/>
          <w:i/>
          <w:iCs/>
          <w:sz w:val="48"/>
          <w:szCs w:val="48"/>
        </w:rPr>
      </w:pPr>
    </w:p>
    <w:p w14:paraId="422E6131" w14:textId="77777777" w:rsidR="00494455" w:rsidRDefault="00494455" w:rsidP="00494455">
      <w:pPr>
        <w:rPr>
          <w:rFonts w:ascii="Times New Roman" w:hAnsi="Times New Roman" w:cs="Times New Roman"/>
          <w:b/>
          <w:bCs/>
          <w:i/>
          <w:iCs/>
          <w:sz w:val="48"/>
          <w:szCs w:val="48"/>
        </w:rPr>
      </w:pPr>
      <w:r w:rsidRPr="00AF0DD2">
        <w:rPr>
          <w:rFonts w:ascii="Times New Roman" w:hAnsi="Times New Roman" w:cs="Times New Roman"/>
          <w:b/>
          <w:bCs/>
          <w:i/>
          <w:iCs/>
          <w:sz w:val="48"/>
          <w:szCs w:val="48"/>
        </w:rPr>
        <w:t>Un-orden List. (</w:t>
      </w:r>
      <w:r>
        <w:rPr>
          <w:rFonts w:ascii="Times New Roman" w:hAnsi="Times New Roman" w:cs="Times New Roman"/>
          <w:b/>
          <w:bCs/>
          <w:i/>
          <w:iCs/>
          <w:sz w:val="48"/>
          <w:szCs w:val="48"/>
        </w:rPr>
        <w:t>&lt;</w:t>
      </w:r>
      <w:r w:rsidRPr="00AF0DD2">
        <w:rPr>
          <w:rFonts w:ascii="Times New Roman" w:hAnsi="Times New Roman" w:cs="Times New Roman"/>
          <w:b/>
          <w:bCs/>
          <w:i/>
          <w:iCs/>
          <w:sz w:val="48"/>
          <w:szCs w:val="48"/>
        </w:rPr>
        <w:t>ul</w:t>
      </w:r>
      <w:r>
        <w:rPr>
          <w:rFonts w:ascii="Times New Roman" w:hAnsi="Times New Roman" w:cs="Times New Roman"/>
          <w:b/>
          <w:bCs/>
          <w:i/>
          <w:iCs/>
          <w:sz w:val="48"/>
          <w:szCs w:val="48"/>
        </w:rPr>
        <w:t>&gt;</w:t>
      </w:r>
      <w:r w:rsidRPr="00AF0DD2">
        <w:rPr>
          <w:rFonts w:ascii="Times New Roman" w:hAnsi="Times New Roman" w:cs="Times New Roman"/>
          <w:b/>
          <w:bCs/>
          <w:i/>
          <w:iCs/>
          <w:sz w:val="48"/>
          <w:szCs w:val="48"/>
        </w:rPr>
        <w:t>)</w:t>
      </w:r>
    </w:p>
    <w:p w14:paraId="08536E1E" w14:textId="77777777" w:rsidR="00494455" w:rsidRPr="00BD749F" w:rsidRDefault="00494455" w:rsidP="00494455">
      <w:pPr>
        <w:rPr>
          <w:rFonts w:ascii="Times New Roman" w:hAnsi="Times New Roman" w:cs="Times New Roman"/>
          <w:sz w:val="24"/>
          <w:szCs w:val="24"/>
        </w:rPr>
      </w:pPr>
      <w:r>
        <w:rPr>
          <w:rFonts w:ascii="Times New Roman" w:hAnsi="Times New Roman" w:cs="Times New Roman"/>
          <w:sz w:val="24"/>
          <w:szCs w:val="24"/>
        </w:rPr>
        <w:t>Para realizar listas con bullets usamos &lt;ul&gt; dentro marcamos cada Item con &lt;li&gt; (List Item).</w:t>
      </w:r>
    </w:p>
    <w:p w14:paraId="03B43C29"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u</w:t>
      </w:r>
      <w:r w:rsidRPr="00AF0DD2">
        <w:rPr>
          <w:rFonts w:ascii="Consolas" w:eastAsia="Times New Roman" w:hAnsi="Consolas" w:cs="Times New Roman"/>
          <w:color w:val="6DBDFA"/>
          <w:sz w:val="21"/>
          <w:szCs w:val="21"/>
          <w:lang w:eastAsia="es-CO"/>
        </w:rPr>
        <w:t>l</w:t>
      </w:r>
      <w:r w:rsidRPr="00AF0DD2">
        <w:rPr>
          <w:rFonts w:ascii="Consolas" w:eastAsia="Times New Roman" w:hAnsi="Consolas" w:cs="Times New Roman"/>
          <w:color w:val="FFFFFF"/>
          <w:sz w:val="21"/>
          <w:szCs w:val="21"/>
          <w:lang w:eastAsia="es-CO"/>
        </w:rPr>
        <w:t>&gt;</w:t>
      </w:r>
      <w:r>
        <w:rPr>
          <w:rFonts w:ascii="Consolas" w:eastAsia="Times New Roman" w:hAnsi="Consolas" w:cs="Times New Roman"/>
          <w:color w:val="FFFFFF"/>
          <w:sz w:val="21"/>
          <w:szCs w:val="21"/>
          <w:lang w:eastAsia="es-CO"/>
        </w:rPr>
        <w:t xml:space="preserve">   </w:t>
      </w:r>
      <w:r w:rsidRPr="00AF0DD2">
        <w:rPr>
          <w:rFonts w:ascii="Consolas" w:eastAsia="Times New Roman" w:hAnsi="Consolas" w:cs="Times New Roman"/>
          <w:color w:val="999999"/>
          <w:sz w:val="21"/>
          <w:szCs w:val="21"/>
          <w:lang w:eastAsia="es-CO"/>
        </w:rPr>
        <w:t>&lt;!-- Listas </w:t>
      </w:r>
      <w:r>
        <w:rPr>
          <w:rFonts w:ascii="Consolas" w:eastAsia="Times New Roman" w:hAnsi="Consolas" w:cs="Times New Roman"/>
          <w:color w:val="999999"/>
          <w:sz w:val="21"/>
          <w:szCs w:val="21"/>
          <w:lang w:eastAsia="es-CO"/>
        </w:rPr>
        <w:t>deso</w:t>
      </w:r>
      <w:r w:rsidRPr="00AF0DD2">
        <w:rPr>
          <w:rFonts w:ascii="Consolas" w:eastAsia="Times New Roman" w:hAnsi="Consolas" w:cs="Times New Roman"/>
          <w:color w:val="999999"/>
          <w:sz w:val="21"/>
          <w:szCs w:val="21"/>
          <w:lang w:eastAsia="es-CO"/>
        </w:rPr>
        <w:t>rdenadas --&gt;</w:t>
      </w:r>
    </w:p>
    <w:p w14:paraId="34749A68"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li</w:t>
      </w:r>
      <w:r w:rsidRPr="00AF0DD2">
        <w:rPr>
          <w:rFonts w:ascii="Consolas" w:eastAsia="Times New Roman" w:hAnsi="Consolas" w:cs="Times New Roman"/>
          <w:color w:val="FFFFFF"/>
          <w:sz w:val="21"/>
          <w:szCs w:val="21"/>
          <w:lang w:eastAsia="es-CO"/>
        </w:rPr>
        <w:t>&gt;</w:t>
      </w:r>
    </w:p>
    <w:p w14:paraId="78545361"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999999"/>
          <w:sz w:val="21"/>
          <w:szCs w:val="21"/>
          <w:lang w:eastAsia="es-CO"/>
        </w:rPr>
        <w:t>&lt;!-- </w:t>
      </w:r>
      <w:r>
        <w:rPr>
          <w:rFonts w:ascii="Consolas" w:eastAsia="Times New Roman" w:hAnsi="Consolas" w:cs="Times New Roman"/>
          <w:color w:val="999999"/>
          <w:sz w:val="21"/>
          <w:szCs w:val="21"/>
          <w:lang w:eastAsia="es-CO"/>
        </w:rPr>
        <w:t>Item</w:t>
      </w:r>
      <w:r w:rsidRPr="00AF0DD2">
        <w:rPr>
          <w:rFonts w:ascii="Consolas" w:eastAsia="Times New Roman" w:hAnsi="Consolas" w:cs="Times New Roman"/>
          <w:color w:val="999999"/>
          <w:sz w:val="21"/>
          <w:szCs w:val="21"/>
          <w:lang w:eastAsia="es-CO"/>
        </w:rPr>
        <w:t> --&gt;</w:t>
      </w:r>
    </w:p>
    <w:p w14:paraId="560FBB01"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3485FE7D"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1380D52F" w14:textId="77777777" w:rsidR="00494455" w:rsidRPr="007E5F41" w:rsidRDefault="00494455" w:rsidP="00494455">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507F2266"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385770FB"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0D96236E"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53D9E90F"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69CEC3D5"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lastRenderedPageBreak/>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3C3BA4FC" w14:textId="77777777" w:rsidR="00494455" w:rsidRPr="007E5F41" w:rsidRDefault="00494455" w:rsidP="00494455">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573532E2" w14:textId="77777777" w:rsidR="00494455" w:rsidRPr="00CF30F3" w:rsidRDefault="00494455" w:rsidP="00494455">
      <w:pPr>
        <w:shd w:val="clear" w:color="auto" w:fill="282822"/>
        <w:spacing w:after="0" w:line="285" w:lineRule="atLeast"/>
        <w:rPr>
          <w:rFonts w:ascii="Consolas" w:eastAsia="Times New Roman" w:hAnsi="Consolas" w:cs="Times New Roman"/>
          <w:color w:val="FFFFFF"/>
          <w:sz w:val="21"/>
          <w:szCs w:val="21"/>
          <w:lang w:eastAsia="es-CO"/>
        </w:rPr>
      </w:pPr>
      <w:r w:rsidRPr="00AF0DD2">
        <w:rPr>
          <w:rFonts w:ascii="Consolas" w:eastAsia="Times New Roman" w:hAnsi="Consolas" w:cs="Times New Roman"/>
          <w:color w:val="A7DBF7"/>
          <w:sz w:val="21"/>
          <w:szCs w:val="21"/>
          <w:lang w:val="en-US" w:eastAsia="es-CO"/>
        </w:rPr>
        <w:t>                </w:t>
      </w:r>
      <w:r w:rsidRPr="00CF30F3">
        <w:rPr>
          <w:rFonts w:ascii="Consolas" w:eastAsia="Times New Roman" w:hAnsi="Consolas" w:cs="Times New Roman"/>
          <w:color w:val="FFFFFF"/>
          <w:sz w:val="21"/>
          <w:szCs w:val="21"/>
          <w:lang w:eastAsia="es-CO"/>
        </w:rPr>
        <w:t>&lt;/</w:t>
      </w:r>
      <w:r w:rsidRPr="00CF30F3">
        <w:rPr>
          <w:rFonts w:ascii="Consolas" w:eastAsia="Times New Roman" w:hAnsi="Consolas" w:cs="Times New Roman"/>
          <w:color w:val="6DBDFA"/>
          <w:sz w:val="21"/>
          <w:szCs w:val="21"/>
          <w:lang w:eastAsia="es-CO"/>
        </w:rPr>
        <w:t>li</w:t>
      </w:r>
      <w:r w:rsidRPr="00CF30F3">
        <w:rPr>
          <w:rFonts w:ascii="Consolas" w:eastAsia="Times New Roman" w:hAnsi="Consolas" w:cs="Times New Roman"/>
          <w:color w:val="FFFFFF"/>
          <w:sz w:val="21"/>
          <w:szCs w:val="21"/>
          <w:lang w:eastAsia="es-CO"/>
        </w:rPr>
        <w:t>&gt;</w:t>
      </w:r>
    </w:p>
    <w:p w14:paraId="2EEDF20D" w14:textId="77777777" w:rsidR="00494455" w:rsidRPr="00AF0DD2" w:rsidRDefault="00494455" w:rsidP="00494455">
      <w:pPr>
        <w:shd w:val="clear" w:color="auto" w:fill="282822"/>
        <w:spacing w:after="0" w:line="285" w:lineRule="atLeast"/>
        <w:rPr>
          <w:rFonts w:ascii="Consolas" w:eastAsia="Times New Roman" w:hAnsi="Consolas" w:cs="Times New Roman"/>
          <w:color w:val="FFFFFF"/>
          <w:sz w:val="21"/>
          <w:szCs w:val="21"/>
          <w:lang w:eastAsia="es-CO"/>
        </w:rPr>
      </w:pPr>
      <w:r w:rsidRPr="00CF30F3">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u</w:t>
      </w:r>
      <w:r w:rsidRPr="00AF0DD2">
        <w:rPr>
          <w:rFonts w:ascii="Consolas" w:eastAsia="Times New Roman" w:hAnsi="Consolas" w:cs="Times New Roman"/>
          <w:color w:val="6DBDFA"/>
          <w:sz w:val="21"/>
          <w:szCs w:val="21"/>
          <w:lang w:eastAsia="es-CO"/>
        </w:rPr>
        <w:t>l</w:t>
      </w:r>
      <w:r w:rsidRPr="00AF0DD2">
        <w:rPr>
          <w:rFonts w:ascii="Consolas" w:eastAsia="Times New Roman" w:hAnsi="Consolas" w:cs="Times New Roman"/>
          <w:color w:val="FFFFFF"/>
          <w:sz w:val="21"/>
          <w:szCs w:val="21"/>
          <w:lang w:eastAsia="es-CO"/>
        </w:rPr>
        <w:t>&gt;</w:t>
      </w:r>
    </w:p>
    <w:p w14:paraId="796BB06A" w14:textId="77777777" w:rsidR="00494455" w:rsidRPr="007E5F41" w:rsidRDefault="00494455" w:rsidP="00494455">
      <w:pPr>
        <w:rPr>
          <w:rFonts w:ascii="Times New Roman" w:hAnsi="Times New Roman" w:cs="Times New Roman"/>
          <w:b/>
          <w:bCs/>
          <w:i/>
          <w:iCs/>
          <w:sz w:val="48"/>
          <w:szCs w:val="48"/>
        </w:rPr>
      </w:pPr>
    </w:p>
    <w:p w14:paraId="335BCE97" w14:textId="77777777" w:rsidR="00494455" w:rsidRPr="007E5F41" w:rsidRDefault="00494455" w:rsidP="00494455">
      <w:pPr>
        <w:rPr>
          <w:rFonts w:ascii="Times New Roman" w:hAnsi="Times New Roman" w:cs="Times New Roman"/>
          <w:b/>
          <w:bCs/>
          <w:i/>
          <w:iCs/>
          <w:sz w:val="48"/>
          <w:szCs w:val="48"/>
        </w:rPr>
      </w:pPr>
    </w:p>
    <w:p w14:paraId="641148E6" w14:textId="77777777" w:rsidR="00494455" w:rsidRPr="007E5F41" w:rsidRDefault="00494455" w:rsidP="00494455">
      <w:pPr>
        <w:rPr>
          <w:rFonts w:ascii="Times New Roman" w:hAnsi="Times New Roman" w:cs="Times New Roman"/>
          <w:b/>
          <w:bCs/>
          <w:i/>
          <w:iCs/>
          <w:sz w:val="48"/>
          <w:szCs w:val="48"/>
        </w:rPr>
      </w:pPr>
      <w:r w:rsidRPr="007E5F41">
        <w:rPr>
          <w:rFonts w:ascii="Times New Roman" w:hAnsi="Times New Roman" w:cs="Times New Roman"/>
          <w:b/>
          <w:bCs/>
          <w:i/>
          <w:iCs/>
          <w:sz w:val="48"/>
          <w:szCs w:val="48"/>
        </w:rPr>
        <w:t>Anclas (&lt;a&gt;)</w:t>
      </w:r>
    </w:p>
    <w:p w14:paraId="06269BCA" w14:textId="77777777" w:rsidR="00494455" w:rsidRPr="000F3526" w:rsidRDefault="00494455" w:rsidP="00494455">
      <w:pPr>
        <w:shd w:val="clear" w:color="auto" w:fill="282822"/>
        <w:spacing w:after="0" w:line="285" w:lineRule="atLeast"/>
        <w:jc w:val="center"/>
        <w:rPr>
          <w:rFonts w:ascii="Consolas" w:eastAsia="Times New Roman" w:hAnsi="Consolas" w:cs="Times New Roman"/>
          <w:color w:val="FFFFFF"/>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r w:rsidRPr="000F3526">
        <w:rPr>
          <w:rFonts w:ascii="Consolas" w:eastAsia="Times New Roman" w:hAnsi="Consolas" w:cs="Times New Roman"/>
          <w:color w:val="F7ECB5"/>
          <w:sz w:val="32"/>
          <w:szCs w:val="32"/>
          <w:lang w:eastAsia="es-CO"/>
        </w:rPr>
        <w:t>href</w:t>
      </w:r>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r w:rsidRPr="000F3526">
        <w:rPr>
          <w:rFonts w:ascii="Consolas" w:eastAsia="Times New Roman" w:hAnsi="Consolas" w:cs="Times New Roman"/>
          <w:color w:val="A7DBF7"/>
          <w:sz w:val="32"/>
          <w:szCs w:val="32"/>
          <w:lang w:eastAsia="es-CO"/>
        </w:rPr>
        <w:t>Photo</w:t>
      </w: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12334E01" w14:textId="77777777" w:rsidR="00494455" w:rsidRPr="000F3526" w:rsidRDefault="00494455" w:rsidP="00494455">
      <w:pPr>
        <w:shd w:val="clear" w:color="auto" w:fill="282822"/>
        <w:spacing w:after="0" w:line="285" w:lineRule="atLeast"/>
        <w:jc w:val="center"/>
        <w:rPr>
          <w:rFonts w:ascii="Consolas" w:eastAsia="Times New Roman" w:hAnsi="Consolas" w:cs="Times New Roman"/>
          <w:color w:val="A7DBF7"/>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r w:rsidRPr="000F3526">
        <w:rPr>
          <w:rFonts w:ascii="Consolas" w:eastAsia="Times New Roman" w:hAnsi="Consolas" w:cs="Times New Roman"/>
          <w:color w:val="F7ECB5"/>
          <w:sz w:val="32"/>
          <w:szCs w:val="32"/>
          <w:lang w:eastAsia="es-CO"/>
        </w:rPr>
        <w:t>href</w:t>
      </w:r>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r w:rsidRPr="000F3526">
        <w:rPr>
          <w:rFonts w:ascii="Consolas" w:eastAsia="Times New Roman" w:hAnsi="Consolas" w:cs="Times New Roman"/>
          <w:color w:val="A7DBF7"/>
          <w:sz w:val="32"/>
          <w:szCs w:val="32"/>
          <w:lang w:eastAsia="es-CO"/>
        </w:rPr>
        <w:t>Imagenes</w:t>
      </w: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554449FD" w14:textId="77777777" w:rsidR="00494455" w:rsidRPr="000F3526" w:rsidRDefault="00494455" w:rsidP="00494455">
      <w:pPr>
        <w:shd w:val="clear" w:color="auto" w:fill="282822"/>
        <w:spacing w:after="0" w:line="285" w:lineRule="atLeast"/>
        <w:jc w:val="center"/>
        <w:rPr>
          <w:rFonts w:ascii="Consolas" w:eastAsia="Times New Roman" w:hAnsi="Consolas" w:cs="Times New Roman"/>
          <w:color w:val="A7DBF7"/>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r w:rsidRPr="000F3526">
        <w:rPr>
          <w:rFonts w:ascii="Consolas" w:eastAsia="Times New Roman" w:hAnsi="Consolas" w:cs="Times New Roman"/>
          <w:color w:val="F7ECB5"/>
          <w:sz w:val="32"/>
          <w:szCs w:val="32"/>
          <w:lang w:eastAsia="es-CO"/>
        </w:rPr>
        <w:t>href</w:t>
      </w:r>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r w:rsidRPr="000F3526">
        <w:rPr>
          <w:rFonts w:ascii="Consolas" w:eastAsia="Times New Roman" w:hAnsi="Consolas" w:cs="Times New Roman"/>
          <w:color w:val="A7DBF7"/>
          <w:sz w:val="32"/>
          <w:szCs w:val="32"/>
          <w:lang w:eastAsia="es-CO"/>
        </w:rPr>
        <w:t>Icon</w:t>
      </w: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37D74FA5" w14:textId="77777777" w:rsidR="00494455" w:rsidRDefault="00494455" w:rsidP="00494455">
      <w:pPr>
        <w:rPr>
          <w:rFonts w:ascii="Times New Roman" w:hAnsi="Times New Roman" w:cs="Times New Roman"/>
          <w:b/>
          <w:bCs/>
          <w:i/>
          <w:iCs/>
          <w:sz w:val="48"/>
          <w:szCs w:val="48"/>
        </w:rPr>
      </w:pPr>
    </w:p>
    <w:p w14:paraId="5A173386" w14:textId="77777777" w:rsidR="00494455" w:rsidRDefault="00494455" w:rsidP="00494455">
      <w:pPr>
        <w:rPr>
          <w:rFonts w:ascii="Times New Roman" w:hAnsi="Times New Roman" w:cs="Times New Roman"/>
          <w:b/>
          <w:bCs/>
          <w:i/>
          <w:iCs/>
          <w:sz w:val="48"/>
          <w:szCs w:val="48"/>
        </w:rPr>
      </w:pPr>
      <w:r>
        <w:rPr>
          <w:rFonts w:ascii="Times New Roman" w:hAnsi="Times New Roman" w:cs="Times New Roman"/>
          <w:b/>
          <w:bCs/>
          <w:i/>
          <w:iCs/>
          <w:sz w:val="48"/>
          <w:szCs w:val="48"/>
        </w:rPr>
        <w:t>Images.&lt;img&gt;</w:t>
      </w:r>
    </w:p>
    <w:p w14:paraId="47207991" w14:textId="77777777" w:rsidR="00494455" w:rsidRPr="003262A0" w:rsidRDefault="00494455" w:rsidP="00494455">
      <w:pPr>
        <w:rPr>
          <w:rFonts w:ascii="Times New Roman" w:hAnsi="Times New Roman" w:cs="Times New Roman"/>
          <w:sz w:val="24"/>
          <w:szCs w:val="24"/>
        </w:rPr>
      </w:pPr>
      <w:r>
        <w:rPr>
          <w:rFonts w:ascii="Times New Roman" w:hAnsi="Times New Roman" w:cs="Times New Roman"/>
          <w:sz w:val="24"/>
          <w:szCs w:val="24"/>
        </w:rPr>
        <w:t xml:space="preserve">Nos permite posicionar una imagen. Source (src) es donde se colocará la ruta de la imagen. Alternative (alt) es el texto alternativo que mostrará en caso de que la imagen no sea cargada.  </w:t>
      </w:r>
    </w:p>
    <w:p w14:paraId="43E47A01" w14:textId="77777777" w:rsidR="00494455" w:rsidRPr="003262A0" w:rsidRDefault="00494455" w:rsidP="00494455">
      <w:pPr>
        <w:shd w:val="clear" w:color="auto" w:fill="282822"/>
        <w:spacing w:after="0" w:line="285" w:lineRule="atLeast"/>
        <w:jc w:val="center"/>
        <w:rPr>
          <w:rFonts w:ascii="Consolas" w:eastAsia="Times New Roman" w:hAnsi="Consolas" w:cs="Times New Roman"/>
          <w:color w:val="A7DBF7"/>
          <w:sz w:val="36"/>
          <w:szCs w:val="36"/>
          <w:lang w:eastAsia="es-CO"/>
        </w:rPr>
      </w:pPr>
      <w:r w:rsidRPr="003262A0">
        <w:rPr>
          <w:rFonts w:ascii="Consolas" w:eastAsia="Times New Roman" w:hAnsi="Consolas" w:cs="Times New Roman"/>
          <w:color w:val="FFFFFF"/>
          <w:sz w:val="36"/>
          <w:szCs w:val="36"/>
          <w:lang w:eastAsia="es-CO"/>
        </w:rPr>
        <w:t>&lt;</w:t>
      </w:r>
      <w:r w:rsidRPr="003262A0">
        <w:rPr>
          <w:rFonts w:ascii="Consolas" w:eastAsia="Times New Roman" w:hAnsi="Consolas" w:cs="Times New Roman"/>
          <w:color w:val="6DBDFA"/>
          <w:sz w:val="36"/>
          <w:szCs w:val="36"/>
          <w:lang w:eastAsia="es-CO"/>
        </w:rPr>
        <w:t>img</w:t>
      </w:r>
      <w:r w:rsidRPr="003262A0">
        <w:rPr>
          <w:rFonts w:ascii="Consolas" w:eastAsia="Times New Roman" w:hAnsi="Consolas" w:cs="Times New Roman"/>
          <w:color w:val="A7DBF7"/>
          <w:sz w:val="36"/>
          <w:szCs w:val="36"/>
          <w:lang w:eastAsia="es-CO"/>
        </w:rPr>
        <w:t> </w:t>
      </w:r>
      <w:r w:rsidRPr="003262A0">
        <w:rPr>
          <w:rFonts w:ascii="Consolas" w:eastAsia="Times New Roman" w:hAnsi="Consolas" w:cs="Times New Roman"/>
          <w:color w:val="F7ECB5"/>
          <w:sz w:val="36"/>
          <w:szCs w:val="36"/>
          <w:lang w:eastAsia="es-CO"/>
        </w:rPr>
        <w:t>src</w:t>
      </w:r>
      <w:r w:rsidRPr="003262A0">
        <w:rPr>
          <w:rFonts w:ascii="Consolas" w:eastAsia="Times New Roman" w:hAnsi="Consolas" w:cs="Times New Roman"/>
          <w:color w:val="A7DBF7"/>
          <w:sz w:val="36"/>
          <w:szCs w:val="36"/>
          <w:lang w:eastAsia="es-CO"/>
        </w:rPr>
        <w:t>=</w:t>
      </w:r>
      <w:r w:rsidRPr="003262A0">
        <w:rPr>
          <w:rFonts w:ascii="Consolas" w:eastAsia="Times New Roman" w:hAnsi="Consolas" w:cs="Times New Roman"/>
          <w:color w:val="6BFF81"/>
          <w:sz w:val="36"/>
          <w:szCs w:val="36"/>
          <w:lang w:eastAsia="es-CO"/>
        </w:rPr>
        <w:t>""</w:t>
      </w:r>
      <w:r w:rsidRPr="003262A0">
        <w:rPr>
          <w:rFonts w:ascii="Consolas" w:eastAsia="Times New Roman" w:hAnsi="Consolas" w:cs="Times New Roman"/>
          <w:color w:val="A7DBF7"/>
          <w:sz w:val="36"/>
          <w:szCs w:val="36"/>
          <w:lang w:eastAsia="es-CO"/>
        </w:rPr>
        <w:t> </w:t>
      </w:r>
      <w:r w:rsidRPr="003262A0">
        <w:rPr>
          <w:rFonts w:ascii="Consolas" w:eastAsia="Times New Roman" w:hAnsi="Consolas" w:cs="Times New Roman"/>
          <w:color w:val="F7ECB5"/>
          <w:sz w:val="36"/>
          <w:szCs w:val="36"/>
          <w:lang w:eastAsia="es-CO"/>
        </w:rPr>
        <w:t>alt</w:t>
      </w:r>
      <w:r w:rsidRPr="003262A0">
        <w:rPr>
          <w:rFonts w:ascii="Consolas" w:eastAsia="Times New Roman" w:hAnsi="Consolas" w:cs="Times New Roman"/>
          <w:color w:val="A7DBF7"/>
          <w:sz w:val="36"/>
          <w:szCs w:val="36"/>
          <w:lang w:eastAsia="es-CO"/>
        </w:rPr>
        <w:t>=</w:t>
      </w:r>
      <w:r w:rsidRPr="003262A0">
        <w:rPr>
          <w:rFonts w:ascii="Consolas" w:eastAsia="Times New Roman" w:hAnsi="Consolas" w:cs="Times New Roman"/>
          <w:color w:val="6BFF81"/>
          <w:sz w:val="36"/>
          <w:szCs w:val="36"/>
          <w:lang w:eastAsia="es-CO"/>
        </w:rPr>
        <w:t>""</w:t>
      </w:r>
      <w:r w:rsidRPr="003262A0">
        <w:rPr>
          <w:rFonts w:ascii="Consolas" w:eastAsia="Times New Roman" w:hAnsi="Consolas" w:cs="Times New Roman"/>
          <w:color w:val="FFFFFF"/>
          <w:sz w:val="36"/>
          <w:szCs w:val="36"/>
          <w:lang w:eastAsia="es-CO"/>
        </w:rPr>
        <w:t>&gt;</w:t>
      </w:r>
    </w:p>
    <w:p w14:paraId="2F295966" w14:textId="77777777" w:rsidR="00494455" w:rsidRDefault="00494455" w:rsidP="00494455">
      <w:pPr>
        <w:rPr>
          <w:rFonts w:ascii="Times New Roman" w:hAnsi="Times New Roman" w:cs="Times New Roman"/>
          <w:b/>
          <w:bCs/>
          <w:i/>
          <w:iCs/>
          <w:sz w:val="48"/>
          <w:szCs w:val="48"/>
        </w:rPr>
      </w:pPr>
    </w:p>
    <w:p w14:paraId="60575A25" w14:textId="77777777" w:rsidR="00494455" w:rsidRDefault="00494455" w:rsidP="00494455">
      <w:pPr>
        <w:rPr>
          <w:rFonts w:ascii="Times New Roman" w:hAnsi="Times New Roman" w:cs="Times New Roman"/>
          <w:b/>
          <w:bCs/>
          <w:i/>
          <w:iCs/>
          <w:sz w:val="48"/>
          <w:szCs w:val="48"/>
        </w:rPr>
      </w:pPr>
      <w:r>
        <w:rPr>
          <w:rFonts w:ascii="Times New Roman" w:hAnsi="Times New Roman" w:cs="Times New Roman"/>
          <w:b/>
          <w:bCs/>
          <w:i/>
          <w:iCs/>
          <w:sz w:val="48"/>
          <w:szCs w:val="48"/>
        </w:rPr>
        <w:t>Etiquetas Contenedoras.</w:t>
      </w:r>
    </w:p>
    <w:p w14:paraId="122A3135"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header</w:t>
      </w:r>
      <w:r w:rsidRPr="007E5F41">
        <w:rPr>
          <w:rFonts w:ascii="Consolas" w:eastAsia="Times New Roman" w:hAnsi="Consolas" w:cs="Times New Roman"/>
          <w:color w:val="FFFFFF"/>
          <w:sz w:val="32"/>
          <w:szCs w:val="32"/>
          <w:lang w:val="en-US" w:eastAsia="es-CO"/>
        </w:rPr>
        <w:t>&gt;</w:t>
      </w:r>
    </w:p>
    <w:p w14:paraId="77AE8A14"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p>
    <w:p w14:paraId="7DF41A92" w14:textId="77777777" w:rsidR="00494455" w:rsidRPr="007E5F41" w:rsidRDefault="00494455" w:rsidP="00494455">
      <w:pPr>
        <w:shd w:val="clear" w:color="auto" w:fill="282822"/>
        <w:spacing w:after="0" w:line="285" w:lineRule="atLeast"/>
        <w:rPr>
          <w:rFonts w:ascii="Consolas" w:eastAsia="Times New Roman" w:hAnsi="Consolas" w:cs="Times New Roman"/>
          <w:color w:val="FFFFFF"/>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header</w:t>
      </w:r>
      <w:r w:rsidRPr="007E5F41">
        <w:rPr>
          <w:rFonts w:ascii="Consolas" w:eastAsia="Times New Roman" w:hAnsi="Consolas" w:cs="Times New Roman"/>
          <w:color w:val="FFFFFF"/>
          <w:sz w:val="32"/>
          <w:szCs w:val="32"/>
          <w:lang w:val="en-US" w:eastAsia="es-CO"/>
        </w:rPr>
        <w:t>&gt;</w:t>
      </w:r>
    </w:p>
    <w:p w14:paraId="18AC563E" w14:textId="77777777" w:rsidR="00494455" w:rsidRPr="007E5F41" w:rsidRDefault="00494455" w:rsidP="00494455">
      <w:pPr>
        <w:rPr>
          <w:rFonts w:ascii="Times New Roman" w:hAnsi="Times New Roman" w:cs="Times New Roman"/>
          <w:b/>
          <w:bCs/>
          <w:i/>
          <w:iCs/>
          <w:sz w:val="48"/>
          <w:szCs w:val="48"/>
          <w:lang w:val="en-US"/>
        </w:rPr>
      </w:pPr>
    </w:p>
    <w:p w14:paraId="26753E19"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nav</w:t>
      </w:r>
      <w:r w:rsidRPr="007E5F41">
        <w:rPr>
          <w:rFonts w:ascii="Consolas" w:eastAsia="Times New Roman" w:hAnsi="Consolas" w:cs="Times New Roman"/>
          <w:color w:val="FFFFFF"/>
          <w:sz w:val="32"/>
          <w:szCs w:val="32"/>
          <w:lang w:val="en-US" w:eastAsia="es-CO"/>
        </w:rPr>
        <w:t>&gt;</w:t>
      </w:r>
    </w:p>
    <w:p w14:paraId="7ADC1A0C"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A7DBF7"/>
          <w:sz w:val="32"/>
          <w:szCs w:val="32"/>
          <w:lang w:val="en-US" w:eastAsia="es-CO"/>
        </w:rPr>
        <w:t>         </w:t>
      </w:r>
    </w:p>
    <w:p w14:paraId="68E03DCF"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nav</w:t>
      </w:r>
      <w:r w:rsidRPr="007E5F41">
        <w:rPr>
          <w:rFonts w:ascii="Consolas" w:eastAsia="Times New Roman" w:hAnsi="Consolas" w:cs="Times New Roman"/>
          <w:color w:val="FFFFFF"/>
          <w:sz w:val="32"/>
          <w:szCs w:val="32"/>
          <w:lang w:val="en-US" w:eastAsia="es-CO"/>
        </w:rPr>
        <w:t>&gt;</w:t>
      </w:r>
    </w:p>
    <w:p w14:paraId="7DB02D59" w14:textId="77777777" w:rsidR="00494455" w:rsidRPr="007E5F41" w:rsidRDefault="00494455" w:rsidP="00494455">
      <w:pPr>
        <w:rPr>
          <w:rFonts w:ascii="Times New Roman" w:hAnsi="Times New Roman" w:cs="Times New Roman"/>
          <w:b/>
          <w:bCs/>
          <w:i/>
          <w:iCs/>
          <w:sz w:val="48"/>
          <w:szCs w:val="48"/>
          <w:lang w:val="en-US"/>
        </w:rPr>
      </w:pPr>
    </w:p>
    <w:p w14:paraId="6AC8B8E6" w14:textId="77777777" w:rsidR="00494455" w:rsidRPr="000829E2" w:rsidRDefault="00494455" w:rsidP="00494455">
      <w:pPr>
        <w:shd w:val="clear" w:color="auto" w:fill="282822"/>
        <w:spacing w:after="0" w:line="285" w:lineRule="atLeast"/>
        <w:rPr>
          <w:rFonts w:ascii="Consolas" w:eastAsia="Times New Roman" w:hAnsi="Consolas" w:cs="Times New Roman"/>
          <w:color w:val="FFFFFF"/>
          <w:sz w:val="32"/>
          <w:szCs w:val="32"/>
          <w:lang w:val="en-US" w:eastAsia="es-CO"/>
        </w:rPr>
      </w:pPr>
      <w:r w:rsidRPr="000829E2">
        <w:rPr>
          <w:rFonts w:ascii="Consolas" w:eastAsia="Times New Roman" w:hAnsi="Consolas" w:cs="Times New Roman"/>
          <w:color w:val="FFFFFF"/>
          <w:sz w:val="32"/>
          <w:szCs w:val="32"/>
          <w:lang w:val="en-US" w:eastAsia="es-CO"/>
        </w:rPr>
        <w:lastRenderedPageBreak/>
        <w:t>&lt;</w:t>
      </w:r>
      <w:r w:rsidRPr="000829E2">
        <w:rPr>
          <w:rFonts w:ascii="Consolas" w:eastAsia="Times New Roman" w:hAnsi="Consolas" w:cs="Times New Roman"/>
          <w:color w:val="6DBDFA"/>
          <w:sz w:val="32"/>
          <w:szCs w:val="32"/>
          <w:lang w:val="en-US" w:eastAsia="es-CO"/>
        </w:rPr>
        <w:t>main</w:t>
      </w:r>
      <w:r w:rsidRPr="000829E2">
        <w:rPr>
          <w:rFonts w:ascii="Consolas" w:eastAsia="Times New Roman" w:hAnsi="Consolas" w:cs="Times New Roman"/>
          <w:color w:val="FFFFFF"/>
          <w:sz w:val="32"/>
          <w:szCs w:val="32"/>
          <w:lang w:val="en-US" w:eastAsia="es-CO"/>
        </w:rPr>
        <w:t>&gt;</w:t>
      </w:r>
    </w:p>
    <w:p w14:paraId="316A3C47" w14:textId="77777777" w:rsidR="00494455" w:rsidRPr="000829E2"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p>
    <w:p w14:paraId="539738D9" w14:textId="77777777" w:rsidR="00494455" w:rsidRPr="007E5F41" w:rsidRDefault="00494455" w:rsidP="00494455">
      <w:pPr>
        <w:shd w:val="clear" w:color="auto" w:fill="282822"/>
        <w:spacing w:after="0" w:line="285" w:lineRule="atLeast"/>
        <w:rPr>
          <w:rFonts w:ascii="Consolas" w:eastAsia="Times New Roman" w:hAnsi="Consolas" w:cs="Times New Roman"/>
          <w:color w:val="FFFFFF"/>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main</w:t>
      </w:r>
      <w:r w:rsidRPr="007E5F41">
        <w:rPr>
          <w:rFonts w:ascii="Consolas" w:eastAsia="Times New Roman" w:hAnsi="Consolas" w:cs="Times New Roman"/>
          <w:color w:val="FFFFFF"/>
          <w:sz w:val="32"/>
          <w:szCs w:val="32"/>
          <w:lang w:val="en-US" w:eastAsia="es-CO"/>
        </w:rPr>
        <w:t>&gt;</w:t>
      </w:r>
    </w:p>
    <w:p w14:paraId="6B6CBA7D" w14:textId="77777777" w:rsidR="00494455" w:rsidRPr="007E5F41" w:rsidRDefault="00494455" w:rsidP="00494455">
      <w:pPr>
        <w:rPr>
          <w:rFonts w:ascii="Times New Roman" w:hAnsi="Times New Roman" w:cs="Times New Roman"/>
          <w:b/>
          <w:bCs/>
          <w:i/>
          <w:iCs/>
          <w:sz w:val="48"/>
          <w:szCs w:val="48"/>
          <w:lang w:val="en-US"/>
        </w:rPr>
      </w:pPr>
    </w:p>
    <w:p w14:paraId="453B4F90"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section</w:t>
      </w:r>
      <w:r w:rsidRPr="007E5F41">
        <w:rPr>
          <w:rFonts w:ascii="Consolas" w:eastAsia="Times New Roman" w:hAnsi="Consolas" w:cs="Times New Roman"/>
          <w:color w:val="A7DBF7"/>
          <w:sz w:val="32"/>
          <w:szCs w:val="32"/>
          <w:lang w:val="en-US" w:eastAsia="es-CO"/>
        </w:rPr>
        <w:t> </w:t>
      </w:r>
    </w:p>
    <w:p w14:paraId="0F680E6C"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A7DBF7"/>
          <w:sz w:val="32"/>
          <w:szCs w:val="32"/>
          <w:lang w:val="en-US" w:eastAsia="es-CO"/>
        </w:rPr>
        <w:t>            </w:t>
      </w:r>
    </w:p>
    <w:p w14:paraId="25FE072C"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section</w:t>
      </w:r>
      <w:r w:rsidRPr="007E5F41">
        <w:rPr>
          <w:rFonts w:ascii="Consolas" w:eastAsia="Times New Roman" w:hAnsi="Consolas" w:cs="Times New Roman"/>
          <w:color w:val="FFFFFF"/>
          <w:sz w:val="32"/>
          <w:szCs w:val="32"/>
          <w:lang w:val="en-US" w:eastAsia="es-CO"/>
        </w:rPr>
        <w:t>&gt;</w:t>
      </w:r>
    </w:p>
    <w:p w14:paraId="1D65F6D5" w14:textId="77777777" w:rsidR="00494455" w:rsidRPr="007E5F41" w:rsidRDefault="00494455" w:rsidP="00494455">
      <w:pPr>
        <w:rPr>
          <w:rFonts w:ascii="Times New Roman" w:hAnsi="Times New Roman" w:cs="Times New Roman"/>
          <w:b/>
          <w:bCs/>
          <w:i/>
          <w:iCs/>
          <w:sz w:val="48"/>
          <w:szCs w:val="48"/>
          <w:lang w:val="en-US"/>
        </w:rPr>
      </w:pPr>
    </w:p>
    <w:p w14:paraId="6BBB06AB"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div</w:t>
      </w:r>
      <w:r w:rsidRPr="007E5F41">
        <w:rPr>
          <w:rFonts w:ascii="Consolas" w:eastAsia="Times New Roman" w:hAnsi="Consolas" w:cs="Times New Roman"/>
          <w:color w:val="FFFFFF"/>
          <w:sz w:val="32"/>
          <w:szCs w:val="32"/>
          <w:lang w:val="en-US" w:eastAsia="es-CO"/>
        </w:rPr>
        <w:t>&gt;</w:t>
      </w:r>
    </w:p>
    <w:p w14:paraId="00FBBE4B"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p>
    <w:p w14:paraId="54BFF393"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div</w:t>
      </w:r>
      <w:r w:rsidRPr="007E5F41">
        <w:rPr>
          <w:rFonts w:ascii="Consolas" w:eastAsia="Times New Roman" w:hAnsi="Consolas" w:cs="Times New Roman"/>
          <w:color w:val="FFFFFF"/>
          <w:sz w:val="32"/>
          <w:szCs w:val="32"/>
          <w:lang w:val="en-US" w:eastAsia="es-CO"/>
        </w:rPr>
        <w:t>&gt;</w:t>
      </w:r>
    </w:p>
    <w:p w14:paraId="62F02E4F" w14:textId="77777777" w:rsidR="00494455" w:rsidRPr="007E5F41" w:rsidRDefault="00494455" w:rsidP="00494455">
      <w:pPr>
        <w:rPr>
          <w:rFonts w:ascii="Times New Roman" w:hAnsi="Times New Roman" w:cs="Times New Roman"/>
          <w:b/>
          <w:bCs/>
          <w:i/>
          <w:iCs/>
          <w:sz w:val="48"/>
          <w:szCs w:val="48"/>
          <w:lang w:val="en-US"/>
        </w:rPr>
      </w:pPr>
    </w:p>
    <w:p w14:paraId="332D852F" w14:textId="77777777" w:rsidR="00494455" w:rsidRPr="000029EA" w:rsidRDefault="00494455" w:rsidP="00494455">
      <w:pPr>
        <w:shd w:val="clear" w:color="auto" w:fill="282822"/>
        <w:spacing w:after="0" w:line="285" w:lineRule="atLeast"/>
        <w:rPr>
          <w:rFonts w:ascii="Consolas" w:eastAsia="Times New Roman" w:hAnsi="Consolas" w:cs="Times New Roman"/>
          <w:color w:val="FFFFFF"/>
          <w:sz w:val="32"/>
          <w:szCs w:val="32"/>
          <w:lang w:eastAsia="es-CO"/>
        </w:rPr>
      </w:pPr>
      <w:r w:rsidRPr="000029EA">
        <w:rPr>
          <w:rFonts w:ascii="Consolas" w:eastAsia="Times New Roman" w:hAnsi="Consolas" w:cs="Times New Roman"/>
          <w:color w:val="FFFFFF"/>
          <w:sz w:val="32"/>
          <w:szCs w:val="32"/>
          <w:lang w:eastAsia="es-CO"/>
        </w:rPr>
        <w:t>&lt;</w:t>
      </w:r>
      <w:r w:rsidRPr="000029EA">
        <w:rPr>
          <w:rFonts w:ascii="Consolas" w:eastAsia="Times New Roman" w:hAnsi="Consolas" w:cs="Times New Roman"/>
          <w:color w:val="6DBDFA"/>
          <w:sz w:val="32"/>
          <w:szCs w:val="32"/>
          <w:lang w:eastAsia="es-CO"/>
        </w:rPr>
        <w:t>footer</w:t>
      </w:r>
      <w:r w:rsidRPr="000029EA">
        <w:rPr>
          <w:rFonts w:ascii="Consolas" w:eastAsia="Times New Roman" w:hAnsi="Consolas" w:cs="Times New Roman"/>
          <w:color w:val="FFFFFF"/>
          <w:sz w:val="32"/>
          <w:szCs w:val="32"/>
          <w:lang w:eastAsia="es-CO"/>
        </w:rPr>
        <w:t>&gt;</w:t>
      </w:r>
    </w:p>
    <w:p w14:paraId="745B38E8" w14:textId="77777777" w:rsidR="00494455" w:rsidRPr="000029EA" w:rsidRDefault="00494455" w:rsidP="00494455">
      <w:pPr>
        <w:shd w:val="clear" w:color="auto" w:fill="282822"/>
        <w:spacing w:after="0" w:line="285" w:lineRule="atLeast"/>
        <w:rPr>
          <w:rFonts w:ascii="Consolas" w:eastAsia="Times New Roman" w:hAnsi="Consolas" w:cs="Times New Roman"/>
          <w:color w:val="A7DBF7"/>
          <w:sz w:val="32"/>
          <w:szCs w:val="32"/>
          <w:lang w:eastAsia="es-CO"/>
        </w:rPr>
      </w:pPr>
    </w:p>
    <w:p w14:paraId="0C7005D4" w14:textId="309F6FD0" w:rsidR="00494455" w:rsidRPr="00F56AC5" w:rsidRDefault="00494455" w:rsidP="00F56AC5">
      <w:pPr>
        <w:shd w:val="clear" w:color="auto" w:fill="282822"/>
        <w:spacing w:after="0" w:line="285" w:lineRule="atLeast"/>
        <w:rPr>
          <w:rFonts w:ascii="Consolas" w:eastAsia="Times New Roman" w:hAnsi="Consolas" w:cs="Times New Roman"/>
          <w:color w:val="A7DBF7"/>
          <w:sz w:val="32"/>
          <w:szCs w:val="32"/>
          <w:lang w:eastAsia="es-CO"/>
        </w:rPr>
      </w:pPr>
      <w:r w:rsidRPr="000829E2">
        <w:rPr>
          <w:rFonts w:ascii="Consolas" w:eastAsia="Times New Roman" w:hAnsi="Consolas" w:cs="Times New Roman"/>
          <w:color w:val="FFFFFF"/>
          <w:sz w:val="32"/>
          <w:szCs w:val="32"/>
          <w:lang w:eastAsia="es-CO"/>
        </w:rPr>
        <w:t>&lt;/</w:t>
      </w:r>
      <w:r w:rsidRPr="000829E2">
        <w:rPr>
          <w:rFonts w:ascii="Consolas" w:eastAsia="Times New Roman" w:hAnsi="Consolas" w:cs="Times New Roman"/>
          <w:color w:val="6DBDFA"/>
          <w:sz w:val="32"/>
          <w:szCs w:val="32"/>
          <w:lang w:eastAsia="es-CO"/>
        </w:rPr>
        <w:t>footer</w:t>
      </w:r>
      <w:r w:rsidRPr="000829E2">
        <w:rPr>
          <w:rFonts w:ascii="Consolas" w:eastAsia="Times New Roman" w:hAnsi="Consolas" w:cs="Times New Roman"/>
          <w:color w:val="FFFFFF"/>
          <w:sz w:val="32"/>
          <w:szCs w:val="32"/>
          <w:lang w:eastAsia="es-CO"/>
        </w:rPr>
        <w:t>&gt;</w:t>
      </w:r>
    </w:p>
    <w:p w14:paraId="4F055828" w14:textId="77777777" w:rsidR="008569EC" w:rsidRDefault="008569EC" w:rsidP="008569EC">
      <w:pPr>
        <w:jc w:val="center"/>
        <w:rPr>
          <w:rFonts w:ascii="Times New Roman" w:hAnsi="Times New Roman" w:cs="Times New Roman"/>
          <w:b/>
          <w:bCs/>
          <w:sz w:val="24"/>
          <w:szCs w:val="24"/>
        </w:rPr>
      </w:pPr>
    </w:p>
    <w:p w14:paraId="522532D8" w14:textId="3AF473A5" w:rsidR="008569EC" w:rsidRDefault="008569EC" w:rsidP="008569EC">
      <w:pPr>
        <w:jc w:val="center"/>
        <w:rPr>
          <w:rFonts w:ascii="Times New Roman" w:hAnsi="Times New Roman" w:cs="Times New Roman"/>
          <w:b/>
          <w:bCs/>
          <w:sz w:val="24"/>
          <w:szCs w:val="24"/>
        </w:rPr>
      </w:pPr>
      <w:r>
        <w:rPr>
          <w:rFonts w:ascii="Times New Roman" w:hAnsi="Times New Roman" w:cs="Times New Roman"/>
          <w:b/>
          <w:bCs/>
          <w:sz w:val="24"/>
          <w:szCs w:val="24"/>
        </w:rPr>
        <w:t>Composición básica de HTML.</w:t>
      </w:r>
    </w:p>
    <w:p w14:paraId="781C7363" w14:textId="77777777" w:rsidR="008569EC" w:rsidRDefault="008569EC" w:rsidP="008569EC">
      <w:pPr>
        <w:rPr>
          <w:rFonts w:ascii="Times New Roman" w:hAnsi="Times New Roman" w:cs="Times New Roman"/>
          <w:b/>
          <w:bCs/>
          <w:color w:val="FF0000"/>
          <w:sz w:val="24"/>
          <w:szCs w:val="24"/>
        </w:rPr>
      </w:pPr>
      <w:r>
        <w:rPr>
          <w:rFonts w:ascii="Times New Roman" w:hAnsi="Times New Roman" w:cs="Times New Roman"/>
          <w:b/>
          <w:bCs/>
          <w:sz w:val="24"/>
          <w:szCs w:val="24"/>
        </w:rPr>
        <w:t xml:space="preserve">&lt;!Doctype HTML&gt;    </w:t>
      </w:r>
      <w:r>
        <w:rPr>
          <w:rFonts w:ascii="Times New Roman" w:hAnsi="Times New Roman" w:cs="Times New Roman"/>
          <w:b/>
          <w:bCs/>
          <w:color w:val="FF0000"/>
          <w:sz w:val="24"/>
          <w:szCs w:val="24"/>
        </w:rPr>
        <w:t>Indica que es un archivo HTML</w:t>
      </w:r>
    </w:p>
    <w:p w14:paraId="7683A4E2" w14:textId="77777777" w:rsidR="008569EC" w:rsidRDefault="008569EC" w:rsidP="008569EC">
      <w:pPr>
        <w:rPr>
          <w:rFonts w:ascii="Times New Roman" w:hAnsi="Times New Roman" w:cs="Times New Roman"/>
          <w:b/>
          <w:bCs/>
          <w:color w:val="1F3864" w:themeColor="accent1" w:themeShade="80"/>
          <w:sz w:val="24"/>
          <w:szCs w:val="24"/>
        </w:rPr>
      </w:pPr>
      <w:r w:rsidRPr="006B7D0E">
        <w:rPr>
          <w:rFonts w:ascii="Times New Roman" w:hAnsi="Times New Roman" w:cs="Times New Roman"/>
          <w:b/>
          <w:bCs/>
          <w:color w:val="1F3864" w:themeColor="accent1" w:themeShade="80"/>
          <w:sz w:val="24"/>
          <w:szCs w:val="24"/>
        </w:rPr>
        <w:t>&lt;HTML</w:t>
      </w:r>
      <w:r>
        <w:rPr>
          <w:rFonts w:ascii="Times New Roman" w:hAnsi="Times New Roman" w:cs="Times New Roman"/>
          <w:b/>
          <w:bCs/>
          <w:color w:val="1F3864" w:themeColor="accent1" w:themeShade="80"/>
          <w:sz w:val="24"/>
          <w:szCs w:val="24"/>
        </w:rPr>
        <w:t xml:space="preserve"> </w:t>
      </w:r>
      <w:r w:rsidRPr="006B7D0E">
        <w:rPr>
          <w:rFonts w:ascii="Times New Roman" w:hAnsi="Times New Roman" w:cs="Times New Roman"/>
          <w:b/>
          <w:bCs/>
          <w:color w:val="1F3864" w:themeColor="accent1" w:themeShade="80"/>
          <w:sz w:val="24"/>
          <w:szCs w:val="24"/>
          <w:highlight w:val="yellow"/>
        </w:rPr>
        <w:t>lang=”en”&gt;</w:t>
      </w:r>
      <w:r>
        <w:rPr>
          <w:rFonts w:ascii="Times New Roman" w:hAnsi="Times New Roman" w:cs="Times New Roman"/>
          <w:b/>
          <w:bCs/>
          <w:color w:val="1F3864" w:themeColor="accent1" w:themeShade="80"/>
          <w:sz w:val="24"/>
          <w:szCs w:val="24"/>
        </w:rPr>
        <w:t xml:space="preserve"> Nuestra etiqueta HTML principal   / </w:t>
      </w:r>
      <w:r w:rsidRPr="006B7D0E">
        <w:rPr>
          <w:rFonts w:ascii="Times New Roman" w:hAnsi="Times New Roman" w:cs="Times New Roman"/>
          <w:b/>
          <w:bCs/>
          <w:color w:val="1F3864" w:themeColor="accent1" w:themeShade="80"/>
          <w:sz w:val="24"/>
          <w:szCs w:val="24"/>
          <w:highlight w:val="yellow"/>
        </w:rPr>
        <w:t xml:space="preserve">Marcamos </w:t>
      </w:r>
      <w:r>
        <w:rPr>
          <w:rFonts w:ascii="Times New Roman" w:hAnsi="Times New Roman" w:cs="Times New Roman"/>
          <w:b/>
          <w:bCs/>
          <w:color w:val="1F3864" w:themeColor="accent1" w:themeShade="80"/>
          <w:sz w:val="24"/>
          <w:szCs w:val="24"/>
          <w:highlight w:val="yellow"/>
        </w:rPr>
        <w:t>el</w:t>
      </w:r>
      <w:r w:rsidRPr="006B7D0E">
        <w:rPr>
          <w:rFonts w:ascii="Times New Roman" w:hAnsi="Times New Roman" w:cs="Times New Roman"/>
          <w:b/>
          <w:bCs/>
          <w:color w:val="1F3864" w:themeColor="accent1" w:themeShade="80"/>
          <w:sz w:val="24"/>
          <w:szCs w:val="24"/>
          <w:highlight w:val="yellow"/>
        </w:rPr>
        <w:t xml:space="preserve"> idioma</w:t>
      </w:r>
    </w:p>
    <w:p w14:paraId="33595F20" w14:textId="77777777" w:rsidR="008569EC" w:rsidRDefault="008569EC" w:rsidP="008569EC">
      <w:pPr>
        <w:rPr>
          <w:rFonts w:ascii="Times New Roman" w:hAnsi="Times New Roman" w:cs="Times New Roman"/>
          <w:b/>
          <w:bCs/>
          <w:color w:val="538135" w:themeColor="accent6" w:themeShade="BF"/>
          <w:sz w:val="24"/>
          <w:szCs w:val="24"/>
        </w:rPr>
      </w:pPr>
      <w:r>
        <w:rPr>
          <w:rFonts w:ascii="Times New Roman" w:hAnsi="Times New Roman" w:cs="Times New Roman"/>
          <w:b/>
          <w:bCs/>
          <w:color w:val="1F3864" w:themeColor="accent1" w:themeShade="80"/>
          <w:sz w:val="24"/>
          <w:szCs w:val="24"/>
        </w:rPr>
        <w:tab/>
      </w:r>
      <w:r>
        <w:rPr>
          <w:rFonts w:ascii="Times New Roman" w:hAnsi="Times New Roman" w:cs="Times New Roman"/>
          <w:b/>
          <w:bCs/>
          <w:color w:val="538135" w:themeColor="accent6" w:themeShade="BF"/>
          <w:sz w:val="24"/>
          <w:szCs w:val="24"/>
        </w:rPr>
        <w:t>&lt;HEAD&gt;</w:t>
      </w:r>
    </w:p>
    <w:p w14:paraId="06A30D32" w14:textId="77777777" w:rsidR="008569EC" w:rsidRPr="00BC50FB" w:rsidRDefault="008569EC" w:rsidP="008569EC">
      <w:pPr>
        <w:rPr>
          <w:rFonts w:ascii="Times New Roman" w:hAnsi="Times New Roman" w:cs="Times New Roman"/>
          <w:b/>
          <w:bCs/>
          <w:color w:val="538135" w:themeColor="accent6" w:themeShade="BF"/>
          <w:sz w:val="20"/>
          <w:szCs w:val="20"/>
        </w:rPr>
      </w:pPr>
      <w:r>
        <w:rPr>
          <w:rFonts w:ascii="Times New Roman" w:hAnsi="Times New Roman" w:cs="Times New Roman"/>
          <w:b/>
          <w:bCs/>
          <w:color w:val="538135" w:themeColor="accent6" w:themeShade="BF"/>
          <w:sz w:val="24"/>
          <w:szCs w:val="24"/>
        </w:rPr>
        <w:tab/>
      </w:r>
      <w:r>
        <w:rPr>
          <w:rFonts w:ascii="Times New Roman" w:hAnsi="Times New Roman" w:cs="Times New Roman"/>
          <w:b/>
          <w:bCs/>
          <w:color w:val="538135" w:themeColor="accent6" w:themeShade="BF"/>
          <w:sz w:val="24"/>
          <w:szCs w:val="24"/>
        </w:rPr>
        <w:tab/>
      </w:r>
      <w:r w:rsidRPr="00BC50FB">
        <w:rPr>
          <w:rFonts w:ascii="Times New Roman" w:hAnsi="Times New Roman" w:cs="Times New Roman"/>
          <w:b/>
          <w:bCs/>
          <w:color w:val="538135" w:themeColor="accent6" w:themeShade="BF"/>
          <w:sz w:val="20"/>
          <w:szCs w:val="20"/>
        </w:rPr>
        <w:t>Aquí se colocarán los links ,etiquetas &lt;meta&gt; u</w:t>
      </w:r>
      <w:r>
        <w:rPr>
          <w:rFonts w:ascii="Times New Roman" w:hAnsi="Times New Roman" w:cs="Times New Roman"/>
          <w:b/>
          <w:bCs/>
          <w:color w:val="538135" w:themeColor="accent6" w:themeShade="BF"/>
          <w:sz w:val="20"/>
          <w:szCs w:val="20"/>
        </w:rPr>
        <w:t xml:space="preserve"> </w:t>
      </w:r>
      <w:r w:rsidRPr="00BC50FB">
        <w:rPr>
          <w:rFonts w:ascii="Times New Roman" w:hAnsi="Times New Roman" w:cs="Times New Roman"/>
          <w:b/>
          <w:bCs/>
          <w:color w:val="538135" w:themeColor="accent6" w:themeShade="BF"/>
          <w:sz w:val="20"/>
          <w:szCs w:val="20"/>
        </w:rPr>
        <w:t>otras configuraciones generales</w:t>
      </w:r>
    </w:p>
    <w:p w14:paraId="383DDDFA" w14:textId="77777777" w:rsidR="008569EC" w:rsidRPr="000029EA" w:rsidRDefault="008569EC" w:rsidP="008569EC">
      <w:pPr>
        <w:rPr>
          <w:rFonts w:ascii="Times New Roman" w:hAnsi="Times New Roman" w:cs="Times New Roman"/>
          <w:b/>
          <w:bCs/>
          <w:color w:val="538135" w:themeColor="accent6" w:themeShade="BF"/>
          <w:sz w:val="24"/>
          <w:szCs w:val="24"/>
        </w:rPr>
      </w:pPr>
      <w:r>
        <w:rPr>
          <w:rFonts w:ascii="Times New Roman" w:hAnsi="Times New Roman" w:cs="Times New Roman"/>
          <w:b/>
          <w:bCs/>
          <w:color w:val="538135" w:themeColor="accent6" w:themeShade="BF"/>
          <w:sz w:val="24"/>
          <w:szCs w:val="24"/>
        </w:rPr>
        <w:tab/>
      </w:r>
      <w:r w:rsidRPr="000029EA">
        <w:rPr>
          <w:rFonts w:ascii="Times New Roman" w:hAnsi="Times New Roman" w:cs="Times New Roman"/>
          <w:b/>
          <w:bCs/>
          <w:color w:val="538135" w:themeColor="accent6" w:themeShade="BF"/>
          <w:sz w:val="24"/>
          <w:szCs w:val="24"/>
        </w:rPr>
        <w:t>&lt;/HEAD&gt;</w:t>
      </w:r>
    </w:p>
    <w:p w14:paraId="38799D1B" w14:textId="77777777" w:rsidR="008569EC" w:rsidRPr="000029EA" w:rsidRDefault="008569EC" w:rsidP="008569EC">
      <w:pPr>
        <w:rPr>
          <w:rFonts w:ascii="Times New Roman" w:hAnsi="Times New Roman" w:cs="Times New Roman"/>
          <w:b/>
          <w:bCs/>
          <w:color w:val="C45911" w:themeColor="accent2" w:themeShade="BF"/>
          <w:sz w:val="24"/>
          <w:szCs w:val="24"/>
        </w:rPr>
      </w:pPr>
      <w:r w:rsidRPr="000029EA">
        <w:rPr>
          <w:rFonts w:ascii="Times New Roman" w:hAnsi="Times New Roman" w:cs="Times New Roman"/>
          <w:b/>
          <w:bCs/>
          <w:color w:val="C45911" w:themeColor="accent2" w:themeShade="BF"/>
          <w:sz w:val="24"/>
          <w:szCs w:val="24"/>
        </w:rPr>
        <w:tab/>
        <w:t>&lt;BODY&gt;</w:t>
      </w:r>
    </w:p>
    <w:p w14:paraId="2C8CF41E" w14:textId="77777777" w:rsidR="008569EC" w:rsidRPr="000029EA" w:rsidRDefault="008569EC" w:rsidP="008569EC">
      <w:pPr>
        <w:rPr>
          <w:rFonts w:ascii="Times New Roman" w:hAnsi="Times New Roman" w:cs="Times New Roman"/>
          <w:b/>
          <w:bCs/>
          <w:color w:val="C45911" w:themeColor="accent2" w:themeShade="BF"/>
          <w:sz w:val="20"/>
          <w:szCs w:val="20"/>
        </w:rPr>
      </w:pPr>
      <w:r w:rsidRPr="000029EA">
        <w:rPr>
          <w:rFonts w:ascii="Times New Roman" w:hAnsi="Times New Roman" w:cs="Times New Roman"/>
          <w:b/>
          <w:bCs/>
          <w:color w:val="C45911" w:themeColor="accent2" w:themeShade="BF"/>
          <w:sz w:val="24"/>
          <w:szCs w:val="24"/>
        </w:rPr>
        <w:tab/>
      </w:r>
      <w:r w:rsidRPr="000029EA">
        <w:rPr>
          <w:rFonts w:ascii="Times New Roman" w:hAnsi="Times New Roman" w:cs="Times New Roman"/>
          <w:b/>
          <w:bCs/>
          <w:color w:val="C45911" w:themeColor="accent2" w:themeShade="BF"/>
          <w:sz w:val="24"/>
          <w:szCs w:val="24"/>
        </w:rPr>
        <w:tab/>
      </w:r>
      <w:r w:rsidRPr="000029EA">
        <w:rPr>
          <w:rFonts w:ascii="Times New Roman" w:hAnsi="Times New Roman" w:cs="Times New Roman"/>
          <w:b/>
          <w:bCs/>
          <w:color w:val="C45911" w:themeColor="accent2" w:themeShade="BF"/>
          <w:sz w:val="20"/>
          <w:szCs w:val="20"/>
        </w:rPr>
        <w:t>Aquí colocaremos todo nuestro contenido &lt;header&gt; &lt;main&gt;&lt;section&gt;&lt;footer&gt;</w:t>
      </w:r>
    </w:p>
    <w:p w14:paraId="367DFE89" w14:textId="77777777" w:rsidR="008569EC" w:rsidRPr="000029EA" w:rsidRDefault="008569EC" w:rsidP="008569EC">
      <w:pPr>
        <w:ind w:firstLine="708"/>
        <w:rPr>
          <w:rFonts w:ascii="Times New Roman" w:hAnsi="Times New Roman" w:cs="Times New Roman"/>
          <w:b/>
          <w:bCs/>
          <w:color w:val="C45911" w:themeColor="accent2" w:themeShade="BF"/>
          <w:sz w:val="24"/>
          <w:szCs w:val="24"/>
        </w:rPr>
      </w:pPr>
      <w:r w:rsidRPr="000029EA">
        <w:rPr>
          <w:rFonts w:ascii="Times New Roman" w:hAnsi="Times New Roman" w:cs="Times New Roman"/>
          <w:b/>
          <w:bCs/>
          <w:color w:val="C45911" w:themeColor="accent2" w:themeShade="BF"/>
          <w:sz w:val="24"/>
          <w:szCs w:val="24"/>
        </w:rPr>
        <w:t>&lt;/BODY&gt;</w:t>
      </w:r>
    </w:p>
    <w:p w14:paraId="1057DCDC" w14:textId="1B13E0DB" w:rsidR="008569EC" w:rsidRPr="000029EA" w:rsidRDefault="008569EC" w:rsidP="008569EC">
      <w:pPr>
        <w:rPr>
          <w:rFonts w:ascii="Times New Roman" w:hAnsi="Times New Roman" w:cs="Times New Roman"/>
          <w:b/>
          <w:bCs/>
          <w:color w:val="1F3864" w:themeColor="accent1" w:themeShade="80"/>
          <w:sz w:val="24"/>
          <w:szCs w:val="24"/>
        </w:rPr>
      </w:pPr>
      <w:r w:rsidRPr="000029EA">
        <w:rPr>
          <w:rFonts w:ascii="Times New Roman" w:hAnsi="Times New Roman" w:cs="Times New Roman"/>
          <w:b/>
          <w:bCs/>
          <w:color w:val="1F3864" w:themeColor="accent1" w:themeShade="80"/>
          <w:sz w:val="24"/>
          <w:szCs w:val="24"/>
        </w:rPr>
        <w:t>&lt;/HTML&gt;</w:t>
      </w:r>
    </w:p>
    <w:p w14:paraId="3832F5A5" w14:textId="77777777" w:rsidR="006B5995" w:rsidRDefault="006B5995" w:rsidP="00540A61">
      <w:pPr>
        <w:pStyle w:val="Ttulo1"/>
      </w:pPr>
    </w:p>
    <w:p w14:paraId="449ECCE1" w14:textId="20495447" w:rsidR="00540A61" w:rsidRDefault="00540A61" w:rsidP="00540A61">
      <w:pPr>
        <w:pStyle w:val="Ttulo1"/>
      </w:pPr>
      <w:r>
        <w:lastRenderedPageBreak/>
        <w:t xml:space="preserve">Nombrando etiquetas </w:t>
      </w:r>
      <w:r w:rsidR="00AF6804">
        <w:t xml:space="preserve">para CSS </w:t>
      </w:r>
      <w:r>
        <w:t xml:space="preserve">según nuestra estructura en HTML </w:t>
      </w:r>
    </w:p>
    <w:p w14:paraId="1B26BC31"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Para estructurar nuestro proyecto, necesitamos ordenar nuestra definición de etiquetas con CSS. La conexión entre nuestra estructura HTML y CSS da como resultado una página web. A continuación, veremos las reglas de nomenclatura que dan orden a nuestra definición de CSS.</w:t>
      </w:r>
    </w:p>
    <w:p w14:paraId="380E5F38"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Para darle nombre a los estilos podemos utilizar diferentes métodos, aunque es recomendable seguir estos pasos:</w:t>
      </w:r>
    </w:p>
    <w:p w14:paraId="1A67C2C2"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 xml:space="preserve">-No utilizar palabras en español: la mayoría de los lenguajes no aceptan ñ o tildes, es por eso </w:t>
      </w:r>
      <w:proofErr w:type="gramStart"/>
      <w:r w:rsidRPr="006C4D5F">
        <w:rPr>
          <w:rFonts w:ascii="Times New Roman" w:eastAsia="Times New Roman" w:hAnsi="Times New Roman" w:cs="Times New Roman"/>
          <w:sz w:val="24"/>
          <w:szCs w:val="24"/>
          <w:lang w:eastAsia="es-CO"/>
        </w:rPr>
        <w:t>que</w:t>
      </w:r>
      <w:proofErr w:type="gramEnd"/>
      <w:r w:rsidRPr="006C4D5F">
        <w:rPr>
          <w:rFonts w:ascii="Times New Roman" w:eastAsia="Times New Roman" w:hAnsi="Times New Roman" w:cs="Times New Roman"/>
          <w:sz w:val="24"/>
          <w:szCs w:val="24"/>
          <w:lang w:eastAsia="es-CO"/>
        </w:rPr>
        <w:t xml:space="preserve"> evitamos esta característica.</w:t>
      </w:r>
    </w:p>
    <w:p w14:paraId="19A75708"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-Para los espacios utilizamos guión medio o guión bajo, recuerda usar solo uno de los dos caracteres.</w:t>
      </w:r>
    </w:p>
    <w:p w14:paraId="43C29D7B"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-Describir el nombre de manera general a particular, por ejemplo: home_bar</w:t>
      </w:r>
    </w:p>
    <w:p w14:paraId="1C204DC7"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 xml:space="preserve">También podemos definir las siguientes etiquetas, las cuales nos permiten crear secciones dentro de HTML y evitamos un concepto llamado </w:t>
      </w:r>
      <w:r w:rsidRPr="006C4D5F">
        <w:rPr>
          <w:rFonts w:ascii="Times New Roman" w:eastAsia="Times New Roman" w:hAnsi="Times New Roman" w:cs="Times New Roman"/>
          <w:b/>
          <w:bCs/>
          <w:i/>
          <w:iCs/>
          <w:sz w:val="24"/>
          <w:szCs w:val="24"/>
          <w:lang w:eastAsia="es-CO"/>
        </w:rPr>
        <w:t>divismo</w:t>
      </w:r>
      <w:r w:rsidRPr="006C4D5F">
        <w:rPr>
          <w:rFonts w:ascii="Times New Roman" w:eastAsia="Times New Roman" w:hAnsi="Times New Roman" w:cs="Times New Roman"/>
          <w:sz w:val="24"/>
          <w:szCs w:val="24"/>
          <w:lang w:eastAsia="es-CO"/>
        </w:rPr>
        <w:t>.</w:t>
      </w:r>
    </w:p>
    <w:p w14:paraId="1E5499D2"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b/>
          <w:bCs/>
          <w:sz w:val="24"/>
          <w:szCs w:val="24"/>
          <w:lang w:eastAsia="es-CO"/>
        </w:rPr>
        <w:t>&lt;section&gt;</w:t>
      </w:r>
      <w:r w:rsidRPr="006C4D5F">
        <w:rPr>
          <w:rFonts w:ascii="Times New Roman" w:eastAsia="Times New Roman" w:hAnsi="Times New Roman" w:cs="Times New Roman"/>
          <w:sz w:val="24"/>
          <w:szCs w:val="24"/>
          <w:lang w:eastAsia="es-CO"/>
        </w:rPr>
        <w:t xml:space="preserve"> Lo usamos para dividir secciones</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&lt;footer&gt;</w:t>
      </w:r>
      <w:r w:rsidRPr="006C4D5F">
        <w:rPr>
          <w:rFonts w:ascii="Times New Roman" w:eastAsia="Times New Roman" w:hAnsi="Times New Roman" w:cs="Times New Roman"/>
          <w:sz w:val="24"/>
          <w:szCs w:val="24"/>
          <w:lang w:eastAsia="es-CO"/>
        </w:rPr>
        <w:t xml:space="preserve"> Define el footer ya sea de toda la página o solo de un componente.</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&lt;iframe&gt;</w:t>
      </w:r>
      <w:r w:rsidRPr="006C4D5F">
        <w:rPr>
          <w:rFonts w:ascii="Times New Roman" w:eastAsia="Times New Roman" w:hAnsi="Times New Roman" w:cs="Times New Roman"/>
          <w:sz w:val="24"/>
          <w:szCs w:val="24"/>
          <w:lang w:eastAsia="es-CO"/>
        </w:rPr>
        <w:t xml:space="preserve"> Nos ayuda a incrustar otra página en nuestro html</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&lt;video&gt;</w:t>
      </w:r>
      <w:r w:rsidRPr="006C4D5F">
        <w:rPr>
          <w:rFonts w:ascii="Times New Roman" w:eastAsia="Times New Roman" w:hAnsi="Times New Roman" w:cs="Times New Roman"/>
          <w:sz w:val="24"/>
          <w:szCs w:val="24"/>
          <w:lang w:eastAsia="es-CO"/>
        </w:rPr>
        <w:t xml:space="preserve"> Nos ayuda a incrustar video dentro de nuestra web</w:t>
      </w:r>
    </w:p>
    <w:p w14:paraId="7F8ADE5C" w14:textId="77777777" w:rsidR="008569EC" w:rsidRPr="005248D8" w:rsidRDefault="008569EC" w:rsidP="008569EC">
      <w:pPr>
        <w:rPr>
          <w:rFonts w:ascii="Times New Roman" w:hAnsi="Times New Roman" w:cs="Times New Roman"/>
          <w:b/>
          <w:bCs/>
          <w:sz w:val="24"/>
          <w:szCs w:val="24"/>
        </w:rPr>
      </w:pPr>
      <w:r>
        <w:rPr>
          <w:rFonts w:ascii="Times New Roman" w:hAnsi="Times New Roman" w:cs="Times New Roman"/>
          <w:b/>
          <w:bCs/>
          <w:sz w:val="24"/>
          <w:szCs w:val="24"/>
        </w:rPr>
        <w:t xml:space="preserve">Ejemplo de Maquetación Visual. </w:t>
      </w:r>
    </w:p>
    <w:p w14:paraId="59B6C01F" w14:textId="35E0C740" w:rsidR="00CA0C1A" w:rsidRDefault="008569EC" w:rsidP="00D60F30">
      <w:pPr>
        <w:jc w:val="center"/>
        <w:rPr>
          <w:rFonts w:ascii="Times New Roman" w:hAnsi="Times New Roman" w:cs="Times New Roman"/>
          <w:b/>
          <w:bCs/>
          <w:i/>
          <w:iCs/>
          <w:sz w:val="48"/>
          <w:szCs w:val="48"/>
        </w:rPr>
      </w:pPr>
      <w:r>
        <w:rPr>
          <w:noProof/>
        </w:rPr>
        <w:drawing>
          <wp:inline distT="0" distB="0" distL="0" distR="0" wp14:anchorId="19C5187F" wp14:editId="39497BEE">
            <wp:extent cx="5612130" cy="2820035"/>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820035"/>
                    </a:xfrm>
                    <a:prstGeom prst="rect">
                      <a:avLst/>
                    </a:prstGeom>
                  </pic:spPr>
                </pic:pic>
              </a:graphicData>
            </a:graphic>
          </wp:inline>
        </w:drawing>
      </w:r>
    </w:p>
    <w:p w14:paraId="1E860DAA" w14:textId="77777777" w:rsidR="00CF0C07" w:rsidRDefault="00CF0C07" w:rsidP="00CA1FF5">
      <w:pPr>
        <w:rPr>
          <w:rFonts w:ascii="Times New Roman" w:hAnsi="Times New Roman" w:cs="Times New Roman"/>
          <w:b/>
          <w:bCs/>
          <w:i/>
          <w:iCs/>
          <w:sz w:val="48"/>
          <w:szCs w:val="48"/>
        </w:rPr>
      </w:pPr>
    </w:p>
    <w:p w14:paraId="5FCBD1B3" w14:textId="367CD61C" w:rsidR="00CA1FF5" w:rsidRDefault="00CA1FF5" w:rsidP="00CA1FF5">
      <w:pPr>
        <w:rPr>
          <w:rFonts w:ascii="Times New Roman" w:hAnsi="Times New Roman" w:cs="Times New Roman"/>
          <w:b/>
          <w:bCs/>
          <w:i/>
          <w:iCs/>
          <w:sz w:val="48"/>
          <w:szCs w:val="48"/>
        </w:rPr>
      </w:pPr>
      <w:r>
        <w:rPr>
          <w:rFonts w:ascii="Times New Roman" w:hAnsi="Times New Roman" w:cs="Times New Roman"/>
          <w:b/>
          <w:bCs/>
          <w:i/>
          <w:iCs/>
          <w:sz w:val="48"/>
          <w:szCs w:val="48"/>
        </w:rPr>
        <w:t>Generar línea Divisora.</w:t>
      </w:r>
    </w:p>
    <w:p w14:paraId="6E2EB208" w14:textId="77777777" w:rsidR="00FB0B07" w:rsidRPr="00E30DA9" w:rsidRDefault="00FB0B07" w:rsidP="00CA1FF5">
      <w:pPr>
        <w:rPr>
          <w:rFonts w:ascii="Times New Roman" w:hAnsi="Times New Roman" w:cs="Times New Roman"/>
          <w:b/>
          <w:bCs/>
          <w:i/>
          <w:iCs/>
          <w:sz w:val="48"/>
          <w:szCs w:val="48"/>
        </w:rPr>
      </w:pPr>
    </w:p>
    <w:p w14:paraId="2938B4C4" w14:textId="77777777" w:rsidR="00CA1FF5" w:rsidRDefault="00CA1FF5" w:rsidP="00CA0C1A">
      <w:pPr>
        <w:jc w:val="center"/>
        <w:rPr>
          <w:rFonts w:ascii="Times New Roman" w:hAnsi="Times New Roman" w:cs="Times New Roman"/>
          <w:b/>
          <w:bCs/>
          <w:i/>
          <w:iCs/>
          <w:sz w:val="48"/>
          <w:szCs w:val="48"/>
        </w:rPr>
      </w:pPr>
      <w:r>
        <w:rPr>
          <w:noProof/>
        </w:rPr>
        <w:drawing>
          <wp:inline distT="0" distB="0" distL="0" distR="0" wp14:anchorId="120D42F2" wp14:editId="459485DA">
            <wp:extent cx="3438072" cy="1828800"/>
            <wp:effectExtent l="76200" t="76200" r="124460" b="133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43355" cy="1831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7B9CE4" w14:textId="77777777" w:rsidR="00CA1FF5" w:rsidRDefault="00CA1FF5" w:rsidP="009813C7">
      <w:pPr>
        <w:jc w:val="center"/>
        <w:rPr>
          <w:rFonts w:ascii="Times New Roman" w:hAnsi="Times New Roman" w:cs="Times New Roman"/>
          <w:i/>
          <w:iCs/>
          <w:sz w:val="32"/>
          <w:szCs w:val="32"/>
        </w:rPr>
      </w:pPr>
      <w:r w:rsidRPr="008A24E7">
        <w:rPr>
          <w:rFonts w:ascii="Times New Roman" w:hAnsi="Times New Roman" w:cs="Times New Roman"/>
          <w:i/>
          <w:iCs/>
          <w:sz w:val="32"/>
          <w:szCs w:val="32"/>
        </w:rPr>
        <w:t>HTML:</w:t>
      </w:r>
      <w:r>
        <w:rPr>
          <w:rFonts w:ascii="Times New Roman" w:hAnsi="Times New Roman" w:cs="Times New Roman"/>
          <w:i/>
          <w:iCs/>
          <w:sz w:val="32"/>
          <w:szCs w:val="32"/>
        </w:rPr>
        <w:t xml:space="preserve"> Se agrega la etiqueta &lt;hr&gt;</w:t>
      </w:r>
    </w:p>
    <w:p w14:paraId="443EC0ED" w14:textId="77777777" w:rsidR="00CA1FF5" w:rsidRPr="008A24E7" w:rsidRDefault="00CA1FF5" w:rsidP="00CA1FF5">
      <w:pPr>
        <w:jc w:val="center"/>
        <w:rPr>
          <w:rFonts w:ascii="Times New Roman" w:hAnsi="Times New Roman" w:cs="Times New Roman"/>
          <w:i/>
          <w:iCs/>
          <w:sz w:val="32"/>
          <w:szCs w:val="32"/>
        </w:rPr>
      </w:pPr>
      <w:r>
        <w:rPr>
          <w:noProof/>
        </w:rPr>
        <w:drawing>
          <wp:inline distT="0" distB="0" distL="0" distR="0" wp14:anchorId="730BCE02" wp14:editId="26EB1A77">
            <wp:extent cx="2781300" cy="6477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1300" cy="647700"/>
                    </a:xfrm>
                    <a:prstGeom prst="rect">
                      <a:avLst/>
                    </a:prstGeom>
                  </pic:spPr>
                </pic:pic>
              </a:graphicData>
            </a:graphic>
          </wp:inline>
        </w:drawing>
      </w:r>
    </w:p>
    <w:p w14:paraId="6F85DBBE" w14:textId="77777777" w:rsidR="00417C8D" w:rsidRDefault="00417C8D" w:rsidP="0018329D">
      <w:pPr>
        <w:jc w:val="center"/>
        <w:rPr>
          <w:rFonts w:ascii="Times New Roman" w:hAnsi="Times New Roman" w:cs="Times New Roman"/>
          <w:i/>
          <w:iCs/>
          <w:sz w:val="32"/>
          <w:szCs w:val="32"/>
        </w:rPr>
      </w:pPr>
    </w:p>
    <w:p w14:paraId="6701808B" w14:textId="77777777" w:rsidR="00417C8D" w:rsidRDefault="00417C8D" w:rsidP="0018329D">
      <w:pPr>
        <w:jc w:val="center"/>
        <w:rPr>
          <w:rFonts w:ascii="Times New Roman" w:hAnsi="Times New Roman" w:cs="Times New Roman"/>
          <w:i/>
          <w:iCs/>
          <w:sz w:val="32"/>
          <w:szCs w:val="32"/>
        </w:rPr>
      </w:pPr>
    </w:p>
    <w:p w14:paraId="367C25BB" w14:textId="7D4BFBA2" w:rsidR="00CA1FF5" w:rsidRPr="008A24E7" w:rsidRDefault="00CA1FF5" w:rsidP="0018329D">
      <w:pPr>
        <w:jc w:val="center"/>
        <w:rPr>
          <w:rFonts w:ascii="Times New Roman" w:hAnsi="Times New Roman" w:cs="Times New Roman"/>
          <w:i/>
          <w:iCs/>
          <w:sz w:val="32"/>
          <w:szCs w:val="32"/>
        </w:rPr>
      </w:pPr>
      <w:r w:rsidRPr="008A24E7">
        <w:rPr>
          <w:rFonts w:ascii="Times New Roman" w:hAnsi="Times New Roman" w:cs="Times New Roman"/>
          <w:i/>
          <w:iCs/>
          <w:sz w:val="32"/>
          <w:szCs w:val="32"/>
        </w:rPr>
        <w:t>CSS:</w:t>
      </w:r>
    </w:p>
    <w:p w14:paraId="53C04469" w14:textId="77777777" w:rsidR="00CA1FF5" w:rsidRPr="00E30DA9" w:rsidRDefault="00CA1FF5" w:rsidP="00CA1FF5">
      <w:pPr>
        <w:jc w:val="center"/>
        <w:rPr>
          <w:rFonts w:ascii="Times New Roman" w:hAnsi="Times New Roman" w:cs="Times New Roman"/>
          <w:b/>
          <w:bCs/>
          <w:i/>
          <w:iCs/>
          <w:sz w:val="48"/>
          <w:szCs w:val="48"/>
        </w:rPr>
      </w:pPr>
      <w:r>
        <w:rPr>
          <w:noProof/>
        </w:rPr>
        <w:drawing>
          <wp:inline distT="0" distB="0" distL="0" distR="0" wp14:anchorId="246304E6" wp14:editId="05BFB1D7">
            <wp:extent cx="1895475" cy="8191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95475" cy="819150"/>
                    </a:xfrm>
                    <a:prstGeom prst="rect">
                      <a:avLst/>
                    </a:prstGeom>
                  </pic:spPr>
                </pic:pic>
              </a:graphicData>
            </a:graphic>
          </wp:inline>
        </w:drawing>
      </w:r>
    </w:p>
    <w:p w14:paraId="1B429AB5" w14:textId="6535CD65" w:rsidR="00CA1FF5" w:rsidRDefault="00CA1FF5" w:rsidP="00CA1FF5">
      <w:pPr>
        <w:pStyle w:val="Ttulo1"/>
      </w:pPr>
    </w:p>
    <w:p w14:paraId="5C158C02" w14:textId="41A90D48" w:rsidR="00CA1FF5" w:rsidRDefault="00CA1FF5" w:rsidP="00975DDE">
      <w:pPr>
        <w:pStyle w:val="Ttulo1"/>
        <w:jc w:val="center"/>
      </w:pPr>
    </w:p>
    <w:p w14:paraId="7D67AFD9" w14:textId="77777777" w:rsidR="0003052E" w:rsidRDefault="0003052E" w:rsidP="00975DD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D71919D" w14:textId="0B8ED9BD" w:rsidR="00975DDE" w:rsidRDefault="00975DDE" w:rsidP="00975DD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lastRenderedPageBreak/>
        <w:t>Tipos de imágenes</w:t>
      </w:r>
    </w:p>
    <w:p w14:paraId="18EC160B" w14:textId="4A7FDEF5" w:rsidR="00975DDE" w:rsidRDefault="00975DDE" w:rsidP="00975DDE">
      <w:pPr>
        <w:pStyle w:val="Ttulo1"/>
        <w:rPr>
          <w:noProof/>
        </w:rPr>
      </w:pPr>
      <w:r>
        <w:rPr>
          <w:noProof/>
        </w:rPr>
        <w:drawing>
          <wp:inline distT="0" distB="0" distL="0" distR="0" wp14:anchorId="44CEB099" wp14:editId="46508C50">
            <wp:extent cx="2628900" cy="1924050"/>
            <wp:effectExtent l="76200" t="76200" r="133350" b="133350"/>
            <wp:docPr id="53" name="Imagen 53"/>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15"/>
                    <a:stretch>
                      <a:fillRect/>
                    </a:stretch>
                  </pic:blipFill>
                  <pic:spPr>
                    <a:xfrm>
                      <a:off x="0" y="0"/>
                      <a:ext cx="2453029" cy="1795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r>
        <w:rPr>
          <w:noProof/>
        </w:rPr>
        <w:drawing>
          <wp:inline distT="0" distB="0" distL="0" distR="0" wp14:anchorId="4859C7FB" wp14:editId="7419F488">
            <wp:extent cx="2381250" cy="1876425"/>
            <wp:effectExtent l="76200" t="76200" r="133350" b="142875"/>
            <wp:docPr id="72" name="Imagen 72"/>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16"/>
                    <a:stretch>
                      <a:fillRect/>
                    </a:stretch>
                  </pic:blipFill>
                  <pic:spPr>
                    <a:xfrm>
                      <a:off x="0" y="0"/>
                      <a:ext cx="2225773" cy="17539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66DF4" w14:textId="656DE098" w:rsidR="00975DDE" w:rsidRDefault="00975DDE" w:rsidP="00975DDE">
      <w:pPr>
        <w:pStyle w:val="Ttulo1"/>
        <w:rPr>
          <w:noProof/>
        </w:rPr>
      </w:pPr>
      <w:r>
        <w:rPr>
          <w:noProof/>
        </w:rPr>
        <w:drawing>
          <wp:inline distT="0" distB="0" distL="0" distR="0" wp14:anchorId="3759BF53" wp14:editId="2582D5D8">
            <wp:extent cx="2609850" cy="2031795"/>
            <wp:effectExtent l="76200" t="76200" r="133350" b="140335"/>
            <wp:docPr id="79" name="Imagen 79"/>
            <wp:cNvGraphicFramePr/>
            <a:graphic xmlns:a="http://schemas.openxmlformats.org/drawingml/2006/main">
              <a:graphicData uri="http://schemas.openxmlformats.org/drawingml/2006/picture">
                <pic:pic xmlns:pic="http://schemas.openxmlformats.org/drawingml/2006/picture">
                  <pic:nvPicPr>
                    <pic:cNvPr id="79" name="Imagen 79"/>
                    <pic:cNvPicPr/>
                  </pic:nvPicPr>
                  <pic:blipFill>
                    <a:blip r:embed="rId17"/>
                    <a:stretch>
                      <a:fillRect/>
                    </a:stretch>
                  </pic:blipFill>
                  <pic:spPr>
                    <a:xfrm>
                      <a:off x="0" y="0"/>
                      <a:ext cx="2449272" cy="19067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r>
        <w:rPr>
          <w:noProof/>
        </w:rPr>
        <w:drawing>
          <wp:inline distT="0" distB="0" distL="0" distR="0" wp14:anchorId="090DB683" wp14:editId="53CE01B1">
            <wp:extent cx="2419350" cy="2038350"/>
            <wp:effectExtent l="76200" t="76200" r="133350" b="133350"/>
            <wp:docPr id="84" name="Imagen 84"/>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18"/>
                    <a:stretch>
                      <a:fillRect/>
                    </a:stretch>
                  </pic:blipFill>
                  <pic:spPr>
                    <a:xfrm>
                      <a:off x="0" y="0"/>
                      <a:ext cx="2258060" cy="1902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84E7D4" w14:textId="68467BB0" w:rsidR="00975DDE" w:rsidRDefault="00975DDE" w:rsidP="00975DDE">
      <w:pPr>
        <w:pStyle w:val="Ttulo1"/>
      </w:pPr>
      <w:r>
        <w:rPr>
          <w:noProof/>
        </w:rPr>
        <w:drawing>
          <wp:inline distT="0" distB="0" distL="0" distR="0" wp14:anchorId="6E1F6D85" wp14:editId="385DBFDE">
            <wp:extent cx="2619375" cy="2305050"/>
            <wp:effectExtent l="76200" t="76200" r="142875" b="133350"/>
            <wp:docPr id="85" name="Imagen 85"/>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a:blip r:embed="rId19"/>
                    <a:stretch>
                      <a:fillRect/>
                    </a:stretch>
                  </pic:blipFill>
                  <pic:spPr>
                    <a:xfrm>
                      <a:off x="0" y="0"/>
                      <a:ext cx="2447186" cy="21535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r>
        <w:rPr>
          <w:noProof/>
        </w:rPr>
        <w:drawing>
          <wp:inline distT="0" distB="0" distL="0" distR="0" wp14:anchorId="46B96E6B" wp14:editId="429EFA3E">
            <wp:extent cx="2418740" cy="2315210"/>
            <wp:effectExtent l="76200" t="76200" r="133985" b="142240"/>
            <wp:docPr id="86" name="Imagen 86"/>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20"/>
                    <a:stretch>
                      <a:fillRect/>
                    </a:stretch>
                  </pic:blipFill>
                  <pic:spPr>
                    <a:xfrm>
                      <a:off x="0" y="0"/>
                      <a:ext cx="2262106" cy="21652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BEA714" w14:textId="77777777" w:rsidR="00975DDE" w:rsidRDefault="00975DDE" w:rsidP="00975DDE">
      <w:pPr>
        <w:pStyle w:val="Ttulo1"/>
      </w:pPr>
    </w:p>
    <w:p w14:paraId="711C75CA" w14:textId="77777777" w:rsidR="00975DDE" w:rsidRDefault="00975DDE" w:rsidP="00975DDE">
      <w:pPr>
        <w:pStyle w:val="Ttulo1"/>
      </w:pPr>
      <w:r>
        <w:t>Optimización de imágenes.</w:t>
      </w:r>
    </w:p>
    <w:p w14:paraId="6BDFCA2E" w14:textId="72DCBECC" w:rsidR="00975DDE" w:rsidRDefault="00975DDE" w:rsidP="00975DDE">
      <w:pPr>
        <w:pStyle w:val="Ttulo1"/>
      </w:pPr>
      <w:r>
        <w:rPr>
          <w:noProof/>
        </w:rPr>
        <w:drawing>
          <wp:inline distT="0" distB="0" distL="0" distR="0" wp14:anchorId="52CDD650" wp14:editId="16130613">
            <wp:extent cx="5915025" cy="3771900"/>
            <wp:effectExtent l="76200" t="76200" r="142875" b="57150"/>
            <wp:docPr id="71" name="Imagen 7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21"/>
                    <a:stretch>
                      <a:fillRect/>
                    </a:stretch>
                  </pic:blipFill>
                  <pic:spPr>
                    <a:xfrm>
                      <a:off x="0" y="0"/>
                      <a:ext cx="5734050"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5C3409" w14:textId="511EBCE0" w:rsidR="00975DDE" w:rsidRDefault="00975DDE" w:rsidP="00975DDE">
      <w:pPr>
        <w:pStyle w:val="Ttulo1"/>
        <w:jc w:val="center"/>
      </w:pPr>
      <w:r>
        <w:rPr>
          <w:noProof/>
        </w:rPr>
        <w:drawing>
          <wp:inline distT="0" distB="0" distL="0" distR="0" wp14:anchorId="3DA393EE" wp14:editId="5F8374A5">
            <wp:extent cx="2381250" cy="1924050"/>
            <wp:effectExtent l="76200" t="76200" r="133350" b="95250"/>
            <wp:docPr id="87" name="Imagen 87"/>
            <wp:cNvGraphicFramePr/>
            <a:graphic xmlns:a="http://schemas.openxmlformats.org/drawingml/2006/main">
              <a:graphicData uri="http://schemas.openxmlformats.org/drawingml/2006/picture">
                <pic:pic xmlns:pic="http://schemas.openxmlformats.org/drawingml/2006/picture">
                  <pic:nvPicPr>
                    <pic:cNvPr id="87" name="Imagen 87"/>
                    <pic:cNvPicPr/>
                  </pic:nvPicPr>
                  <pic:blipFill>
                    <a:blip r:embed="rId22"/>
                    <a:stretch>
                      <a:fillRect/>
                    </a:stretch>
                  </pic:blipFill>
                  <pic:spPr>
                    <a:xfrm>
                      <a:off x="0" y="0"/>
                      <a:ext cx="2209800" cy="1744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r>
        <w:rPr>
          <w:noProof/>
        </w:rPr>
        <w:drawing>
          <wp:inline distT="0" distB="0" distL="0" distR="0" wp14:anchorId="476ED545" wp14:editId="7D96EBB8">
            <wp:extent cx="2219325" cy="1943100"/>
            <wp:effectExtent l="76200" t="76200" r="142875" b="95250"/>
            <wp:docPr id="88" name="Imagen 88"/>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a:blip r:embed="rId23"/>
                    <a:stretch>
                      <a:fillRect/>
                    </a:stretch>
                  </pic:blipFill>
                  <pic:spPr>
                    <a:xfrm>
                      <a:off x="0" y="0"/>
                      <a:ext cx="2044700" cy="176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44F159" w14:textId="77777777" w:rsidR="00975DDE" w:rsidRDefault="00D6773A" w:rsidP="00975DDE">
      <w:pPr>
        <w:jc w:val="center"/>
        <w:rPr>
          <w:rFonts w:ascii="Times New Roman" w:hAnsi="Times New Roman" w:cs="Times New Roman"/>
          <w:sz w:val="48"/>
          <w:szCs w:val="48"/>
        </w:rPr>
      </w:pPr>
      <w:hyperlink r:id="rId24" w:history="1">
        <w:r w:rsidR="00975DDE">
          <w:rPr>
            <w:rStyle w:val="Hipervnculo"/>
            <w:highlight w:val="yellow"/>
          </w:rPr>
          <w:t>https://tinypng.com/</w:t>
        </w:r>
      </w:hyperlink>
    </w:p>
    <w:p w14:paraId="06EBA007" w14:textId="77777777" w:rsidR="00975DDE" w:rsidRDefault="00D6773A" w:rsidP="00975DDE">
      <w:pPr>
        <w:jc w:val="center"/>
        <w:rPr>
          <w:rFonts w:ascii="Times New Roman" w:hAnsi="Times New Roman" w:cs="Times New Roman"/>
          <w:i/>
          <w:iCs/>
          <w:sz w:val="48"/>
          <w:szCs w:val="48"/>
          <w:u w:val="single"/>
        </w:rPr>
      </w:pPr>
      <w:hyperlink r:id="rId25" w:history="1">
        <w:r w:rsidR="00975DDE">
          <w:rPr>
            <w:rStyle w:val="Hipervnculo"/>
            <w:i/>
            <w:iCs/>
            <w:highlight w:val="yellow"/>
          </w:rPr>
          <w:t>https://www.verexif.com/</w:t>
        </w:r>
      </w:hyperlink>
    </w:p>
    <w:p w14:paraId="3E6ABFF2" w14:textId="77777777" w:rsidR="00975DDE" w:rsidRDefault="00975DDE" w:rsidP="00975DDE">
      <w:pPr>
        <w:pStyle w:val="Ttulo1"/>
      </w:pPr>
    </w:p>
    <w:p w14:paraId="20528AE8" w14:textId="77777777" w:rsidR="00975DDE" w:rsidRDefault="00975DDE" w:rsidP="00975DDE">
      <w:pPr>
        <w:pStyle w:val="Ttulo1"/>
      </w:pPr>
      <w:r>
        <w:t>Etiqueta img</w:t>
      </w:r>
    </w:p>
    <w:p w14:paraId="19A7BC4D"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 xml:space="preserve">La etiqueta imagen nos ayuda a poder renderizar las imágenes, tiene 2 atributos, el primero es </w:t>
      </w:r>
      <w:r>
        <w:rPr>
          <w:rFonts w:ascii="Times New Roman" w:hAnsi="Times New Roman" w:cs="Times New Roman"/>
          <w:b/>
          <w:bCs/>
          <w:sz w:val="24"/>
          <w:szCs w:val="24"/>
        </w:rPr>
        <w:t>src=’’ (</w:t>
      </w:r>
      <w:r>
        <w:rPr>
          <w:rFonts w:ascii="Times New Roman" w:hAnsi="Times New Roman" w:cs="Times New Roman"/>
          <w:sz w:val="24"/>
          <w:szCs w:val="24"/>
        </w:rPr>
        <w:t>source</w:t>
      </w:r>
      <w:r>
        <w:rPr>
          <w:rFonts w:ascii="Times New Roman" w:hAnsi="Times New Roman" w:cs="Times New Roman"/>
          <w:b/>
          <w:bCs/>
          <w:sz w:val="24"/>
          <w:szCs w:val="24"/>
        </w:rPr>
        <w:t>)</w:t>
      </w:r>
      <w:r>
        <w:rPr>
          <w:rFonts w:ascii="Times New Roman" w:hAnsi="Times New Roman" w:cs="Times New Roman"/>
          <w:sz w:val="24"/>
          <w:szCs w:val="24"/>
        </w:rPr>
        <w:t xml:space="preserve"> para decirle en donde se encuentra la imagen que queremos enseñar.</w:t>
      </w:r>
    </w:p>
    <w:p w14:paraId="52EF9D87" w14:textId="747B3D0E" w:rsidR="00975DDE" w:rsidRDefault="00975DDE" w:rsidP="00975DDE">
      <w:pPr>
        <w:rPr>
          <w:rFonts w:ascii="Times New Roman" w:hAnsi="Times New Roman" w:cs="Times New Roman"/>
          <w:sz w:val="24"/>
          <w:szCs w:val="24"/>
        </w:rPr>
      </w:pPr>
      <w:r>
        <w:rPr>
          <w:rFonts w:ascii="Times New Roman" w:hAnsi="Times New Roman" w:cs="Times New Roman"/>
          <w:sz w:val="24"/>
          <w:szCs w:val="24"/>
        </w:rPr>
        <w:t xml:space="preserve">El segundo atributo es </w:t>
      </w:r>
      <w:r>
        <w:rPr>
          <w:rFonts w:ascii="Times New Roman" w:hAnsi="Times New Roman" w:cs="Times New Roman"/>
          <w:b/>
          <w:bCs/>
          <w:sz w:val="24"/>
          <w:szCs w:val="24"/>
        </w:rPr>
        <w:t>alt=’’</w:t>
      </w:r>
      <w:r>
        <w:rPr>
          <w:rFonts w:ascii="Times New Roman" w:hAnsi="Times New Roman" w:cs="Times New Roman"/>
          <w:sz w:val="24"/>
          <w:szCs w:val="24"/>
        </w:rPr>
        <w:t xml:space="preserve"> que es una descripción que le vamos a dar a la imagen y esto nos sirve para dos cosas: primero, cuando la imagen no se logre renderizar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poder decir ahí cual es la descripción de esa imagen en caso de que no se vea, el segundo es alt </w:t>
      </w:r>
      <w:r w:rsidR="005103A8">
        <w:rPr>
          <w:rFonts w:ascii="Times New Roman" w:hAnsi="Times New Roman" w:cs="Times New Roman"/>
          <w:sz w:val="24"/>
          <w:szCs w:val="24"/>
        </w:rPr>
        <w:t xml:space="preserve">que </w:t>
      </w:r>
      <w:r>
        <w:rPr>
          <w:rFonts w:ascii="Times New Roman" w:hAnsi="Times New Roman" w:cs="Times New Roman"/>
          <w:sz w:val="24"/>
          <w:szCs w:val="24"/>
        </w:rPr>
        <w:t>nos ayuda para temas de accesibilidad.</w:t>
      </w:r>
    </w:p>
    <w:p w14:paraId="4D7B2FCA" w14:textId="75FFC12D" w:rsidR="00975DDE" w:rsidRDefault="00975DDE" w:rsidP="00975DDE">
      <w:pPr>
        <w:rPr>
          <w:rFonts w:ascii="Times New Roman" w:hAnsi="Times New Roman" w:cs="Times New Roman"/>
          <w:sz w:val="24"/>
          <w:szCs w:val="24"/>
        </w:rPr>
      </w:pPr>
      <w:r>
        <w:rPr>
          <w:rFonts w:ascii="Times New Roman" w:hAnsi="Times New Roman" w:cs="Times New Roman"/>
          <w:noProof/>
        </w:rPr>
        <w:drawing>
          <wp:inline distT="0" distB="0" distL="0" distR="0" wp14:anchorId="01F8A0AC" wp14:editId="5870AF3E">
            <wp:extent cx="5612130" cy="6197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619760"/>
                    </a:xfrm>
                    <a:prstGeom prst="rect">
                      <a:avLst/>
                    </a:prstGeom>
                    <a:noFill/>
                    <a:ln>
                      <a:noFill/>
                    </a:ln>
                  </pic:spPr>
                </pic:pic>
              </a:graphicData>
            </a:graphic>
          </wp:inline>
        </w:drawing>
      </w:r>
    </w:p>
    <w:p w14:paraId="09E539DE"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La etiqueta de imagen no es la única que tenemos, hay otra que se llama figure, esto nos ayuda para poder generar un contenedor para la imagen.</w:t>
      </w:r>
    </w:p>
    <w:p w14:paraId="39E9B930" w14:textId="533B81B7" w:rsidR="00975DDE" w:rsidRDefault="00975DDE" w:rsidP="00975DDE">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3A38897A" wp14:editId="3FC3BD21">
            <wp:extent cx="5612130" cy="152717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1527175"/>
                    </a:xfrm>
                    <a:prstGeom prst="rect">
                      <a:avLst/>
                    </a:prstGeom>
                    <a:noFill/>
                    <a:ln>
                      <a:noFill/>
                    </a:ln>
                  </pic:spPr>
                </pic:pic>
              </a:graphicData>
            </a:graphic>
          </wp:inline>
        </w:drawing>
      </w:r>
    </w:p>
    <w:p w14:paraId="56724179" w14:textId="77777777" w:rsidR="00975DDE" w:rsidRDefault="00975DDE" w:rsidP="00975DDE">
      <w:pPr>
        <w:rPr>
          <w:rFonts w:ascii="Times New Roman" w:hAnsi="Times New Roman" w:cs="Times New Roman"/>
          <w:sz w:val="24"/>
          <w:szCs w:val="24"/>
        </w:rPr>
      </w:pPr>
    </w:p>
    <w:p w14:paraId="7846B364" w14:textId="77777777" w:rsidR="00975DDE" w:rsidRDefault="00975DDE" w:rsidP="00975DDE">
      <w:pPr>
        <w:rPr>
          <w:rFonts w:ascii="Times New Roman" w:hAnsi="Times New Roman" w:cs="Times New Roman"/>
          <w:sz w:val="24"/>
          <w:szCs w:val="24"/>
        </w:rPr>
      </w:pPr>
    </w:p>
    <w:p w14:paraId="4B5D0DDF" w14:textId="72012A73" w:rsidR="00975DDE" w:rsidRDefault="00975DDE" w:rsidP="00975DDE">
      <w:pPr>
        <w:jc w:val="center"/>
        <w:rPr>
          <w:rFonts w:ascii="Times New Roman" w:hAnsi="Times New Roman" w:cs="Times New Roman"/>
          <w:b/>
          <w:bCs/>
          <w:sz w:val="24"/>
          <w:szCs w:val="24"/>
        </w:rPr>
      </w:pPr>
      <w:r>
        <w:rPr>
          <w:rFonts w:ascii="Times New Roman" w:hAnsi="Times New Roman" w:cs="Times New Roman"/>
          <w:b/>
          <w:bCs/>
          <w:sz w:val="24"/>
          <w:szCs w:val="24"/>
        </w:rPr>
        <w:t>Paginas para descargar imágenes gratis</w:t>
      </w:r>
      <w:r w:rsidR="0022101E">
        <w:rPr>
          <w:rFonts w:ascii="Times New Roman" w:hAnsi="Times New Roman" w:cs="Times New Roman"/>
          <w:b/>
          <w:bCs/>
          <w:sz w:val="24"/>
          <w:szCs w:val="24"/>
        </w:rPr>
        <w:t xml:space="preserve"> para proyectos</w:t>
      </w:r>
      <w:r>
        <w:rPr>
          <w:rFonts w:ascii="Times New Roman" w:hAnsi="Times New Roman" w:cs="Times New Roman"/>
          <w:b/>
          <w:bCs/>
          <w:sz w:val="24"/>
          <w:szCs w:val="24"/>
        </w:rPr>
        <w:t>:</w:t>
      </w:r>
    </w:p>
    <w:p w14:paraId="4BE9F84E" w14:textId="77777777" w:rsidR="00975DDE" w:rsidRPr="0022101E" w:rsidRDefault="00D6773A" w:rsidP="00975DDE">
      <w:pPr>
        <w:jc w:val="center"/>
        <w:rPr>
          <w:rFonts w:ascii="Times New Roman" w:hAnsi="Times New Roman" w:cs="Times New Roman"/>
          <w:i/>
          <w:iCs/>
          <w:sz w:val="56"/>
          <w:szCs w:val="56"/>
        </w:rPr>
      </w:pPr>
      <w:hyperlink r:id="rId28" w:history="1">
        <w:r w:rsidR="00975DDE" w:rsidRPr="0022101E">
          <w:rPr>
            <w:rStyle w:val="Hipervnculo"/>
            <w:rFonts w:ascii="Times New Roman" w:hAnsi="Times New Roman" w:cs="Times New Roman"/>
            <w:i/>
            <w:iCs/>
            <w:sz w:val="28"/>
            <w:szCs w:val="28"/>
            <w:highlight w:val="yellow"/>
          </w:rPr>
          <w:t>https://www.pexels.com/es-es/</w:t>
        </w:r>
      </w:hyperlink>
    </w:p>
    <w:p w14:paraId="69E7AF6F" w14:textId="111B4C6B" w:rsidR="00975DDE" w:rsidRPr="0022101E" w:rsidRDefault="00D6773A" w:rsidP="00975DDE">
      <w:pPr>
        <w:jc w:val="center"/>
        <w:rPr>
          <w:rFonts w:ascii="Times New Roman" w:hAnsi="Times New Roman" w:cs="Times New Roman"/>
          <w:sz w:val="28"/>
          <w:szCs w:val="28"/>
        </w:rPr>
      </w:pPr>
      <w:hyperlink r:id="rId29" w:history="1">
        <w:r w:rsidR="00975DDE" w:rsidRPr="0022101E">
          <w:rPr>
            <w:rStyle w:val="Hipervnculo"/>
            <w:rFonts w:ascii="Times New Roman" w:hAnsi="Times New Roman" w:cs="Times New Roman"/>
            <w:i/>
            <w:iCs/>
            <w:sz w:val="28"/>
            <w:szCs w:val="28"/>
            <w:highlight w:val="yellow"/>
          </w:rPr>
          <w:t>http://styleguides.io/</w:t>
        </w:r>
      </w:hyperlink>
    </w:p>
    <w:p w14:paraId="0108CB00" w14:textId="348BD692" w:rsidR="0022101E" w:rsidRDefault="00D6773A" w:rsidP="0022101E">
      <w:pPr>
        <w:jc w:val="center"/>
        <w:rPr>
          <w:rStyle w:val="Hipervnculo"/>
          <w:rFonts w:ascii="Times New Roman" w:hAnsi="Times New Roman" w:cs="Times New Roman"/>
          <w:sz w:val="28"/>
          <w:szCs w:val="28"/>
          <w:highlight w:val="yellow"/>
        </w:rPr>
      </w:pPr>
      <w:hyperlink r:id="rId30" w:history="1">
        <w:r w:rsidR="0022101E" w:rsidRPr="0022101E">
          <w:rPr>
            <w:rStyle w:val="Hipervnculo"/>
            <w:rFonts w:ascii="Times New Roman" w:hAnsi="Times New Roman" w:cs="Times New Roman"/>
            <w:sz w:val="28"/>
            <w:szCs w:val="28"/>
            <w:highlight w:val="yellow"/>
          </w:rPr>
          <w:t>https://www.freepik.es/</w:t>
        </w:r>
      </w:hyperlink>
      <w:r w:rsidR="0022101E" w:rsidRPr="0022101E">
        <w:rPr>
          <w:rStyle w:val="Hipervnculo"/>
          <w:rFonts w:ascii="Times New Roman" w:hAnsi="Times New Roman" w:cs="Times New Roman"/>
          <w:sz w:val="28"/>
          <w:szCs w:val="28"/>
          <w:highlight w:val="yellow"/>
        </w:rPr>
        <w:t xml:space="preserve"> </w:t>
      </w:r>
    </w:p>
    <w:p w14:paraId="73B369D1" w14:textId="1BA52929" w:rsidR="0022101E" w:rsidRPr="00B9094E" w:rsidRDefault="00D6773A" w:rsidP="0022101E">
      <w:pPr>
        <w:jc w:val="center"/>
        <w:rPr>
          <w:rStyle w:val="Hipervnculo"/>
          <w:rFonts w:ascii="Times New Roman" w:hAnsi="Times New Roman" w:cs="Times New Roman"/>
          <w:sz w:val="28"/>
          <w:szCs w:val="28"/>
          <w:highlight w:val="yellow"/>
        </w:rPr>
      </w:pPr>
      <w:hyperlink r:id="rId31" w:history="1">
        <w:r w:rsidR="00B9094E" w:rsidRPr="00B9094E">
          <w:rPr>
            <w:rStyle w:val="Hipervnculo"/>
            <w:rFonts w:ascii="Times New Roman" w:hAnsi="Times New Roman" w:cs="Times New Roman"/>
            <w:sz w:val="28"/>
            <w:szCs w:val="28"/>
            <w:highlight w:val="yellow"/>
          </w:rPr>
          <w:t>https://icons8.com/illustrations</w:t>
        </w:r>
      </w:hyperlink>
    </w:p>
    <w:p w14:paraId="1E11ED17" w14:textId="5998CBC3" w:rsidR="00B9094E" w:rsidRPr="00A20D24" w:rsidRDefault="00D6773A" w:rsidP="0022101E">
      <w:pPr>
        <w:jc w:val="center"/>
        <w:rPr>
          <w:rStyle w:val="Hipervnculo"/>
          <w:rFonts w:ascii="Times New Roman" w:hAnsi="Times New Roman" w:cs="Times New Roman"/>
          <w:sz w:val="28"/>
          <w:szCs w:val="28"/>
          <w:highlight w:val="yellow"/>
        </w:rPr>
      </w:pPr>
      <w:hyperlink r:id="rId32" w:history="1">
        <w:r w:rsidR="00B9094E" w:rsidRPr="00A20D24">
          <w:rPr>
            <w:rStyle w:val="Hipervnculo"/>
            <w:rFonts w:ascii="Times New Roman" w:hAnsi="Times New Roman" w:cs="Times New Roman"/>
            <w:sz w:val="28"/>
            <w:szCs w:val="28"/>
            <w:highlight w:val="yellow"/>
          </w:rPr>
          <w:t>https://unsplash.com/</w:t>
        </w:r>
      </w:hyperlink>
    </w:p>
    <w:p w14:paraId="3A8E34D9" w14:textId="546FA474" w:rsidR="005F1E06" w:rsidRPr="00A20D24" w:rsidRDefault="005F1E06" w:rsidP="005F1E06">
      <w:pPr>
        <w:pStyle w:val="Ttulo1"/>
      </w:pPr>
    </w:p>
    <w:p w14:paraId="5A04D154" w14:textId="77777777" w:rsidR="00A87E16" w:rsidRPr="00A20D24" w:rsidRDefault="00A87E16" w:rsidP="005F1E06">
      <w:pPr>
        <w:pStyle w:val="Ttulo1"/>
      </w:pPr>
    </w:p>
    <w:p w14:paraId="63D185CC" w14:textId="3591EF18" w:rsidR="005F1E06" w:rsidRPr="00B170E8" w:rsidRDefault="005F1E06" w:rsidP="005F1E06">
      <w:pPr>
        <w:pStyle w:val="Ttulo1"/>
      </w:pPr>
      <w:r w:rsidRPr="00B170E8">
        <w:t>Imágenes responsive</w:t>
      </w:r>
    </w:p>
    <w:p w14:paraId="7806C470" w14:textId="3DCFDB1B" w:rsidR="005F1E06" w:rsidRDefault="005F1E06" w:rsidP="005F1E06">
      <w:pPr>
        <w:pStyle w:val="Ttulo1"/>
        <w:rPr>
          <w:b w:val="0"/>
          <w:bCs w:val="0"/>
          <w:sz w:val="24"/>
          <w:szCs w:val="24"/>
        </w:rPr>
      </w:pPr>
      <w:r>
        <w:rPr>
          <w:b w:val="0"/>
          <w:bCs w:val="0"/>
          <w:sz w:val="24"/>
          <w:szCs w:val="24"/>
        </w:rPr>
        <w:t>Rec</w:t>
      </w:r>
      <w:r w:rsidR="00CD3EE0">
        <w:rPr>
          <w:b w:val="0"/>
          <w:bCs w:val="0"/>
          <w:sz w:val="24"/>
          <w:szCs w:val="24"/>
        </w:rPr>
        <w:t>o</w:t>
      </w:r>
      <w:r>
        <w:rPr>
          <w:b w:val="0"/>
          <w:bCs w:val="0"/>
          <w:sz w:val="24"/>
          <w:szCs w:val="24"/>
        </w:rPr>
        <w:t>rd</w:t>
      </w:r>
      <w:r w:rsidR="00FB2385">
        <w:rPr>
          <w:b w:val="0"/>
          <w:bCs w:val="0"/>
          <w:sz w:val="24"/>
          <w:szCs w:val="24"/>
        </w:rPr>
        <w:t>ar</w:t>
      </w:r>
      <w:r>
        <w:rPr>
          <w:b w:val="0"/>
          <w:bCs w:val="0"/>
          <w:sz w:val="24"/>
          <w:szCs w:val="24"/>
        </w:rPr>
        <w:t xml:space="preserve"> usar la etiqueta </w:t>
      </w:r>
      <w:r>
        <w:rPr>
          <w:sz w:val="24"/>
          <w:szCs w:val="24"/>
        </w:rPr>
        <w:t>&lt;picture&gt;&lt;/picture&gt;</w:t>
      </w:r>
    </w:p>
    <w:p w14:paraId="36AAFB04" w14:textId="77777777" w:rsidR="005F1E06" w:rsidRDefault="005F1E06" w:rsidP="005F1E06">
      <w:pPr>
        <w:pStyle w:val="Ttulo1"/>
        <w:rPr>
          <w:b w:val="0"/>
          <w:bCs w:val="0"/>
          <w:sz w:val="24"/>
          <w:szCs w:val="24"/>
        </w:rPr>
      </w:pPr>
      <w:r>
        <w:rPr>
          <w:b w:val="0"/>
          <w:bCs w:val="0"/>
          <w:sz w:val="24"/>
          <w:szCs w:val="24"/>
        </w:rPr>
        <w:t xml:space="preserve">Y también utilizar la etiqueta </w:t>
      </w:r>
      <w:r>
        <w:rPr>
          <w:sz w:val="24"/>
          <w:szCs w:val="24"/>
        </w:rPr>
        <w:t>&lt;source/&gt;</w:t>
      </w:r>
      <w:r>
        <w:rPr>
          <w:b w:val="0"/>
          <w:bCs w:val="0"/>
          <w:sz w:val="24"/>
          <w:szCs w:val="24"/>
        </w:rPr>
        <w:t xml:space="preserve"> dentro de esta, a la vez que se ordenan de mayor tamaño a menor con el argumento media, al final dejar la imagen con la etiqueta </w:t>
      </w:r>
      <w:r>
        <w:rPr>
          <w:sz w:val="24"/>
          <w:szCs w:val="24"/>
        </w:rPr>
        <w:t>&lt;img&gt;</w:t>
      </w:r>
      <w:r>
        <w:rPr>
          <w:b w:val="0"/>
          <w:bCs w:val="0"/>
          <w:sz w:val="24"/>
          <w:szCs w:val="24"/>
        </w:rPr>
        <w:t xml:space="preserve"> que esta imagen debe ser la pensada para dispositivos móviles.</w:t>
      </w:r>
    </w:p>
    <w:p w14:paraId="586CABE2"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body</w:t>
      </w:r>
      <w:r>
        <w:rPr>
          <w:rFonts w:ascii="Consolas" w:eastAsia="Times New Roman" w:hAnsi="Consolas" w:cs="Times New Roman"/>
          <w:color w:val="FFFFFF"/>
          <w:sz w:val="21"/>
          <w:szCs w:val="21"/>
          <w:lang w:eastAsia="es-CO"/>
        </w:rPr>
        <w:t>&gt;</w:t>
      </w:r>
    </w:p>
    <w:p w14:paraId="5C0AD85D"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eastAsia="es-CO"/>
        </w:rPr>
        <w:t>    </w:t>
      </w: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main</w:t>
      </w:r>
      <w:r>
        <w:rPr>
          <w:rFonts w:ascii="Consolas" w:eastAsia="Times New Roman" w:hAnsi="Consolas" w:cs="Times New Roman"/>
          <w:color w:val="FFFFFF"/>
          <w:sz w:val="21"/>
          <w:szCs w:val="21"/>
          <w:lang w:eastAsia="es-CO"/>
        </w:rPr>
        <w:t>&gt;</w:t>
      </w:r>
    </w:p>
    <w:p w14:paraId="271B4AC4"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eastAsia="es-CO"/>
        </w:rPr>
        <w:t>      </w:t>
      </w:r>
      <w:r>
        <w:rPr>
          <w:rFonts w:ascii="Consolas" w:eastAsia="Times New Roman" w:hAnsi="Consolas" w:cs="Times New Roman"/>
          <w:color w:val="999999"/>
          <w:sz w:val="21"/>
          <w:szCs w:val="21"/>
          <w:lang w:eastAsia="es-CO"/>
        </w:rPr>
        <w:t>&lt;!-- </w:t>
      </w:r>
    </w:p>
    <w:p w14:paraId="5D101905"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999999"/>
          <w:sz w:val="21"/>
          <w:szCs w:val="21"/>
          <w:lang w:eastAsia="es-CO"/>
        </w:rPr>
        <w:t>            Para trabajar con imagenes responsivas se recomienda usar la etiqueta picture.</w:t>
      </w:r>
    </w:p>
    <w:p w14:paraId="4D9CAA29"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999999"/>
          <w:sz w:val="21"/>
          <w:szCs w:val="21"/>
          <w:lang w:eastAsia="es-CO"/>
        </w:rPr>
        <w:t>            y dentro de esta indicar los diferentes tamaños dentro de las etiquetas source y el atributo media.</w:t>
      </w:r>
    </w:p>
    <w:p w14:paraId="0E38BC77"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999999"/>
          <w:sz w:val="21"/>
          <w:szCs w:val="21"/>
          <w:lang w:eastAsia="es-CO"/>
        </w:rPr>
        <w:t>            Ademas de que el orden es de mayor a menor tamaño y al final la imagen con la etiqueta img que esta pensada para mobile.</w:t>
      </w:r>
    </w:p>
    <w:p w14:paraId="31A2E557"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999999"/>
          <w:sz w:val="21"/>
          <w:szCs w:val="21"/>
          <w:lang w:eastAsia="es-CO"/>
        </w:rPr>
        <w:t>         </w:t>
      </w:r>
      <w:r>
        <w:rPr>
          <w:rFonts w:ascii="Consolas" w:eastAsia="Times New Roman" w:hAnsi="Consolas" w:cs="Times New Roman"/>
          <w:color w:val="999999"/>
          <w:sz w:val="21"/>
          <w:szCs w:val="21"/>
          <w:lang w:val="en-US" w:eastAsia="es-CO"/>
        </w:rPr>
        <w:t>--&gt;</w:t>
      </w:r>
    </w:p>
    <w:p w14:paraId="514518B7"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&lt;</w:t>
      </w:r>
      <w:r>
        <w:rPr>
          <w:rFonts w:ascii="Consolas" w:eastAsia="Times New Roman" w:hAnsi="Consolas" w:cs="Times New Roman"/>
          <w:color w:val="6DBDFA"/>
          <w:sz w:val="21"/>
          <w:szCs w:val="21"/>
          <w:lang w:val="en-US" w:eastAsia="es-CO"/>
        </w:rPr>
        <w:t>picture</w:t>
      </w:r>
      <w:r>
        <w:rPr>
          <w:rFonts w:ascii="Consolas" w:eastAsia="Times New Roman" w:hAnsi="Consolas" w:cs="Times New Roman"/>
          <w:color w:val="FFFFFF"/>
          <w:sz w:val="21"/>
          <w:szCs w:val="21"/>
          <w:lang w:val="en-US" w:eastAsia="es-CO"/>
        </w:rPr>
        <w:t>&gt;</w:t>
      </w:r>
    </w:p>
    <w:p w14:paraId="62D203B6"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&lt;</w:t>
      </w:r>
      <w:r>
        <w:rPr>
          <w:rFonts w:ascii="Consolas" w:eastAsia="Times New Roman" w:hAnsi="Consolas" w:cs="Times New Roman"/>
          <w:color w:val="6DBDFA"/>
          <w:sz w:val="21"/>
          <w:szCs w:val="21"/>
          <w:lang w:val="en-US" w:eastAsia="es-CO"/>
        </w:rPr>
        <w:t>source</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media</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(min-width: 1000px)</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srcset</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./images/large.jpg</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/&gt;</w:t>
      </w:r>
    </w:p>
    <w:p w14:paraId="2DE55827"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&lt;</w:t>
      </w:r>
      <w:r>
        <w:rPr>
          <w:rFonts w:ascii="Consolas" w:eastAsia="Times New Roman" w:hAnsi="Consolas" w:cs="Times New Roman"/>
          <w:color w:val="6DBDFA"/>
          <w:sz w:val="21"/>
          <w:szCs w:val="21"/>
          <w:lang w:val="en-US" w:eastAsia="es-CO"/>
        </w:rPr>
        <w:t>source</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media</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(min-width: 800px)</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srcset</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./images/medium.jpg</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/&gt;</w:t>
      </w:r>
    </w:p>
    <w:p w14:paraId="52738D62"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&lt;</w:t>
      </w:r>
      <w:r>
        <w:rPr>
          <w:rFonts w:ascii="Consolas" w:eastAsia="Times New Roman" w:hAnsi="Consolas" w:cs="Times New Roman"/>
          <w:color w:val="6DBDFA"/>
          <w:sz w:val="21"/>
          <w:szCs w:val="21"/>
          <w:lang w:val="en-US" w:eastAsia="es-CO"/>
        </w:rPr>
        <w:t>img</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src</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./images/small.jpg</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alt</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image</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/&gt;</w:t>
      </w:r>
    </w:p>
    <w:p w14:paraId="3603D1CD"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picture</w:t>
      </w:r>
      <w:r>
        <w:rPr>
          <w:rFonts w:ascii="Consolas" w:eastAsia="Times New Roman" w:hAnsi="Consolas" w:cs="Times New Roman"/>
          <w:color w:val="FFFFFF"/>
          <w:sz w:val="21"/>
          <w:szCs w:val="21"/>
          <w:lang w:eastAsia="es-CO"/>
        </w:rPr>
        <w:t>&gt;</w:t>
      </w:r>
    </w:p>
    <w:p w14:paraId="4B948036"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eastAsia="es-CO"/>
        </w:rPr>
        <w:t>    </w:t>
      </w: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main</w:t>
      </w:r>
      <w:r>
        <w:rPr>
          <w:rFonts w:ascii="Consolas" w:eastAsia="Times New Roman" w:hAnsi="Consolas" w:cs="Times New Roman"/>
          <w:color w:val="FFFFFF"/>
          <w:sz w:val="21"/>
          <w:szCs w:val="21"/>
          <w:lang w:eastAsia="es-CO"/>
        </w:rPr>
        <w:t>&gt;</w:t>
      </w:r>
    </w:p>
    <w:p w14:paraId="1B07702F"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eastAsia="es-CO"/>
        </w:rPr>
        <w:t>  </w:t>
      </w: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body</w:t>
      </w:r>
      <w:r>
        <w:rPr>
          <w:rFonts w:ascii="Consolas" w:eastAsia="Times New Roman" w:hAnsi="Consolas" w:cs="Times New Roman"/>
          <w:color w:val="FFFFFF"/>
          <w:sz w:val="21"/>
          <w:szCs w:val="21"/>
          <w:lang w:eastAsia="es-CO"/>
        </w:rPr>
        <w:t>&gt;</w:t>
      </w:r>
    </w:p>
    <w:p w14:paraId="07678961" w14:textId="77777777" w:rsidR="005F1E06" w:rsidRDefault="005F1E06" w:rsidP="005F1E06">
      <w:pPr>
        <w:pStyle w:val="NormalWeb"/>
        <w:rPr>
          <w:b/>
          <w:bCs/>
        </w:rPr>
      </w:pPr>
      <w:r>
        <w:t xml:space="preserve">Es completamente válido usar </w:t>
      </w:r>
      <w:r>
        <w:rPr>
          <w:b/>
          <w:bCs/>
        </w:rPr>
        <w:t>&lt;picture&gt;</w:t>
      </w:r>
      <w:r>
        <w:t xml:space="preserve"> dentro de </w:t>
      </w:r>
      <w:r>
        <w:rPr>
          <w:b/>
          <w:bCs/>
        </w:rPr>
        <w:t>&lt;figure&gt;</w:t>
      </w:r>
      <w:r>
        <w:t xml:space="preserve"> y así poder usar el </w:t>
      </w:r>
      <w:r>
        <w:rPr>
          <w:b/>
          <w:bCs/>
        </w:rPr>
        <w:t>&lt;figcaption&gt;</w:t>
      </w:r>
    </w:p>
    <w:p w14:paraId="2A0DFA99" w14:textId="77777777" w:rsidR="005F1E06" w:rsidRDefault="005F1E06" w:rsidP="005F1E06">
      <w:pPr>
        <w:pStyle w:val="NormalWeb"/>
        <w:rPr>
          <w:sz w:val="48"/>
          <w:szCs w:val="48"/>
        </w:rPr>
      </w:pPr>
      <w:r>
        <w:rPr>
          <w:noProof/>
        </w:rPr>
        <w:drawing>
          <wp:inline distT="0" distB="0" distL="0" distR="0" wp14:anchorId="7553876F" wp14:editId="207FB4F2">
            <wp:extent cx="5610225" cy="15430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225" cy="1543050"/>
                    </a:xfrm>
                    <a:prstGeom prst="rect">
                      <a:avLst/>
                    </a:prstGeom>
                    <a:noFill/>
                    <a:ln>
                      <a:noFill/>
                    </a:ln>
                  </pic:spPr>
                </pic:pic>
              </a:graphicData>
            </a:graphic>
          </wp:inline>
        </w:drawing>
      </w:r>
    </w:p>
    <w:p w14:paraId="0BBBD4E0" w14:textId="5E4D790F" w:rsidR="00AF6804" w:rsidRDefault="00AF6804" w:rsidP="0022101E">
      <w:pPr>
        <w:jc w:val="center"/>
        <w:rPr>
          <w:rFonts w:ascii="Times New Roman" w:hAnsi="Times New Roman" w:cs="Times New Roman"/>
          <w:sz w:val="48"/>
          <w:szCs w:val="48"/>
          <w:highlight w:val="yellow"/>
        </w:rPr>
      </w:pPr>
    </w:p>
    <w:p w14:paraId="69FD033D" w14:textId="2A723D9D" w:rsidR="00AF6804" w:rsidRDefault="00AF6804" w:rsidP="0022101E">
      <w:pPr>
        <w:jc w:val="center"/>
        <w:rPr>
          <w:rFonts w:ascii="Times New Roman" w:hAnsi="Times New Roman" w:cs="Times New Roman"/>
          <w:sz w:val="48"/>
          <w:szCs w:val="48"/>
          <w:highlight w:val="yellow"/>
        </w:rPr>
      </w:pPr>
    </w:p>
    <w:p w14:paraId="06FC3A9E" w14:textId="77777777" w:rsidR="00AF6804" w:rsidRPr="00D50FE0" w:rsidRDefault="00AF6804" w:rsidP="00AF6804">
      <w:pPr>
        <w:jc w:val="center"/>
        <w:rPr>
          <w:rFonts w:ascii="Times New Roman" w:hAnsi="Times New Roman" w:cs="Times New Roman"/>
          <w:b/>
          <w:bCs/>
          <w:i/>
          <w:iCs/>
          <w:sz w:val="48"/>
          <w:szCs w:val="48"/>
          <w:lang w:val="en-US"/>
        </w:rPr>
      </w:pPr>
      <w:r w:rsidRPr="000029EA">
        <w:rPr>
          <w:rFonts w:ascii="Times New Roman" w:hAnsi="Times New Roman" w:cs="Times New Roman"/>
          <w:b/>
          <w:bCs/>
          <w:sz w:val="24"/>
          <w:szCs w:val="24"/>
        </w:rPr>
        <w:t xml:space="preserve">Para acomodar imágenes de Background. </w:t>
      </w:r>
      <w:r w:rsidRPr="00D50FE0">
        <w:rPr>
          <w:rFonts w:ascii="Times New Roman" w:hAnsi="Times New Roman" w:cs="Times New Roman"/>
          <w:b/>
          <w:bCs/>
          <w:sz w:val="24"/>
          <w:szCs w:val="24"/>
          <w:u w:val="single"/>
          <w:lang w:val="en-US"/>
        </w:rPr>
        <w:t>Shorthand background</w:t>
      </w:r>
      <w:r>
        <w:rPr>
          <w:rFonts w:ascii="Times New Roman" w:hAnsi="Times New Roman" w:cs="Times New Roman"/>
          <w:b/>
          <w:bCs/>
          <w:sz w:val="24"/>
          <w:szCs w:val="24"/>
          <w:lang w:val="en-US"/>
        </w:rPr>
        <w:t>.</w:t>
      </w:r>
    </w:p>
    <w:p w14:paraId="15617294" w14:textId="77777777" w:rsidR="00AF6804" w:rsidRDefault="00AF6804" w:rsidP="00AF6804">
      <w:pPr>
        <w:jc w:val="center"/>
        <w:rPr>
          <w:rFonts w:ascii="Times New Roman" w:hAnsi="Times New Roman" w:cs="Times New Roman"/>
          <w:b/>
          <w:bCs/>
          <w:i/>
          <w:iCs/>
          <w:sz w:val="48"/>
          <w:szCs w:val="48"/>
        </w:rPr>
      </w:pPr>
      <w:r>
        <w:rPr>
          <w:noProof/>
        </w:rPr>
        <w:drawing>
          <wp:inline distT="0" distB="0" distL="0" distR="0" wp14:anchorId="0B96C2C2" wp14:editId="31BA3FA7">
            <wp:extent cx="5612130" cy="3167380"/>
            <wp:effectExtent l="76200" t="76200" r="140970" b="12827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6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754D90" w14:textId="77777777" w:rsidR="00AF6804" w:rsidRDefault="00AF6804" w:rsidP="00AF6804">
      <w:pPr>
        <w:jc w:val="center"/>
        <w:rPr>
          <w:rFonts w:ascii="Times New Roman" w:hAnsi="Times New Roman" w:cs="Times New Roman"/>
          <w:b/>
          <w:bCs/>
          <w:i/>
          <w:iCs/>
          <w:sz w:val="48"/>
          <w:szCs w:val="48"/>
        </w:rPr>
      </w:pPr>
    </w:p>
    <w:p w14:paraId="6D2D772F" w14:textId="77777777" w:rsidR="00AF6804" w:rsidRDefault="00AF6804" w:rsidP="00AF6804">
      <w:pPr>
        <w:jc w:val="center"/>
        <w:rPr>
          <w:rFonts w:ascii="Times New Roman" w:hAnsi="Times New Roman" w:cs="Times New Roman"/>
          <w:b/>
          <w:bCs/>
          <w:sz w:val="24"/>
          <w:szCs w:val="24"/>
        </w:rPr>
      </w:pPr>
      <w:r w:rsidRPr="006C7916">
        <w:rPr>
          <w:rFonts w:ascii="Times New Roman" w:hAnsi="Times New Roman" w:cs="Times New Roman"/>
          <w:b/>
          <w:bCs/>
          <w:sz w:val="24"/>
          <w:szCs w:val="24"/>
          <w:u w:val="single"/>
        </w:rPr>
        <w:t>Shorthand de Font</w:t>
      </w:r>
      <w:r>
        <w:rPr>
          <w:rFonts w:ascii="Times New Roman" w:hAnsi="Times New Roman" w:cs="Times New Roman"/>
          <w:b/>
          <w:bCs/>
          <w:sz w:val="24"/>
          <w:szCs w:val="24"/>
        </w:rPr>
        <w:t xml:space="preserve">. </w:t>
      </w:r>
    </w:p>
    <w:p w14:paraId="0442392B" w14:textId="77777777" w:rsidR="00AF6804" w:rsidRDefault="00AF6804" w:rsidP="00AF6804">
      <w:pPr>
        <w:jc w:val="center"/>
        <w:rPr>
          <w:rFonts w:ascii="Times New Roman" w:hAnsi="Times New Roman" w:cs="Times New Roman"/>
          <w:b/>
          <w:bCs/>
          <w:sz w:val="24"/>
          <w:szCs w:val="24"/>
        </w:rPr>
      </w:pPr>
      <w:r>
        <w:rPr>
          <w:noProof/>
        </w:rPr>
        <w:drawing>
          <wp:inline distT="0" distB="0" distL="0" distR="0" wp14:anchorId="5128C5D4" wp14:editId="243A3FE4">
            <wp:extent cx="3743325" cy="1762125"/>
            <wp:effectExtent l="0" t="0" r="9525" b="95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3325" cy="1762125"/>
                    </a:xfrm>
                    <a:prstGeom prst="rect">
                      <a:avLst/>
                    </a:prstGeom>
                  </pic:spPr>
                </pic:pic>
              </a:graphicData>
            </a:graphic>
          </wp:inline>
        </w:drawing>
      </w:r>
    </w:p>
    <w:p w14:paraId="7B97DA18" w14:textId="77777777" w:rsidR="00AF6804" w:rsidRDefault="00AF6804" w:rsidP="00AF6804">
      <w:pPr>
        <w:jc w:val="center"/>
        <w:rPr>
          <w:rFonts w:ascii="Times New Roman" w:hAnsi="Times New Roman" w:cs="Times New Roman"/>
          <w:b/>
          <w:bCs/>
          <w:i/>
          <w:iCs/>
          <w:sz w:val="48"/>
          <w:szCs w:val="48"/>
        </w:rPr>
      </w:pPr>
      <w:r>
        <w:rPr>
          <w:noProof/>
        </w:rPr>
        <w:drawing>
          <wp:inline distT="0" distB="0" distL="0" distR="0" wp14:anchorId="69B1DA8D" wp14:editId="671A536C">
            <wp:extent cx="5612130" cy="866775"/>
            <wp:effectExtent l="0" t="0" r="762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866775"/>
                    </a:xfrm>
                    <a:prstGeom prst="rect">
                      <a:avLst/>
                    </a:prstGeom>
                  </pic:spPr>
                </pic:pic>
              </a:graphicData>
            </a:graphic>
          </wp:inline>
        </w:drawing>
      </w:r>
    </w:p>
    <w:p w14:paraId="78423320" w14:textId="77FF4E44" w:rsidR="00975DDE" w:rsidRDefault="00975DDE" w:rsidP="00AF6804">
      <w:pPr>
        <w:rPr>
          <w:rFonts w:ascii="Times New Roman" w:hAnsi="Times New Roman" w:cs="Times New Roman"/>
          <w:sz w:val="48"/>
          <w:szCs w:val="48"/>
        </w:rPr>
      </w:pPr>
    </w:p>
    <w:p w14:paraId="186A8675" w14:textId="77777777" w:rsidR="00AF6804" w:rsidRDefault="00AF6804" w:rsidP="00AF6804">
      <w:pPr>
        <w:rPr>
          <w:rFonts w:ascii="Times New Roman" w:hAnsi="Times New Roman" w:cs="Times New Roman"/>
          <w:i/>
          <w:iCs/>
          <w:sz w:val="48"/>
          <w:szCs w:val="48"/>
        </w:rPr>
      </w:pPr>
    </w:p>
    <w:p w14:paraId="74E50B28" w14:textId="77777777" w:rsidR="00CF0C07" w:rsidRDefault="00CF0C07" w:rsidP="00CF0C07">
      <w:pPr>
        <w:pStyle w:val="Ttulo1"/>
      </w:pPr>
      <w:r>
        <w:t>Fuentes de iconos</w:t>
      </w:r>
    </w:p>
    <w:p w14:paraId="11EA0408" w14:textId="77777777" w:rsidR="00CF0C07" w:rsidRDefault="00CF0C07" w:rsidP="00CF0C07">
      <w:pPr>
        <w:pStyle w:val="NormalWeb"/>
      </w:pPr>
      <w:r>
        <w:t>Todo menú necesita de la presencia de iconos, por este motivo, en esta clase aprenderás sobre las fuentes de iconos y las aplicarás en la realización del menú de tu proyecto.</w:t>
      </w:r>
    </w:p>
    <w:p w14:paraId="4656493B" w14:textId="77443AC4" w:rsidR="00B9094E" w:rsidRDefault="00CF0C07" w:rsidP="00CF0C07">
      <w:pPr>
        <w:pStyle w:val="NormalWeb"/>
      </w:pPr>
      <w:r>
        <w:t xml:space="preserve">En este abordaje a las fuentes de iconos, conocerás la plataforma </w:t>
      </w:r>
      <w:hyperlink r:id="rId37" w:tgtFrame="_blank" w:history="1">
        <w:r>
          <w:rPr>
            <w:rStyle w:val="Hipervnculo"/>
          </w:rPr>
          <w:t>icomoon.io</w:t>
        </w:r>
      </w:hyperlink>
      <w:r>
        <w:t>, en ella podrás importar o añadir familias de iconos, desde tu computador o desde el sistema.</w:t>
      </w:r>
    </w:p>
    <w:p w14:paraId="733ECB31" w14:textId="0F8F6558" w:rsidR="00CF0C07" w:rsidRPr="00FF0A1F" w:rsidRDefault="00D6773A" w:rsidP="00CF0C07">
      <w:pPr>
        <w:pStyle w:val="NormalWeb"/>
        <w:jc w:val="center"/>
        <w:rPr>
          <w:i/>
          <w:iCs/>
          <w:sz w:val="28"/>
          <w:szCs w:val="28"/>
          <w:highlight w:val="yellow"/>
          <w:u w:val="single"/>
        </w:rPr>
      </w:pPr>
      <w:hyperlink r:id="rId38" w:history="1">
        <w:r w:rsidR="00B9094E" w:rsidRPr="00FF0A1F">
          <w:rPr>
            <w:rStyle w:val="Hipervnculo"/>
            <w:i/>
            <w:iCs/>
            <w:sz w:val="28"/>
            <w:szCs w:val="28"/>
            <w:highlight w:val="yellow"/>
          </w:rPr>
          <w:t>https://www.flaticon.es/</w:t>
        </w:r>
      </w:hyperlink>
    </w:p>
    <w:p w14:paraId="0B2FA96E" w14:textId="56DA15C4" w:rsidR="00B9094E" w:rsidRPr="00FF0A1F" w:rsidRDefault="00B9094E" w:rsidP="00CF0C07">
      <w:pPr>
        <w:pStyle w:val="NormalWeb"/>
        <w:jc w:val="center"/>
        <w:rPr>
          <w:i/>
          <w:iCs/>
          <w:sz w:val="28"/>
          <w:szCs w:val="28"/>
          <w:highlight w:val="yellow"/>
          <w:u w:val="single"/>
        </w:rPr>
      </w:pPr>
      <w:r w:rsidRPr="00FF0A1F">
        <w:rPr>
          <w:i/>
          <w:iCs/>
          <w:sz w:val="28"/>
          <w:szCs w:val="28"/>
          <w:highlight w:val="yellow"/>
          <w:u w:val="single"/>
        </w:rPr>
        <w:t>https://svgporn.com/</w:t>
      </w:r>
    </w:p>
    <w:p w14:paraId="1823CA8A" w14:textId="493C045E" w:rsidR="00FF0A1F" w:rsidRDefault="00D6773A" w:rsidP="00B9094E">
      <w:pPr>
        <w:pStyle w:val="NormalWeb"/>
        <w:jc w:val="center"/>
        <w:rPr>
          <w:i/>
          <w:iCs/>
          <w:color w:val="0563C1" w:themeColor="hyperlink"/>
          <w:sz w:val="28"/>
          <w:szCs w:val="28"/>
          <w:u w:val="single"/>
        </w:rPr>
      </w:pPr>
      <w:hyperlink r:id="rId39" w:history="1">
        <w:r w:rsidR="00FF0A1F" w:rsidRPr="009A3E7B">
          <w:rPr>
            <w:rStyle w:val="Hipervnculo"/>
            <w:i/>
            <w:iCs/>
            <w:sz w:val="28"/>
            <w:szCs w:val="28"/>
            <w:highlight w:val="yellow"/>
          </w:rPr>
          <w:t>https://iconscout.com/</w:t>
        </w:r>
      </w:hyperlink>
    </w:p>
    <w:p w14:paraId="0698B2DB" w14:textId="40D31833" w:rsidR="00FF0A1F" w:rsidRPr="00FF0A1F" w:rsidRDefault="00D6773A" w:rsidP="00FF0A1F">
      <w:pPr>
        <w:pStyle w:val="NormalWeb"/>
        <w:jc w:val="center"/>
        <w:rPr>
          <w:i/>
          <w:iCs/>
          <w:color w:val="0563C1" w:themeColor="hyperlink"/>
          <w:sz w:val="28"/>
          <w:szCs w:val="28"/>
          <w:highlight w:val="yellow"/>
          <w:u w:val="single"/>
        </w:rPr>
      </w:pPr>
      <w:hyperlink r:id="rId40" w:history="1">
        <w:r w:rsidR="00FF0A1F" w:rsidRPr="00FF0A1F">
          <w:rPr>
            <w:rStyle w:val="Hipervnculo"/>
            <w:i/>
            <w:iCs/>
            <w:sz w:val="28"/>
            <w:szCs w:val="28"/>
            <w:highlight w:val="yellow"/>
          </w:rPr>
          <w:t>https://icomoon.io/</w:t>
        </w:r>
      </w:hyperlink>
    </w:p>
    <w:p w14:paraId="4B061461" w14:textId="77777777" w:rsidR="00CF0C07" w:rsidRDefault="00CF0C07" w:rsidP="00CF0C07">
      <w:pPr>
        <w:pStyle w:val="NormalWeb"/>
        <w:jc w:val="center"/>
        <w:rPr>
          <w:i/>
          <w:iCs/>
          <w:sz w:val="44"/>
          <w:szCs w:val="44"/>
        </w:rPr>
      </w:pPr>
      <w:r>
        <w:rPr>
          <w:noProof/>
        </w:rPr>
        <w:drawing>
          <wp:inline distT="0" distB="0" distL="0" distR="0" wp14:anchorId="45CF24E6" wp14:editId="36C7641F">
            <wp:extent cx="3038475" cy="2124075"/>
            <wp:effectExtent l="76200" t="76200" r="142875" b="1428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8475" cy="212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48B790" w14:textId="77777777" w:rsidR="00CF0C07" w:rsidRDefault="00CF0C07" w:rsidP="00CF0C07">
      <w:pPr>
        <w:pStyle w:val="NormalWeb"/>
        <w:jc w:val="center"/>
        <w:rPr>
          <w:i/>
          <w:iCs/>
          <w:sz w:val="44"/>
          <w:szCs w:val="44"/>
        </w:rPr>
      </w:pPr>
      <w:r>
        <w:rPr>
          <w:noProof/>
        </w:rPr>
        <w:lastRenderedPageBreak/>
        <w:drawing>
          <wp:inline distT="0" distB="0" distL="0" distR="0" wp14:anchorId="1A58C790" wp14:editId="5AECB208">
            <wp:extent cx="5612130" cy="2931795"/>
            <wp:effectExtent l="76200" t="76200" r="140970" b="13525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93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B6DF7C" w14:textId="77777777" w:rsidR="00CF0C07" w:rsidRDefault="00CF0C07" w:rsidP="00CF0C07">
      <w:pPr>
        <w:pStyle w:val="NormalWeb"/>
      </w:pPr>
      <w:r>
        <w:t xml:space="preserve">Al descargar los archivos encontraremos un archivo </w:t>
      </w:r>
      <w:r w:rsidRPr="00407D8D">
        <w:rPr>
          <w:i/>
          <w:iCs/>
          <w:u w:val="single"/>
        </w:rPr>
        <w:t>style.css</w:t>
      </w:r>
      <w:r>
        <w:t xml:space="preserve"> de código con la etiqueta @font- face, que acogerá a otros atributos como font- family, font- style y font- weigth, font- variant, que serán necesarios en nuestro proyecto. </w:t>
      </w:r>
    </w:p>
    <w:p w14:paraId="1DA87F86" w14:textId="77777777" w:rsidR="00CF0C07" w:rsidRDefault="00CF0C07" w:rsidP="00CF0C07">
      <w:pPr>
        <w:pStyle w:val="NormalWeb"/>
        <w:numPr>
          <w:ilvl w:val="0"/>
          <w:numId w:val="3"/>
        </w:numPr>
      </w:pPr>
      <w:r>
        <w:t>Esto deberemos pasarlo a nuestros estilos.</w:t>
      </w:r>
    </w:p>
    <w:p w14:paraId="64310B99"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00BFF9"/>
          <w:sz w:val="16"/>
          <w:szCs w:val="16"/>
          <w:lang w:eastAsia="es-CO"/>
        </w:rPr>
        <w:t>@font-face</w:t>
      </w:r>
      <w:r w:rsidRPr="00407D8D">
        <w:rPr>
          <w:rFonts w:ascii="Consolas" w:eastAsia="Times New Roman" w:hAnsi="Consolas" w:cs="Times New Roman"/>
          <w:color w:val="A7DBF7"/>
          <w:sz w:val="16"/>
          <w:szCs w:val="16"/>
          <w:lang w:eastAsia="es-CO"/>
        </w:rPr>
        <w:t> {</w:t>
      </w:r>
    </w:p>
    <w:p w14:paraId="4896D734"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eastAsia="es-CO"/>
        </w:rPr>
        <w:t>font-family</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BCF0C0"/>
          <w:sz w:val="16"/>
          <w:szCs w:val="16"/>
          <w:lang w:eastAsia="es-CO"/>
        </w:rPr>
        <w:t>icomoon</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A7DBF7"/>
          <w:sz w:val="16"/>
          <w:szCs w:val="16"/>
          <w:lang w:eastAsia="es-CO"/>
        </w:rPr>
        <w:t>;</w:t>
      </w:r>
    </w:p>
    <w:p w14:paraId="5DCAD1F0"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eastAsia="es-CO"/>
        </w:rPr>
        <w:t>src</w:t>
      </w:r>
      <w:r w:rsidRPr="00407D8D">
        <w:rPr>
          <w:rFonts w:ascii="Consolas" w:eastAsia="Times New Roman" w:hAnsi="Consolas" w:cs="Times New Roman"/>
          <w:color w:val="A7DBF7"/>
          <w:sz w:val="16"/>
          <w:szCs w:val="16"/>
          <w:lang w:eastAsia="es-CO"/>
        </w:rPr>
        <w:t>:  </w:t>
      </w:r>
      <w:proofErr w:type="gramStart"/>
      <w:r w:rsidRPr="00407D8D">
        <w:rPr>
          <w:rFonts w:ascii="Consolas" w:eastAsia="Times New Roman" w:hAnsi="Consolas" w:cs="Times New Roman"/>
          <w:color w:val="F7ECB5"/>
          <w:sz w:val="16"/>
          <w:szCs w:val="16"/>
          <w:lang w:eastAsia="es-CO"/>
        </w:rPr>
        <w:t>url</w:t>
      </w:r>
      <w:r w:rsidRPr="00407D8D">
        <w:rPr>
          <w:rFonts w:ascii="Consolas" w:eastAsia="Times New Roman" w:hAnsi="Consolas" w:cs="Times New Roman"/>
          <w:color w:val="A7DBF7"/>
          <w:sz w:val="16"/>
          <w:szCs w:val="16"/>
          <w:lang w:eastAsia="es-CO"/>
        </w:rPr>
        <w:t>(</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BCF0C0"/>
          <w:sz w:val="16"/>
          <w:szCs w:val="16"/>
          <w:lang w:eastAsia="es-CO"/>
        </w:rPr>
        <w:t>fonts/icomoon.eot?</w:t>
      </w:r>
      <w:proofErr w:type="gramEnd"/>
      <w:r w:rsidRPr="00407D8D">
        <w:rPr>
          <w:rFonts w:ascii="Consolas" w:eastAsia="Times New Roman" w:hAnsi="Consolas" w:cs="Times New Roman"/>
          <w:color w:val="BCF0C0"/>
          <w:sz w:val="16"/>
          <w:szCs w:val="16"/>
          <w:lang w:eastAsia="es-CO"/>
        </w:rPr>
        <w:t>pni8ak</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A7DBF7"/>
          <w:sz w:val="16"/>
          <w:szCs w:val="16"/>
          <w:lang w:eastAsia="es-CO"/>
        </w:rPr>
        <w:t>);</w:t>
      </w:r>
    </w:p>
    <w:p w14:paraId="48E4BB2E"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val="en-US" w:eastAsia="es-CO"/>
        </w:rPr>
        <w:t>src</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fonts/icomoon.eot?pni8ak#iefix</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embedded-opentype</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09EDA922"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fonts/icomoon.ttf?pni8ak</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truetype</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7D7E3385"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fonts/icomoon.woff?pni8ak</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woff</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6D8B8207"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fonts/icomoon.svg?pni8ak#icomoon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svg</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1C084B8B"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font-weight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0546D6DC"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font-style</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09AD74B7"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font-display</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block</w:t>
      </w:r>
      <w:r w:rsidRPr="00407D8D">
        <w:rPr>
          <w:rFonts w:ascii="Consolas" w:eastAsia="Times New Roman" w:hAnsi="Consolas" w:cs="Times New Roman"/>
          <w:color w:val="A7DBF7"/>
          <w:sz w:val="16"/>
          <w:szCs w:val="16"/>
          <w:lang w:val="en-US" w:eastAsia="es-CO"/>
        </w:rPr>
        <w:t>;</w:t>
      </w:r>
    </w:p>
    <w:p w14:paraId="5E634C32"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226F1174"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p>
    <w:p w14:paraId="19FD4936"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F7ECB5"/>
          <w:sz w:val="16"/>
          <w:szCs w:val="16"/>
          <w:lang w:val="en-US" w:eastAsia="es-CO"/>
        </w:rPr>
        <w:t>class</w:t>
      </w:r>
      <w:r w:rsidRPr="00407D8D">
        <w:rPr>
          <w:rFonts w:ascii="Consolas" w:eastAsia="Times New Roman" w:hAnsi="Consolas" w:cs="Times New Roman"/>
          <w:color w:val="00BFF9"/>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icon-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class</w:t>
      </w:r>
      <w:r w:rsidRPr="00407D8D">
        <w:rPr>
          <w:rFonts w:ascii="Consolas" w:eastAsia="Times New Roman" w:hAnsi="Consolas" w:cs="Times New Roman"/>
          <w:color w:val="00BFF9"/>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 icon-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p>
    <w:p w14:paraId="24EE6DB1"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99999"/>
          <w:sz w:val="16"/>
          <w:szCs w:val="16"/>
          <w:lang w:val="en-US" w:eastAsia="es-CO"/>
        </w:rPr>
        <w:t>/* use !important to prevent issues with browser extensions that change fonts */</w:t>
      </w:r>
    </w:p>
    <w:p w14:paraId="69F2E74E"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font-family</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icomoon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00BFF9"/>
          <w:sz w:val="16"/>
          <w:szCs w:val="16"/>
          <w:lang w:val="en-US" w:eastAsia="es-CO"/>
        </w:rPr>
        <w:t>!important</w:t>
      </w:r>
      <w:r w:rsidRPr="00407D8D">
        <w:rPr>
          <w:rFonts w:ascii="Consolas" w:eastAsia="Times New Roman" w:hAnsi="Consolas" w:cs="Times New Roman"/>
          <w:color w:val="A7DBF7"/>
          <w:sz w:val="16"/>
          <w:szCs w:val="16"/>
          <w:lang w:val="en-US" w:eastAsia="es-CO"/>
        </w:rPr>
        <w:t>;</w:t>
      </w:r>
    </w:p>
    <w:p w14:paraId="26A08A88"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speak</w:t>
      </w:r>
      <w:r w:rsidRPr="00407D8D">
        <w:rPr>
          <w:rFonts w:ascii="Consolas" w:eastAsia="Times New Roman" w:hAnsi="Consolas" w:cs="Times New Roman"/>
          <w:color w:val="A7DBF7"/>
          <w:sz w:val="16"/>
          <w:szCs w:val="16"/>
          <w:lang w:val="en-US" w:eastAsia="es-CO"/>
        </w:rPr>
        <w:t>: never;</w:t>
      </w:r>
    </w:p>
    <w:p w14:paraId="77EF4C29"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font-style</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3249A90C"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font-weight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4EE6F76B"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font-variant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0DAE9758"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text-transform</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none</w:t>
      </w:r>
      <w:r w:rsidRPr="00407D8D">
        <w:rPr>
          <w:rFonts w:ascii="Consolas" w:eastAsia="Times New Roman" w:hAnsi="Consolas" w:cs="Times New Roman"/>
          <w:color w:val="A7DBF7"/>
          <w:sz w:val="16"/>
          <w:szCs w:val="16"/>
          <w:lang w:val="en-US" w:eastAsia="es-CO"/>
        </w:rPr>
        <w:t>;</w:t>
      </w:r>
    </w:p>
    <w:p w14:paraId="7DF0CBC7"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line-height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8DEC95"/>
          <w:sz w:val="16"/>
          <w:szCs w:val="16"/>
          <w:lang w:val="en-US" w:eastAsia="es-CO"/>
        </w:rPr>
        <w:t>1</w:t>
      </w:r>
      <w:r w:rsidRPr="00407D8D">
        <w:rPr>
          <w:rFonts w:ascii="Consolas" w:eastAsia="Times New Roman" w:hAnsi="Consolas" w:cs="Times New Roman"/>
          <w:color w:val="A7DBF7"/>
          <w:sz w:val="16"/>
          <w:szCs w:val="16"/>
          <w:lang w:val="en-US" w:eastAsia="es-CO"/>
        </w:rPr>
        <w:t>;</w:t>
      </w:r>
    </w:p>
    <w:p w14:paraId="19C69612"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p>
    <w:p w14:paraId="7277DEEB"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99999"/>
          <w:sz w:val="16"/>
          <w:szCs w:val="16"/>
          <w:lang w:val="en-US" w:eastAsia="es-CO"/>
        </w:rPr>
        <w:t>/* Better Font Rendering =========== */</w:t>
      </w:r>
    </w:p>
    <w:p w14:paraId="7BAFC7EA"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-webkit-font-smoothing</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antialiased</w:t>
      </w:r>
      <w:r w:rsidRPr="00407D8D">
        <w:rPr>
          <w:rFonts w:ascii="Consolas" w:eastAsia="Times New Roman" w:hAnsi="Consolas" w:cs="Times New Roman"/>
          <w:color w:val="A7DBF7"/>
          <w:sz w:val="16"/>
          <w:szCs w:val="16"/>
          <w:lang w:val="en-US" w:eastAsia="es-CO"/>
        </w:rPr>
        <w:t>;</w:t>
      </w:r>
    </w:p>
    <w:p w14:paraId="2195679A"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-moz-osx-font-smoothing</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grayscale</w:t>
      </w:r>
      <w:r w:rsidRPr="00407D8D">
        <w:rPr>
          <w:rFonts w:ascii="Consolas" w:eastAsia="Times New Roman" w:hAnsi="Consolas" w:cs="Times New Roman"/>
          <w:color w:val="A7DBF7"/>
          <w:sz w:val="16"/>
          <w:szCs w:val="16"/>
          <w:lang w:val="en-US" w:eastAsia="es-CO"/>
        </w:rPr>
        <w:t>;</w:t>
      </w:r>
    </w:p>
    <w:p w14:paraId="7BB441B4"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4D499086"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p>
    <w:p w14:paraId="1A3A4185"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F7ECB5"/>
          <w:sz w:val="16"/>
          <w:szCs w:val="16"/>
          <w:lang w:val="en-US" w:eastAsia="es-CO"/>
        </w:rPr>
        <w:t>.icon-anchor:before</w:t>
      </w:r>
      <w:r w:rsidRPr="00407D8D">
        <w:rPr>
          <w:rFonts w:ascii="Consolas" w:eastAsia="Times New Roman" w:hAnsi="Consolas" w:cs="Times New Roman"/>
          <w:color w:val="A7DBF7"/>
          <w:sz w:val="16"/>
          <w:szCs w:val="16"/>
          <w:lang w:val="en-US" w:eastAsia="es-CO"/>
        </w:rPr>
        <w:t> {</w:t>
      </w:r>
    </w:p>
    <w:p w14:paraId="47F040D1"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content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82AAFF"/>
          <w:sz w:val="16"/>
          <w:szCs w:val="16"/>
          <w:lang w:val="en-US" w:eastAsia="es-CO"/>
        </w:rPr>
        <w:t>\e900</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66F35FED"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color</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2B6F4"/>
          <w:sz w:val="16"/>
          <w:szCs w:val="16"/>
          <w:lang w:val="en-US" w:eastAsia="es-CO"/>
        </w:rPr>
        <w:t>#</w:t>
      </w:r>
      <w:r w:rsidRPr="00407D8D">
        <w:rPr>
          <w:rFonts w:ascii="Consolas" w:eastAsia="Times New Roman" w:hAnsi="Consolas" w:cs="Times New Roman"/>
          <w:color w:val="82AAFF"/>
          <w:sz w:val="16"/>
          <w:szCs w:val="16"/>
          <w:lang w:val="en-US" w:eastAsia="es-CO"/>
        </w:rPr>
        <w:t>8940fa</w:t>
      </w:r>
      <w:r w:rsidRPr="00407D8D">
        <w:rPr>
          <w:rFonts w:ascii="Consolas" w:eastAsia="Times New Roman" w:hAnsi="Consolas" w:cs="Times New Roman"/>
          <w:color w:val="A7DBF7"/>
          <w:sz w:val="16"/>
          <w:szCs w:val="16"/>
          <w:lang w:val="en-US" w:eastAsia="es-CO"/>
        </w:rPr>
        <w:t>;</w:t>
      </w:r>
    </w:p>
    <w:p w14:paraId="21B3E450"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0D4A830B"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F7ECB5"/>
          <w:sz w:val="16"/>
          <w:szCs w:val="16"/>
          <w:lang w:val="en-US" w:eastAsia="es-CO"/>
        </w:rPr>
        <w:t>.icon-android:before</w:t>
      </w:r>
      <w:r w:rsidRPr="00407D8D">
        <w:rPr>
          <w:rFonts w:ascii="Consolas" w:eastAsia="Times New Roman" w:hAnsi="Consolas" w:cs="Times New Roman"/>
          <w:color w:val="A7DBF7"/>
          <w:sz w:val="16"/>
          <w:szCs w:val="16"/>
          <w:lang w:val="en-US" w:eastAsia="es-CO"/>
        </w:rPr>
        <w:t> {</w:t>
      </w:r>
    </w:p>
    <w:p w14:paraId="7E91F663" w14:textId="77777777" w:rsidR="00CF0C07" w:rsidRPr="00280670"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280670">
        <w:rPr>
          <w:rFonts w:ascii="Consolas" w:eastAsia="Times New Roman" w:hAnsi="Consolas" w:cs="Times New Roman"/>
          <w:color w:val="7FDBCA"/>
          <w:sz w:val="16"/>
          <w:szCs w:val="16"/>
          <w:lang w:val="en-US" w:eastAsia="es-CO"/>
        </w:rPr>
        <w:t>content</w:t>
      </w:r>
      <w:r w:rsidRPr="00280670">
        <w:rPr>
          <w:rFonts w:ascii="Consolas" w:eastAsia="Times New Roman" w:hAnsi="Consolas" w:cs="Times New Roman"/>
          <w:color w:val="A7DBF7"/>
          <w:sz w:val="16"/>
          <w:szCs w:val="16"/>
          <w:lang w:val="en-US" w:eastAsia="es-CO"/>
        </w:rPr>
        <w:t>: </w:t>
      </w:r>
      <w:r w:rsidRPr="00280670">
        <w:rPr>
          <w:rFonts w:ascii="Consolas" w:eastAsia="Times New Roman" w:hAnsi="Consolas" w:cs="Times New Roman"/>
          <w:color w:val="6BFF81"/>
          <w:sz w:val="16"/>
          <w:szCs w:val="16"/>
          <w:lang w:val="en-US" w:eastAsia="es-CO"/>
        </w:rPr>
        <w:t>"</w:t>
      </w:r>
      <w:r w:rsidRPr="00280670">
        <w:rPr>
          <w:rFonts w:ascii="Consolas" w:eastAsia="Times New Roman" w:hAnsi="Consolas" w:cs="Times New Roman"/>
          <w:color w:val="82AAFF"/>
          <w:sz w:val="16"/>
          <w:szCs w:val="16"/>
          <w:lang w:val="en-US" w:eastAsia="es-CO"/>
        </w:rPr>
        <w:t>\e901</w:t>
      </w:r>
      <w:r w:rsidRPr="00280670">
        <w:rPr>
          <w:rFonts w:ascii="Consolas" w:eastAsia="Times New Roman" w:hAnsi="Consolas" w:cs="Times New Roman"/>
          <w:color w:val="6BFF81"/>
          <w:sz w:val="16"/>
          <w:szCs w:val="16"/>
          <w:lang w:val="en-US" w:eastAsia="es-CO"/>
        </w:rPr>
        <w:t>"</w:t>
      </w:r>
      <w:r w:rsidRPr="00280670">
        <w:rPr>
          <w:rFonts w:ascii="Consolas" w:eastAsia="Times New Roman" w:hAnsi="Consolas" w:cs="Times New Roman"/>
          <w:color w:val="A7DBF7"/>
          <w:sz w:val="16"/>
          <w:szCs w:val="16"/>
          <w:lang w:val="en-US" w:eastAsia="es-CO"/>
        </w:rPr>
        <w:t>;</w:t>
      </w:r>
    </w:p>
    <w:p w14:paraId="40A6396A"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eastAsia="es-CO"/>
        </w:rPr>
      </w:pPr>
      <w:r w:rsidRPr="00280670">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eastAsia="es-CO"/>
        </w:rPr>
        <w:t>color</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92B6F4"/>
          <w:sz w:val="16"/>
          <w:szCs w:val="16"/>
          <w:lang w:eastAsia="es-CO"/>
        </w:rPr>
        <w:t>#</w:t>
      </w:r>
      <w:r w:rsidRPr="00407D8D">
        <w:rPr>
          <w:rFonts w:ascii="Consolas" w:eastAsia="Times New Roman" w:hAnsi="Consolas" w:cs="Times New Roman"/>
          <w:color w:val="82AAFF"/>
          <w:sz w:val="16"/>
          <w:szCs w:val="16"/>
          <w:lang w:eastAsia="es-CO"/>
        </w:rPr>
        <w:t>3ddc84</w:t>
      </w:r>
      <w:r w:rsidRPr="00407D8D">
        <w:rPr>
          <w:rFonts w:ascii="Consolas" w:eastAsia="Times New Roman" w:hAnsi="Consolas" w:cs="Times New Roman"/>
          <w:color w:val="A7DBF7"/>
          <w:sz w:val="16"/>
          <w:szCs w:val="16"/>
          <w:lang w:eastAsia="es-CO"/>
        </w:rPr>
        <w:t>;</w:t>
      </w:r>
    </w:p>
    <w:p w14:paraId="4AC33086" w14:textId="50BCE8CC" w:rsidR="00CF0C07" w:rsidRPr="00E9628A" w:rsidRDefault="00CF0C07" w:rsidP="00E9628A">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w:t>
      </w:r>
    </w:p>
    <w:p w14:paraId="3D2966D6" w14:textId="77777777" w:rsidR="00CF0C07" w:rsidRDefault="00CF0C07" w:rsidP="00CF0C07">
      <w:pPr>
        <w:pStyle w:val="NormalWeb"/>
        <w:numPr>
          <w:ilvl w:val="0"/>
          <w:numId w:val="3"/>
        </w:numPr>
      </w:pPr>
      <w:r>
        <w:t xml:space="preserve">También tendremos que copiar la carpeta </w:t>
      </w:r>
      <w:r>
        <w:rPr>
          <w:i/>
          <w:iCs/>
          <w:u w:val="single"/>
        </w:rPr>
        <w:t>f</w:t>
      </w:r>
      <w:r w:rsidRPr="00407D8D">
        <w:rPr>
          <w:i/>
          <w:iCs/>
          <w:u w:val="single"/>
        </w:rPr>
        <w:t>onts</w:t>
      </w:r>
      <w:r w:rsidRPr="00407D8D">
        <w:rPr>
          <w:i/>
          <w:iCs/>
        </w:rPr>
        <w:t xml:space="preserve"> </w:t>
      </w:r>
      <w:r>
        <w:t>a nuestro proyecto.</w:t>
      </w:r>
    </w:p>
    <w:p w14:paraId="785AF7A1" w14:textId="77777777" w:rsidR="00CF0C07" w:rsidRDefault="00CF0C07" w:rsidP="00CF0C07">
      <w:pPr>
        <w:pStyle w:val="NormalWeb"/>
        <w:numPr>
          <w:ilvl w:val="0"/>
          <w:numId w:val="3"/>
        </w:numPr>
      </w:pPr>
      <w:r>
        <w:t xml:space="preserve"> Luego cambiaremos las rutas que estaban colocadas en el css anteriormente copiado, por las rutas apuntando a nuestro proyecto.</w:t>
      </w:r>
    </w:p>
    <w:p w14:paraId="54DADE2A" w14:textId="77777777" w:rsidR="00CF0C07" w:rsidRDefault="00CF0C07" w:rsidP="00CF0C07">
      <w:pPr>
        <w:pStyle w:val="NormalWeb"/>
        <w:jc w:val="center"/>
        <w:rPr>
          <w:noProof/>
        </w:rPr>
      </w:pPr>
      <w:r>
        <w:rPr>
          <w:noProof/>
        </w:rPr>
        <w:drawing>
          <wp:inline distT="0" distB="0" distL="0" distR="0" wp14:anchorId="4576CB20" wp14:editId="795B6BE1">
            <wp:extent cx="5612130" cy="1994535"/>
            <wp:effectExtent l="0" t="0" r="7620" b="571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994535"/>
                    </a:xfrm>
                    <a:prstGeom prst="rect">
                      <a:avLst/>
                    </a:prstGeom>
                  </pic:spPr>
                </pic:pic>
              </a:graphicData>
            </a:graphic>
          </wp:inline>
        </w:drawing>
      </w:r>
      <w:r>
        <w:rPr>
          <w:noProof/>
        </w:rPr>
        <w:t xml:space="preserve"> </w:t>
      </w:r>
    </w:p>
    <w:p w14:paraId="6B89C2B4" w14:textId="77777777" w:rsidR="00CF0C07" w:rsidRDefault="00CF0C07" w:rsidP="00CF0C07">
      <w:pPr>
        <w:pStyle w:val="NormalWeb"/>
        <w:numPr>
          <w:ilvl w:val="0"/>
          <w:numId w:val="4"/>
        </w:numPr>
      </w:pPr>
      <w:r>
        <w:t>Para agregarlo al proyecto solo debo llamar la clase en mi elemento HTML.</w:t>
      </w:r>
    </w:p>
    <w:p w14:paraId="1EFF5E3E" w14:textId="77777777" w:rsidR="00CF0C07" w:rsidRDefault="00CF0C07" w:rsidP="00CF0C07">
      <w:pPr>
        <w:pStyle w:val="NormalWeb"/>
        <w:ind w:left="720"/>
        <w:jc w:val="center"/>
      </w:pPr>
      <w:r>
        <w:rPr>
          <w:noProof/>
        </w:rPr>
        <w:drawing>
          <wp:inline distT="0" distB="0" distL="0" distR="0" wp14:anchorId="43468E19" wp14:editId="04C63C90">
            <wp:extent cx="3105150" cy="6667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05150" cy="666750"/>
                    </a:xfrm>
                    <a:prstGeom prst="rect">
                      <a:avLst/>
                    </a:prstGeom>
                  </pic:spPr>
                </pic:pic>
              </a:graphicData>
            </a:graphic>
          </wp:inline>
        </w:drawing>
      </w:r>
    </w:p>
    <w:p w14:paraId="1EB051DB" w14:textId="77777777" w:rsidR="00975DDE" w:rsidRDefault="00975DDE" w:rsidP="00975DDE">
      <w:pPr>
        <w:pStyle w:val="Ttulo1"/>
      </w:pPr>
    </w:p>
    <w:p w14:paraId="6D410284" w14:textId="77777777" w:rsidR="00975DDE" w:rsidRDefault="00975DDE" w:rsidP="00975DDE">
      <w:pPr>
        <w:pStyle w:val="Ttulo1"/>
      </w:pPr>
    </w:p>
    <w:p w14:paraId="1E53B85B" w14:textId="77777777" w:rsidR="0046185A" w:rsidRDefault="0046185A" w:rsidP="00975DDE">
      <w:pPr>
        <w:pStyle w:val="Ttulo1"/>
      </w:pPr>
    </w:p>
    <w:p w14:paraId="02E82AD7" w14:textId="77777777" w:rsidR="00386797" w:rsidRDefault="00386797" w:rsidP="00975DDE">
      <w:pPr>
        <w:pStyle w:val="Ttulo1"/>
        <w:rPr>
          <w:lang w:val="en-US"/>
        </w:rPr>
      </w:pPr>
    </w:p>
    <w:p w14:paraId="720A787D" w14:textId="66EF3C46" w:rsidR="00975DDE" w:rsidRPr="00B170E8" w:rsidRDefault="00975DDE" w:rsidP="00975DDE">
      <w:pPr>
        <w:pStyle w:val="Ttulo1"/>
      </w:pPr>
      <w:r w:rsidRPr="00B170E8">
        <w:t>Etiqueta video.</w:t>
      </w:r>
    </w:p>
    <w:p w14:paraId="2C192D34" w14:textId="7F9FBC60"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999999"/>
          <w:sz w:val="21"/>
          <w:szCs w:val="21"/>
          <w:lang w:eastAsia="es-CO"/>
        </w:rPr>
        <w:t>&lt;!- Controls "nos da los botones" **** preload "permite que el video se auto cargue antes de que el usuario lo manipule" --&gt;</w:t>
      </w:r>
    </w:p>
    <w:p w14:paraId="5CE7DBC9"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video</w:t>
      </w: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7ECB5"/>
          <w:sz w:val="21"/>
          <w:szCs w:val="21"/>
          <w:lang w:eastAsia="es-CO"/>
        </w:rPr>
        <w:t>controls</w:t>
      </w: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7ECB5"/>
          <w:sz w:val="21"/>
          <w:szCs w:val="21"/>
          <w:lang w:eastAsia="es-CO"/>
        </w:rPr>
        <w:t>preload</w:t>
      </w:r>
      <w:r>
        <w:rPr>
          <w:rFonts w:ascii="Times New Roman" w:eastAsia="Times New Roman" w:hAnsi="Times New Roman" w:cs="Times New Roman"/>
          <w:color w:val="A7DBF7"/>
          <w:sz w:val="21"/>
          <w:szCs w:val="21"/>
          <w:lang w:eastAsia="es-CO"/>
        </w:rPr>
        <w:t>=</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BCF0C0"/>
          <w:sz w:val="21"/>
          <w:szCs w:val="21"/>
          <w:lang w:eastAsia="es-CO"/>
        </w:rPr>
        <w:t>auto</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FFFFFF"/>
          <w:sz w:val="21"/>
          <w:szCs w:val="21"/>
          <w:lang w:eastAsia="es-CO"/>
        </w:rPr>
        <w:t>&gt;</w:t>
      </w:r>
    </w:p>
    <w:p w14:paraId="45E79B3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999999"/>
          <w:sz w:val="21"/>
          <w:szCs w:val="21"/>
          <w:lang w:eastAsia="es-CO"/>
        </w:rPr>
        <w:t>&lt;!--Para no tener problemas en los navegadores</w:t>
      </w:r>
    </w:p>
    <w:p w14:paraId="6139733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999999"/>
          <w:sz w:val="21"/>
          <w:szCs w:val="21"/>
          <w:lang w:eastAsia="es-CO"/>
        </w:rPr>
        <w:t>         defino varias rutas que yo tenga del video en distintos formatos--&gt;</w:t>
      </w:r>
    </w:p>
    <w:p w14:paraId="74065C65"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source</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src</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./miVideo.mp4#t=10,60</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33139736"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source</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src</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./miVideo.mpv#t=10,60</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119CCAA9"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999999"/>
          <w:sz w:val="21"/>
          <w:szCs w:val="21"/>
          <w:lang w:eastAsia="es-CO"/>
        </w:rPr>
        <w:t>&lt;!-- Para darle un tiempo de inicio a fin lo hacemos con el # después t="como quiero</w:t>
      </w:r>
      <w:r>
        <w:rPr>
          <w:rFonts w:ascii="Times New Roman" w:eastAsia="Times New Roman" w:hAnsi="Times New Roman" w:cs="Times New Roman"/>
          <w:color w:val="A7DBF7"/>
          <w:sz w:val="21"/>
          <w:szCs w:val="21"/>
          <w:lang w:eastAsia="es-CO"/>
        </w:rPr>
        <w:t xml:space="preserve">                  </w:t>
      </w:r>
      <w:r>
        <w:rPr>
          <w:rFonts w:ascii="Times New Roman" w:eastAsia="Times New Roman" w:hAnsi="Times New Roman" w:cs="Times New Roman"/>
          <w:color w:val="999999"/>
          <w:sz w:val="21"/>
          <w:szCs w:val="21"/>
          <w:lang w:eastAsia="es-CO"/>
        </w:rPr>
        <w:t>que inicie" lo separo con , despues le doy el otro tiempo donde quiero que</w:t>
      </w:r>
    </w:p>
    <w:p w14:paraId="47177948" w14:textId="77777777" w:rsidR="00975DDE" w:rsidRPr="00B170E8"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999999"/>
          <w:sz w:val="21"/>
          <w:szCs w:val="21"/>
          <w:lang w:eastAsia="es-CO"/>
        </w:rPr>
        <w:t>          </w:t>
      </w:r>
      <w:proofErr w:type="spellStart"/>
      <w:r w:rsidRPr="00B170E8">
        <w:rPr>
          <w:rFonts w:ascii="Times New Roman" w:eastAsia="Times New Roman" w:hAnsi="Times New Roman" w:cs="Times New Roman"/>
          <w:color w:val="999999"/>
          <w:sz w:val="21"/>
          <w:szCs w:val="21"/>
          <w:lang w:eastAsia="es-CO"/>
        </w:rPr>
        <w:t>finalize</w:t>
      </w:r>
      <w:proofErr w:type="spellEnd"/>
      <w:r w:rsidRPr="00B170E8">
        <w:rPr>
          <w:rFonts w:ascii="Times New Roman" w:eastAsia="Times New Roman" w:hAnsi="Times New Roman" w:cs="Times New Roman"/>
          <w:color w:val="999999"/>
          <w:sz w:val="21"/>
          <w:szCs w:val="21"/>
          <w:lang w:eastAsia="es-CO"/>
        </w:rPr>
        <w:t>--&gt;</w:t>
      </w:r>
    </w:p>
    <w:p w14:paraId="6A94885C" w14:textId="77777777" w:rsidR="00975DDE" w:rsidRPr="00B170E8"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sidRPr="00B170E8">
        <w:rPr>
          <w:rFonts w:ascii="Times New Roman" w:eastAsia="Times New Roman" w:hAnsi="Times New Roman" w:cs="Times New Roman"/>
          <w:color w:val="A7DBF7"/>
          <w:sz w:val="21"/>
          <w:szCs w:val="21"/>
          <w:lang w:eastAsia="es-CO"/>
        </w:rPr>
        <w:t>        </w:t>
      </w:r>
      <w:r w:rsidRPr="00B170E8">
        <w:rPr>
          <w:rFonts w:ascii="Times New Roman" w:eastAsia="Times New Roman" w:hAnsi="Times New Roman" w:cs="Times New Roman"/>
          <w:color w:val="FFFFFF"/>
          <w:sz w:val="21"/>
          <w:szCs w:val="21"/>
          <w:lang w:eastAsia="es-CO"/>
        </w:rPr>
        <w:t>&lt;/</w:t>
      </w:r>
      <w:r w:rsidRPr="00B170E8">
        <w:rPr>
          <w:rFonts w:ascii="Times New Roman" w:eastAsia="Times New Roman" w:hAnsi="Times New Roman" w:cs="Times New Roman"/>
          <w:color w:val="6DBDFA"/>
          <w:sz w:val="21"/>
          <w:szCs w:val="21"/>
          <w:lang w:eastAsia="es-CO"/>
        </w:rPr>
        <w:t>video</w:t>
      </w:r>
      <w:r w:rsidRPr="00B170E8">
        <w:rPr>
          <w:rFonts w:ascii="Times New Roman" w:eastAsia="Times New Roman" w:hAnsi="Times New Roman" w:cs="Times New Roman"/>
          <w:color w:val="FFFFFF"/>
          <w:sz w:val="21"/>
          <w:szCs w:val="21"/>
          <w:lang w:eastAsia="es-CO"/>
        </w:rPr>
        <w:t>&gt;</w:t>
      </w:r>
    </w:p>
    <w:p w14:paraId="2B64F603" w14:textId="77777777" w:rsidR="00386797" w:rsidRDefault="00386797" w:rsidP="00045E4B">
      <w:pPr>
        <w:pStyle w:val="Ttulo1"/>
      </w:pPr>
    </w:p>
    <w:p w14:paraId="0FA20A55" w14:textId="1FC032AE" w:rsidR="00045E4B" w:rsidRDefault="00045E4B" w:rsidP="00045E4B">
      <w:pPr>
        <w:pStyle w:val="Ttulo1"/>
      </w:pPr>
      <w:r>
        <w:t>Videos HTML5</w:t>
      </w:r>
    </w:p>
    <w:p w14:paraId="1715846C" w14:textId="11CFC4E3" w:rsidR="00045E4B" w:rsidRDefault="00045E4B" w:rsidP="00045E4B">
      <w:pPr>
        <w:pStyle w:val="NormalWeb"/>
      </w:pPr>
      <w:r>
        <w:t>Como sabes, los videos son contenidos cada vez más comunes e incluso necesarios en las web sites.</w:t>
      </w:r>
      <w:r w:rsidR="00F23457">
        <w:t xml:space="preserve"> </w:t>
      </w:r>
      <w:r>
        <w:t>Por esta razón, en esta clase aprenderás a incluir un video en tu proyecto y, por lo tanto, lo modificarás para convertirlo en un material responsivo, es decir, que sea coherente con tu trabajo de Responsive Design.</w:t>
      </w:r>
    </w:p>
    <w:p w14:paraId="2F85F223" w14:textId="77777777" w:rsidR="00045E4B" w:rsidRDefault="00045E4B" w:rsidP="00045E4B">
      <w:pPr>
        <w:pStyle w:val="NormalWeb"/>
      </w:pPr>
      <w:r>
        <w:t>Para aprender esto es necesario que elijas cualquier video que tengas en su formato original y aplicar las siguientes líneas:</w:t>
      </w:r>
    </w:p>
    <w:p w14:paraId="40A6E675" w14:textId="77777777" w:rsidR="00045E4B" w:rsidRPr="002B0BDF" w:rsidRDefault="00045E4B" w:rsidP="00045E4B">
      <w:pPr>
        <w:pStyle w:val="NormalWeb"/>
        <w:rPr>
          <w:b/>
          <w:bCs/>
          <w:lang w:val="en-US"/>
        </w:rPr>
      </w:pPr>
      <w:r w:rsidRPr="002B0BDF">
        <w:rPr>
          <w:b/>
          <w:bCs/>
          <w:lang w:val="en-US"/>
        </w:rPr>
        <w:t>HTML</w:t>
      </w:r>
    </w:p>
    <w:p w14:paraId="5DE3E3C1" w14:textId="77777777" w:rsidR="00045E4B" w:rsidRPr="00D34D93" w:rsidRDefault="00045E4B" w:rsidP="00045E4B">
      <w:pPr>
        <w:shd w:val="clear" w:color="auto" w:fill="282822"/>
        <w:spacing w:after="0" w:line="285" w:lineRule="atLeast"/>
        <w:rPr>
          <w:rFonts w:ascii="Consolas" w:eastAsia="Times New Roman" w:hAnsi="Consolas" w:cs="Times New Roman"/>
          <w:color w:val="FFFFFF"/>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FFFFF"/>
          <w:sz w:val="21"/>
          <w:szCs w:val="21"/>
          <w:lang w:val="en-US" w:eastAsia="es-CO"/>
        </w:rPr>
        <w:t>&lt;</w:t>
      </w:r>
      <w:r w:rsidRPr="00D34D93">
        <w:rPr>
          <w:rFonts w:ascii="Consolas" w:eastAsia="Times New Roman" w:hAnsi="Consolas" w:cs="Times New Roman"/>
          <w:color w:val="6DBDFA"/>
          <w:sz w:val="21"/>
          <w:szCs w:val="21"/>
          <w:lang w:val="en-US" w:eastAsia="es-CO"/>
        </w:rPr>
        <w:t>video</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class</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html-video</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src</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videos/f8.mp4</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width</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1280</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height</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720px</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controls</w:t>
      </w:r>
      <w:r w:rsidRPr="00D34D93">
        <w:rPr>
          <w:rFonts w:ascii="Consolas" w:eastAsia="Times New Roman" w:hAnsi="Consolas" w:cs="Times New Roman"/>
          <w:color w:val="FFFFFF"/>
          <w:sz w:val="21"/>
          <w:szCs w:val="21"/>
          <w:lang w:val="en-US" w:eastAsia="es-CO"/>
        </w:rPr>
        <w:t>&gt;&lt;/</w:t>
      </w:r>
      <w:r w:rsidRPr="00D34D93">
        <w:rPr>
          <w:rFonts w:ascii="Consolas" w:eastAsia="Times New Roman" w:hAnsi="Consolas" w:cs="Times New Roman"/>
          <w:color w:val="6DBDFA"/>
          <w:sz w:val="21"/>
          <w:szCs w:val="21"/>
          <w:lang w:val="en-US" w:eastAsia="es-CO"/>
        </w:rPr>
        <w:t>video</w:t>
      </w:r>
      <w:r w:rsidRPr="00D34D93">
        <w:rPr>
          <w:rFonts w:ascii="Consolas" w:eastAsia="Times New Roman" w:hAnsi="Consolas" w:cs="Times New Roman"/>
          <w:color w:val="FFFFFF"/>
          <w:sz w:val="21"/>
          <w:szCs w:val="21"/>
          <w:lang w:val="en-US" w:eastAsia="es-CO"/>
        </w:rPr>
        <w:t>&gt;</w:t>
      </w:r>
    </w:p>
    <w:p w14:paraId="0AA5475F" w14:textId="77777777" w:rsidR="00045E4B" w:rsidRDefault="00045E4B" w:rsidP="00045E4B">
      <w:pPr>
        <w:pStyle w:val="NormalWeb"/>
        <w:rPr>
          <w:b/>
          <w:bCs/>
          <w:lang w:val="en-US"/>
        </w:rPr>
      </w:pPr>
      <w:r>
        <w:rPr>
          <w:noProof/>
        </w:rPr>
        <w:drawing>
          <wp:inline distT="0" distB="0" distL="0" distR="0" wp14:anchorId="24F58DFB" wp14:editId="7B548BFB">
            <wp:extent cx="5612130" cy="40856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9058"/>
                    <a:stretch/>
                  </pic:blipFill>
                  <pic:spPr bwMode="auto">
                    <a:xfrm>
                      <a:off x="0" y="0"/>
                      <a:ext cx="5612130" cy="408561"/>
                    </a:xfrm>
                    <a:prstGeom prst="rect">
                      <a:avLst/>
                    </a:prstGeom>
                    <a:ln>
                      <a:noFill/>
                    </a:ln>
                    <a:extLst>
                      <a:ext uri="{53640926-AAD7-44D8-BBD7-CCE9431645EC}">
                        <a14:shadowObscured xmlns:a14="http://schemas.microsoft.com/office/drawing/2010/main"/>
                      </a:ext>
                    </a:extLst>
                  </pic:spPr>
                </pic:pic>
              </a:graphicData>
            </a:graphic>
          </wp:inline>
        </w:drawing>
      </w:r>
    </w:p>
    <w:p w14:paraId="01AFBC57" w14:textId="77777777" w:rsidR="00045E4B" w:rsidRDefault="00045E4B" w:rsidP="00045E4B">
      <w:pPr>
        <w:pStyle w:val="NormalWeb"/>
        <w:rPr>
          <w:lang w:val="en-US"/>
        </w:rPr>
      </w:pPr>
      <w:r w:rsidRPr="00D34D93">
        <w:rPr>
          <w:b/>
          <w:bCs/>
          <w:lang w:val="en-US"/>
        </w:rPr>
        <w:t>CSS</w:t>
      </w:r>
      <w:r>
        <w:rPr>
          <w:lang w:val="en-US"/>
        </w:rPr>
        <w:t>:</w:t>
      </w:r>
    </w:p>
    <w:p w14:paraId="4DD90B41" w14:textId="77777777" w:rsidR="00045E4B" w:rsidRPr="00D34D9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F7ECB5"/>
          <w:sz w:val="21"/>
          <w:szCs w:val="21"/>
          <w:lang w:val="en-US" w:eastAsia="es-CO"/>
        </w:rPr>
        <w:t>.html-video</w:t>
      </w:r>
      <w:r w:rsidRPr="00D34D93">
        <w:rPr>
          <w:rFonts w:ascii="Consolas" w:eastAsia="Times New Roman" w:hAnsi="Consolas" w:cs="Times New Roman"/>
          <w:color w:val="A7DBF7"/>
          <w:sz w:val="21"/>
          <w:szCs w:val="21"/>
          <w:lang w:val="en-US" w:eastAsia="es-CO"/>
        </w:rPr>
        <w:t> {</w:t>
      </w:r>
    </w:p>
    <w:p w14:paraId="1A91988E" w14:textId="77777777" w:rsidR="00045E4B" w:rsidRPr="00D34D9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7FDBCA"/>
          <w:sz w:val="21"/>
          <w:szCs w:val="21"/>
          <w:lang w:val="en-US" w:eastAsia="es-CO"/>
        </w:rPr>
        <w:t>width</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8DEC95"/>
          <w:sz w:val="21"/>
          <w:szCs w:val="21"/>
          <w:lang w:val="en-US" w:eastAsia="es-CO"/>
        </w:rPr>
        <w:t>100</w:t>
      </w:r>
      <w:r w:rsidRPr="00D34D93">
        <w:rPr>
          <w:rFonts w:ascii="Consolas" w:eastAsia="Times New Roman" w:hAnsi="Consolas" w:cs="Times New Roman"/>
          <w:color w:val="00BFF9"/>
          <w:sz w:val="21"/>
          <w:szCs w:val="21"/>
          <w:lang w:val="en-US" w:eastAsia="es-CO"/>
        </w:rPr>
        <w:t>%</w:t>
      </w:r>
      <w:r w:rsidRPr="00D34D93">
        <w:rPr>
          <w:rFonts w:ascii="Consolas" w:eastAsia="Times New Roman" w:hAnsi="Consolas" w:cs="Times New Roman"/>
          <w:color w:val="A7DBF7"/>
          <w:sz w:val="21"/>
          <w:szCs w:val="21"/>
          <w:lang w:val="en-US" w:eastAsia="es-CO"/>
        </w:rPr>
        <w:t>;</w:t>
      </w:r>
    </w:p>
    <w:p w14:paraId="5E964531" w14:textId="77777777" w:rsidR="00045E4B" w:rsidRPr="00D34D9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7FDBCA"/>
          <w:sz w:val="21"/>
          <w:szCs w:val="21"/>
          <w:lang w:val="en-US" w:eastAsia="es-CO"/>
        </w:rPr>
        <w:t>height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EC9CD2"/>
          <w:sz w:val="21"/>
          <w:szCs w:val="21"/>
          <w:lang w:val="en-US" w:eastAsia="es-CO"/>
        </w:rPr>
        <w:t>auto</w:t>
      </w:r>
      <w:r w:rsidRPr="00D34D93">
        <w:rPr>
          <w:rFonts w:ascii="Consolas" w:eastAsia="Times New Roman" w:hAnsi="Consolas" w:cs="Times New Roman"/>
          <w:color w:val="A7DBF7"/>
          <w:sz w:val="21"/>
          <w:szCs w:val="21"/>
          <w:lang w:val="en-US" w:eastAsia="es-CO"/>
        </w:rPr>
        <w:t>;</w:t>
      </w:r>
    </w:p>
    <w:p w14:paraId="45E95F30" w14:textId="77777777" w:rsidR="00045E4B" w:rsidRPr="00D34D93"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D34D93">
        <w:rPr>
          <w:rFonts w:ascii="Consolas" w:eastAsia="Times New Roman" w:hAnsi="Consolas" w:cs="Times New Roman"/>
          <w:color w:val="A7DBF7"/>
          <w:sz w:val="21"/>
          <w:szCs w:val="21"/>
          <w:lang w:eastAsia="es-CO"/>
        </w:rPr>
        <w:t>}</w:t>
      </w:r>
    </w:p>
    <w:p w14:paraId="6BB77AE7" w14:textId="77777777" w:rsidR="00F23457" w:rsidRDefault="00F23457" w:rsidP="00045E4B">
      <w:pPr>
        <w:pStyle w:val="Ttulo1"/>
      </w:pPr>
    </w:p>
    <w:p w14:paraId="13751AAC" w14:textId="2E0AB466" w:rsidR="00045E4B" w:rsidRDefault="00045E4B" w:rsidP="00045E4B">
      <w:pPr>
        <w:pStyle w:val="Ttulo1"/>
      </w:pPr>
      <w:r>
        <w:t>Video insertado</w:t>
      </w:r>
    </w:p>
    <w:p w14:paraId="0E8CE332" w14:textId="77777777" w:rsidR="00045E4B" w:rsidRDefault="00045E4B" w:rsidP="00045E4B">
      <w:pPr>
        <w:pStyle w:val="NormalWeb"/>
      </w:pPr>
      <w:r>
        <w:t>En esta clase aprenderás a implementar videos responsive en tu proyecto, originarios o alojados en otras plataformas (como YouTube y/o Vimeo). Por este motivo trabajarás con la etiqueta iframe.</w:t>
      </w:r>
    </w:p>
    <w:p w14:paraId="4DF4BD2B" w14:textId="77777777" w:rsidR="00045E4B" w:rsidRDefault="00045E4B" w:rsidP="00045E4B">
      <w:pPr>
        <w:pStyle w:val="NormalWeb"/>
      </w:pPr>
      <w:r>
        <w:t>Ésta etiqueta hará posible que el video que insertes tenga la posibilidad de adaptarse a distintas formas de visualización, aunque, a pesar de ellas, aprenderás cuáles son las diferencias entre usar un video inserto y hacerlo desde html5.</w:t>
      </w:r>
    </w:p>
    <w:p w14:paraId="410A09D1" w14:textId="77777777" w:rsidR="00045E4B" w:rsidRDefault="00045E4B" w:rsidP="00045E4B">
      <w:pPr>
        <w:pStyle w:val="NormalWeb"/>
        <w:jc w:val="center"/>
      </w:pPr>
      <w:r w:rsidRPr="003219EB">
        <w:rPr>
          <w:highlight w:val="yellow"/>
        </w:rPr>
        <w:t>Para extraer un video de YouTube:</w:t>
      </w:r>
    </w:p>
    <w:p w14:paraId="39275FAF" w14:textId="77777777" w:rsidR="00045E4B" w:rsidRDefault="00045E4B" w:rsidP="00045E4B">
      <w:pPr>
        <w:pStyle w:val="NormalWeb"/>
      </w:pPr>
      <w:r>
        <w:rPr>
          <w:noProof/>
        </w:rPr>
        <w:drawing>
          <wp:inline distT="0" distB="0" distL="0" distR="0" wp14:anchorId="0BF0AB18" wp14:editId="1CE6486B">
            <wp:extent cx="2638425" cy="1923550"/>
            <wp:effectExtent l="76200" t="76200" r="123825" b="13398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756"/>
                    <a:stretch/>
                  </pic:blipFill>
                  <pic:spPr bwMode="auto">
                    <a:xfrm>
                      <a:off x="0" y="0"/>
                      <a:ext cx="2676854" cy="19515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7F4C2585" wp14:editId="0EC28466">
            <wp:extent cx="2552700" cy="1922145"/>
            <wp:effectExtent l="76200" t="76200" r="133350" b="13525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1425" cy="19588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8E7E5D" w14:textId="77777777" w:rsidR="00045E4B" w:rsidRDefault="00045E4B" w:rsidP="00045E4B">
      <w:pPr>
        <w:pStyle w:val="NormalWeb"/>
      </w:pPr>
      <w:r>
        <w:t>La etiqueta &lt;iframe&gt;&lt;/iframe&gt; se utiliza para insertar contenido de otras páginas web dentro de la tuya, como por ejemplo videos de YouTube.</w:t>
      </w:r>
    </w:p>
    <w:p w14:paraId="13927BB2"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div</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class</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flexible-video</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FFFFFF"/>
          <w:sz w:val="21"/>
          <w:szCs w:val="21"/>
          <w:lang w:eastAsia="es-CO"/>
        </w:rPr>
        <w:t>&gt;</w:t>
      </w:r>
    </w:p>
    <w:p w14:paraId="75A02132"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iframe</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class</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youtube</w:t>
      </w:r>
      <w:r>
        <w:rPr>
          <w:rFonts w:ascii="Consolas" w:eastAsia="Times New Roman" w:hAnsi="Consolas" w:cs="Times New Roman"/>
          <w:color w:val="BCF0C0"/>
          <w:sz w:val="21"/>
          <w:szCs w:val="21"/>
          <w:lang w:eastAsia="es-CO"/>
        </w:rPr>
        <w:t>-</w:t>
      </w:r>
      <w:r w:rsidRPr="00B879AF">
        <w:rPr>
          <w:rFonts w:ascii="Consolas" w:eastAsia="Times New Roman" w:hAnsi="Consolas" w:cs="Times New Roman"/>
          <w:color w:val="BCF0C0"/>
          <w:sz w:val="21"/>
          <w:szCs w:val="21"/>
          <w:lang w:eastAsia="es-CO"/>
        </w:rPr>
        <w:t>video</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width</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560</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height</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315</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src</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https://www.youtube.com/embed/Dm9Zf1Q_A</w:t>
      </w:r>
      <w:r w:rsidRPr="00B879AF">
        <w:rPr>
          <w:rFonts w:ascii="Consolas" w:eastAsia="Times New Roman" w:hAnsi="Consolas" w:cs="Times New Roman"/>
          <w:color w:val="6BFF81"/>
          <w:sz w:val="21"/>
          <w:szCs w:val="21"/>
          <w:lang w:eastAsia="es-CO"/>
        </w:rPr>
        <w:t>"</w:t>
      </w:r>
    </w:p>
    <w:p w14:paraId="1B266A96"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val="en-US" w:eastAsia="es-CO"/>
        </w:rPr>
        <w:t>frameborder</w:t>
      </w:r>
      <w:r w:rsidRPr="00B879AF">
        <w:rPr>
          <w:rFonts w:ascii="Consolas" w:eastAsia="Times New Roman" w:hAnsi="Consolas" w:cs="Times New Roman"/>
          <w:color w:val="A7DBF7"/>
          <w:sz w:val="21"/>
          <w:szCs w:val="21"/>
          <w:lang w:val="en-US" w:eastAsia="es-CO"/>
        </w:rPr>
        <w:t>=</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BCF0C0"/>
          <w:sz w:val="21"/>
          <w:szCs w:val="21"/>
          <w:lang w:val="en-US" w:eastAsia="es-CO"/>
        </w:rPr>
        <w:t>0</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A7DBF7"/>
          <w:sz w:val="21"/>
          <w:szCs w:val="21"/>
          <w:lang w:val="en-US" w:eastAsia="es-CO"/>
        </w:rPr>
        <w:t> </w:t>
      </w:r>
      <w:r w:rsidRPr="00B879AF">
        <w:rPr>
          <w:rFonts w:ascii="Consolas" w:eastAsia="Times New Roman" w:hAnsi="Consolas" w:cs="Times New Roman"/>
          <w:color w:val="F7ECB5"/>
          <w:sz w:val="21"/>
          <w:szCs w:val="21"/>
          <w:lang w:val="en-US" w:eastAsia="es-CO"/>
        </w:rPr>
        <w:t>allow</w:t>
      </w:r>
      <w:r w:rsidRPr="00B879AF">
        <w:rPr>
          <w:rFonts w:ascii="Consolas" w:eastAsia="Times New Roman" w:hAnsi="Consolas" w:cs="Times New Roman"/>
          <w:color w:val="A7DBF7"/>
          <w:sz w:val="21"/>
          <w:szCs w:val="21"/>
          <w:lang w:val="en-US" w:eastAsia="es-CO"/>
        </w:rPr>
        <w:t>=</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BCF0C0"/>
          <w:sz w:val="21"/>
          <w:szCs w:val="21"/>
          <w:lang w:val="en-US" w:eastAsia="es-CO"/>
        </w:rPr>
        <w:t>accelerometer; autoplay; clipboard-write; encrypted-media; gyroscope; picture-in-picture</w:t>
      </w:r>
      <w:r w:rsidRPr="00B879AF">
        <w:rPr>
          <w:rFonts w:ascii="Consolas" w:eastAsia="Times New Roman" w:hAnsi="Consolas" w:cs="Times New Roman"/>
          <w:color w:val="6BFF81"/>
          <w:sz w:val="21"/>
          <w:szCs w:val="21"/>
          <w:lang w:val="en-US" w:eastAsia="es-CO"/>
        </w:rPr>
        <w:t>"</w:t>
      </w:r>
    </w:p>
    <w:p w14:paraId="2BD3B3DE"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val="en-US" w:eastAsia="es-CO"/>
        </w:rPr>
        <w:t>      </w:t>
      </w:r>
      <w:r w:rsidRPr="00B879AF">
        <w:rPr>
          <w:rFonts w:ascii="Consolas" w:eastAsia="Times New Roman" w:hAnsi="Consolas" w:cs="Times New Roman"/>
          <w:color w:val="F7ECB5"/>
          <w:sz w:val="21"/>
          <w:szCs w:val="21"/>
          <w:lang w:eastAsia="es-CO"/>
        </w:rPr>
        <w:t>allowfullscreen</w:t>
      </w:r>
      <w:r w:rsidRPr="00B879AF">
        <w:rPr>
          <w:rFonts w:ascii="Consolas" w:eastAsia="Times New Roman" w:hAnsi="Consolas" w:cs="Times New Roman"/>
          <w:color w:val="FFFFFF"/>
          <w:sz w:val="21"/>
          <w:szCs w:val="21"/>
          <w:lang w:eastAsia="es-CO"/>
        </w:rPr>
        <w:t>&gt;</w:t>
      </w:r>
    </w:p>
    <w:p w14:paraId="73A8080A"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iframe</w:t>
      </w:r>
      <w:r w:rsidRPr="00B879AF">
        <w:rPr>
          <w:rFonts w:ascii="Consolas" w:eastAsia="Times New Roman" w:hAnsi="Consolas" w:cs="Times New Roman"/>
          <w:color w:val="FFFFFF"/>
          <w:sz w:val="21"/>
          <w:szCs w:val="21"/>
          <w:lang w:eastAsia="es-CO"/>
        </w:rPr>
        <w:t>&gt;</w:t>
      </w:r>
    </w:p>
    <w:p w14:paraId="104950E9"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div</w:t>
      </w:r>
      <w:r w:rsidRPr="00B879AF">
        <w:rPr>
          <w:rFonts w:ascii="Consolas" w:eastAsia="Times New Roman" w:hAnsi="Consolas" w:cs="Times New Roman"/>
          <w:color w:val="FFFFFF"/>
          <w:sz w:val="21"/>
          <w:szCs w:val="21"/>
          <w:lang w:eastAsia="es-CO"/>
        </w:rPr>
        <w:t>&gt;</w:t>
      </w:r>
    </w:p>
    <w:p w14:paraId="67B1B610" w14:textId="77777777" w:rsidR="00045E4B" w:rsidRDefault="00045E4B" w:rsidP="00045E4B">
      <w:pPr>
        <w:pStyle w:val="NormalWeb"/>
      </w:pPr>
      <w:r>
        <w:t xml:space="preserve">A diferencia de los videos HTML (tema anterior), en este caso los tamaños de width y height no los puede calcular automáticamente. </w:t>
      </w:r>
    </w:p>
    <w:p w14:paraId="27A25F3A" w14:textId="77777777" w:rsidR="00045E4B" w:rsidRDefault="00045E4B" w:rsidP="00045E4B">
      <w:pPr>
        <w:pStyle w:val="NormalWeb"/>
        <w:jc w:val="center"/>
      </w:pPr>
      <w:r w:rsidRPr="00297DCD">
        <w:rPr>
          <w:highlight w:val="yellow"/>
        </w:rPr>
        <w:t>Entonces NO sirve poner:</w:t>
      </w:r>
    </w:p>
    <w:p w14:paraId="1B2BFEA0" w14:textId="77777777" w:rsidR="00045E4B" w:rsidRPr="003219EB"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F7ECB5"/>
          <w:sz w:val="21"/>
          <w:szCs w:val="21"/>
          <w:lang w:eastAsia="es-CO"/>
        </w:rPr>
        <w:lastRenderedPageBreak/>
        <w:t>.youtube-video</w:t>
      </w:r>
      <w:r w:rsidRPr="003219EB">
        <w:rPr>
          <w:rFonts w:ascii="Consolas" w:eastAsia="Times New Roman" w:hAnsi="Consolas" w:cs="Times New Roman"/>
          <w:color w:val="A7DBF7"/>
          <w:sz w:val="21"/>
          <w:szCs w:val="21"/>
          <w:lang w:eastAsia="es-CO"/>
        </w:rPr>
        <w:t> {</w:t>
      </w:r>
    </w:p>
    <w:p w14:paraId="01D40FB4" w14:textId="77777777" w:rsidR="00045E4B" w:rsidRPr="003219EB"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7FDBCA"/>
          <w:sz w:val="21"/>
          <w:szCs w:val="21"/>
          <w:lang w:eastAsia="es-CO"/>
        </w:rPr>
        <w:t>width</w:t>
      </w: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8DEC95"/>
          <w:sz w:val="21"/>
          <w:szCs w:val="21"/>
          <w:lang w:eastAsia="es-CO"/>
        </w:rPr>
        <w:t>100</w:t>
      </w:r>
      <w:r w:rsidRPr="003219EB">
        <w:rPr>
          <w:rFonts w:ascii="Consolas" w:eastAsia="Times New Roman" w:hAnsi="Consolas" w:cs="Times New Roman"/>
          <w:color w:val="00BFF9"/>
          <w:sz w:val="21"/>
          <w:szCs w:val="21"/>
          <w:lang w:eastAsia="es-CO"/>
        </w:rPr>
        <w:t>%</w:t>
      </w:r>
      <w:r w:rsidRPr="003219EB">
        <w:rPr>
          <w:rFonts w:ascii="Consolas" w:eastAsia="Times New Roman" w:hAnsi="Consolas" w:cs="Times New Roman"/>
          <w:color w:val="A7DBF7"/>
          <w:sz w:val="21"/>
          <w:szCs w:val="21"/>
          <w:lang w:eastAsia="es-CO"/>
        </w:rPr>
        <w:t>;</w:t>
      </w:r>
    </w:p>
    <w:p w14:paraId="3F6B1C1F" w14:textId="77777777" w:rsidR="00045E4B" w:rsidRPr="003219EB"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7FDBCA"/>
          <w:sz w:val="21"/>
          <w:szCs w:val="21"/>
          <w:lang w:eastAsia="es-CO"/>
        </w:rPr>
        <w:t>height</w:t>
      </w: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EC9CD2"/>
          <w:sz w:val="21"/>
          <w:szCs w:val="21"/>
          <w:lang w:eastAsia="es-CO"/>
        </w:rPr>
        <w:t>auto</w:t>
      </w:r>
      <w:r w:rsidRPr="003219EB">
        <w:rPr>
          <w:rFonts w:ascii="Consolas" w:eastAsia="Times New Roman" w:hAnsi="Consolas" w:cs="Times New Roman"/>
          <w:color w:val="A7DBF7"/>
          <w:sz w:val="21"/>
          <w:szCs w:val="21"/>
          <w:lang w:eastAsia="es-CO"/>
        </w:rPr>
        <w:t>;</w:t>
      </w:r>
    </w:p>
    <w:p w14:paraId="4EAF1918" w14:textId="57005EBD" w:rsidR="00045E4B" w:rsidRPr="00664B77" w:rsidRDefault="00045E4B" w:rsidP="00664B77">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w:t>
      </w:r>
    </w:p>
    <w:p w14:paraId="2E6290ED" w14:textId="77777777" w:rsidR="00045E4B" w:rsidRDefault="00045E4B" w:rsidP="00045E4B">
      <w:pPr>
        <w:pStyle w:val="NormalWeb"/>
      </w:pPr>
      <w:r>
        <w:t xml:space="preserve">Por lo tanto, para mantener las proporciones del video se utiliza un </w:t>
      </w:r>
      <w:r>
        <w:rPr>
          <w:rStyle w:val="CdigoHTML"/>
        </w:rPr>
        <w:t>&lt;div&gt;</w:t>
      </w:r>
      <w:r>
        <w:t xml:space="preserve"> contenedor. En este </w:t>
      </w:r>
      <w:r>
        <w:rPr>
          <w:rStyle w:val="CdigoHTML"/>
        </w:rPr>
        <w:t>div</w:t>
      </w:r>
      <w:r>
        <w:t xml:space="preserve"> se pone sin altura y se utiliza </w:t>
      </w:r>
      <w:r>
        <w:rPr>
          <w:rStyle w:val="CdigoHTML"/>
        </w:rPr>
        <w:t>padding-top</w:t>
      </w:r>
      <w:r>
        <w:t xml:space="preserve"> que, a diferencia de </w:t>
      </w:r>
      <w:r>
        <w:rPr>
          <w:rStyle w:val="CdigoHTML"/>
        </w:rPr>
        <w:t>height</w:t>
      </w:r>
      <w:r>
        <w:t xml:space="preserve">, calcula el porcentaje en base al tamaño del </w:t>
      </w:r>
      <w:r>
        <w:rPr>
          <w:rStyle w:val="CdigoHTML"/>
        </w:rPr>
        <w:t>width</w:t>
      </w:r>
      <w:r>
        <w:t xml:space="preserve">. Para saber el valor del </w:t>
      </w:r>
      <w:r>
        <w:rPr>
          <w:rStyle w:val="CdigoHTML"/>
        </w:rPr>
        <w:t>padding-top</w:t>
      </w:r>
      <w:r>
        <w:t xml:space="preserve"> es necesario realizar una regla de 3 simple para calcular los porcentajes adecuados. Para saber la altura se debe hacer: </w:t>
      </w:r>
      <w:r>
        <w:rPr>
          <w:rStyle w:val="CdigoHTML"/>
        </w:rPr>
        <w:t>height * 100 / width</w:t>
      </w:r>
      <w:r>
        <w:t xml:space="preserve">. </w:t>
      </w:r>
    </w:p>
    <w:p w14:paraId="165E9A75" w14:textId="77777777" w:rsidR="00045E4B" w:rsidRDefault="00045E4B" w:rsidP="00045E4B">
      <w:pPr>
        <w:pStyle w:val="NormalWeb"/>
      </w:pPr>
      <w:r>
        <w:t xml:space="preserve">Y si necesitan saber el porcentaje necesario del ancho es: </w:t>
      </w:r>
      <w:r>
        <w:rPr>
          <w:rStyle w:val="CdigoHTML"/>
        </w:rPr>
        <w:t>width * 100 / height</w:t>
      </w:r>
      <w:r>
        <w:t>.</w:t>
      </w:r>
      <w:r>
        <w:br/>
        <w:t xml:space="preserve">Para que el video quede adentro del div contenedor se utiliza el </w:t>
      </w:r>
      <w:r>
        <w:rPr>
          <w:rStyle w:val="CdigoHTML"/>
        </w:rPr>
        <w:t>position: Absolute</w:t>
      </w:r>
      <w:r>
        <w:t>, como vimos en las otras clases.</w:t>
      </w:r>
    </w:p>
    <w:p w14:paraId="4658437C" w14:textId="77777777" w:rsidR="00045E4B" w:rsidRDefault="00045E4B" w:rsidP="00045E4B">
      <w:pPr>
        <w:pStyle w:val="NormalWeb"/>
        <w:jc w:val="center"/>
      </w:pPr>
      <w:r>
        <w:rPr>
          <w:noProof/>
        </w:rPr>
        <w:drawing>
          <wp:inline distT="0" distB="0" distL="0" distR="0" wp14:anchorId="1FFAF241" wp14:editId="792C62F4">
            <wp:extent cx="3371850" cy="276225"/>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1850" cy="276225"/>
                    </a:xfrm>
                    <a:prstGeom prst="rect">
                      <a:avLst/>
                    </a:prstGeom>
                  </pic:spPr>
                </pic:pic>
              </a:graphicData>
            </a:graphic>
          </wp:inline>
        </w:drawing>
      </w:r>
    </w:p>
    <w:p w14:paraId="4321C2BD" w14:textId="77777777" w:rsidR="00045E4B" w:rsidRDefault="00045E4B" w:rsidP="00045E4B">
      <w:pPr>
        <w:pStyle w:val="NormalWeb"/>
        <w:jc w:val="center"/>
      </w:pPr>
      <w:r>
        <w:rPr>
          <w:noProof/>
        </w:rPr>
        <w:drawing>
          <wp:inline distT="0" distB="0" distL="0" distR="0" wp14:anchorId="36DD2573" wp14:editId="7DED17C1">
            <wp:extent cx="475073" cy="474980"/>
            <wp:effectExtent l="0" t="0" r="127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3457" r="44962"/>
                    <a:stretch/>
                  </pic:blipFill>
                  <pic:spPr bwMode="auto">
                    <a:xfrm>
                      <a:off x="0" y="0"/>
                      <a:ext cx="488379" cy="4882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79C036" wp14:editId="3F7B2FDE">
            <wp:extent cx="1276350" cy="468132"/>
            <wp:effectExtent l="0" t="0" r="0" b="825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982" r="55509"/>
                    <a:stretch/>
                  </pic:blipFill>
                  <pic:spPr bwMode="auto">
                    <a:xfrm>
                      <a:off x="0" y="0"/>
                      <a:ext cx="1302993" cy="4779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30EEAE" wp14:editId="08C19A80">
            <wp:extent cx="371347" cy="471170"/>
            <wp:effectExtent l="0" t="0" r="0" b="508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38" r="87816"/>
                    <a:stretch/>
                  </pic:blipFill>
                  <pic:spPr bwMode="auto">
                    <a:xfrm>
                      <a:off x="0" y="0"/>
                      <a:ext cx="382729" cy="485611"/>
                    </a:xfrm>
                    <a:prstGeom prst="rect">
                      <a:avLst/>
                    </a:prstGeom>
                    <a:ln>
                      <a:noFill/>
                    </a:ln>
                    <a:extLst>
                      <a:ext uri="{53640926-AAD7-44D8-BBD7-CCE9431645EC}">
                        <a14:shadowObscured xmlns:a14="http://schemas.microsoft.com/office/drawing/2010/main"/>
                      </a:ext>
                    </a:extLst>
                  </pic:spPr>
                </pic:pic>
              </a:graphicData>
            </a:graphic>
          </wp:inline>
        </w:drawing>
      </w:r>
    </w:p>
    <w:p w14:paraId="764123B2" w14:textId="65417524" w:rsidR="00045E4B" w:rsidRDefault="00045E4B" w:rsidP="00664B77">
      <w:pPr>
        <w:pStyle w:val="NormalWeb"/>
        <w:jc w:val="center"/>
      </w:pPr>
      <w:r>
        <w:rPr>
          <w:noProof/>
        </w:rPr>
        <w:drawing>
          <wp:inline distT="0" distB="0" distL="0" distR="0" wp14:anchorId="4703EF20" wp14:editId="010BA6B2">
            <wp:extent cx="1764634" cy="419100"/>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4903" cy="445289"/>
                    </a:xfrm>
                    <a:prstGeom prst="rect">
                      <a:avLst/>
                    </a:prstGeom>
                  </pic:spPr>
                </pic:pic>
              </a:graphicData>
            </a:graphic>
          </wp:inline>
        </w:drawing>
      </w:r>
      <w:r>
        <w:br/>
        <w:t xml:space="preserve">En conclusión, si el video es de 16:9 en horizontal el código CSS del </w:t>
      </w:r>
      <w:r>
        <w:rPr>
          <w:rStyle w:val="CdigoHTML"/>
        </w:rPr>
        <w:t>div</w:t>
      </w:r>
      <w:r>
        <w:t xml:space="preserve"> contenedor va a quedar:</w:t>
      </w:r>
    </w:p>
    <w:p w14:paraId="3C034885"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F7ECB5"/>
          <w:sz w:val="21"/>
          <w:szCs w:val="21"/>
          <w:lang w:val="en-US" w:eastAsia="es-CO"/>
        </w:rPr>
        <w:t>.</w:t>
      </w:r>
      <w:proofErr w:type="gramStart"/>
      <w:r w:rsidRPr="00541573">
        <w:rPr>
          <w:rFonts w:ascii="Consolas" w:eastAsia="Times New Roman" w:hAnsi="Consolas" w:cs="Times New Roman"/>
          <w:color w:val="F7ECB5"/>
          <w:sz w:val="21"/>
          <w:szCs w:val="21"/>
          <w:lang w:val="en-US" w:eastAsia="es-CO"/>
        </w:rPr>
        <w:t>flexible-video</w:t>
      </w:r>
      <w:proofErr w:type="gramEnd"/>
      <w:r w:rsidRPr="00541573">
        <w:rPr>
          <w:rFonts w:ascii="Consolas" w:eastAsia="Times New Roman" w:hAnsi="Consolas" w:cs="Times New Roman"/>
          <w:color w:val="A7DBF7"/>
          <w:sz w:val="21"/>
          <w:szCs w:val="21"/>
          <w:lang w:val="en-US" w:eastAsia="es-CO"/>
        </w:rPr>
        <w:t> {</w:t>
      </w:r>
    </w:p>
    <w:p w14:paraId="6501E810"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15308E2C"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02CAF818"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padding-top</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56.25</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3F9C567C"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position</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relative</w:t>
      </w:r>
      <w:r w:rsidRPr="00541573">
        <w:rPr>
          <w:rFonts w:ascii="Consolas" w:eastAsia="Times New Roman" w:hAnsi="Consolas" w:cs="Times New Roman"/>
          <w:color w:val="A7DBF7"/>
          <w:sz w:val="21"/>
          <w:szCs w:val="21"/>
          <w:lang w:val="en-US" w:eastAsia="es-CO"/>
        </w:rPr>
        <w:t>;</w:t>
      </w:r>
    </w:p>
    <w:p w14:paraId="6BAE9B81" w14:textId="77777777" w:rsidR="00045E4B" w:rsidRPr="002B0BDF"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w:t>
      </w:r>
    </w:p>
    <w:p w14:paraId="24908725" w14:textId="77777777" w:rsidR="00045E4B" w:rsidRDefault="00045E4B" w:rsidP="00045E4B">
      <w:pPr>
        <w:shd w:val="clear" w:color="auto" w:fill="282822"/>
        <w:spacing w:after="0" w:line="285" w:lineRule="atLeast"/>
        <w:rPr>
          <w:rFonts w:ascii="Consolas" w:eastAsia="Times New Roman" w:hAnsi="Consolas" w:cs="Times New Roman"/>
          <w:color w:val="F7ECB5"/>
          <w:sz w:val="21"/>
          <w:szCs w:val="21"/>
          <w:lang w:val="en-US" w:eastAsia="es-CO"/>
        </w:rPr>
      </w:pPr>
    </w:p>
    <w:p w14:paraId="579D63D7"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F7ECB5"/>
          <w:sz w:val="21"/>
          <w:szCs w:val="21"/>
          <w:lang w:val="en-US" w:eastAsia="es-CO"/>
        </w:rPr>
        <w:t>.youtube-video</w:t>
      </w:r>
      <w:r w:rsidRPr="00541573">
        <w:rPr>
          <w:rFonts w:ascii="Consolas" w:eastAsia="Times New Roman" w:hAnsi="Consolas" w:cs="Times New Roman"/>
          <w:color w:val="A7DBF7"/>
          <w:sz w:val="21"/>
          <w:szCs w:val="21"/>
          <w:lang w:val="en-US" w:eastAsia="es-CO"/>
        </w:rPr>
        <w:t> {</w:t>
      </w:r>
    </w:p>
    <w:p w14:paraId="4C0C214C"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0866338F"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auto</w:t>
      </w:r>
      <w:r w:rsidRPr="00541573">
        <w:rPr>
          <w:rFonts w:ascii="Consolas" w:eastAsia="Times New Roman" w:hAnsi="Consolas" w:cs="Times New Roman"/>
          <w:color w:val="A7DBF7"/>
          <w:sz w:val="21"/>
          <w:szCs w:val="21"/>
          <w:lang w:val="en-US" w:eastAsia="es-CO"/>
        </w:rPr>
        <w:t>;</w:t>
      </w:r>
    </w:p>
    <w:p w14:paraId="53D4AB59"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position</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absolute</w:t>
      </w:r>
      <w:r w:rsidRPr="00541573">
        <w:rPr>
          <w:rFonts w:ascii="Consolas" w:eastAsia="Times New Roman" w:hAnsi="Consolas" w:cs="Times New Roman"/>
          <w:color w:val="A7DBF7"/>
          <w:sz w:val="21"/>
          <w:szCs w:val="21"/>
          <w:lang w:val="en-US" w:eastAsia="es-CO"/>
        </w:rPr>
        <w:t>;</w:t>
      </w:r>
    </w:p>
    <w:p w14:paraId="20BE4A3A"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top</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3F326531"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bottom</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0B60E5A4"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right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1F567A14"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left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53961F44"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413A50EA"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42B0E910" w14:textId="6CEE19BF" w:rsidR="00975DDE" w:rsidRPr="00E43D23" w:rsidRDefault="00045E4B" w:rsidP="00E43D23">
      <w:pPr>
        <w:shd w:val="clear" w:color="auto" w:fill="282822"/>
        <w:spacing w:after="0" w:line="285" w:lineRule="atLeast"/>
        <w:rPr>
          <w:rFonts w:ascii="Consolas" w:eastAsia="Times New Roman" w:hAnsi="Consolas" w:cs="Times New Roman"/>
          <w:color w:val="A7DBF7"/>
          <w:sz w:val="21"/>
          <w:szCs w:val="21"/>
          <w:lang w:eastAsia="es-CO"/>
        </w:rPr>
      </w:pPr>
      <w:r w:rsidRPr="00957BB0">
        <w:rPr>
          <w:rFonts w:ascii="Consolas" w:eastAsia="Times New Roman" w:hAnsi="Consolas" w:cs="Times New Roman"/>
          <w:color w:val="A7DBF7"/>
          <w:sz w:val="21"/>
          <w:szCs w:val="21"/>
          <w:lang w:eastAsia="es-CO"/>
        </w:rPr>
        <w:t>}</w:t>
      </w:r>
    </w:p>
    <w:p w14:paraId="6CFC3C8F" w14:textId="77777777" w:rsidR="00262F49" w:rsidRDefault="00262F49" w:rsidP="0046185A">
      <w:pPr>
        <w:pStyle w:val="Ttulo1"/>
        <w:jc w:val="center"/>
        <w:rPr>
          <w:highlight w:val="green"/>
        </w:rPr>
      </w:pPr>
    </w:p>
    <w:p w14:paraId="17E9E8DA" w14:textId="35B7F344" w:rsidR="00975DDE" w:rsidRPr="000029EA" w:rsidRDefault="0046185A" w:rsidP="0046185A">
      <w:pPr>
        <w:pStyle w:val="Ttulo1"/>
        <w:jc w:val="center"/>
      </w:pPr>
      <w:r w:rsidRPr="00E43D23">
        <w:rPr>
          <w:highlight w:val="green"/>
        </w:rPr>
        <w:t>Formularios.</w:t>
      </w:r>
    </w:p>
    <w:p w14:paraId="0396A51A" w14:textId="77777777" w:rsidR="00975DDE" w:rsidRDefault="00975DDE" w:rsidP="00975DDE">
      <w:pPr>
        <w:pStyle w:val="Ttulo1"/>
      </w:pPr>
      <w:r>
        <w:t>Etiqueta form e input.</w:t>
      </w:r>
    </w:p>
    <w:p w14:paraId="454888DF" w14:textId="77777777" w:rsidR="00975DDE" w:rsidRDefault="00975DDE" w:rsidP="00975DDE">
      <w:pPr>
        <w:pStyle w:val="Ttulo1"/>
        <w:rPr>
          <w:sz w:val="24"/>
          <w:szCs w:val="24"/>
        </w:rPr>
      </w:pPr>
      <w:r>
        <w:rPr>
          <w:b w:val="0"/>
          <w:bCs w:val="0"/>
          <w:sz w:val="24"/>
          <w:szCs w:val="24"/>
        </w:rPr>
        <w:t xml:space="preserve">Según la especificación de HTML se debe trabajar a </w:t>
      </w:r>
      <w:r>
        <w:rPr>
          <w:sz w:val="24"/>
          <w:szCs w:val="24"/>
        </w:rPr>
        <w:t>label</w:t>
      </w:r>
      <w:r>
        <w:rPr>
          <w:b w:val="0"/>
          <w:bCs w:val="0"/>
          <w:sz w:val="24"/>
          <w:szCs w:val="24"/>
        </w:rPr>
        <w:t xml:space="preserve"> como un </w:t>
      </w:r>
      <w:r>
        <w:rPr>
          <w:sz w:val="24"/>
          <w:szCs w:val="24"/>
        </w:rPr>
        <w:t>contenedor.</w:t>
      </w:r>
    </w:p>
    <w:p w14:paraId="0AB7B638" w14:textId="77777777" w:rsidR="00975DDE" w:rsidRDefault="00975DDE" w:rsidP="00975DDE">
      <w:pPr>
        <w:pStyle w:val="Ttulo1"/>
        <w:rPr>
          <w:b w:val="0"/>
          <w:bCs w:val="0"/>
          <w:sz w:val="24"/>
          <w:szCs w:val="24"/>
        </w:rPr>
      </w:pPr>
      <w:r>
        <w:rPr>
          <w:b w:val="0"/>
          <w:bCs w:val="0"/>
          <w:sz w:val="24"/>
          <w:szCs w:val="24"/>
        </w:rPr>
        <w:t xml:space="preserve">Es importante utilizar la etiqueta </w:t>
      </w:r>
      <w:r>
        <w:rPr>
          <w:sz w:val="24"/>
          <w:szCs w:val="24"/>
        </w:rPr>
        <w:t>&lt;form&gt;&lt;/form&gt;</w:t>
      </w:r>
      <w:r>
        <w:rPr>
          <w:b w:val="0"/>
          <w:bCs w:val="0"/>
          <w:sz w:val="24"/>
          <w:szCs w:val="24"/>
        </w:rPr>
        <w:t xml:space="preserve"> para indicar que utilizaremos un formulario, además de la semántica y buenas prácticas.</w:t>
      </w:r>
    </w:p>
    <w:p w14:paraId="44D648B4" w14:textId="77777777" w:rsidR="00975DDE" w:rsidRDefault="00975DDE" w:rsidP="00975DDE">
      <w:pPr>
        <w:pStyle w:val="Ttulo1"/>
        <w:rPr>
          <w:b w:val="0"/>
          <w:bCs w:val="0"/>
          <w:sz w:val="24"/>
          <w:szCs w:val="24"/>
        </w:rPr>
      </w:pPr>
      <w:r>
        <w:rPr>
          <w:b w:val="0"/>
          <w:bCs w:val="0"/>
          <w:sz w:val="24"/>
          <w:szCs w:val="24"/>
        </w:rPr>
        <w:t>Dentro de estas etiquetas indicaremos los elementos del Formulario como lo son:</w:t>
      </w:r>
    </w:p>
    <w:p w14:paraId="56BF1534" w14:textId="20A53FAF" w:rsidR="00975DDE" w:rsidRDefault="00975DDE" w:rsidP="00975DDE">
      <w:pPr>
        <w:pStyle w:val="Ttulo1"/>
        <w:rPr>
          <w:b w:val="0"/>
          <w:bCs w:val="0"/>
          <w:sz w:val="24"/>
          <w:szCs w:val="24"/>
        </w:rPr>
      </w:pPr>
      <w:r>
        <w:rPr>
          <w:sz w:val="24"/>
          <w:szCs w:val="24"/>
        </w:rPr>
        <w:t>&lt;label&gt;&lt;/label&gt;</w:t>
      </w:r>
      <w:r>
        <w:rPr>
          <w:b w:val="0"/>
          <w:bCs w:val="0"/>
          <w:sz w:val="24"/>
          <w:szCs w:val="24"/>
        </w:rPr>
        <w:t xml:space="preserve"> que será como nuestro “Contenedor” en esta ocasión. Dentro de él pondremos la etiqueta </w:t>
      </w:r>
      <w:r>
        <w:rPr>
          <w:sz w:val="24"/>
          <w:szCs w:val="24"/>
        </w:rPr>
        <w:t>&lt;span&gt;&lt;/span&gt;</w:t>
      </w:r>
      <w:r>
        <w:rPr>
          <w:b w:val="0"/>
          <w:bCs w:val="0"/>
          <w:sz w:val="24"/>
          <w:szCs w:val="24"/>
        </w:rPr>
        <w:t xml:space="preserve"> para colocar un texto haciendo alusión al contenido esperado (nombre, contraseña, fecha etc…) .Otra de las etiquetas importantes es </w:t>
      </w:r>
      <w:r>
        <w:rPr>
          <w:sz w:val="24"/>
          <w:szCs w:val="24"/>
        </w:rPr>
        <w:t>&lt;input&gt;</w:t>
      </w:r>
      <w:r>
        <w:rPr>
          <w:b w:val="0"/>
          <w:bCs w:val="0"/>
          <w:sz w:val="24"/>
          <w:szCs w:val="24"/>
        </w:rPr>
        <w:t xml:space="preserve"> Aquí es importante aclarar que hay muchos tipos de Input, los cuales podrán ser consultados acá: </w:t>
      </w:r>
      <w:hyperlink r:id="rId51" w:history="1">
        <w:r>
          <w:rPr>
            <w:rStyle w:val="Hipervnculo"/>
            <w:sz w:val="24"/>
            <w:szCs w:val="24"/>
          </w:rPr>
          <w:t>https://www.w3schools.com/html/html_form_input_types.asp</w:t>
        </w:r>
      </w:hyperlink>
    </w:p>
    <w:p w14:paraId="7B9D4BDF" w14:textId="7AD7F8E1" w:rsidR="00975DDE" w:rsidRDefault="00975DDE" w:rsidP="00975DDE">
      <w:pPr>
        <w:pStyle w:val="Ttulo1"/>
        <w:rPr>
          <w:b w:val="0"/>
          <w:bCs w:val="0"/>
          <w:sz w:val="24"/>
          <w:szCs w:val="24"/>
        </w:rPr>
      </w:pPr>
      <w:r>
        <w:rPr>
          <w:b w:val="0"/>
          <w:bCs w:val="0"/>
          <w:sz w:val="24"/>
          <w:szCs w:val="24"/>
        </w:rPr>
        <w:t xml:space="preserve">También es importante mencionar que el valor del atributo </w:t>
      </w:r>
      <w:r>
        <w:rPr>
          <w:sz w:val="24"/>
          <w:szCs w:val="24"/>
        </w:rPr>
        <w:t>for</w:t>
      </w:r>
      <w:r>
        <w:rPr>
          <w:b w:val="0"/>
          <w:bCs w:val="0"/>
          <w:sz w:val="24"/>
          <w:szCs w:val="24"/>
        </w:rPr>
        <w:t xml:space="preserve"> </w:t>
      </w:r>
      <w:r>
        <w:rPr>
          <w:sz w:val="24"/>
          <w:szCs w:val="24"/>
        </w:rPr>
        <w:t>&lt;label for="</w:t>
      </w:r>
      <w:r>
        <w:rPr>
          <w:sz w:val="14"/>
          <w:szCs w:val="14"/>
        </w:rPr>
        <w:t xml:space="preserve"> nombre </w:t>
      </w:r>
      <w:r>
        <w:rPr>
          <w:sz w:val="24"/>
          <w:szCs w:val="24"/>
        </w:rPr>
        <w:t xml:space="preserve">"&gt; </w:t>
      </w:r>
      <w:r>
        <w:rPr>
          <w:b w:val="0"/>
          <w:bCs w:val="0"/>
          <w:sz w:val="24"/>
          <w:szCs w:val="24"/>
        </w:rPr>
        <w:t>debe</w:t>
      </w:r>
      <w:r>
        <w:rPr>
          <w:sz w:val="24"/>
          <w:szCs w:val="24"/>
        </w:rPr>
        <w:t xml:space="preserve"> </w:t>
      </w:r>
      <w:r>
        <w:rPr>
          <w:b w:val="0"/>
          <w:bCs w:val="0"/>
          <w:sz w:val="24"/>
          <w:szCs w:val="24"/>
        </w:rPr>
        <w:t>ser el mismo</w:t>
      </w:r>
      <w:r>
        <w:rPr>
          <w:sz w:val="24"/>
          <w:szCs w:val="24"/>
        </w:rPr>
        <w:t xml:space="preserve"> </w:t>
      </w:r>
      <w:r>
        <w:rPr>
          <w:b w:val="0"/>
          <w:bCs w:val="0"/>
          <w:sz w:val="24"/>
          <w:szCs w:val="24"/>
        </w:rPr>
        <w:t xml:space="preserve">que el </w:t>
      </w:r>
      <w:r w:rsidR="00382996">
        <w:rPr>
          <w:b w:val="0"/>
          <w:bCs w:val="0"/>
          <w:sz w:val="24"/>
          <w:szCs w:val="24"/>
        </w:rPr>
        <w:t xml:space="preserve">de </w:t>
      </w:r>
      <w:r w:rsidR="00382996" w:rsidRPr="00382996">
        <w:rPr>
          <w:sz w:val="24"/>
          <w:szCs w:val="24"/>
        </w:rPr>
        <w:t>id</w:t>
      </w:r>
      <w:r>
        <w:rPr>
          <w:sz w:val="24"/>
          <w:szCs w:val="24"/>
        </w:rPr>
        <w:t xml:space="preserve"> &lt;input id=" </w:t>
      </w:r>
      <w:r>
        <w:rPr>
          <w:sz w:val="14"/>
          <w:szCs w:val="14"/>
        </w:rPr>
        <w:t xml:space="preserve">nombre </w:t>
      </w:r>
      <w:r>
        <w:rPr>
          <w:sz w:val="24"/>
          <w:szCs w:val="24"/>
        </w:rPr>
        <w:t>"&gt;</w:t>
      </w:r>
    </w:p>
    <w:p w14:paraId="5C749E0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body</w:t>
      </w:r>
      <w:r>
        <w:rPr>
          <w:rFonts w:ascii="Times New Roman" w:eastAsia="Times New Roman" w:hAnsi="Times New Roman" w:cs="Times New Roman"/>
          <w:color w:val="FFFFFF"/>
          <w:sz w:val="21"/>
          <w:szCs w:val="21"/>
          <w:lang w:val="en-US" w:eastAsia="es-CO"/>
        </w:rPr>
        <w:t>&gt;</w:t>
      </w:r>
    </w:p>
    <w:p w14:paraId="00DE46BD"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form</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action</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6A4C60E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nombre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0F2D75A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r>
        <w:rPr>
          <w:rFonts w:ascii="Times New Roman" w:eastAsia="Times New Roman" w:hAnsi="Times New Roman" w:cs="Times New Roman"/>
          <w:color w:val="A7DBF7"/>
          <w:sz w:val="21"/>
          <w:szCs w:val="21"/>
          <w:lang w:eastAsia="es-CO"/>
        </w:rPr>
        <w:t>Cual es tu nombre?</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p>
    <w:p w14:paraId="5E0650EB"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text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nombre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placeholder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Tu nombre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required</w:t>
      </w:r>
      <w:r>
        <w:rPr>
          <w:rFonts w:ascii="Times New Roman" w:eastAsia="Times New Roman" w:hAnsi="Times New Roman" w:cs="Times New Roman"/>
          <w:color w:val="FFFFFF"/>
          <w:sz w:val="21"/>
          <w:szCs w:val="21"/>
          <w:lang w:val="en-US" w:eastAsia="es-CO"/>
        </w:rPr>
        <w:t>&gt;</w:t>
      </w:r>
    </w:p>
    <w:p w14:paraId="335B2063"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FFFFFF"/>
          <w:sz w:val="21"/>
          <w:szCs w:val="21"/>
          <w:lang w:eastAsia="es-CO"/>
        </w:rPr>
        <w:t>&gt;</w:t>
      </w:r>
    </w:p>
    <w:p w14:paraId="49F647B6"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7ECB5"/>
          <w:sz w:val="21"/>
          <w:szCs w:val="21"/>
          <w:lang w:eastAsia="es-CO"/>
        </w:rPr>
        <w:t>for</w:t>
      </w:r>
      <w:r>
        <w:rPr>
          <w:rFonts w:ascii="Times New Roman" w:eastAsia="Times New Roman" w:hAnsi="Times New Roman" w:cs="Times New Roman"/>
          <w:color w:val="A7DBF7"/>
          <w:sz w:val="21"/>
          <w:szCs w:val="21"/>
          <w:lang w:eastAsia="es-CO"/>
        </w:rPr>
        <w:t>=</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BCF0C0"/>
          <w:sz w:val="21"/>
          <w:szCs w:val="21"/>
          <w:lang w:eastAsia="es-CO"/>
        </w:rPr>
        <w:t>inicio-platzi</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FFFFFF"/>
          <w:sz w:val="21"/>
          <w:szCs w:val="21"/>
          <w:lang w:eastAsia="es-CO"/>
        </w:rPr>
        <w:t>&gt;</w:t>
      </w:r>
    </w:p>
    <w:p w14:paraId="0829F17B"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r>
        <w:rPr>
          <w:rFonts w:ascii="Times New Roman" w:eastAsia="Times New Roman" w:hAnsi="Times New Roman" w:cs="Times New Roman"/>
          <w:color w:val="A7DBF7"/>
          <w:sz w:val="21"/>
          <w:szCs w:val="21"/>
          <w:lang w:eastAsia="es-CO"/>
        </w:rPr>
        <w:t>Que día comenzaste en Platzi?</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p>
    <w:p w14:paraId="4C219F6D"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date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inicio-platzi</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40EDE4B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FFFFFF"/>
          <w:sz w:val="21"/>
          <w:szCs w:val="21"/>
          <w:lang w:eastAsia="es-CO"/>
        </w:rPr>
        <w:t>&gt;</w:t>
      </w:r>
    </w:p>
    <w:p w14:paraId="016C7C08"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7ECB5"/>
          <w:sz w:val="21"/>
          <w:szCs w:val="21"/>
          <w:lang w:eastAsia="es-CO"/>
        </w:rPr>
        <w:t>for</w:t>
      </w:r>
      <w:r>
        <w:rPr>
          <w:rFonts w:ascii="Times New Roman" w:eastAsia="Times New Roman" w:hAnsi="Times New Roman" w:cs="Times New Roman"/>
          <w:color w:val="A7DBF7"/>
          <w:sz w:val="21"/>
          <w:szCs w:val="21"/>
          <w:lang w:eastAsia="es-CO"/>
        </w:rPr>
        <w:t>=</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BCF0C0"/>
          <w:sz w:val="21"/>
          <w:szCs w:val="21"/>
          <w:lang w:eastAsia="es-CO"/>
        </w:rPr>
        <w:t>horario</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FFFFFF"/>
          <w:sz w:val="21"/>
          <w:szCs w:val="21"/>
          <w:lang w:eastAsia="es-CO"/>
        </w:rPr>
        <w:t>&gt;</w:t>
      </w:r>
    </w:p>
    <w:p w14:paraId="39DEE4D2"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r>
        <w:rPr>
          <w:rFonts w:ascii="Times New Roman" w:eastAsia="Times New Roman" w:hAnsi="Times New Roman" w:cs="Times New Roman"/>
          <w:color w:val="A7DBF7"/>
          <w:sz w:val="21"/>
          <w:szCs w:val="21"/>
          <w:lang w:eastAsia="es-CO"/>
        </w:rPr>
        <w:t>En que horario estudias?</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p>
    <w:p w14:paraId="36FD22AF"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time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horario</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28286313"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FFFFFF"/>
          <w:sz w:val="21"/>
          <w:szCs w:val="21"/>
          <w:lang w:eastAsia="es-CO"/>
        </w:rPr>
        <w:t>&gt;</w:t>
      </w:r>
    </w:p>
    <w:p w14:paraId="306D9F07"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form</w:t>
      </w:r>
      <w:r>
        <w:rPr>
          <w:rFonts w:ascii="Times New Roman" w:eastAsia="Times New Roman" w:hAnsi="Times New Roman" w:cs="Times New Roman"/>
          <w:color w:val="FFFFFF"/>
          <w:sz w:val="21"/>
          <w:szCs w:val="21"/>
          <w:lang w:eastAsia="es-CO"/>
        </w:rPr>
        <w:t>&gt;</w:t>
      </w:r>
    </w:p>
    <w:p w14:paraId="787AA23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body</w:t>
      </w:r>
      <w:r>
        <w:rPr>
          <w:rFonts w:ascii="Times New Roman" w:eastAsia="Times New Roman" w:hAnsi="Times New Roman" w:cs="Times New Roman"/>
          <w:color w:val="FFFFFF"/>
          <w:sz w:val="21"/>
          <w:szCs w:val="21"/>
          <w:lang w:eastAsia="es-CO"/>
        </w:rPr>
        <w:t>&gt;</w:t>
      </w:r>
    </w:p>
    <w:p w14:paraId="13ACF2B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html</w:t>
      </w:r>
      <w:r>
        <w:rPr>
          <w:rFonts w:ascii="Times New Roman" w:eastAsia="Times New Roman" w:hAnsi="Times New Roman" w:cs="Times New Roman"/>
          <w:color w:val="FFFFFF"/>
          <w:sz w:val="21"/>
          <w:szCs w:val="21"/>
          <w:lang w:eastAsia="es-CO"/>
        </w:rPr>
        <w:t>&gt;</w:t>
      </w:r>
    </w:p>
    <w:p w14:paraId="6CE72F77" w14:textId="77777777" w:rsidR="00975DDE" w:rsidRDefault="00975DDE" w:rsidP="00975DDE">
      <w:pPr>
        <w:pStyle w:val="Ttulo1"/>
      </w:pPr>
    </w:p>
    <w:p w14:paraId="6D7B7EAF" w14:textId="77777777" w:rsidR="00262F49" w:rsidRDefault="00262F49" w:rsidP="00975DDE">
      <w:pPr>
        <w:pStyle w:val="Ttulo1"/>
      </w:pPr>
    </w:p>
    <w:p w14:paraId="7C14C6C9" w14:textId="2E6B8289" w:rsidR="00975DDE" w:rsidRDefault="00975DDE" w:rsidP="00975DDE">
      <w:pPr>
        <w:pStyle w:val="Ttulo1"/>
      </w:pPr>
      <w:r>
        <w:t>Calendar</w:t>
      </w:r>
    </w:p>
    <w:p w14:paraId="441B1637"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Para generar un formulario de calendario podemos realizarlo de distintas formas. La primera va a ser una de las más largas ya que vamos a especificar un Input por cada tipo de dato que necesitemos (dia,hora,semana,mes).</w:t>
      </w:r>
    </w:p>
    <w:p w14:paraId="5E3005EF"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 xml:space="preserve">Es importante mencionar que el valor de mi atributo </w:t>
      </w:r>
      <w:r>
        <w:rPr>
          <w:rFonts w:ascii="Times New Roman" w:hAnsi="Times New Roman" w:cs="Times New Roman"/>
          <w:b/>
          <w:bCs/>
          <w:sz w:val="24"/>
          <w:szCs w:val="24"/>
        </w:rPr>
        <w:t xml:space="preserve">name &lt;input name=" </w:t>
      </w:r>
      <w:r>
        <w:rPr>
          <w:rFonts w:ascii="Times New Roman" w:hAnsi="Times New Roman" w:cs="Times New Roman"/>
          <w:b/>
          <w:bCs/>
          <w:sz w:val="18"/>
          <w:szCs w:val="18"/>
        </w:rPr>
        <w:t xml:space="preserve">nombre </w:t>
      </w:r>
      <w:r>
        <w:rPr>
          <w:rFonts w:ascii="Times New Roman" w:hAnsi="Times New Roman" w:cs="Times New Roman"/>
          <w:b/>
          <w:bCs/>
          <w:sz w:val="24"/>
          <w:szCs w:val="24"/>
        </w:rPr>
        <w:t xml:space="preserve">"&gt; </w:t>
      </w:r>
      <w:r>
        <w:rPr>
          <w:rFonts w:ascii="Times New Roman" w:hAnsi="Times New Roman" w:cs="Times New Roman"/>
          <w:sz w:val="24"/>
          <w:szCs w:val="24"/>
        </w:rPr>
        <w:t>será el nombre con el que se identifique el valor ingresado por el input en los método post.</w:t>
      </w:r>
    </w:p>
    <w:p w14:paraId="7360866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form</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action</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91007EF"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hora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70D4DC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Hora</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346E22C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time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hora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hora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00396226"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3476F936"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dia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343694E"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Día</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5C2BB1A5"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date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dia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dia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134AFEC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3F1BF699"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semana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2ED0262C"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Semana</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0255309E"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week</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semana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semana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1936CD94"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667978BD"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mes</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D19D09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Mes</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4262FF5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month</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mes</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mes</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6AEAEDC5"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51B082BF"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form</w:t>
      </w:r>
      <w:r>
        <w:rPr>
          <w:rFonts w:ascii="Times New Roman" w:eastAsia="Times New Roman" w:hAnsi="Times New Roman" w:cs="Times New Roman"/>
          <w:color w:val="FFFFFF"/>
          <w:sz w:val="21"/>
          <w:szCs w:val="21"/>
          <w:lang w:val="en-US" w:eastAsia="es-CO"/>
        </w:rPr>
        <w:t>&gt;</w:t>
      </w:r>
    </w:p>
    <w:p w14:paraId="7B94ADAE" w14:textId="77777777" w:rsidR="00975DDE" w:rsidRDefault="00975DDE" w:rsidP="00975DDE">
      <w:pPr>
        <w:jc w:val="center"/>
        <w:rPr>
          <w:rFonts w:ascii="Times New Roman" w:hAnsi="Times New Roman" w:cs="Times New Roman"/>
          <w:b/>
          <w:bCs/>
          <w:sz w:val="24"/>
          <w:szCs w:val="24"/>
          <w:lang w:val="en-US"/>
        </w:rPr>
      </w:pPr>
    </w:p>
    <w:p w14:paraId="11D7D351" w14:textId="77777777" w:rsidR="00975DDE" w:rsidRDefault="00975DDE" w:rsidP="00975DDE">
      <w:pPr>
        <w:jc w:val="center"/>
        <w:rPr>
          <w:rFonts w:ascii="Times New Roman" w:hAnsi="Times New Roman" w:cs="Times New Roman"/>
          <w:i/>
          <w:iCs/>
          <w:sz w:val="48"/>
          <w:szCs w:val="48"/>
          <w:lang w:val="en-US"/>
        </w:rPr>
      </w:pPr>
      <w:r>
        <w:rPr>
          <w:rFonts w:ascii="Times New Roman" w:hAnsi="Times New Roman" w:cs="Times New Roman"/>
          <w:b/>
          <w:bCs/>
          <w:sz w:val="24"/>
          <w:szCs w:val="24"/>
          <w:lang w:val="en-US"/>
        </w:rPr>
        <w:t xml:space="preserve">&lt;input name=" </w:t>
      </w:r>
      <w:r>
        <w:rPr>
          <w:rFonts w:ascii="Times New Roman" w:hAnsi="Times New Roman" w:cs="Times New Roman"/>
          <w:b/>
          <w:bCs/>
          <w:sz w:val="18"/>
          <w:szCs w:val="18"/>
          <w:lang w:val="en-US"/>
        </w:rPr>
        <w:t xml:space="preserve">mes </w:t>
      </w:r>
      <w:r>
        <w:rPr>
          <w:rFonts w:ascii="Times New Roman" w:hAnsi="Times New Roman" w:cs="Times New Roman"/>
          <w:b/>
          <w:bCs/>
          <w:sz w:val="24"/>
          <w:szCs w:val="24"/>
          <w:lang w:val="en-US"/>
        </w:rPr>
        <w:t>"&gt;</w:t>
      </w:r>
    </w:p>
    <w:p w14:paraId="1FD27B82" w14:textId="4EC3C12A" w:rsidR="00975DDE" w:rsidRDefault="00975DDE" w:rsidP="00975DDE">
      <w:pPr>
        <w:jc w:val="center"/>
        <w:rPr>
          <w:rFonts w:ascii="Times New Roman" w:hAnsi="Times New Roman" w:cs="Times New Roman"/>
          <w:i/>
          <w:iCs/>
          <w:sz w:val="48"/>
          <w:szCs w:val="48"/>
          <w:lang w:val="en-US"/>
        </w:rPr>
      </w:pPr>
      <w:r>
        <w:rPr>
          <w:rFonts w:ascii="Times New Roman" w:hAnsi="Times New Roman" w:cs="Times New Roman"/>
          <w:noProof/>
        </w:rPr>
        <w:drawing>
          <wp:inline distT="0" distB="0" distL="0" distR="0" wp14:anchorId="25FEE07F" wp14:editId="738EF7C2">
            <wp:extent cx="5610225" cy="44767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225" cy="447675"/>
                    </a:xfrm>
                    <a:prstGeom prst="rect">
                      <a:avLst/>
                    </a:prstGeom>
                    <a:noFill/>
                    <a:ln>
                      <a:noFill/>
                    </a:ln>
                  </pic:spPr>
                </pic:pic>
              </a:graphicData>
            </a:graphic>
          </wp:inline>
        </w:drawing>
      </w:r>
    </w:p>
    <w:p w14:paraId="68D8DCBA"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Otra forma de realizarlo esto es:</w:t>
      </w:r>
    </w:p>
    <w:p w14:paraId="6298B5BE"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form</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action</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178122A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calendario</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01A1D7B"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Calendario</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14E9CADB"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datetime-local</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calendario</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calendario</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6817FEDC"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7B992CD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submit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3E59212C"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form</w:t>
      </w:r>
      <w:r>
        <w:rPr>
          <w:rFonts w:ascii="Times New Roman" w:eastAsia="Times New Roman" w:hAnsi="Times New Roman" w:cs="Times New Roman"/>
          <w:color w:val="FFFFFF"/>
          <w:sz w:val="21"/>
          <w:szCs w:val="21"/>
          <w:lang w:eastAsia="es-CO"/>
        </w:rPr>
        <w:t>&gt;</w:t>
      </w:r>
    </w:p>
    <w:p w14:paraId="7C5A6754" w14:textId="77777777" w:rsidR="00975DDE" w:rsidRDefault="00975DDE" w:rsidP="00975DDE">
      <w:pPr>
        <w:rPr>
          <w:rFonts w:ascii="Times New Roman" w:hAnsi="Times New Roman" w:cs="Times New Roman"/>
          <w:sz w:val="24"/>
          <w:szCs w:val="24"/>
        </w:rPr>
      </w:pPr>
    </w:p>
    <w:p w14:paraId="333AF342" w14:textId="77777777" w:rsidR="00975DDE" w:rsidRDefault="00975DDE" w:rsidP="00975DDE">
      <w:pPr>
        <w:rPr>
          <w:rFonts w:ascii="Times New Roman" w:hAnsi="Times New Roman" w:cs="Times New Roman"/>
          <w:sz w:val="24"/>
          <w:szCs w:val="24"/>
        </w:rPr>
      </w:pPr>
    </w:p>
    <w:p w14:paraId="7792FA9F" w14:textId="77777777" w:rsidR="00975DDE" w:rsidRDefault="00975DDE" w:rsidP="00975DDE">
      <w:pPr>
        <w:rPr>
          <w:rFonts w:ascii="Times New Roman" w:hAnsi="Times New Roman" w:cs="Times New Roman"/>
          <w:sz w:val="24"/>
          <w:szCs w:val="24"/>
        </w:rPr>
      </w:pPr>
    </w:p>
    <w:p w14:paraId="5CA5A92F" w14:textId="77777777" w:rsidR="00975DDE" w:rsidRDefault="00975DDE" w:rsidP="00975DDE">
      <w:pPr>
        <w:pStyle w:val="Ttulo1"/>
      </w:pPr>
      <w:r>
        <w:t>Autocomplete y required.</w:t>
      </w:r>
    </w:p>
    <w:p w14:paraId="5A5860FD" w14:textId="77777777" w:rsidR="00975DDE" w:rsidRDefault="00975DDE" w:rsidP="00975DDE">
      <w:pPr>
        <w:pStyle w:val="Ttulo1"/>
        <w:rPr>
          <w:b w:val="0"/>
          <w:bCs w:val="0"/>
          <w:sz w:val="24"/>
          <w:szCs w:val="24"/>
        </w:rPr>
      </w:pPr>
      <w:r>
        <w:rPr>
          <w:b w:val="0"/>
          <w:bCs w:val="0"/>
          <w:sz w:val="24"/>
          <w:szCs w:val="24"/>
        </w:rPr>
        <w:t xml:space="preserve">Para hacer que los campos del formulario se autocompleten solos con datos que ya ha usado antes el usuario (y están guardados en el navegador), se usa el atributo </w:t>
      </w:r>
      <w:r>
        <w:rPr>
          <w:i/>
          <w:iCs/>
          <w:sz w:val="24"/>
          <w:szCs w:val="24"/>
        </w:rPr>
        <w:t>autocomplete</w:t>
      </w:r>
      <w:r>
        <w:rPr>
          <w:b w:val="0"/>
          <w:bCs w:val="0"/>
          <w:sz w:val="24"/>
          <w:szCs w:val="24"/>
        </w:rPr>
        <w:t xml:space="preserve"> dentro de la etiqueta input.</w:t>
      </w:r>
    </w:p>
    <w:p w14:paraId="0B8DBFDA" w14:textId="29F189EB" w:rsidR="00975DDE" w:rsidRDefault="00975DDE" w:rsidP="00975DDE">
      <w:pPr>
        <w:pStyle w:val="Ttulo1"/>
        <w:rPr>
          <w:b w:val="0"/>
          <w:bCs w:val="0"/>
          <w:sz w:val="24"/>
          <w:szCs w:val="24"/>
        </w:rPr>
      </w:pPr>
      <w:r>
        <w:rPr>
          <w:noProof/>
        </w:rPr>
        <w:drawing>
          <wp:inline distT="0" distB="0" distL="0" distR="0" wp14:anchorId="3DF72414" wp14:editId="692E2294">
            <wp:extent cx="5476875" cy="84772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6875" cy="847725"/>
                    </a:xfrm>
                    <a:prstGeom prst="rect">
                      <a:avLst/>
                    </a:prstGeom>
                    <a:noFill/>
                    <a:ln>
                      <a:noFill/>
                    </a:ln>
                  </pic:spPr>
                </pic:pic>
              </a:graphicData>
            </a:graphic>
          </wp:inline>
        </w:drawing>
      </w:r>
    </w:p>
    <w:p w14:paraId="5805BDEC" w14:textId="77777777" w:rsidR="00975DDE" w:rsidRDefault="00975DDE" w:rsidP="00975DDE">
      <w:pPr>
        <w:rPr>
          <w:rFonts w:ascii="Times New Roman" w:hAnsi="Times New Roman" w:cs="Times New Roman"/>
        </w:rPr>
      </w:pPr>
      <w:r>
        <w:rPr>
          <w:rFonts w:ascii="Times New Roman" w:hAnsi="Times New Roman" w:cs="Times New Roman"/>
        </w:rPr>
        <w:br/>
        <w:t xml:space="preserve">Al colocar el atributo </w:t>
      </w:r>
      <w:r>
        <w:rPr>
          <w:rFonts w:ascii="Times New Roman" w:hAnsi="Times New Roman" w:cs="Times New Roman"/>
          <w:b/>
          <w:bCs/>
          <w:i/>
          <w:iCs/>
        </w:rPr>
        <w:t>Required</w:t>
      </w:r>
      <w:r>
        <w:rPr>
          <w:rFonts w:ascii="Times New Roman" w:hAnsi="Times New Roman" w:cs="Times New Roman"/>
        </w:rPr>
        <w:t>, el submit no funcionará si el campo indicado no está completado.</w:t>
      </w:r>
    </w:p>
    <w:p w14:paraId="6F53FB9F" w14:textId="3CCC6C8F" w:rsidR="00975DDE" w:rsidRDefault="00975DDE" w:rsidP="00975DDE">
      <w:pPr>
        <w:rPr>
          <w:rFonts w:ascii="Times New Roman" w:hAnsi="Times New Roman" w:cs="Times New Roman"/>
        </w:rPr>
      </w:pPr>
      <w:r>
        <w:rPr>
          <w:noProof/>
        </w:rPr>
        <w:drawing>
          <wp:inline distT="0" distB="0" distL="0" distR="0" wp14:anchorId="4D2FF918" wp14:editId="27E950C5">
            <wp:extent cx="5610225" cy="4572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0225" cy="457200"/>
                    </a:xfrm>
                    <a:prstGeom prst="rect">
                      <a:avLst/>
                    </a:prstGeom>
                    <a:noFill/>
                    <a:ln>
                      <a:noFill/>
                    </a:ln>
                  </pic:spPr>
                </pic:pic>
              </a:graphicData>
            </a:graphic>
          </wp:inline>
        </w:drawing>
      </w:r>
    </w:p>
    <w:p w14:paraId="03E8EA64" w14:textId="77777777" w:rsidR="00975DDE" w:rsidRDefault="00975DDE" w:rsidP="00975DDE">
      <w:pPr>
        <w:rPr>
          <w:rFonts w:ascii="Times New Roman" w:hAnsi="Times New Roman" w:cs="Times New Roman"/>
        </w:rPr>
      </w:pPr>
    </w:p>
    <w:p w14:paraId="1974B9E6" w14:textId="77777777" w:rsidR="00975DDE" w:rsidRDefault="00975DDE" w:rsidP="00975DDE">
      <w:pPr>
        <w:pStyle w:val="Ttulo1"/>
        <w:rPr>
          <w:lang w:val="en-US"/>
        </w:rPr>
      </w:pPr>
    </w:p>
    <w:p w14:paraId="2E0C6F8B" w14:textId="77777777" w:rsidR="00975DDE" w:rsidRDefault="00975DDE" w:rsidP="00975DDE">
      <w:pPr>
        <w:pStyle w:val="Ttulo1"/>
        <w:rPr>
          <w:lang w:val="en-US"/>
        </w:rPr>
      </w:pPr>
      <w:r>
        <w:rPr>
          <w:lang w:val="en-US"/>
        </w:rPr>
        <w:t>Input type submit vs. Button tag</w:t>
      </w:r>
    </w:p>
    <w:p w14:paraId="2E1FE9CF" w14:textId="6F8318A9" w:rsidR="00975DDE" w:rsidRDefault="00975DDE" w:rsidP="00975DDE">
      <w:pPr>
        <w:pStyle w:val="Ttulo1"/>
        <w:rPr>
          <w:lang w:val="en-US"/>
        </w:rPr>
      </w:pPr>
      <w:r>
        <w:rPr>
          <w:noProof/>
        </w:rPr>
        <w:drawing>
          <wp:inline distT="0" distB="0" distL="0" distR="0" wp14:anchorId="4473E1CA" wp14:editId="7D318332">
            <wp:extent cx="5612130" cy="183261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1832610"/>
                    </a:xfrm>
                    <a:prstGeom prst="rect">
                      <a:avLst/>
                    </a:prstGeom>
                    <a:noFill/>
                    <a:ln>
                      <a:noFill/>
                    </a:ln>
                  </pic:spPr>
                </pic:pic>
              </a:graphicData>
            </a:graphic>
          </wp:inline>
        </w:drawing>
      </w:r>
    </w:p>
    <w:p w14:paraId="19597A86" w14:textId="77777777" w:rsidR="00975DDE" w:rsidRDefault="00975DDE" w:rsidP="00975DDE">
      <w:pPr>
        <w:pStyle w:val="Ttulo1"/>
        <w:rPr>
          <w:lang w:val="en-US"/>
        </w:rPr>
      </w:pPr>
    </w:p>
    <w:p w14:paraId="5C687DC2" w14:textId="77777777" w:rsidR="000E627D" w:rsidRDefault="000E627D" w:rsidP="00975DDE">
      <w:pPr>
        <w:pStyle w:val="Ttulo1"/>
      </w:pPr>
    </w:p>
    <w:p w14:paraId="18BE35BB" w14:textId="27F42627" w:rsidR="00975DDE" w:rsidRDefault="00975DDE" w:rsidP="00975DDE">
      <w:pPr>
        <w:pStyle w:val="Ttulo1"/>
      </w:pPr>
      <w:r>
        <w:t>Select.</w:t>
      </w:r>
    </w:p>
    <w:p w14:paraId="5420129C" w14:textId="77777777" w:rsidR="00975DDE" w:rsidRDefault="00975DDE" w:rsidP="00975DDE">
      <w:pPr>
        <w:pStyle w:val="NormalWeb"/>
      </w:pPr>
      <w:r>
        <w:t>Para hacer listas de selección, las mejores prácticas es permitir que el usuario inicie a escribir y el desplegable se corresponda con las primeras letras de lo que está escribiendo el usuario.</w:t>
      </w:r>
    </w:p>
    <w:p w14:paraId="6D76D60B" w14:textId="77777777" w:rsidR="00975DDE" w:rsidRDefault="00975DDE" w:rsidP="00975DDE">
      <w:pPr>
        <w:pStyle w:val="NormalWeb"/>
      </w:pPr>
      <w:r>
        <w:t xml:space="preserve">Para ello, se usa la etiqueta </w:t>
      </w:r>
      <w:r>
        <w:rPr>
          <w:rStyle w:val="CdigoHTML"/>
        </w:rPr>
        <w:t>input</w:t>
      </w:r>
      <w:r>
        <w:t xml:space="preserve"> con el atributo </w:t>
      </w:r>
      <w:r>
        <w:rPr>
          <w:rStyle w:val="CdigoHTML"/>
        </w:rPr>
        <w:t>list="nombreID"</w:t>
      </w:r>
      <w:r>
        <w:t xml:space="preserve">. Luego, la etiqueta </w:t>
      </w:r>
      <w:r>
        <w:rPr>
          <w:rStyle w:val="CdigoHTML"/>
        </w:rPr>
        <w:t>datalist</w:t>
      </w:r>
      <w:r>
        <w:t xml:space="preserve"> con el atributo </w:t>
      </w:r>
      <w:r>
        <w:rPr>
          <w:rStyle w:val="CdigoHTML"/>
        </w:rPr>
        <w:t>id="nombreID"</w:t>
      </w:r>
      <w:r>
        <w:t xml:space="preserve"> y dentro la etiqueta </w:t>
      </w:r>
      <w:r>
        <w:rPr>
          <w:rStyle w:val="CdigoHTML"/>
        </w:rPr>
        <w:t>option</w:t>
      </w:r>
      <w:r>
        <w:t xml:space="preserve"> con el atributo </w:t>
      </w:r>
      <w:r>
        <w:rPr>
          <w:rStyle w:val="CdigoHTML"/>
        </w:rPr>
        <w:t>value="nombreValorListaDesplegable"</w:t>
      </w:r>
      <w:r>
        <w:t xml:space="preserve"> y dejar su contenido vacío para que permita que el usuario sea el que rellene y en base a eso le salga la lista.</w:t>
      </w:r>
    </w:p>
    <w:p w14:paraId="02FE4901" w14:textId="17668500" w:rsidR="00975DDE" w:rsidRDefault="00975DDE" w:rsidP="00975DDE">
      <w:pPr>
        <w:rPr>
          <w:rFonts w:ascii="Times New Roman" w:hAnsi="Times New Roman" w:cs="Times New Roman"/>
        </w:rPr>
      </w:pPr>
      <w:r>
        <w:rPr>
          <w:noProof/>
        </w:rPr>
        <w:drawing>
          <wp:inline distT="0" distB="0" distL="0" distR="0" wp14:anchorId="2CA9D495" wp14:editId="53B02B45">
            <wp:extent cx="5810250" cy="25546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5536" cy="2561326"/>
                    </a:xfrm>
                    <a:prstGeom prst="rect">
                      <a:avLst/>
                    </a:prstGeom>
                    <a:noFill/>
                    <a:ln>
                      <a:noFill/>
                    </a:ln>
                  </pic:spPr>
                </pic:pic>
              </a:graphicData>
            </a:graphic>
          </wp:inline>
        </w:drawing>
      </w:r>
    </w:p>
    <w:p w14:paraId="70435924" w14:textId="3B347C45" w:rsidR="00975DDE" w:rsidRDefault="00975DDE" w:rsidP="00975DDE">
      <w:pPr>
        <w:rPr>
          <w:rFonts w:ascii="Times New Roman" w:hAnsi="Times New Roman" w:cs="Times New Roman"/>
        </w:rPr>
      </w:pPr>
    </w:p>
    <w:p w14:paraId="21471B6F" w14:textId="77777777" w:rsidR="0018524A" w:rsidRDefault="0018524A" w:rsidP="0018524A">
      <w:pPr>
        <w:pStyle w:val="Ttulo1"/>
      </w:pPr>
      <w:r>
        <w:t xml:space="preserve">Atributos especiales de las etiquetas para mejorar el funcionamiento de nuestros formularios </w:t>
      </w:r>
    </w:p>
    <w:p w14:paraId="3FF42A92" w14:textId="77777777" w:rsidR="0018524A" w:rsidRDefault="0018524A" w:rsidP="0018524A">
      <w:pPr>
        <w:pStyle w:val="NormalWeb"/>
      </w:pPr>
      <w:r>
        <w:t>Los formularios de nuestras páginas web se componen principalmente de labels para indicarle a los usuarios qué datos van a llenar, los inputs son los espacios donde pueden llenar estos datos y los botones son para enviar el formulario (o cualquier otra cosa, por ejemplo, hacer reset).</w:t>
      </w:r>
    </w:p>
    <w:p w14:paraId="1511F430" w14:textId="77777777" w:rsidR="0018524A" w:rsidRDefault="0018524A" w:rsidP="0018524A">
      <w:pPr>
        <w:pStyle w:val="NormalWeb"/>
      </w:pPr>
      <w:r>
        <w:t>¿Te has preguntado por qué usamos labels y no cualquier otra etiqueta? ¿Que tienen de especial los labels?</w:t>
      </w:r>
    </w:p>
    <w:p w14:paraId="6CD1A469" w14:textId="77777777" w:rsidR="0018524A" w:rsidRDefault="0018524A" w:rsidP="0018524A">
      <w:pPr>
        <w:pStyle w:val="NormalWeb"/>
      </w:pPr>
      <w:r>
        <w:lastRenderedPageBreak/>
        <w:t>Los labels no son como otras etiquetas que solo guardan y muestran el texto con los diferentes estilos que definamos en el CSS. Los labels están especialmente preparados y optimizados para que nuestros formularios funcionen correctamente.</w:t>
      </w:r>
    </w:p>
    <w:p w14:paraId="419D3B38" w14:textId="77777777" w:rsidR="0018524A" w:rsidRPr="00021B62" w:rsidRDefault="0018524A" w:rsidP="0018524A">
      <w:pPr>
        <w:pStyle w:val="Ttulo2"/>
        <w:rPr>
          <w:rFonts w:ascii="Times New Roman" w:hAnsi="Times New Roman" w:cs="Times New Roman"/>
          <w:b/>
          <w:bCs/>
          <w:color w:val="auto"/>
        </w:rPr>
      </w:pPr>
      <w:r w:rsidRPr="00021B62">
        <w:rPr>
          <w:rFonts w:ascii="Times New Roman" w:hAnsi="Times New Roman" w:cs="Times New Roman"/>
          <w:b/>
          <w:bCs/>
          <w:color w:val="auto"/>
        </w:rPr>
        <w:t>Atributos para asociar labels a sus respectivos inputs</w:t>
      </w:r>
    </w:p>
    <w:p w14:paraId="47F59C8C" w14:textId="77777777" w:rsidR="0018524A" w:rsidRDefault="0018524A" w:rsidP="0018524A">
      <w:pPr>
        <w:pStyle w:val="NormalWeb"/>
      </w:pPr>
      <w:r>
        <w:t>Seguramente has llenado miles de formularios desde tu computadora sin problemas. Pero la probabilidad de que tengas un mal rato cuando te encuentras con un formulario desde tu celular es muy alta. Por ser dispositivos mucho más pequeños es mucho más difícil atinarle al input correcto para empezar a escribir los datos que nos pide el formulario.</w:t>
      </w:r>
    </w:p>
    <w:p w14:paraId="34839275" w14:textId="77777777" w:rsidR="0018524A" w:rsidRDefault="0018524A" w:rsidP="0018524A">
      <w:pPr>
        <w:pStyle w:val="NormalWeb"/>
      </w:pPr>
      <w:r>
        <w:t>De hecho, suele pasar que, debido a todos estos problemas, terminamos abandonando esa página web y nos olvidamos de ella para siempre. Nuestra tarea es evitar este tipo de problemas a toda costa.</w:t>
      </w:r>
    </w:p>
    <w:p w14:paraId="3696660D" w14:textId="77777777" w:rsidR="0018524A" w:rsidRDefault="0018524A" w:rsidP="0018524A">
      <w:pPr>
        <w:pStyle w:val="NormalWeb"/>
      </w:pPr>
      <w:r>
        <w:t>Solucionar esto es muy fácil. Vamos a crear la funcionalidad de que, al tocar el label que corresponde a cada input, la página reaccione como si hubiéramos hecho click directamente en el input.</w:t>
      </w:r>
    </w:p>
    <w:p w14:paraId="42D5C881" w14:textId="77777777" w:rsidR="0018524A" w:rsidRDefault="0018524A" w:rsidP="0018524A">
      <w:pPr>
        <w:pStyle w:val="NormalWeb"/>
      </w:pPr>
      <w:r>
        <w:t>Hay dos formas de hacerlo:</w:t>
      </w:r>
    </w:p>
    <w:p w14:paraId="1E79D727" w14:textId="77777777" w:rsidR="0018524A" w:rsidRDefault="0018524A" w:rsidP="0018524A">
      <w:pPr>
        <w:pStyle w:val="NormalWeb"/>
      </w:pPr>
      <w:r>
        <w:rPr>
          <w:rStyle w:val="Textoennegrita"/>
        </w:rPr>
        <w:t>Primera forma</w:t>
      </w:r>
      <w:r>
        <w:t>: Podemos encerrar nuestros inputs dentro de sus respectivos labels:</w:t>
      </w:r>
    </w:p>
    <w:p w14:paraId="433FC849" w14:textId="77777777" w:rsidR="0018524A" w:rsidRDefault="0018524A" w:rsidP="0018524A">
      <w:r>
        <w:rPr>
          <w:noProof/>
        </w:rPr>
        <w:drawing>
          <wp:inline distT="0" distB="0" distL="0" distR="0" wp14:anchorId="68F81EC7" wp14:editId="11C1BA12">
            <wp:extent cx="5612130" cy="139954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399540"/>
                    </a:xfrm>
                    <a:prstGeom prst="rect">
                      <a:avLst/>
                    </a:prstGeom>
                  </pic:spPr>
                </pic:pic>
              </a:graphicData>
            </a:graphic>
          </wp:inline>
        </w:drawing>
      </w:r>
    </w:p>
    <w:p w14:paraId="00F37F8D" w14:textId="77777777" w:rsidR="0018524A" w:rsidRPr="005B3CD9" w:rsidRDefault="0018524A" w:rsidP="0018524A">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b/>
          <w:bCs/>
          <w:sz w:val="24"/>
          <w:szCs w:val="24"/>
          <w:lang w:eastAsia="es-CO"/>
        </w:rPr>
        <w:t>Segunda forma</w:t>
      </w:r>
      <w:r w:rsidRPr="005B3CD9">
        <w:rPr>
          <w:rFonts w:ascii="Times New Roman" w:eastAsia="Times New Roman" w:hAnsi="Times New Roman" w:cs="Times New Roman"/>
          <w:sz w:val="24"/>
          <w:szCs w:val="24"/>
          <w:lang w:eastAsia="es-CO"/>
        </w:rPr>
        <w:t>: Sólo debemos añadir un par de atributos a los elementos de nuestro formulario:</w:t>
      </w:r>
    </w:p>
    <w:p w14:paraId="1870EE56" w14:textId="237371C5" w:rsidR="0018524A" w:rsidRPr="005B3CD9" w:rsidRDefault="0018524A" w:rsidP="0018524A">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 xml:space="preserve">Añadimos el atributo </w:t>
      </w:r>
      <w:r w:rsidRPr="005B3CD9">
        <w:rPr>
          <w:rFonts w:ascii="Courier New" w:eastAsia="Times New Roman" w:hAnsi="Courier New" w:cs="Courier New"/>
          <w:sz w:val="20"/>
          <w:szCs w:val="20"/>
          <w:lang w:eastAsia="es-CO"/>
        </w:rPr>
        <w:t>id</w:t>
      </w:r>
      <w:r w:rsidRPr="005B3CD9">
        <w:rPr>
          <w:rFonts w:ascii="Times New Roman" w:eastAsia="Times New Roman" w:hAnsi="Times New Roman" w:cs="Times New Roman"/>
          <w:sz w:val="24"/>
          <w:szCs w:val="24"/>
          <w:lang w:eastAsia="es-CO"/>
        </w:rPr>
        <w:t xml:space="preserve"> en la etiqueta </w:t>
      </w:r>
      <w:r w:rsidRPr="005B3CD9">
        <w:rPr>
          <w:rFonts w:ascii="Courier New" w:eastAsia="Times New Roman" w:hAnsi="Courier New" w:cs="Courier New"/>
          <w:sz w:val="20"/>
          <w:szCs w:val="20"/>
          <w:lang w:eastAsia="es-CO"/>
        </w:rPr>
        <w:t>input</w:t>
      </w:r>
      <w:r w:rsidRPr="005B3CD9">
        <w:rPr>
          <w:rFonts w:ascii="Times New Roman" w:eastAsia="Times New Roman" w:hAnsi="Times New Roman" w:cs="Times New Roman"/>
          <w:sz w:val="24"/>
          <w:szCs w:val="24"/>
          <w:lang w:eastAsia="es-CO"/>
        </w:rPr>
        <w:t xml:space="preserve"> y le damos un valor, recuerda que </w:t>
      </w:r>
      <w:proofErr w:type="gramStart"/>
      <w:r w:rsidR="00EC078C" w:rsidRPr="005B3CD9">
        <w:rPr>
          <w:rFonts w:ascii="Times New Roman" w:eastAsia="Times New Roman" w:hAnsi="Times New Roman" w:cs="Times New Roman"/>
          <w:sz w:val="24"/>
          <w:szCs w:val="24"/>
          <w:lang w:eastAsia="es-CO"/>
        </w:rPr>
        <w:t>el valor de nuestros IDs debe</w:t>
      </w:r>
      <w:r w:rsidR="00EC078C">
        <w:rPr>
          <w:rFonts w:ascii="Times New Roman" w:eastAsia="Times New Roman" w:hAnsi="Times New Roman" w:cs="Times New Roman"/>
          <w:sz w:val="24"/>
          <w:szCs w:val="24"/>
          <w:lang w:eastAsia="es-CO"/>
        </w:rPr>
        <w:t>n</w:t>
      </w:r>
      <w:proofErr w:type="gramEnd"/>
      <w:r w:rsidRPr="005B3CD9">
        <w:rPr>
          <w:rFonts w:ascii="Times New Roman" w:eastAsia="Times New Roman" w:hAnsi="Times New Roman" w:cs="Times New Roman"/>
          <w:sz w:val="24"/>
          <w:szCs w:val="24"/>
          <w:lang w:eastAsia="es-CO"/>
        </w:rPr>
        <w:t xml:space="preserve"> ser únicos e irrepetibles para evitar problemas en nuestra página web.</w:t>
      </w:r>
    </w:p>
    <w:p w14:paraId="3F740FDE" w14:textId="77777777" w:rsidR="0018524A" w:rsidRPr="005B3CD9" w:rsidRDefault="0018524A" w:rsidP="0018524A">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 xml:space="preserve">Añadimos el atributo </w:t>
      </w:r>
      <w:r w:rsidRPr="005B3CD9">
        <w:rPr>
          <w:rFonts w:ascii="Courier New" w:eastAsia="Times New Roman" w:hAnsi="Courier New" w:cs="Courier New"/>
          <w:sz w:val="20"/>
          <w:szCs w:val="20"/>
          <w:lang w:eastAsia="es-CO"/>
        </w:rPr>
        <w:t>for</w:t>
      </w:r>
      <w:r w:rsidRPr="005B3CD9">
        <w:rPr>
          <w:rFonts w:ascii="Times New Roman" w:eastAsia="Times New Roman" w:hAnsi="Times New Roman" w:cs="Times New Roman"/>
          <w:sz w:val="24"/>
          <w:szCs w:val="24"/>
          <w:lang w:eastAsia="es-CO"/>
        </w:rPr>
        <w:t xml:space="preserve"> en la etiqueta </w:t>
      </w:r>
      <w:r w:rsidRPr="005B3CD9">
        <w:rPr>
          <w:rFonts w:ascii="Courier New" w:eastAsia="Times New Roman" w:hAnsi="Courier New" w:cs="Courier New"/>
          <w:sz w:val="20"/>
          <w:szCs w:val="20"/>
          <w:lang w:eastAsia="es-CO"/>
        </w:rPr>
        <w:t>label</w:t>
      </w:r>
      <w:r w:rsidRPr="005B3CD9">
        <w:rPr>
          <w:rFonts w:ascii="Times New Roman" w:eastAsia="Times New Roman" w:hAnsi="Times New Roman" w:cs="Times New Roman"/>
          <w:sz w:val="24"/>
          <w:szCs w:val="24"/>
          <w:lang w:eastAsia="es-CO"/>
        </w:rPr>
        <w:t xml:space="preserve"> con el valor del id del input que queremos enlazar.</w:t>
      </w:r>
    </w:p>
    <w:p w14:paraId="62918695" w14:textId="77777777" w:rsidR="0018524A" w:rsidRDefault="0018524A" w:rsidP="0018524A">
      <w:r>
        <w:rPr>
          <w:noProof/>
        </w:rPr>
        <w:drawing>
          <wp:inline distT="0" distB="0" distL="0" distR="0" wp14:anchorId="500C0F18" wp14:editId="79ABDB4A">
            <wp:extent cx="5612130" cy="76263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762635"/>
                    </a:xfrm>
                    <a:prstGeom prst="rect">
                      <a:avLst/>
                    </a:prstGeom>
                  </pic:spPr>
                </pic:pic>
              </a:graphicData>
            </a:graphic>
          </wp:inline>
        </w:drawing>
      </w:r>
    </w:p>
    <w:p w14:paraId="03E4FCDE" w14:textId="77777777" w:rsidR="0018524A" w:rsidRDefault="0018524A" w:rsidP="0018524A"/>
    <w:p w14:paraId="02C571FF" w14:textId="77777777" w:rsidR="0018524A" w:rsidRPr="00937A96" w:rsidRDefault="0018524A" w:rsidP="0018524A">
      <w:pPr>
        <w:pStyle w:val="Ttulo2"/>
        <w:rPr>
          <w:rFonts w:ascii="Times New Roman" w:hAnsi="Times New Roman" w:cs="Times New Roman"/>
          <w:b/>
          <w:bCs/>
          <w:color w:val="auto"/>
          <w:sz w:val="32"/>
          <w:szCs w:val="32"/>
        </w:rPr>
      </w:pPr>
      <w:r w:rsidRPr="00937A96">
        <w:rPr>
          <w:rFonts w:ascii="Times New Roman" w:hAnsi="Times New Roman" w:cs="Times New Roman"/>
          <w:b/>
          <w:bCs/>
          <w:color w:val="auto"/>
          <w:sz w:val="32"/>
          <w:szCs w:val="32"/>
        </w:rPr>
        <w:t>Atributos para enviar los datos de nuestros formularios</w:t>
      </w:r>
    </w:p>
    <w:p w14:paraId="6BB2F097" w14:textId="77777777" w:rsidR="0018524A" w:rsidRDefault="0018524A" w:rsidP="0018524A">
      <w:pPr>
        <w:pStyle w:val="NormalWeb"/>
      </w:pPr>
      <w:r>
        <w:t>El objetivo de los formularios es enviar y almacenar los datos de nuestros usuarios en algún sitio, ¿verdad?</w:t>
      </w:r>
    </w:p>
    <w:p w14:paraId="4AC4D076" w14:textId="77777777" w:rsidR="0018524A" w:rsidRDefault="0018524A" w:rsidP="0018524A">
      <w:pPr>
        <w:pStyle w:val="NormalWeb"/>
      </w:pPr>
      <w:r>
        <w:t xml:space="preserve">La forma de hacerlo es mucho más fácil de lo que crees. Solo debemos añadir algunos atributos en la etiqueta </w:t>
      </w:r>
      <w:r>
        <w:rPr>
          <w:rStyle w:val="CdigoHTML"/>
        </w:rPr>
        <w:t>&lt;form&gt;</w:t>
      </w:r>
      <w:r>
        <w:t xml:space="preserve"> y en los inputs y botones de nuestro formulario.</w:t>
      </w:r>
    </w:p>
    <w:p w14:paraId="7B7E1628" w14:textId="77777777" w:rsidR="0018524A" w:rsidRDefault="0018524A" w:rsidP="0018524A">
      <w:pPr>
        <w:numPr>
          <w:ilvl w:val="0"/>
          <w:numId w:val="6"/>
        </w:numPr>
        <w:spacing w:before="100" w:beforeAutospacing="1" w:after="100" w:afterAutospacing="1" w:line="240" w:lineRule="auto"/>
      </w:pPr>
      <w:r>
        <w:rPr>
          <w:rStyle w:val="Textoennegrita"/>
        </w:rPr>
        <w:t>Action</w:t>
      </w:r>
      <w:r>
        <w:t xml:space="preserve">: Este atributo de la etiqueta </w:t>
      </w:r>
      <w:r>
        <w:rPr>
          <w:rStyle w:val="CdigoHTML"/>
          <w:rFonts w:eastAsiaTheme="minorHAnsi"/>
        </w:rPr>
        <w:t>&lt;form&gt;</w:t>
      </w:r>
      <w:r>
        <w:t xml:space="preserve"> nos permite establecer el lugar o URL donde los datos de los usuarios deben ser enviados una vez ellos terminen de llenar el formulario.</w:t>
      </w:r>
    </w:p>
    <w:p w14:paraId="2F24EDD3" w14:textId="77777777" w:rsidR="0018524A" w:rsidRDefault="0018524A" w:rsidP="0018524A">
      <w:pPr>
        <w:numPr>
          <w:ilvl w:val="0"/>
          <w:numId w:val="6"/>
        </w:numPr>
        <w:spacing w:before="100" w:beforeAutospacing="1" w:after="100" w:afterAutospacing="1" w:line="240" w:lineRule="auto"/>
      </w:pPr>
      <w:r>
        <w:rPr>
          <w:rStyle w:val="Textoennegrita"/>
        </w:rPr>
        <w:t>Name</w:t>
      </w:r>
      <w:r>
        <w:t xml:space="preserve">: Este atributo de las etiquetas </w:t>
      </w:r>
      <w:r>
        <w:rPr>
          <w:rStyle w:val="CdigoHTML"/>
          <w:rFonts w:eastAsiaTheme="minorHAnsi"/>
        </w:rPr>
        <w:t>&lt;input&gt;</w:t>
      </w:r>
      <w:r>
        <w:t xml:space="preserve"> nos permite que los datos que los usuarios hayan escrito se envíen correctamente cuando han terminado de llenar el formulario. El valor de esta etiqueta debe indicar el nombre con el cual queremos almacenar o interactuar con esta información en el futuro.</w:t>
      </w:r>
    </w:p>
    <w:p w14:paraId="36C483B5" w14:textId="77777777" w:rsidR="0018524A" w:rsidRDefault="0018524A" w:rsidP="0018524A">
      <w:pPr>
        <w:numPr>
          <w:ilvl w:val="0"/>
          <w:numId w:val="6"/>
        </w:numPr>
        <w:spacing w:before="100" w:beforeAutospacing="1" w:after="100" w:afterAutospacing="1" w:line="240" w:lineRule="auto"/>
      </w:pPr>
      <w:r>
        <w:rPr>
          <w:rStyle w:val="Textoennegrita"/>
        </w:rPr>
        <w:t>Type</w:t>
      </w:r>
      <w:r>
        <w:t xml:space="preserve">: El atributo </w:t>
      </w:r>
      <w:r>
        <w:rPr>
          <w:rStyle w:val="CdigoHTML"/>
          <w:rFonts w:eastAsiaTheme="minorHAnsi"/>
        </w:rPr>
        <w:t>type=”submit”</w:t>
      </w:r>
      <w:r>
        <w:t xml:space="preserve"> le permite a los usuarios indicar que han terminado de llenar el formulario y lo pueden enviar para almacenar la información. También podemos usar este atributo en inputs para que estos pasen a tener el rol de botón de envío del formulario.</w:t>
      </w:r>
    </w:p>
    <w:p w14:paraId="2BFD783E" w14:textId="77777777" w:rsidR="0018524A" w:rsidRDefault="0018524A" w:rsidP="0018524A">
      <w:r>
        <w:rPr>
          <w:noProof/>
        </w:rPr>
        <w:drawing>
          <wp:inline distT="0" distB="0" distL="0" distR="0" wp14:anchorId="5108A257" wp14:editId="5348B234">
            <wp:extent cx="5612130" cy="1362075"/>
            <wp:effectExtent l="0" t="0" r="762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362075"/>
                    </a:xfrm>
                    <a:prstGeom prst="rect">
                      <a:avLst/>
                    </a:prstGeom>
                  </pic:spPr>
                </pic:pic>
              </a:graphicData>
            </a:graphic>
          </wp:inline>
        </w:drawing>
      </w:r>
    </w:p>
    <w:p w14:paraId="35FAB2EC" w14:textId="77777777" w:rsidR="0018524A" w:rsidRDefault="0018524A" w:rsidP="0018524A"/>
    <w:p w14:paraId="6DAEDDC0" w14:textId="06ACA2AB" w:rsidR="0018524A" w:rsidRDefault="0018524A" w:rsidP="0018524A">
      <w:r>
        <w:t xml:space="preserve">Si pruebas este mismo formulario vas a ver que, al enviarlo, la página se dirige a la URL que indicaste en el atributo </w:t>
      </w:r>
      <w:r>
        <w:rPr>
          <w:rStyle w:val="CdigoHTML"/>
          <w:rFonts w:eastAsiaTheme="minorHAnsi"/>
        </w:rPr>
        <w:t>action</w:t>
      </w:r>
      <w:r>
        <w:t xml:space="preserve"> de la etiqueta </w:t>
      </w:r>
      <w:r>
        <w:rPr>
          <w:rStyle w:val="CdigoHTML"/>
          <w:rFonts w:eastAsiaTheme="minorHAnsi"/>
        </w:rPr>
        <w:t>form</w:t>
      </w:r>
      <w:r>
        <w:t xml:space="preserve">. Pero es no es todo, </w:t>
      </w:r>
      <w:r w:rsidR="009B1ABB">
        <w:t>fíjate</w:t>
      </w:r>
      <w:r>
        <w:t xml:space="preserve"> bien en la URL y veras que los datos de tus usuarios están escondidos por ahí:</w:t>
      </w:r>
    </w:p>
    <w:p w14:paraId="687DFCAB" w14:textId="77777777" w:rsidR="0018524A" w:rsidRDefault="0018524A" w:rsidP="0018524A">
      <w:r>
        <w:rPr>
          <w:noProof/>
        </w:rPr>
        <w:drawing>
          <wp:inline distT="0" distB="0" distL="0" distR="0" wp14:anchorId="26E9637D" wp14:editId="629A69C8">
            <wp:extent cx="5612130" cy="274955"/>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74955"/>
                    </a:xfrm>
                    <a:prstGeom prst="rect">
                      <a:avLst/>
                    </a:prstGeom>
                  </pic:spPr>
                </pic:pic>
              </a:graphicData>
            </a:graphic>
          </wp:inline>
        </w:drawing>
      </w:r>
    </w:p>
    <w:p w14:paraId="445317F1" w14:textId="77777777" w:rsidR="0018524A" w:rsidRPr="005B3CD9" w:rsidRDefault="0018524A" w:rsidP="0018524A">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¡Si tienes este mismo resultado significa que has tenido éxito!</w:t>
      </w:r>
    </w:p>
    <w:p w14:paraId="42CA6100" w14:textId="77777777" w:rsidR="0018524A" w:rsidRPr="005B3CD9" w:rsidRDefault="0018524A" w:rsidP="0018524A">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Recuerda que si quieres almacenar estos datos en algún lugar como una base de datos puedes aprender un poco de Backend, APIs REST, CRUD y hacer todas las configuraciones necesarias.</w:t>
      </w:r>
    </w:p>
    <w:p w14:paraId="67902E24" w14:textId="77777777" w:rsidR="0018524A" w:rsidRDefault="0018524A" w:rsidP="00975DDE">
      <w:pPr>
        <w:rPr>
          <w:rFonts w:ascii="Times New Roman" w:hAnsi="Times New Roman" w:cs="Times New Roman"/>
        </w:rPr>
      </w:pPr>
    </w:p>
    <w:p w14:paraId="62BFB99B" w14:textId="77777777" w:rsidR="00975DDE" w:rsidRDefault="00975DDE" w:rsidP="00975DDE">
      <w:pPr>
        <w:rPr>
          <w:rFonts w:ascii="Times New Roman" w:hAnsi="Times New Roman" w:cs="Times New Roman"/>
        </w:rPr>
      </w:pPr>
    </w:p>
    <w:p w14:paraId="2DE4B49B" w14:textId="77777777" w:rsidR="00486858" w:rsidRDefault="00486858" w:rsidP="00486858">
      <w:pPr>
        <w:pStyle w:val="Ttulo1"/>
      </w:pPr>
      <w:r>
        <w:lastRenderedPageBreak/>
        <w:t>¿Cómo funciona CSS?</w:t>
      </w:r>
    </w:p>
    <w:p w14:paraId="39F158E7" w14:textId="77777777" w:rsidR="00486858" w:rsidRDefault="00486858" w:rsidP="00486858">
      <w:pPr>
        <w:pStyle w:val="NormalWeb"/>
      </w:pPr>
      <w:r>
        <w:t xml:space="preserve">El </w:t>
      </w:r>
      <w:r>
        <w:rPr>
          <w:rStyle w:val="Textoennegrita"/>
        </w:rPr>
        <w:t>CSS</w:t>
      </w:r>
      <w:r>
        <w:t xml:space="preserve"> son las hojas de estilo en cascada que definen la apariencia de nuestros documentos en HTML.</w:t>
      </w:r>
    </w:p>
    <w:p w14:paraId="7AEC7167" w14:textId="77777777" w:rsidR="00486858" w:rsidRDefault="00486858" w:rsidP="00486858">
      <w:pPr>
        <w:pStyle w:val="NormalWeb"/>
      </w:pPr>
      <w:r>
        <w:t xml:space="preserve">Para que nuestros estilos CSS se apliquen correctamente a nuestras páginas web, debemos utilizar la etiqueta </w:t>
      </w:r>
      <w:r>
        <w:rPr>
          <w:rStyle w:val="CdigoHTML"/>
        </w:rPr>
        <w:t>link</w:t>
      </w:r>
      <w:r>
        <w:t xml:space="preserve"> con el atributo </w:t>
      </w:r>
      <w:r>
        <w:rPr>
          <w:rStyle w:val="CdigoHTML"/>
        </w:rPr>
        <w:t>href</w:t>
      </w:r>
      <w:r>
        <w:t xml:space="preserve"> y la ruta a nuestro archivo </w:t>
      </w:r>
      <w:r>
        <w:rPr>
          <w:rStyle w:val="CdigoHTML"/>
        </w:rPr>
        <w:t>.css</w:t>
      </w:r>
      <w:r>
        <w:t>:</w:t>
      </w:r>
    </w:p>
    <w:p w14:paraId="5BC7744D" w14:textId="77777777" w:rsidR="00486858" w:rsidRPr="00D630A7" w:rsidRDefault="00486858" w:rsidP="00486858">
      <w:pPr>
        <w:pStyle w:val="HTMLconformatoprevio"/>
        <w:rPr>
          <w:rStyle w:val="CdigoHTML"/>
          <w:lang w:val="en-US"/>
        </w:rPr>
      </w:pPr>
      <w:r w:rsidRPr="00D630A7">
        <w:rPr>
          <w:rStyle w:val="hljs-tag"/>
          <w:rFonts w:eastAsiaTheme="majorEastAsia"/>
          <w:lang w:val="en-US"/>
        </w:rPr>
        <w:t>&lt;</w:t>
      </w:r>
      <w:r w:rsidRPr="00D630A7">
        <w:rPr>
          <w:rStyle w:val="hljs-name"/>
          <w:lang w:val="en-US"/>
        </w:rPr>
        <w:t>html</w:t>
      </w:r>
      <w:r w:rsidRPr="00D630A7">
        <w:rPr>
          <w:rStyle w:val="hljs-tag"/>
          <w:rFonts w:eastAsiaTheme="majorEastAsia"/>
          <w:lang w:val="en-US"/>
        </w:rPr>
        <w:t>&gt;</w:t>
      </w:r>
    </w:p>
    <w:p w14:paraId="0DC59FCB"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tag"/>
          <w:rFonts w:eastAsiaTheme="majorEastAsia"/>
          <w:lang w:val="en-US"/>
        </w:rPr>
        <w:t>&lt;</w:t>
      </w:r>
      <w:r w:rsidRPr="00D630A7">
        <w:rPr>
          <w:rStyle w:val="hljs-name"/>
          <w:lang w:val="en-US"/>
        </w:rPr>
        <w:t>head</w:t>
      </w:r>
      <w:r w:rsidRPr="00D630A7">
        <w:rPr>
          <w:rStyle w:val="hljs-tag"/>
          <w:rFonts w:eastAsiaTheme="majorEastAsia"/>
          <w:lang w:val="en-US"/>
        </w:rPr>
        <w:t>&gt;</w:t>
      </w:r>
    </w:p>
    <w:p w14:paraId="718FDED9" w14:textId="19E3B922"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tag"/>
          <w:rFonts w:eastAsiaTheme="majorEastAsia"/>
          <w:lang w:val="en-US"/>
        </w:rPr>
        <w:t>&lt;</w:t>
      </w:r>
      <w:r w:rsidRPr="00D630A7">
        <w:rPr>
          <w:rStyle w:val="hljs-name"/>
          <w:lang w:val="en-US"/>
        </w:rPr>
        <w:t>link</w:t>
      </w:r>
      <w:r w:rsidRPr="00D630A7">
        <w:rPr>
          <w:rStyle w:val="hljs-tag"/>
          <w:rFonts w:eastAsiaTheme="majorEastAsia"/>
          <w:lang w:val="en-US"/>
        </w:rPr>
        <w:t xml:space="preserve"> </w:t>
      </w:r>
      <w:r w:rsidRPr="00D630A7">
        <w:rPr>
          <w:rStyle w:val="hljs-attr"/>
          <w:lang w:val="en-US"/>
        </w:rPr>
        <w:t>rel</w:t>
      </w:r>
      <w:r w:rsidRPr="00D630A7">
        <w:rPr>
          <w:rStyle w:val="hljs-tag"/>
          <w:rFonts w:eastAsiaTheme="majorEastAsia"/>
          <w:lang w:val="en-US"/>
        </w:rPr>
        <w:t>=</w:t>
      </w:r>
      <w:r w:rsidRPr="00D630A7">
        <w:rPr>
          <w:rStyle w:val="hljs-string"/>
          <w:lang w:val="en-US"/>
        </w:rPr>
        <w:t>"stylesheet"</w:t>
      </w:r>
      <w:r w:rsidRPr="00D630A7">
        <w:rPr>
          <w:rStyle w:val="hljs-tag"/>
          <w:rFonts w:eastAsiaTheme="majorEastAsia"/>
          <w:lang w:val="en-US"/>
        </w:rPr>
        <w:t xml:space="preserve"> </w:t>
      </w:r>
      <w:r w:rsidRPr="00D630A7">
        <w:rPr>
          <w:rStyle w:val="hljs-attr"/>
          <w:lang w:val="en-US"/>
        </w:rPr>
        <w:t>href</w:t>
      </w:r>
      <w:r w:rsidRPr="00D630A7">
        <w:rPr>
          <w:rStyle w:val="hljs-tag"/>
          <w:rFonts w:eastAsiaTheme="majorEastAsia"/>
          <w:lang w:val="en-US"/>
        </w:rPr>
        <w:t>=</w:t>
      </w:r>
      <w:r w:rsidRPr="00D630A7">
        <w:rPr>
          <w:rStyle w:val="hljs-string"/>
          <w:lang w:val="en-US"/>
        </w:rPr>
        <w:t>"estilos.css"</w:t>
      </w:r>
      <w:r w:rsidRPr="00D630A7">
        <w:rPr>
          <w:rStyle w:val="hljs-tag"/>
          <w:rFonts w:eastAsiaTheme="majorEastAsia"/>
          <w:lang w:val="en-US"/>
        </w:rPr>
        <w:t>&gt;</w:t>
      </w:r>
    </w:p>
    <w:p w14:paraId="37651C33"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tag"/>
          <w:rFonts w:eastAsiaTheme="majorEastAsia"/>
          <w:lang w:val="en-US"/>
        </w:rPr>
        <w:t>&lt;/</w:t>
      </w:r>
      <w:r w:rsidRPr="00D630A7">
        <w:rPr>
          <w:rStyle w:val="hljs-name"/>
          <w:lang w:val="en-US"/>
        </w:rPr>
        <w:t>head</w:t>
      </w:r>
      <w:r w:rsidRPr="00D630A7">
        <w:rPr>
          <w:rStyle w:val="hljs-tag"/>
          <w:rFonts w:eastAsiaTheme="majorEastAsia"/>
          <w:lang w:val="en-US"/>
        </w:rPr>
        <w:t>&gt;</w:t>
      </w:r>
    </w:p>
    <w:p w14:paraId="3CF7A3A0"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tag"/>
          <w:rFonts w:eastAsiaTheme="majorEastAsia"/>
          <w:lang w:val="en-US"/>
        </w:rPr>
        <w:t>&lt;</w:t>
      </w:r>
      <w:r w:rsidRPr="00D630A7">
        <w:rPr>
          <w:rStyle w:val="hljs-name"/>
          <w:lang w:val="en-US"/>
        </w:rPr>
        <w:t>body</w:t>
      </w:r>
      <w:r w:rsidRPr="00D630A7">
        <w:rPr>
          <w:rStyle w:val="hljs-tag"/>
          <w:rFonts w:eastAsiaTheme="majorEastAsia"/>
          <w:lang w:val="en-US"/>
        </w:rPr>
        <w:t>&gt;</w:t>
      </w:r>
    </w:p>
    <w:p w14:paraId="034CF577" w14:textId="77777777" w:rsidR="00486858" w:rsidRPr="00D630A7" w:rsidRDefault="00486858" w:rsidP="00486858">
      <w:pPr>
        <w:pStyle w:val="HTMLconformatoprevio"/>
        <w:rPr>
          <w:rStyle w:val="CdigoHTML"/>
          <w:lang w:val="en-US"/>
        </w:rPr>
      </w:pPr>
      <w:r w:rsidRPr="00D630A7">
        <w:rPr>
          <w:rStyle w:val="CdigoHTML"/>
          <w:lang w:val="en-US"/>
        </w:rPr>
        <w:t xml:space="preserve">                ... etc ... etc....</w:t>
      </w:r>
    </w:p>
    <w:p w14:paraId="3A717C85" w14:textId="77777777" w:rsidR="00486858" w:rsidRPr="00B170E8" w:rsidRDefault="00486858" w:rsidP="00486858">
      <w:pPr>
        <w:pStyle w:val="HTMLconformatoprevio"/>
        <w:rPr>
          <w:rStyle w:val="CdigoHTML"/>
          <w:lang w:val="en-US"/>
        </w:rPr>
      </w:pPr>
      <w:r w:rsidRPr="00D630A7">
        <w:rPr>
          <w:rStyle w:val="CdigoHTML"/>
          <w:lang w:val="en-US"/>
        </w:rPr>
        <w:t xml:space="preserve">        </w:t>
      </w:r>
      <w:r w:rsidRPr="00B170E8">
        <w:rPr>
          <w:rStyle w:val="hljs-tag"/>
          <w:rFonts w:eastAsiaTheme="majorEastAsia"/>
          <w:lang w:val="en-US"/>
        </w:rPr>
        <w:t>&lt;/</w:t>
      </w:r>
      <w:r w:rsidRPr="00B170E8">
        <w:rPr>
          <w:rStyle w:val="hljs-name"/>
          <w:lang w:val="en-US"/>
        </w:rPr>
        <w:t>body</w:t>
      </w:r>
      <w:r w:rsidRPr="00B170E8">
        <w:rPr>
          <w:rStyle w:val="hljs-tag"/>
          <w:rFonts w:eastAsiaTheme="majorEastAsia"/>
          <w:lang w:val="en-US"/>
        </w:rPr>
        <w:t>&gt;</w:t>
      </w:r>
    </w:p>
    <w:p w14:paraId="48FA1B47" w14:textId="77777777" w:rsidR="005E3A30" w:rsidRDefault="00486858" w:rsidP="005E3A30">
      <w:pPr>
        <w:pStyle w:val="HTMLconformatoprevio"/>
        <w:rPr>
          <w:rStyle w:val="hljs-tag"/>
          <w:rFonts w:eastAsiaTheme="majorEastAsia"/>
        </w:rPr>
      </w:pPr>
      <w:r>
        <w:rPr>
          <w:rStyle w:val="hljs-tag"/>
          <w:rFonts w:eastAsiaTheme="majorEastAsia"/>
        </w:rPr>
        <w:t>&lt;/</w:t>
      </w:r>
      <w:r>
        <w:rPr>
          <w:rStyle w:val="hljs-name"/>
        </w:rPr>
        <w:t>html</w:t>
      </w:r>
      <w:r>
        <w:rPr>
          <w:rStyle w:val="hljs-tag"/>
          <w:rFonts w:eastAsiaTheme="majorEastAsia"/>
        </w:rPr>
        <w:t>&gt;</w:t>
      </w:r>
    </w:p>
    <w:p w14:paraId="0246973D" w14:textId="487198A7" w:rsidR="00486858" w:rsidRDefault="00486858" w:rsidP="005E3A30">
      <w:pPr>
        <w:pStyle w:val="HTMLconformatoprevio"/>
      </w:pPr>
      <w:r>
        <w:t xml:space="preserve">Los </w:t>
      </w:r>
      <w:r>
        <w:rPr>
          <w:rStyle w:val="Textoennegrita"/>
        </w:rPr>
        <w:t>Selectores</w:t>
      </w:r>
      <w:r>
        <w:t xml:space="preserve"> nos permiten conectar las etiquetas de HTML con sus respectivos estilos en CSS.</w:t>
      </w:r>
    </w:p>
    <w:p w14:paraId="6924A8BE" w14:textId="77777777" w:rsidR="00486858" w:rsidRDefault="00486858" w:rsidP="00486858">
      <w:pPr>
        <w:pStyle w:val="NormalWeb"/>
      </w:pPr>
      <w:r>
        <w:t xml:space="preserve">Existen muchos tipos de selectores, por ejemplo, los selectores de </w:t>
      </w:r>
      <w:r>
        <w:rPr>
          <w:rStyle w:val="Textoennegrita"/>
        </w:rPr>
        <w:t>clase</w:t>
      </w:r>
      <w:r>
        <w:t xml:space="preserve"> buscan el contenido que tenga un cierto valor en su atributo </w:t>
      </w:r>
      <w:r>
        <w:rPr>
          <w:rStyle w:val="CdigoHTML"/>
        </w:rPr>
        <w:t>class</w:t>
      </w:r>
      <w:r>
        <w:t>:</w:t>
      </w:r>
    </w:p>
    <w:p w14:paraId="3E6A79F6" w14:textId="77777777" w:rsidR="00486858" w:rsidRDefault="00486858" w:rsidP="00486858">
      <w:pPr>
        <w:pStyle w:val="HTMLconformatoprevio"/>
        <w:rPr>
          <w:rStyle w:val="CdigoHTML"/>
        </w:rPr>
      </w:pPr>
      <w:r w:rsidRPr="00494030">
        <w:rPr>
          <w:rStyle w:val="CdigoHTML"/>
        </w:rPr>
        <w:t>CSS</w:t>
      </w:r>
      <w:r>
        <w:rPr>
          <w:rStyle w:val="CdigoHTML"/>
        </w:rPr>
        <w:t xml:space="preserve"> (con punto antes del nombre de la clase):</w:t>
      </w:r>
    </w:p>
    <w:p w14:paraId="15D5A34B" w14:textId="77777777" w:rsidR="00486858" w:rsidRDefault="00486858" w:rsidP="00486858">
      <w:pPr>
        <w:pStyle w:val="HTMLconformatoprevio"/>
        <w:rPr>
          <w:rStyle w:val="CdigoHTML"/>
        </w:rPr>
      </w:pPr>
    </w:p>
    <w:p w14:paraId="3FE62E51" w14:textId="77777777" w:rsidR="00486858" w:rsidRDefault="00486858" w:rsidP="00486858">
      <w:pPr>
        <w:pStyle w:val="HTMLconformatoprevio"/>
        <w:rPr>
          <w:rStyle w:val="CdigoHTML"/>
        </w:rPr>
      </w:pPr>
      <w:r>
        <w:rPr>
          <w:rStyle w:val="CdigoHTML"/>
        </w:rPr>
        <w:t>.caja {</w:t>
      </w:r>
    </w:p>
    <w:p w14:paraId="7C8BAA7F" w14:textId="77777777" w:rsidR="00486858" w:rsidRDefault="00486858" w:rsidP="00486858">
      <w:pPr>
        <w:pStyle w:val="HTMLconformatoprevio"/>
        <w:rPr>
          <w:rStyle w:val="CdigoHTML"/>
        </w:rPr>
      </w:pPr>
      <w:r>
        <w:rPr>
          <w:rStyle w:val="CdigoHTML"/>
        </w:rPr>
        <w:t>color: red;</w:t>
      </w:r>
    </w:p>
    <w:p w14:paraId="1518B882" w14:textId="77777777" w:rsidR="00486858" w:rsidRDefault="00486858" w:rsidP="00486858">
      <w:pPr>
        <w:pStyle w:val="HTMLconformatoprevio"/>
        <w:rPr>
          <w:rStyle w:val="CdigoHTML"/>
        </w:rPr>
      </w:pPr>
      <w:r>
        <w:rPr>
          <w:rStyle w:val="CdigoHTML"/>
        </w:rPr>
        <w:t>}</w:t>
      </w:r>
    </w:p>
    <w:p w14:paraId="706B1C21" w14:textId="77777777" w:rsidR="00486858" w:rsidRDefault="00486858" w:rsidP="00486858">
      <w:pPr>
        <w:pStyle w:val="HTMLconformatoprevio"/>
        <w:rPr>
          <w:rStyle w:val="CdigoHTML"/>
        </w:rPr>
      </w:pPr>
    </w:p>
    <w:p w14:paraId="58231413" w14:textId="77777777" w:rsidR="00486858" w:rsidRDefault="00486858" w:rsidP="00486858">
      <w:pPr>
        <w:pStyle w:val="HTMLconformatoprevio"/>
        <w:rPr>
          <w:rStyle w:val="CdigoHTML"/>
        </w:rPr>
      </w:pPr>
      <w:r w:rsidRPr="00494030">
        <w:rPr>
          <w:rStyle w:val="CdigoHTML"/>
        </w:rPr>
        <w:t>HTML</w:t>
      </w:r>
      <w:r>
        <w:rPr>
          <w:rStyle w:val="CdigoHTML"/>
        </w:rPr>
        <w:t>:</w:t>
      </w:r>
    </w:p>
    <w:p w14:paraId="54C600EE" w14:textId="45623623" w:rsidR="00486858" w:rsidRDefault="00486858" w:rsidP="00486858">
      <w:pPr>
        <w:pStyle w:val="HTMLconformatoprevio"/>
        <w:jc w:val="center"/>
        <w:rPr>
          <w:rStyle w:val="CdigoHTML"/>
        </w:rPr>
      </w:pPr>
      <w:r>
        <w:rPr>
          <w:rStyle w:val="hljs-tag"/>
          <w:rFonts w:eastAsiaTheme="majorEastAsia"/>
        </w:rPr>
        <w:t>&lt;</w:t>
      </w:r>
      <w:r>
        <w:rPr>
          <w:rStyle w:val="hljs-name"/>
        </w:rPr>
        <w:t>div</w:t>
      </w:r>
      <w:r>
        <w:rPr>
          <w:rStyle w:val="hljs-tag"/>
          <w:rFonts w:eastAsiaTheme="majorEastAsia"/>
        </w:rPr>
        <w:t xml:space="preserve"> </w:t>
      </w:r>
      <w:r>
        <w:rPr>
          <w:rStyle w:val="hljs-attr"/>
        </w:rPr>
        <w:t>class</w:t>
      </w:r>
      <w:r>
        <w:rPr>
          <w:rStyle w:val="hljs-tag"/>
          <w:rFonts w:eastAsiaTheme="majorEastAsia"/>
        </w:rPr>
        <w:t>=</w:t>
      </w:r>
      <w:r>
        <w:rPr>
          <w:rStyle w:val="hljs-string"/>
        </w:rPr>
        <w:t>"caja"</w:t>
      </w:r>
      <w:r>
        <w:rPr>
          <w:rStyle w:val="hljs-tag"/>
          <w:rFonts w:eastAsiaTheme="majorEastAsia"/>
        </w:rPr>
        <w:t>&gt;</w:t>
      </w:r>
      <w:r>
        <w:rPr>
          <w:rStyle w:val="CdigoHTML"/>
        </w:rPr>
        <w:t>Contenido</w:t>
      </w:r>
      <w:r>
        <w:rPr>
          <w:rStyle w:val="hljs-tag"/>
          <w:rFonts w:eastAsiaTheme="majorEastAsia"/>
        </w:rPr>
        <w:t>&lt;/</w:t>
      </w:r>
      <w:r>
        <w:rPr>
          <w:rStyle w:val="hljs-name"/>
        </w:rPr>
        <w:t>div</w:t>
      </w:r>
      <w:r>
        <w:rPr>
          <w:rStyle w:val="hljs-tag"/>
          <w:rFonts w:eastAsiaTheme="majorEastAsia"/>
        </w:rPr>
        <w:t>&gt;</w:t>
      </w:r>
    </w:p>
    <w:p w14:paraId="4B1E971B" w14:textId="77777777" w:rsidR="00486858" w:rsidRDefault="00486858" w:rsidP="00486858">
      <w:pPr>
        <w:pStyle w:val="NormalWeb"/>
      </w:pPr>
      <w:r>
        <w:t xml:space="preserve">También tenemos selectores de tipo </w:t>
      </w:r>
      <w:r>
        <w:rPr>
          <w:rStyle w:val="Textoennegrita"/>
        </w:rPr>
        <w:t>ID</w:t>
      </w:r>
      <w:r>
        <w:t xml:space="preserve"> (estos selectores solo pueden aplicar a un elemento, no va a funcionar si escribimos dos o más etiquetas con el mismo ID):</w:t>
      </w:r>
    </w:p>
    <w:p w14:paraId="6F97CF2E" w14:textId="77777777" w:rsidR="00486858" w:rsidRDefault="00486858" w:rsidP="00486858">
      <w:pPr>
        <w:pStyle w:val="HTMLconformatoprevio"/>
        <w:rPr>
          <w:rStyle w:val="CdigoHTML"/>
        </w:rPr>
      </w:pPr>
      <w:r w:rsidRPr="0032579E">
        <w:rPr>
          <w:rStyle w:val="CdigoHTML"/>
        </w:rPr>
        <w:t>CSS</w:t>
      </w:r>
      <w:r>
        <w:rPr>
          <w:rStyle w:val="CdigoHTML"/>
        </w:rPr>
        <w:t xml:space="preserve"> (con `#` antes del nombre del ID):</w:t>
      </w:r>
    </w:p>
    <w:p w14:paraId="2DF418E4" w14:textId="77777777" w:rsidR="00486858" w:rsidRDefault="00486858" w:rsidP="00486858">
      <w:pPr>
        <w:pStyle w:val="HTMLconformatoprevio"/>
        <w:rPr>
          <w:rStyle w:val="CdigoHTML"/>
        </w:rPr>
      </w:pPr>
      <w:r>
        <w:rPr>
          <w:rStyle w:val="CdigoHTML"/>
        </w:rPr>
        <w:t>#caja { color: red; }</w:t>
      </w:r>
    </w:p>
    <w:p w14:paraId="086B9C01" w14:textId="77777777" w:rsidR="00486858" w:rsidRDefault="00486858" w:rsidP="00486858">
      <w:pPr>
        <w:pStyle w:val="HTMLconformatoprevio"/>
        <w:rPr>
          <w:rStyle w:val="CdigoHTML"/>
        </w:rPr>
      </w:pPr>
    </w:p>
    <w:p w14:paraId="234C762E" w14:textId="77777777" w:rsidR="00486858" w:rsidRDefault="00486858" w:rsidP="00486858">
      <w:pPr>
        <w:pStyle w:val="HTMLconformatoprevio"/>
        <w:rPr>
          <w:rStyle w:val="CdigoHTML"/>
        </w:rPr>
      </w:pPr>
    </w:p>
    <w:p w14:paraId="475E95CE" w14:textId="77777777" w:rsidR="00486858" w:rsidRDefault="00486858" w:rsidP="00486858">
      <w:pPr>
        <w:pStyle w:val="HTMLconformatoprevio"/>
        <w:rPr>
          <w:rStyle w:val="CdigoHTML"/>
        </w:rPr>
      </w:pPr>
      <w:r w:rsidRPr="0032579E">
        <w:rPr>
          <w:rStyle w:val="CdigoHTML"/>
        </w:rPr>
        <w:t>HTML</w:t>
      </w:r>
      <w:r>
        <w:rPr>
          <w:rStyle w:val="CdigoHTML"/>
        </w:rPr>
        <w:t>:</w:t>
      </w:r>
    </w:p>
    <w:p w14:paraId="12A5EA89" w14:textId="3BF00068" w:rsidR="00486858" w:rsidRDefault="00486858" w:rsidP="00486858">
      <w:pPr>
        <w:pStyle w:val="HTMLconformatoprevio"/>
        <w:jc w:val="center"/>
        <w:rPr>
          <w:rStyle w:val="CdigoHTML"/>
        </w:rPr>
      </w:pPr>
      <w:r>
        <w:rPr>
          <w:rStyle w:val="hljs-tag"/>
          <w:rFonts w:eastAsiaTheme="majorEastAsia"/>
        </w:rPr>
        <w:t>&lt;</w:t>
      </w:r>
      <w:r>
        <w:rPr>
          <w:rStyle w:val="hljs-name"/>
        </w:rPr>
        <w:t>div</w:t>
      </w:r>
      <w:r>
        <w:rPr>
          <w:rStyle w:val="hljs-tag"/>
          <w:rFonts w:eastAsiaTheme="majorEastAsia"/>
        </w:rPr>
        <w:t xml:space="preserve"> </w:t>
      </w:r>
      <w:r>
        <w:rPr>
          <w:rStyle w:val="hljs-attr"/>
        </w:rPr>
        <w:t>id</w:t>
      </w:r>
      <w:r>
        <w:rPr>
          <w:rStyle w:val="hljs-tag"/>
          <w:rFonts w:eastAsiaTheme="majorEastAsia"/>
        </w:rPr>
        <w:t>=</w:t>
      </w:r>
      <w:r>
        <w:rPr>
          <w:rStyle w:val="hljs-string"/>
        </w:rPr>
        <w:t>"caja"</w:t>
      </w:r>
      <w:r>
        <w:rPr>
          <w:rStyle w:val="hljs-tag"/>
          <w:rFonts w:eastAsiaTheme="majorEastAsia"/>
        </w:rPr>
        <w:t>&gt;</w:t>
      </w:r>
      <w:r>
        <w:rPr>
          <w:rStyle w:val="CdigoHTML"/>
        </w:rPr>
        <w:t>Contenido</w:t>
      </w:r>
      <w:r>
        <w:rPr>
          <w:rStyle w:val="hljs-tag"/>
          <w:rFonts w:eastAsiaTheme="majorEastAsia"/>
        </w:rPr>
        <w:t>&lt;/</w:t>
      </w:r>
      <w:r>
        <w:rPr>
          <w:rStyle w:val="hljs-name"/>
        </w:rPr>
        <w:t>div</w:t>
      </w:r>
      <w:r>
        <w:rPr>
          <w:rStyle w:val="hljs-tag"/>
          <w:rFonts w:eastAsiaTheme="majorEastAsia"/>
        </w:rPr>
        <w:t>&gt;</w:t>
      </w:r>
    </w:p>
    <w:p w14:paraId="0223566D" w14:textId="77777777" w:rsidR="00486858" w:rsidRDefault="00486858" w:rsidP="00486858">
      <w:pPr>
        <w:pStyle w:val="NormalWeb"/>
      </w:pPr>
      <w:r>
        <w:t>En CSS utilizamos atributos para definir los estilos de nuestros elementos, podemos modificar el color de la letra, tamaño, color de fondo, espaciado, entre otras:</w:t>
      </w:r>
    </w:p>
    <w:p w14:paraId="20B7401B" w14:textId="77777777" w:rsidR="00486858" w:rsidRPr="00D630A7" w:rsidRDefault="00486858" w:rsidP="00486858">
      <w:pPr>
        <w:pStyle w:val="HTMLconformatoprevio"/>
        <w:rPr>
          <w:rStyle w:val="CdigoHTML"/>
          <w:lang w:val="en-US"/>
        </w:rPr>
      </w:pPr>
      <w:r w:rsidRPr="00D630A7">
        <w:rPr>
          <w:rStyle w:val="hljs-selector-class"/>
          <w:lang w:val="en-US"/>
        </w:rPr>
        <w:t>.caja</w:t>
      </w:r>
      <w:r w:rsidRPr="00D630A7">
        <w:rPr>
          <w:rStyle w:val="CdigoHTML"/>
          <w:lang w:val="en-US"/>
        </w:rPr>
        <w:t xml:space="preserve"> {</w:t>
      </w:r>
    </w:p>
    <w:p w14:paraId="3123219B"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attribute"/>
          <w:lang w:val="en-US"/>
        </w:rPr>
        <w:t>color</w:t>
      </w:r>
      <w:r w:rsidRPr="00D630A7">
        <w:rPr>
          <w:rStyle w:val="CdigoHTML"/>
          <w:lang w:val="en-US"/>
        </w:rPr>
        <w:t>: red;</w:t>
      </w:r>
    </w:p>
    <w:p w14:paraId="2BCD00F7"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attribute"/>
          <w:lang w:val="en-US"/>
        </w:rPr>
        <w:t>background</w:t>
      </w:r>
      <w:r w:rsidRPr="00D630A7">
        <w:rPr>
          <w:rStyle w:val="CdigoHTML"/>
          <w:lang w:val="en-US"/>
        </w:rPr>
        <w:t>: yellow;</w:t>
      </w:r>
    </w:p>
    <w:p w14:paraId="72AACC68"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attribute"/>
          <w:lang w:val="en-US"/>
        </w:rPr>
        <w:t>font-size</w:t>
      </w:r>
      <w:r w:rsidRPr="00D630A7">
        <w:rPr>
          <w:rStyle w:val="CdigoHTML"/>
          <w:lang w:val="en-US"/>
        </w:rPr>
        <w:t xml:space="preserve">: </w:t>
      </w:r>
      <w:r w:rsidRPr="00D630A7">
        <w:rPr>
          <w:rStyle w:val="hljs-number"/>
          <w:lang w:val="en-US"/>
        </w:rPr>
        <w:t>10px</w:t>
      </w:r>
      <w:r w:rsidRPr="00D630A7">
        <w:rPr>
          <w:rStyle w:val="CdigoHTML"/>
          <w:lang w:val="en-US"/>
        </w:rPr>
        <w:t>;</w:t>
      </w:r>
    </w:p>
    <w:p w14:paraId="1D70B954"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attribute"/>
          <w:lang w:val="en-US"/>
        </w:rPr>
        <w:t>padding</w:t>
      </w:r>
      <w:r w:rsidRPr="00D630A7">
        <w:rPr>
          <w:rStyle w:val="CdigoHTML"/>
          <w:lang w:val="en-US"/>
        </w:rPr>
        <w:t xml:space="preserve">: </w:t>
      </w:r>
      <w:r w:rsidRPr="00D630A7">
        <w:rPr>
          <w:rStyle w:val="hljs-number"/>
          <w:lang w:val="en-US"/>
        </w:rPr>
        <w:t>20px</w:t>
      </w:r>
      <w:r w:rsidRPr="00D630A7">
        <w:rPr>
          <w:rStyle w:val="CdigoHTML"/>
          <w:lang w:val="en-US"/>
        </w:rPr>
        <w:t>;</w:t>
      </w:r>
    </w:p>
    <w:p w14:paraId="064274BD" w14:textId="7DCC2CCC" w:rsidR="00F65907" w:rsidRPr="005E3A30" w:rsidRDefault="00486858" w:rsidP="005E3A30">
      <w:pPr>
        <w:pStyle w:val="HTMLconformatoprevio"/>
      </w:pPr>
      <w:r>
        <w:rPr>
          <w:rStyle w:val="CdigoHTML"/>
        </w:rPr>
        <w:t>}</w:t>
      </w:r>
    </w:p>
    <w:p w14:paraId="33A6F447" w14:textId="77777777" w:rsidR="00153C53" w:rsidRDefault="00153C53" w:rsidP="00F65907">
      <w:pPr>
        <w:rPr>
          <w:rFonts w:ascii="Times New Roman" w:hAnsi="Times New Roman" w:cs="Times New Roman"/>
          <w:b/>
          <w:bCs/>
          <w:i/>
          <w:iCs/>
          <w:sz w:val="48"/>
          <w:szCs w:val="48"/>
        </w:rPr>
      </w:pPr>
    </w:p>
    <w:p w14:paraId="3783A696" w14:textId="71C87E6C" w:rsidR="00F65907" w:rsidRDefault="00F65907" w:rsidP="00F65907">
      <w:pPr>
        <w:rPr>
          <w:rFonts w:ascii="Times New Roman" w:hAnsi="Times New Roman" w:cs="Times New Roman"/>
          <w:b/>
          <w:bCs/>
          <w:i/>
          <w:iCs/>
          <w:sz w:val="48"/>
          <w:szCs w:val="48"/>
        </w:rPr>
      </w:pPr>
      <w:r w:rsidRPr="0046418A">
        <w:rPr>
          <w:rFonts w:ascii="Times New Roman" w:hAnsi="Times New Roman" w:cs="Times New Roman"/>
          <w:b/>
          <w:bCs/>
          <w:i/>
          <w:iCs/>
          <w:sz w:val="48"/>
          <w:szCs w:val="48"/>
        </w:rPr>
        <w:t xml:space="preserve">/* Reglas        </w:t>
      </w:r>
    </w:p>
    <w:p w14:paraId="509A8FC0" w14:textId="77777777" w:rsidR="00F65907" w:rsidRDefault="00F65907" w:rsidP="00F65907">
      <w:pPr>
        <w:rPr>
          <w:rFonts w:ascii="Times New Roman" w:hAnsi="Times New Roman" w:cs="Times New Roman"/>
          <w:sz w:val="24"/>
          <w:szCs w:val="24"/>
        </w:rPr>
      </w:pPr>
      <w:r w:rsidRPr="0046418A">
        <w:rPr>
          <w:rFonts w:ascii="Times New Roman" w:hAnsi="Times New Roman" w:cs="Times New Roman"/>
          <w:b/>
          <w:bCs/>
          <w:i/>
          <w:iCs/>
          <w:sz w:val="48"/>
          <w:szCs w:val="48"/>
        </w:rPr>
        <w:t xml:space="preserve"> </w:t>
      </w:r>
      <w:r w:rsidRPr="0046418A">
        <w:rPr>
          <w:rFonts w:ascii="Times New Roman" w:hAnsi="Times New Roman" w:cs="Times New Roman"/>
          <w:sz w:val="24"/>
          <w:szCs w:val="24"/>
        </w:rPr>
        <w:t>La regla es todo el bloque de código que contiene los estilos de una etiqueta en CSS</w:t>
      </w:r>
    </w:p>
    <w:p w14:paraId="5489889F" w14:textId="77777777" w:rsidR="00F65907" w:rsidRDefault="00F65907" w:rsidP="00F65907">
      <w:pPr>
        <w:rPr>
          <w:rFonts w:ascii="Times New Roman" w:hAnsi="Times New Roman" w:cs="Times New Roman"/>
          <w:sz w:val="24"/>
          <w:szCs w:val="24"/>
        </w:rPr>
      </w:pPr>
      <w:r w:rsidRPr="0046418A">
        <w:rPr>
          <w:rFonts w:ascii="Times New Roman" w:hAnsi="Times New Roman" w:cs="Times New Roman"/>
          <w:b/>
          <w:bCs/>
          <w:i/>
          <w:iCs/>
          <w:sz w:val="48"/>
          <w:szCs w:val="48"/>
        </w:rPr>
        <w:t>/*Selectores</w:t>
      </w:r>
      <w:r w:rsidRPr="0046418A">
        <w:rPr>
          <w:rFonts w:ascii="Times New Roman" w:hAnsi="Times New Roman" w:cs="Times New Roman"/>
          <w:sz w:val="24"/>
          <w:szCs w:val="24"/>
        </w:rPr>
        <w:t xml:space="preserve">       </w:t>
      </w:r>
    </w:p>
    <w:p w14:paraId="3B4B2DBA" w14:textId="70484C39" w:rsidR="00F65907" w:rsidRDefault="00F65907" w:rsidP="00F65907">
      <w:pPr>
        <w:rPr>
          <w:rFonts w:ascii="Times New Roman" w:hAnsi="Times New Roman" w:cs="Times New Roman"/>
          <w:sz w:val="24"/>
          <w:szCs w:val="24"/>
        </w:rPr>
      </w:pPr>
      <w:r w:rsidRPr="0046418A">
        <w:rPr>
          <w:rFonts w:ascii="Times New Roman" w:hAnsi="Times New Roman" w:cs="Times New Roman"/>
          <w:sz w:val="24"/>
          <w:szCs w:val="24"/>
        </w:rPr>
        <w:t xml:space="preserve"> El selector es el nombre de esa etiqueta, como ejemplo puede ser (header, </w:t>
      </w:r>
      <w:r w:rsidR="00624ADD" w:rsidRPr="0046418A">
        <w:rPr>
          <w:rFonts w:ascii="Times New Roman" w:hAnsi="Times New Roman" w:cs="Times New Roman"/>
          <w:sz w:val="24"/>
          <w:szCs w:val="24"/>
        </w:rPr>
        <w:t>body, etc</w:t>
      </w:r>
      <w:r w:rsidRPr="0046418A">
        <w:rPr>
          <w:rFonts w:ascii="Times New Roman" w:hAnsi="Times New Roman" w:cs="Times New Roman"/>
          <w:sz w:val="24"/>
          <w:szCs w:val="24"/>
        </w:rPr>
        <w:t>)</w:t>
      </w:r>
    </w:p>
    <w:p w14:paraId="4E261CF9"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Etiquetas</w:t>
      </w:r>
      <w:r w:rsidRPr="00C749B5">
        <w:rPr>
          <w:rFonts w:ascii="Times New Roman" w:hAnsi="Times New Roman" w:cs="Times New Roman"/>
          <w:sz w:val="24"/>
          <w:szCs w:val="24"/>
        </w:rPr>
        <w:t xml:space="preserve"> </w:t>
      </w:r>
    </w:p>
    <w:p w14:paraId="27326595" w14:textId="77777777" w:rsidR="00F65907"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body{}, header{}, section{}, nav{}, etc</w:t>
      </w:r>
    </w:p>
    <w:p w14:paraId="536FD8E6" w14:textId="77777777" w:rsidR="00F65907" w:rsidRPr="00C749B5" w:rsidRDefault="00F65907" w:rsidP="00F65907">
      <w:pPr>
        <w:rPr>
          <w:rFonts w:ascii="Times New Roman" w:hAnsi="Times New Roman" w:cs="Times New Roman"/>
          <w:sz w:val="24"/>
          <w:szCs w:val="24"/>
        </w:rPr>
      </w:pPr>
    </w:p>
    <w:p w14:paraId="04E0CC3F"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 </w:t>
      </w:r>
      <w:r w:rsidRPr="00C749B5">
        <w:rPr>
          <w:rFonts w:ascii="Times New Roman" w:hAnsi="Times New Roman" w:cs="Times New Roman"/>
          <w:b/>
          <w:bCs/>
          <w:sz w:val="24"/>
          <w:szCs w:val="24"/>
        </w:rPr>
        <w:t>Selector Descendiente</w:t>
      </w:r>
    </w:p>
    <w:p w14:paraId="3F083473" w14:textId="77777777" w:rsidR="00F65907"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body header div nav ol li a {}  Se accede al elemento con las etiquetas en cascada</w:t>
      </w:r>
    </w:p>
    <w:p w14:paraId="38D0F605" w14:textId="77777777" w:rsidR="00F65907" w:rsidRPr="00C749B5" w:rsidRDefault="00F65907" w:rsidP="00F65907">
      <w:pPr>
        <w:rPr>
          <w:rFonts w:ascii="Times New Roman" w:hAnsi="Times New Roman" w:cs="Times New Roman"/>
          <w:sz w:val="24"/>
          <w:szCs w:val="24"/>
        </w:rPr>
      </w:pPr>
    </w:p>
    <w:p w14:paraId="437AFA47"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Clase(.)</w:t>
      </w:r>
      <w:r>
        <w:rPr>
          <w:rFonts w:ascii="Times New Roman" w:hAnsi="Times New Roman" w:cs="Times New Roman"/>
          <w:sz w:val="24"/>
          <w:szCs w:val="24"/>
        </w:rPr>
        <w:t xml:space="preserve">       </w:t>
      </w:r>
      <w:r w:rsidRPr="00C749B5">
        <w:rPr>
          <w:rFonts w:ascii="Times New Roman" w:hAnsi="Times New Roman" w:cs="Times New Roman"/>
          <w:sz w:val="24"/>
          <w:szCs w:val="24"/>
          <w:u w:val="single"/>
        </w:rPr>
        <w:t xml:space="preserve">Se puede usar </w:t>
      </w:r>
      <w:r>
        <w:rPr>
          <w:rFonts w:ascii="Times New Roman" w:hAnsi="Times New Roman" w:cs="Times New Roman"/>
          <w:sz w:val="24"/>
          <w:szCs w:val="24"/>
          <w:u w:val="single"/>
        </w:rPr>
        <w:t xml:space="preserve">para </w:t>
      </w:r>
      <w:r w:rsidRPr="00C749B5">
        <w:rPr>
          <w:rFonts w:ascii="Times New Roman" w:hAnsi="Times New Roman" w:cs="Times New Roman"/>
          <w:sz w:val="24"/>
          <w:szCs w:val="24"/>
          <w:u w:val="single"/>
        </w:rPr>
        <w:t>múltiples elementos</w:t>
      </w:r>
      <w:r>
        <w:rPr>
          <w:rFonts w:ascii="Times New Roman" w:hAnsi="Times New Roman" w:cs="Times New Roman"/>
          <w:sz w:val="24"/>
          <w:szCs w:val="24"/>
          <w:u w:val="single"/>
        </w:rPr>
        <w:t>.</w:t>
      </w:r>
    </w:p>
    <w:p w14:paraId="5FE0552D"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Se coloca en el HTML </w:t>
      </w:r>
    </w:p>
    <w:p w14:paraId="3C3081F4"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&lt;div class="juegos"&gt; &lt;/div&gt;</w:t>
      </w:r>
    </w:p>
    <w:p w14:paraId="2BF648FB"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Y en el CSS se llama el selector con un punto .</w:t>
      </w:r>
    </w:p>
    <w:p w14:paraId="225A88C5" w14:textId="77777777" w:rsidR="00F65907"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.juegos{color:black;}</w:t>
      </w:r>
    </w:p>
    <w:p w14:paraId="063DC144" w14:textId="77777777" w:rsidR="00F65907" w:rsidRPr="00C749B5" w:rsidRDefault="00F65907" w:rsidP="00F65907">
      <w:pPr>
        <w:rPr>
          <w:rFonts w:ascii="Times New Roman" w:hAnsi="Times New Roman" w:cs="Times New Roman"/>
          <w:sz w:val="24"/>
          <w:szCs w:val="24"/>
        </w:rPr>
      </w:pPr>
    </w:p>
    <w:p w14:paraId="0A2BFD10"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ID(#)</w:t>
      </w:r>
      <w:r>
        <w:rPr>
          <w:rFonts w:ascii="Times New Roman" w:hAnsi="Times New Roman" w:cs="Times New Roman"/>
          <w:sz w:val="24"/>
          <w:szCs w:val="24"/>
        </w:rPr>
        <w:t xml:space="preserve">       </w:t>
      </w:r>
      <w:r w:rsidRPr="00C749B5">
        <w:rPr>
          <w:rFonts w:ascii="Times New Roman" w:hAnsi="Times New Roman" w:cs="Times New Roman"/>
          <w:sz w:val="24"/>
          <w:szCs w:val="24"/>
          <w:u w:val="single"/>
        </w:rPr>
        <w:t xml:space="preserve">Se puede usar </w:t>
      </w:r>
      <w:r>
        <w:rPr>
          <w:rFonts w:ascii="Times New Roman" w:hAnsi="Times New Roman" w:cs="Times New Roman"/>
          <w:sz w:val="24"/>
          <w:szCs w:val="24"/>
          <w:u w:val="single"/>
        </w:rPr>
        <w:t xml:space="preserve">solo para un único </w:t>
      </w:r>
      <w:r w:rsidRPr="00C749B5">
        <w:rPr>
          <w:rFonts w:ascii="Times New Roman" w:hAnsi="Times New Roman" w:cs="Times New Roman"/>
          <w:sz w:val="24"/>
          <w:szCs w:val="24"/>
          <w:u w:val="single"/>
        </w:rPr>
        <w:t>elemento</w:t>
      </w:r>
      <w:r>
        <w:rPr>
          <w:rFonts w:ascii="Times New Roman" w:hAnsi="Times New Roman" w:cs="Times New Roman"/>
          <w:sz w:val="24"/>
          <w:szCs w:val="24"/>
          <w:u w:val="single"/>
        </w:rPr>
        <w:t>.</w:t>
      </w:r>
    </w:p>
    <w:p w14:paraId="5497FA7F"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Se llama en el CSS el el</w:t>
      </w:r>
      <w:r>
        <w:rPr>
          <w:rFonts w:ascii="Times New Roman" w:hAnsi="Times New Roman" w:cs="Times New Roman"/>
          <w:sz w:val="24"/>
          <w:szCs w:val="24"/>
        </w:rPr>
        <w:t>e</w:t>
      </w:r>
      <w:r w:rsidRPr="00C749B5">
        <w:rPr>
          <w:rFonts w:ascii="Times New Roman" w:hAnsi="Times New Roman" w:cs="Times New Roman"/>
          <w:sz w:val="24"/>
          <w:szCs w:val="24"/>
        </w:rPr>
        <w:t>mento por el ID con un numeral #</w:t>
      </w:r>
    </w:p>
    <w:p w14:paraId="6571B001"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&lt;div id="juegos"&gt; &lt;/div&gt;</w:t>
      </w:r>
    </w:p>
    <w:p w14:paraId="5579F658" w14:textId="77777777" w:rsidR="00F65907"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#juegos{color:black;}</w:t>
      </w:r>
    </w:p>
    <w:p w14:paraId="4D6C9472" w14:textId="77777777" w:rsidR="00153C53" w:rsidRDefault="00153C53" w:rsidP="00EA03FD">
      <w:pPr>
        <w:rPr>
          <w:rFonts w:ascii="Times New Roman" w:hAnsi="Times New Roman" w:cs="Times New Roman"/>
          <w:b/>
          <w:bCs/>
          <w:i/>
          <w:iCs/>
          <w:sz w:val="48"/>
          <w:szCs w:val="48"/>
        </w:rPr>
      </w:pPr>
    </w:p>
    <w:p w14:paraId="47CC0113" w14:textId="77777777" w:rsidR="00153C53" w:rsidRDefault="00153C53" w:rsidP="00EA03FD">
      <w:pPr>
        <w:rPr>
          <w:rFonts w:ascii="Times New Roman" w:hAnsi="Times New Roman" w:cs="Times New Roman"/>
          <w:b/>
          <w:bCs/>
          <w:i/>
          <w:iCs/>
          <w:sz w:val="48"/>
          <w:szCs w:val="48"/>
        </w:rPr>
      </w:pPr>
    </w:p>
    <w:p w14:paraId="0154E521" w14:textId="77777777" w:rsidR="00153C53" w:rsidRDefault="00153C53" w:rsidP="00EA03FD">
      <w:pPr>
        <w:rPr>
          <w:rFonts w:ascii="Times New Roman" w:hAnsi="Times New Roman" w:cs="Times New Roman"/>
          <w:b/>
          <w:bCs/>
          <w:i/>
          <w:iCs/>
          <w:sz w:val="48"/>
          <w:szCs w:val="48"/>
        </w:rPr>
      </w:pPr>
    </w:p>
    <w:p w14:paraId="205180D7" w14:textId="77777777" w:rsidR="00153C53" w:rsidRDefault="00153C53" w:rsidP="00EA03FD">
      <w:pPr>
        <w:rPr>
          <w:rFonts w:ascii="Times New Roman" w:hAnsi="Times New Roman" w:cs="Times New Roman"/>
          <w:b/>
          <w:bCs/>
          <w:i/>
          <w:iCs/>
          <w:sz w:val="48"/>
          <w:szCs w:val="48"/>
        </w:rPr>
      </w:pPr>
    </w:p>
    <w:p w14:paraId="11301DFC" w14:textId="30E6C648" w:rsidR="00EA03FD" w:rsidRDefault="00EA03FD" w:rsidP="00EA03FD">
      <w:pPr>
        <w:rPr>
          <w:rFonts w:ascii="Times New Roman" w:hAnsi="Times New Roman" w:cs="Times New Roman"/>
          <w:b/>
          <w:bCs/>
          <w:i/>
          <w:iCs/>
          <w:sz w:val="48"/>
          <w:szCs w:val="48"/>
        </w:rPr>
      </w:pPr>
      <w:r w:rsidRPr="0046418A">
        <w:rPr>
          <w:rFonts w:ascii="Times New Roman" w:hAnsi="Times New Roman" w:cs="Times New Roman"/>
          <w:b/>
          <w:bCs/>
          <w:i/>
          <w:iCs/>
          <w:sz w:val="48"/>
          <w:szCs w:val="48"/>
        </w:rPr>
        <w:t>/*</w:t>
      </w:r>
      <w:r w:rsidRPr="002D43BB">
        <w:rPr>
          <w:rFonts w:ascii="Times New Roman" w:hAnsi="Times New Roman" w:cs="Times New Roman"/>
          <w:b/>
          <w:bCs/>
          <w:i/>
          <w:iCs/>
          <w:sz w:val="48"/>
          <w:szCs w:val="48"/>
        </w:rPr>
        <w:t>Declaraciones</w:t>
      </w:r>
      <w:r>
        <w:rPr>
          <w:rFonts w:ascii="Times New Roman" w:hAnsi="Times New Roman" w:cs="Times New Roman"/>
          <w:b/>
          <w:bCs/>
          <w:i/>
          <w:iCs/>
          <w:sz w:val="48"/>
          <w:szCs w:val="48"/>
        </w:rPr>
        <w:t>.</w:t>
      </w:r>
    </w:p>
    <w:p w14:paraId="7DFB0CAF" w14:textId="77777777" w:rsidR="00EA03FD" w:rsidRDefault="00EA03FD" w:rsidP="00EA03FD">
      <w:pPr>
        <w:rPr>
          <w:rFonts w:ascii="Times New Roman" w:hAnsi="Times New Roman" w:cs="Times New Roman"/>
          <w:sz w:val="24"/>
          <w:szCs w:val="24"/>
        </w:rPr>
      </w:pPr>
      <w:r w:rsidRPr="002D43BB">
        <w:rPr>
          <w:rFonts w:ascii="Times New Roman" w:hAnsi="Times New Roman" w:cs="Times New Roman"/>
          <w:sz w:val="24"/>
          <w:szCs w:val="24"/>
        </w:rPr>
        <w:t>Es cada línea de comando que modifica el estilo</w:t>
      </w:r>
      <w:r>
        <w:rPr>
          <w:rFonts w:ascii="Times New Roman" w:hAnsi="Times New Roman" w:cs="Times New Roman"/>
          <w:sz w:val="24"/>
          <w:szCs w:val="24"/>
        </w:rPr>
        <w:t>:</w:t>
      </w:r>
    </w:p>
    <w:p w14:paraId="232281FF" w14:textId="77777777" w:rsidR="00EA03FD" w:rsidRPr="007E5F41" w:rsidRDefault="00EA03FD" w:rsidP="00EA03FD">
      <w:pPr>
        <w:ind w:left="2124" w:firstLine="708"/>
        <w:rPr>
          <w:rFonts w:ascii="Times New Roman" w:hAnsi="Times New Roman" w:cs="Times New Roman"/>
          <w:sz w:val="24"/>
          <w:szCs w:val="24"/>
          <w:u w:val="single"/>
        </w:rPr>
      </w:pPr>
      <w:r w:rsidRPr="007E5F41">
        <w:rPr>
          <w:rFonts w:ascii="Times New Roman" w:hAnsi="Times New Roman" w:cs="Times New Roman"/>
          <w:sz w:val="24"/>
          <w:szCs w:val="24"/>
          <w:u w:val="single"/>
        </w:rPr>
        <w:t>background-color: gray;</w:t>
      </w:r>
    </w:p>
    <w:p w14:paraId="7DE1E72E" w14:textId="77777777" w:rsidR="00EA03FD" w:rsidRPr="007E5F41" w:rsidRDefault="00EA03FD" w:rsidP="00EA03FD">
      <w:pPr>
        <w:rPr>
          <w:rFonts w:ascii="Times New Roman" w:hAnsi="Times New Roman" w:cs="Times New Roman"/>
          <w:b/>
          <w:bCs/>
          <w:i/>
          <w:iCs/>
          <w:sz w:val="48"/>
          <w:szCs w:val="48"/>
        </w:rPr>
      </w:pPr>
      <w:r w:rsidRPr="007E5F41">
        <w:rPr>
          <w:rFonts w:ascii="Times New Roman" w:hAnsi="Times New Roman" w:cs="Times New Roman"/>
          <w:b/>
          <w:bCs/>
          <w:i/>
          <w:iCs/>
          <w:sz w:val="48"/>
          <w:szCs w:val="48"/>
        </w:rPr>
        <w:t>/*Propiedades.</w:t>
      </w:r>
    </w:p>
    <w:p w14:paraId="5E6EBDDB" w14:textId="77777777" w:rsidR="00EA03FD" w:rsidRDefault="00EA03FD" w:rsidP="00EA03FD">
      <w:pPr>
        <w:rPr>
          <w:rFonts w:ascii="Times New Roman" w:hAnsi="Times New Roman" w:cs="Times New Roman"/>
          <w:sz w:val="24"/>
          <w:szCs w:val="24"/>
        </w:rPr>
      </w:pPr>
      <w:r w:rsidRPr="002D43BB">
        <w:rPr>
          <w:rFonts w:ascii="Times New Roman" w:hAnsi="Times New Roman" w:cs="Times New Roman"/>
          <w:sz w:val="24"/>
          <w:szCs w:val="24"/>
        </w:rPr>
        <w:t>Como su nombre lo dice es la propiedad de la declaración</w:t>
      </w:r>
      <w:r>
        <w:rPr>
          <w:rFonts w:ascii="Times New Roman" w:hAnsi="Times New Roman" w:cs="Times New Roman"/>
          <w:sz w:val="24"/>
          <w:szCs w:val="24"/>
        </w:rPr>
        <w:t xml:space="preserve"> </w:t>
      </w:r>
      <w:r w:rsidRPr="002D43BB">
        <w:rPr>
          <w:rFonts w:ascii="Times New Roman" w:hAnsi="Times New Roman" w:cs="Times New Roman"/>
          <w:sz w:val="24"/>
          <w:szCs w:val="24"/>
        </w:rPr>
        <w:t>(background, color , width, etc)</w:t>
      </w:r>
    </w:p>
    <w:p w14:paraId="597654FF" w14:textId="77777777" w:rsidR="00EA03FD" w:rsidRPr="002D43BB" w:rsidRDefault="00EA03FD" w:rsidP="00EA03FD">
      <w:pPr>
        <w:jc w:val="center"/>
        <w:rPr>
          <w:rFonts w:ascii="Times New Roman" w:hAnsi="Times New Roman" w:cs="Times New Roman"/>
          <w:sz w:val="24"/>
          <w:szCs w:val="24"/>
        </w:rPr>
      </w:pPr>
      <w:r w:rsidRPr="006515E0">
        <w:rPr>
          <w:rFonts w:ascii="Times New Roman" w:hAnsi="Times New Roman" w:cs="Times New Roman"/>
          <w:color w:val="FF0000"/>
          <w:sz w:val="24"/>
          <w:szCs w:val="24"/>
          <w:u w:val="single"/>
        </w:rPr>
        <w:t>background-color:</w:t>
      </w:r>
      <w:r w:rsidRPr="006515E0">
        <w:rPr>
          <w:rFonts w:ascii="Times New Roman" w:hAnsi="Times New Roman" w:cs="Times New Roman"/>
          <w:color w:val="FF0000"/>
          <w:sz w:val="24"/>
          <w:szCs w:val="24"/>
        </w:rPr>
        <w:t xml:space="preserve">     </w:t>
      </w:r>
      <w:r w:rsidRPr="002D43BB">
        <w:rPr>
          <w:rFonts w:ascii="Times New Roman" w:hAnsi="Times New Roman" w:cs="Times New Roman"/>
          <w:sz w:val="24"/>
          <w:szCs w:val="24"/>
        </w:rPr>
        <w:t>gray;</w:t>
      </w:r>
    </w:p>
    <w:p w14:paraId="2BA79DB2" w14:textId="77777777" w:rsidR="00EA03FD" w:rsidRPr="006515E0" w:rsidRDefault="00EA03FD" w:rsidP="00EA03FD">
      <w:pPr>
        <w:rPr>
          <w:rFonts w:ascii="Times New Roman" w:hAnsi="Times New Roman" w:cs="Times New Roman"/>
          <w:b/>
          <w:bCs/>
          <w:i/>
          <w:iCs/>
          <w:sz w:val="48"/>
          <w:szCs w:val="48"/>
        </w:rPr>
      </w:pPr>
      <w:r w:rsidRPr="006515E0">
        <w:rPr>
          <w:rFonts w:ascii="Times New Roman" w:hAnsi="Times New Roman" w:cs="Times New Roman"/>
          <w:b/>
          <w:bCs/>
          <w:i/>
          <w:iCs/>
          <w:sz w:val="48"/>
          <w:szCs w:val="48"/>
        </w:rPr>
        <w:t>/*Valores.</w:t>
      </w:r>
    </w:p>
    <w:p w14:paraId="58596E15" w14:textId="77777777" w:rsidR="00EA03FD" w:rsidRDefault="00EA03FD" w:rsidP="00EA03FD">
      <w:pPr>
        <w:jc w:val="both"/>
        <w:rPr>
          <w:rFonts w:ascii="Times New Roman" w:hAnsi="Times New Roman" w:cs="Times New Roman"/>
          <w:sz w:val="24"/>
          <w:szCs w:val="24"/>
        </w:rPr>
      </w:pPr>
      <w:r w:rsidRPr="002D43BB">
        <w:rPr>
          <w:rFonts w:ascii="Times New Roman" w:hAnsi="Times New Roman" w:cs="Times New Roman"/>
          <w:sz w:val="24"/>
          <w:szCs w:val="24"/>
        </w:rPr>
        <w:t xml:space="preserve">Como su nombre lo dice es </w:t>
      </w:r>
      <w:r>
        <w:rPr>
          <w:rFonts w:ascii="Times New Roman" w:hAnsi="Times New Roman" w:cs="Times New Roman"/>
          <w:sz w:val="24"/>
          <w:szCs w:val="24"/>
        </w:rPr>
        <w:t>el valor</w:t>
      </w:r>
      <w:r w:rsidRPr="002D43BB">
        <w:rPr>
          <w:rFonts w:ascii="Times New Roman" w:hAnsi="Times New Roman" w:cs="Times New Roman"/>
          <w:sz w:val="24"/>
          <w:szCs w:val="24"/>
        </w:rPr>
        <w:t xml:space="preserve"> de la declaración</w:t>
      </w:r>
      <w:r>
        <w:rPr>
          <w:rFonts w:ascii="Times New Roman" w:hAnsi="Times New Roman" w:cs="Times New Roman"/>
          <w:sz w:val="24"/>
          <w:szCs w:val="24"/>
        </w:rPr>
        <w:t xml:space="preserve"> </w:t>
      </w:r>
      <w:r w:rsidRPr="002D43BB">
        <w:rPr>
          <w:rFonts w:ascii="Times New Roman" w:hAnsi="Times New Roman" w:cs="Times New Roman"/>
          <w:sz w:val="24"/>
          <w:szCs w:val="24"/>
        </w:rPr>
        <w:t>(</w:t>
      </w:r>
      <w:r w:rsidRPr="006515E0">
        <w:rPr>
          <w:rFonts w:ascii="Times New Roman" w:hAnsi="Times New Roman" w:cs="Times New Roman"/>
          <w:sz w:val="24"/>
          <w:szCs w:val="24"/>
        </w:rPr>
        <w:t>gray; 10px; etc</w:t>
      </w:r>
      <w:r w:rsidRPr="002D43BB">
        <w:rPr>
          <w:rFonts w:ascii="Times New Roman" w:hAnsi="Times New Roman" w:cs="Times New Roman"/>
          <w:sz w:val="24"/>
          <w:szCs w:val="24"/>
        </w:rPr>
        <w:t>)</w:t>
      </w:r>
    </w:p>
    <w:p w14:paraId="79E11336" w14:textId="77777777" w:rsidR="00EA03FD" w:rsidRPr="007E5F41" w:rsidRDefault="00EA03FD" w:rsidP="00EA03FD">
      <w:pPr>
        <w:jc w:val="center"/>
        <w:rPr>
          <w:rFonts w:ascii="Times New Roman" w:hAnsi="Times New Roman" w:cs="Times New Roman"/>
          <w:color w:val="FF0000"/>
          <w:sz w:val="24"/>
          <w:szCs w:val="24"/>
          <w:lang w:val="en-US"/>
        </w:rPr>
      </w:pPr>
      <w:r w:rsidRPr="007E5F41">
        <w:rPr>
          <w:rFonts w:ascii="Times New Roman" w:hAnsi="Times New Roman" w:cs="Times New Roman"/>
          <w:sz w:val="24"/>
          <w:szCs w:val="24"/>
          <w:lang w:val="en-US"/>
        </w:rPr>
        <w:t xml:space="preserve">background-color:     </w:t>
      </w:r>
      <w:r w:rsidRPr="007E5F41">
        <w:rPr>
          <w:rFonts w:ascii="Times New Roman" w:hAnsi="Times New Roman" w:cs="Times New Roman"/>
          <w:color w:val="FF0000"/>
          <w:sz w:val="24"/>
          <w:szCs w:val="24"/>
          <w:u w:val="single"/>
          <w:lang w:val="en-US"/>
        </w:rPr>
        <w:t>gray;</w:t>
      </w:r>
    </w:p>
    <w:p w14:paraId="4AAAFAEC" w14:textId="77777777" w:rsidR="00EA03FD" w:rsidRDefault="00EA03FD" w:rsidP="00EA03FD">
      <w:pPr>
        <w:jc w:val="center"/>
        <w:rPr>
          <w:rFonts w:ascii="Times New Roman" w:hAnsi="Times New Roman" w:cs="Times New Roman"/>
          <w:b/>
          <w:bCs/>
          <w:i/>
          <w:iCs/>
          <w:sz w:val="48"/>
          <w:szCs w:val="48"/>
          <w:lang w:val="en-US"/>
        </w:rPr>
      </w:pPr>
    </w:p>
    <w:p w14:paraId="1C6916C3" w14:textId="77777777" w:rsidR="00EA03FD" w:rsidRDefault="00EA03FD" w:rsidP="00EA03FD">
      <w:pPr>
        <w:jc w:val="center"/>
        <w:rPr>
          <w:rFonts w:ascii="Times New Roman" w:hAnsi="Times New Roman" w:cs="Times New Roman"/>
          <w:b/>
          <w:bCs/>
          <w:i/>
          <w:iCs/>
          <w:sz w:val="48"/>
          <w:szCs w:val="48"/>
          <w:lang w:val="en-US"/>
        </w:rPr>
      </w:pPr>
      <w:r>
        <w:rPr>
          <w:rFonts w:ascii="Times New Roman" w:hAnsi="Times New Roman" w:cs="Times New Roman"/>
          <w:b/>
          <w:bCs/>
          <w:i/>
          <w:iCs/>
          <w:sz w:val="48"/>
          <w:szCs w:val="48"/>
          <w:lang w:val="en-US"/>
        </w:rPr>
        <w:t>Para empezar…</w:t>
      </w:r>
    </w:p>
    <w:p w14:paraId="069B0751"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075B8888" wp14:editId="4F044951">
            <wp:extent cx="4238625" cy="3125218"/>
            <wp:effectExtent l="76200" t="76200" r="123825" b="132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41255" cy="31271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74650D" w14:textId="77777777" w:rsidR="00EA03FD" w:rsidRDefault="00EA03FD" w:rsidP="00EA03FD">
      <w:pPr>
        <w:jc w:val="center"/>
        <w:rPr>
          <w:rFonts w:ascii="Times New Roman" w:hAnsi="Times New Roman" w:cs="Times New Roman"/>
          <w:b/>
          <w:bCs/>
          <w:i/>
          <w:iCs/>
          <w:sz w:val="48"/>
          <w:szCs w:val="48"/>
          <w:lang w:val="en-US"/>
        </w:rPr>
      </w:pPr>
      <w:r>
        <w:rPr>
          <w:rFonts w:ascii="Times New Roman" w:hAnsi="Times New Roman" w:cs="Times New Roman"/>
          <w:b/>
          <w:bCs/>
          <w:i/>
          <w:iCs/>
          <w:sz w:val="48"/>
          <w:szCs w:val="48"/>
          <w:lang w:val="en-US"/>
        </w:rPr>
        <w:lastRenderedPageBreak/>
        <w:t>Algunas propiedades CSS.</w:t>
      </w:r>
    </w:p>
    <w:p w14:paraId="0055672A"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31487D96" wp14:editId="04244AF3">
            <wp:extent cx="6422390" cy="174307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50610" cy="1750734"/>
                    </a:xfrm>
                    <a:prstGeom prst="rect">
                      <a:avLst/>
                    </a:prstGeom>
                  </pic:spPr>
                </pic:pic>
              </a:graphicData>
            </a:graphic>
          </wp:inline>
        </w:drawing>
      </w:r>
    </w:p>
    <w:p w14:paraId="676355A7"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2BAED92D" wp14:editId="6DCE6A0A">
            <wp:extent cx="5334000" cy="115252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34000" cy="1152525"/>
                    </a:xfrm>
                    <a:prstGeom prst="rect">
                      <a:avLst/>
                    </a:prstGeom>
                  </pic:spPr>
                </pic:pic>
              </a:graphicData>
            </a:graphic>
          </wp:inline>
        </w:drawing>
      </w:r>
    </w:p>
    <w:p w14:paraId="68D9C5A1" w14:textId="77777777" w:rsidR="00EA03FD" w:rsidRPr="002D43BB" w:rsidRDefault="00EA03FD" w:rsidP="00EA03FD">
      <w:pPr>
        <w:jc w:val="center"/>
        <w:rPr>
          <w:rFonts w:ascii="Times New Roman" w:hAnsi="Times New Roman" w:cs="Times New Roman"/>
          <w:b/>
          <w:bCs/>
          <w:i/>
          <w:iCs/>
          <w:sz w:val="48"/>
          <w:szCs w:val="48"/>
          <w:lang w:val="en-US"/>
        </w:rPr>
      </w:pPr>
      <w:r>
        <w:rPr>
          <w:noProof/>
        </w:rPr>
        <w:drawing>
          <wp:inline distT="0" distB="0" distL="0" distR="0" wp14:anchorId="22C6E18B" wp14:editId="5F8E72EA">
            <wp:extent cx="6619875" cy="14573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33896" cy="1482426"/>
                    </a:xfrm>
                    <a:prstGeom prst="rect">
                      <a:avLst/>
                    </a:prstGeom>
                  </pic:spPr>
                </pic:pic>
              </a:graphicData>
            </a:graphic>
          </wp:inline>
        </w:drawing>
      </w:r>
    </w:p>
    <w:p w14:paraId="057F912D"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748DB505" wp14:editId="7B666D62">
            <wp:extent cx="6457950" cy="7620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57950" cy="762000"/>
                    </a:xfrm>
                    <a:prstGeom prst="rect">
                      <a:avLst/>
                    </a:prstGeom>
                  </pic:spPr>
                </pic:pic>
              </a:graphicData>
            </a:graphic>
          </wp:inline>
        </w:drawing>
      </w:r>
    </w:p>
    <w:p w14:paraId="09F11D1B"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237F5073" wp14:editId="663E0B64">
            <wp:extent cx="4695825" cy="94297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95825" cy="942975"/>
                    </a:xfrm>
                    <a:prstGeom prst="rect">
                      <a:avLst/>
                    </a:prstGeom>
                  </pic:spPr>
                </pic:pic>
              </a:graphicData>
            </a:graphic>
          </wp:inline>
        </w:drawing>
      </w:r>
    </w:p>
    <w:p w14:paraId="01F6394E" w14:textId="77777777" w:rsidR="00EA03FD" w:rsidRDefault="00EA03FD" w:rsidP="00EA03FD">
      <w:pPr>
        <w:jc w:val="center"/>
        <w:rPr>
          <w:rFonts w:ascii="Times New Roman" w:hAnsi="Times New Roman" w:cs="Times New Roman"/>
          <w:b/>
          <w:bCs/>
          <w:i/>
          <w:iCs/>
          <w:sz w:val="48"/>
          <w:szCs w:val="48"/>
          <w:lang w:val="en-US"/>
        </w:rPr>
      </w:pPr>
      <w:r>
        <w:rPr>
          <w:noProof/>
        </w:rPr>
        <w:lastRenderedPageBreak/>
        <w:drawing>
          <wp:inline distT="0" distB="0" distL="0" distR="0" wp14:anchorId="7547DD55" wp14:editId="21688923">
            <wp:extent cx="6438825" cy="1762125"/>
            <wp:effectExtent l="0" t="0" r="63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8082" cy="1775605"/>
                    </a:xfrm>
                    <a:prstGeom prst="rect">
                      <a:avLst/>
                    </a:prstGeom>
                  </pic:spPr>
                </pic:pic>
              </a:graphicData>
            </a:graphic>
          </wp:inline>
        </w:drawing>
      </w:r>
    </w:p>
    <w:p w14:paraId="5E01040E" w14:textId="77777777" w:rsidR="00EA03FD" w:rsidRDefault="00EA03FD" w:rsidP="00EA03FD">
      <w:pPr>
        <w:rPr>
          <w:rFonts w:ascii="Times New Roman" w:hAnsi="Times New Roman" w:cs="Times New Roman"/>
          <w:b/>
          <w:bCs/>
          <w:i/>
          <w:iCs/>
          <w:sz w:val="48"/>
          <w:szCs w:val="48"/>
          <w:lang w:val="en-US"/>
        </w:rPr>
      </w:pPr>
      <w:r>
        <w:rPr>
          <w:noProof/>
        </w:rPr>
        <w:drawing>
          <wp:inline distT="0" distB="0" distL="0" distR="0" wp14:anchorId="49ABC0CB" wp14:editId="5D100369">
            <wp:extent cx="6467475" cy="99060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67475" cy="990600"/>
                    </a:xfrm>
                    <a:prstGeom prst="rect">
                      <a:avLst/>
                    </a:prstGeom>
                  </pic:spPr>
                </pic:pic>
              </a:graphicData>
            </a:graphic>
          </wp:inline>
        </w:drawing>
      </w:r>
    </w:p>
    <w:p w14:paraId="6805790F" w14:textId="77777777" w:rsidR="00EA03FD" w:rsidRDefault="00EA03FD" w:rsidP="00EA03FD">
      <w:pPr>
        <w:rPr>
          <w:rFonts w:ascii="Times New Roman" w:hAnsi="Times New Roman" w:cs="Times New Roman"/>
          <w:b/>
          <w:bCs/>
          <w:i/>
          <w:iCs/>
          <w:sz w:val="48"/>
          <w:szCs w:val="48"/>
          <w:lang w:val="en-US"/>
        </w:rPr>
      </w:pPr>
      <w:r>
        <w:rPr>
          <w:noProof/>
        </w:rPr>
        <w:drawing>
          <wp:inline distT="0" distB="0" distL="0" distR="0" wp14:anchorId="4A5FC0EA" wp14:editId="5134F44A">
            <wp:extent cx="6467475" cy="141922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67475" cy="1419225"/>
                    </a:xfrm>
                    <a:prstGeom prst="rect">
                      <a:avLst/>
                    </a:prstGeom>
                  </pic:spPr>
                </pic:pic>
              </a:graphicData>
            </a:graphic>
          </wp:inline>
        </w:drawing>
      </w:r>
    </w:p>
    <w:p w14:paraId="35021B7A" w14:textId="77777777" w:rsidR="00EA03FD" w:rsidRDefault="00EA03FD" w:rsidP="00141EC6">
      <w:pPr>
        <w:jc w:val="center"/>
        <w:rPr>
          <w:rFonts w:ascii="Times New Roman" w:hAnsi="Times New Roman" w:cs="Times New Roman"/>
          <w:b/>
          <w:bCs/>
          <w:i/>
          <w:iCs/>
          <w:sz w:val="48"/>
          <w:szCs w:val="48"/>
          <w:lang w:val="en-US"/>
        </w:rPr>
      </w:pPr>
      <w:r>
        <w:rPr>
          <w:noProof/>
        </w:rPr>
        <w:drawing>
          <wp:inline distT="0" distB="0" distL="0" distR="0" wp14:anchorId="6ED771A6" wp14:editId="5A2FD275">
            <wp:extent cx="5612130" cy="120904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209040"/>
                    </a:xfrm>
                    <a:prstGeom prst="rect">
                      <a:avLst/>
                    </a:prstGeom>
                  </pic:spPr>
                </pic:pic>
              </a:graphicData>
            </a:graphic>
          </wp:inline>
        </w:drawing>
      </w:r>
    </w:p>
    <w:p w14:paraId="2CE4E7CB"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77A9B4BB" wp14:editId="44876F28">
            <wp:extent cx="5200650" cy="10287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0650" cy="1028700"/>
                    </a:xfrm>
                    <a:prstGeom prst="rect">
                      <a:avLst/>
                    </a:prstGeom>
                  </pic:spPr>
                </pic:pic>
              </a:graphicData>
            </a:graphic>
          </wp:inline>
        </w:drawing>
      </w:r>
    </w:p>
    <w:p w14:paraId="649D33BB" w14:textId="77777777" w:rsidR="00EA03FD" w:rsidRDefault="00EA03FD" w:rsidP="00EA03FD">
      <w:pPr>
        <w:jc w:val="center"/>
        <w:rPr>
          <w:rFonts w:ascii="Times New Roman" w:hAnsi="Times New Roman" w:cs="Times New Roman"/>
          <w:b/>
          <w:bCs/>
          <w:i/>
          <w:iCs/>
          <w:sz w:val="48"/>
          <w:szCs w:val="48"/>
          <w:lang w:val="en-US"/>
        </w:rPr>
      </w:pPr>
      <w:r>
        <w:rPr>
          <w:noProof/>
        </w:rPr>
        <w:lastRenderedPageBreak/>
        <w:drawing>
          <wp:inline distT="0" distB="0" distL="0" distR="0" wp14:anchorId="1AC029E0" wp14:editId="59132FC5">
            <wp:extent cx="5467350" cy="25336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67350" cy="2533650"/>
                    </a:xfrm>
                    <a:prstGeom prst="rect">
                      <a:avLst/>
                    </a:prstGeom>
                  </pic:spPr>
                </pic:pic>
              </a:graphicData>
            </a:graphic>
          </wp:inline>
        </w:drawing>
      </w:r>
    </w:p>
    <w:p w14:paraId="7DD676BB"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501C77A6" wp14:editId="6F270866">
            <wp:extent cx="5610225" cy="1819275"/>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0225" cy="1819275"/>
                    </a:xfrm>
                    <a:prstGeom prst="rect">
                      <a:avLst/>
                    </a:prstGeom>
                  </pic:spPr>
                </pic:pic>
              </a:graphicData>
            </a:graphic>
          </wp:inline>
        </w:drawing>
      </w:r>
    </w:p>
    <w:p w14:paraId="2795D00F"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477A1CE0" wp14:editId="32B2A5E7">
            <wp:extent cx="5076825" cy="1876425"/>
            <wp:effectExtent l="0" t="0" r="952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76825" cy="1876425"/>
                    </a:xfrm>
                    <a:prstGeom prst="rect">
                      <a:avLst/>
                    </a:prstGeom>
                  </pic:spPr>
                </pic:pic>
              </a:graphicData>
            </a:graphic>
          </wp:inline>
        </w:drawing>
      </w:r>
    </w:p>
    <w:p w14:paraId="395B871F" w14:textId="77777777" w:rsidR="00EA03FD" w:rsidRDefault="00EA03FD" w:rsidP="00EA03FD">
      <w:pPr>
        <w:jc w:val="center"/>
        <w:rPr>
          <w:rFonts w:ascii="Times New Roman" w:hAnsi="Times New Roman" w:cs="Times New Roman"/>
          <w:b/>
          <w:bCs/>
          <w:i/>
          <w:iCs/>
          <w:sz w:val="48"/>
          <w:szCs w:val="48"/>
          <w:lang w:val="en-US"/>
        </w:rPr>
      </w:pPr>
    </w:p>
    <w:p w14:paraId="6564E58A" w14:textId="77777777" w:rsidR="00141EC6" w:rsidRDefault="00141EC6" w:rsidP="006F3497">
      <w:pPr>
        <w:pStyle w:val="Ttulo1"/>
      </w:pPr>
    </w:p>
    <w:p w14:paraId="05A93539" w14:textId="77777777" w:rsidR="00EE0793" w:rsidRDefault="00EE0793" w:rsidP="006F3497">
      <w:pPr>
        <w:pStyle w:val="Ttulo1"/>
      </w:pPr>
    </w:p>
    <w:p w14:paraId="17CED8B1" w14:textId="77777777" w:rsidR="00C26624" w:rsidRDefault="00C26624" w:rsidP="006F3497">
      <w:pPr>
        <w:pStyle w:val="Ttulo1"/>
      </w:pPr>
    </w:p>
    <w:p w14:paraId="28E3E6A3" w14:textId="4B15A103" w:rsidR="006F3497" w:rsidRDefault="006F3497" w:rsidP="006F3497">
      <w:pPr>
        <w:pStyle w:val="Ttulo1"/>
      </w:pPr>
      <w:r>
        <w:t>Variables</w:t>
      </w:r>
    </w:p>
    <w:p w14:paraId="4A13CB8A" w14:textId="77777777" w:rsidR="006F3497" w:rsidRDefault="006F3497" w:rsidP="006F3497">
      <w:pPr>
        <w:pStyle w:val="NormalWeb"/>
      </w:pPr>
      <w:r>
        <w:t>Guarda valores que siempre usamos en los estilos para no repetir el mismo código a cada rato.</w:t>
      </w:r>
    </w:p>
    <w:p w14:paraId="74743C2E" w14:textId="77777777" w:rsidR="006F3497" w:rsidRDefault="006F3497" w:rsidP="006F3497">
      <w:pPr>
        <w:pStyle w:val="NormalWeb"/>
      </w:pPr>
      <w:r>
        <w:t xml:space="preserve">Se guardan en </w:t>
      </w:r>
      <w:r>
        <w:rPr>
          <w:rStyle w:val="CdigoHTML"/>
        </w:rPr>
        <w:t>:root {}</w:t>
      </w:r>
      <w:r>
        <w:t xml:space="preserve">. Se escriben así: </w:t>
      </w:r>
      <w:r>
        <w:rPr>
          <w:rStyle w:val="CdigoHTML"/>
        </w:rPr>
        <w:t>--nombreVariable: valor;</w:t>
      </w:r>
    </w:p>
    <w:p w14:paraId="2A35A2C1" w14:textId="77777777" w:rsidR="006F3497" w:rsidRDefault="006F3497" w:rsidP="006F3497">
      <w:pPr>
        <w:pStyle w:val="NormalWeb"/>
      </w:pPr>
      <w:r>
        <w:t xml:space="preserve">Para llamarlas se pone en el valor de la propiedad: </w:t>
      </w:r>
      <w:r>
        <w:rPr>
          <w:rStyle w:val="CdigoHTML"/>
        </w:rPr>
        <w:t>var(--nombreVariable);</w:t>
      </w:r>
    </w:p>
    <w:p w14:paraId="5C6A6872" w14:textId="5C37B0E6" w:rsidR="00CE0BB5" w:rsidRDefault="006F3497" w:rsidP="00BC5A76">
      <w:pPr>
        <w:pStyle w:val="NormalWeb"/>
        <w:rPr>
          <w:sz w:val="48"/>
          <w:szCs w:val="48"/>
        </w:rPr>
      </w:pPr>
      <w:r>
        <w:rPr>
          <w:noProof/>
        </w:rPr>
        <w:drawing>
          <wp:inline distT="0" distB="0" distL="0" distR="0" wp14:anchorId="4438C902" wp14:editId="51841DA1">
            <wp:extent cx="5610225" cy="15811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1581150"/>
                    </a:xfrm>
                    <a:prstGeom prst="rect">
                      <a:avLst/>
                    </a:prstGeom>
                    <a:noFill/>
                    <a:ln>
                      <a:noFill/>
                    </a:ln>
                  </pic:spPr>
                </pic:pic>
              </a:graphicData>
            </a:graphic>
          </wp:inline>
        </w:drawing>
      </w:r>
    </w:p>
    <w:p w14:paraId="5D074B33" w14:textId="77777777" w:rsidR="00C26624" w:rsidRDefault="00C26624" w:rsidP="00AD1A79">
      <w:pPr>
        <w:pStyle w:val="Ttulo1"/>
      </w:pPr>
    </w:p>
    <w:p w14:paraId="5568F7F5" w14:textId="755BC7A7" w:rsidR="00AD1A79" w:rsidRDefault="00AD1A79" w:rsidP="00AD1A79">
      <w:pPr>
        <w:pStyle w:val="Ttulo1"/>
      </w:pPr>
      <w:r>
        <w:t>Variables de CSS</w:t>
      </w:r>
    </w:p>
    <w:p w14:paraId="36FD5DC0" w14:textId="77777777" w:rsidR="00AD1A79" w:rsidRDefault="00AD1A79" w:rsidP="00AD1A79">
      <w:pPr>
        <w:pStyle w:val="NormalWeb"/>
      </w:pPr>
      <w:r>
        <w:t>Las Variables de CSS nos permiten centralizar los valores repetitivos por todo nuestro CSS, vamos a utilizar estas funcionalidades para ahorrarnos mucho si queremos cambiar el valor de algún color o tamaño de nuestra página.</w:t>
      </w:r>
    </w:p>
    <w:p w14:paraId="3102703C" w14:textId="1C88ECB6" w:rsidR="00AD1A79" w:rsidRPr="00451FEB" w:rsidRDefault="00AD1A79" w:rsidP="00AD1A79">
      <w:pPr>
        <w:pStyle w:val="NormalWeb"/>
        <w:rPr>
          <w:b/>
          <w:bCs/>
          <w:i/>
          <w:iCs/>
        </w:rPr>
      </w:pPr>
      <w:r>
        <w:rPr>
          <w:b/>
          <w:bCs/>
          <w:i/>
          <w:iCs/>
        </w:rPr>
        <w:t xml:space="preserve">                     </w:t>
      </w:r>
      <w:r w:rsidRPr="00451FEB">
        <w:rPr>
          <w:b/>
          <w:bCs/>
          <w:i/>
          <w:iCs/>
        </w:rPr>
        <w:t>Declaración.</w:t>
      </w:r>
      <w:r w:rsidRPr="00AD1A79">
        <w:rPr>
          <w:b/>
          <w:bCs/>
          <w:i/>
          <w:iCs/>
        </w:rPr>
        <w:t xml:space="preserve"> </w:t>
      </w:r>
      <w:r>
        <w:rPr>
          <w:b/>
          <w:bCs/>
          <w:i/>
          <w:iCs/>
        </w:rPr>
        <w:t xml:space="preserve">                                                                                   </w:t>
      </w:r>
      <w:r w:rsidRPr="00451FEB">
        <w:rPr>
          <w:b/>
          <w:bCs/>
          <w:i/>
          <w:iCs/>
        </w:rPr>
        <w:t>Llamado.</w:t>
      </w:r>
    </w:p>
    <w:p w14:paraId="45986D56" w14:textId="23D0237B" w:rsidR="00AD1A79" w:rsidRDefault="00C26624" w:rsidP="00AD1A79">
      <w:pPr>
        <w:pStyle w:val="NormalWeb"/>
        <w:jc w:val="center"/>
      </w:pPr>
      <w:r>
        <w:rPr>
          <w:noProof/>
        </w:rPr>
        <w:drawing>
          <wp:anchor distT="0" distB="0" distL="114300" distR="114300" simplePos="0" relativeHeight="251662336" behindDoc="1" locked="0" layoutInCell="1" allowOverlap="1" wp14:anchorId="1EC17EC0" wp14:editId="2B5A1771">
            <wp:simplePos x="0" y="0"/>
            <wp:positionH relativeFrom="margin">
              <wp:align>left</wp:align>
            </wp:positionH>
            <wp:positionV relativeFrom="paragraph">
              <wp:posOffset>10160</wp:posOffset>
            </wp:positionV>
            <wp:extent cx="2986496" cy="2057400"/>
            <wp:effectExtent l="0" t="0" r="444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88587" cy="205884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235082C5" wp14:editId="4FC81DD8">
            <wp:simplePos x="0" y="0"/>
            <wp:positionH relativeFrom="page">
              <wp:align>right</wp:align>
            </wp:positionH>
            <wp:positionV relativeFrom="paragraph">
              <wp:posOffset>247015</wp:posOffset>
            </wp:positionV>
            <wp:extent cx="3633003" cy="1495425"/>
            <wp:effectExtent l="0" t="0" r="571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633003" cy="1495425"/>
                    </a:xfrm>
                    <a:prstGeom prst="rect">
                      <a:avLst/>
                    </a:prstGeom>
                  </pic:spPr>
                </pic:pic>
              </a:graphicData>
            </a:graphic>
            <wp14:sizeRelH relativeFrom="margin">
              <wp14:pctWidth>0</wp14:pctWidth>
            </wp14:sizeRelH>
            <wp14:sizeRelV relativeFrom="margin">
              <wp14:pctHeight>0</wp14:pctHeight>
            </wp14:sizeRelV>
          </wp:anchor>
        </w:drawing>
      </w:r>
    </w:p>
    <w:p w14:paraId="03A75749" w14:textId="2F548D3A" w:rsidR="00AD1A79" w:rsidRDefault="00AD1A79" w:rsidP="00AD1A79">
      <w:pPr>
        <w:pStyle w:val="NormalWeb"/>
        <w:jc w:val="center"/>
      </w:pPr>
    </w:p>
    <w:p w14:paraId="45D6429D" w14:textId="6CB62C58" w:rsidR="00AD1A79" w:rsidRPr="00451FEB" w:rsidRDefault="00AD1A79" w:rsidP="00AD1A79">
      <w:pPr>
        <w:pStyle w:val="NormalWeb"/>
        <w:jc w:val="center"/>
        <w:rPr>
          <w:b/>
          <w:bCs/>
          <w:i/>
          <w:iCs/>
        </w:rPr>
      </w:pPr>
    </w:p>
    <w:p w14:paraId="47C65541" w14:textId="77777777" w:rsidR="00AD1A79" w:rsidRDefault="00AD1A79" w:rsidP="00AD1A79">
      <w:pPr>
        <w:pStyle w:val="Ttulo1"/>
        <w:tabs>
          <w:tab w:val="left" w:pos="1800"/>
        </w:tabs>
      </w:pPr>
    </w:p>
    <w:p w14:paraId="5F8A3D92" w14:textId="77777777" w:rsidR="00AD1A79" w:rsidRDefault="00AD1A79" w:rsidP="00BC5A76">
      <w:pPr>
        <w:pStyle w:val="NormalWeb"/>
        <w:rPr>
          <w:sz w:val="48"/>
          <w:szCs w:val="48"/>
        </w:rPr>
      </w:pPr>
    </w:p>
    <w:p w14:paraId="798A57D1" w14:textId="77777777" w:rsidR="00AD1A79" w:rsidRDefault="00AD1A79" w:rsidP="00464ACB">
      <w:pPr>
        <w:pStyle w:val="Ttulo1"/>
      </w:pPr>
    </w:p>
    <w:p w14:paraId="2BDAFA4F" w14:textId="4BEDB6CB" w:rsidR="00464ACB" w:rsidRDefault="00486858" w:rsidP="00464ACB">
      <w:pPr>
        <w:pStyle w:val="Ttulo1"/>
      </w:pPr>
      <w:r>
        <w:t>Fuentes personalizadas</w:t>
      </w:r>
      <w:r w:rsidR="00464ACB">
        <w:t>. Web fonts.</w:t>
      </w:r>
    </w:p>
    <w:p w14:paraId="384F0B46" w14:textId="4B82FF45" w:rsidR="00464ACB" w:rsidRDefault="00464ACB" w:rsidP="00464ACB">
      <w:pPr>
        <w:pStyle w:val="NormalWeb"/>
      </w:pPr>
      <w:r>
        <w:t xml:space="preserve">Vamos a utilizar fuentes personalizadas, para esto debemos ir a </w:t>
      </w:r>
      <w:hyperlink r:id="rId78" w:tgtFrame="_blank" w:history="1">
        <w:r>
          <w:rPr>
            <w:rStyle w:val="Hipervnculo"/>
          </w:rPr>
          <w:t>Google Fonts</w:t>
        </w:r>
      </w:hyperlink>
      <w:r>
        <w:t xml:space="preserve"> y elegir la que mejor se acomode a nuestro diseño.</w:t>
      </w:r>
    </w:p>
    <w:p w14:paraId="0AC185B0" w14:textId="77777777" w:rsidR="00464ACB" w:rsidRDefault="00464ACB" w:rsidP="00464ACB">
      <w:pPr>
        <w:pStyle w:val="NormalWeb"/>
        <w:jc w:val="center"/>
        <w:rPr>
          <w:sz w:val="48"/>
          <w:szCs w:val="48"/>
        </w:rPr>
      </w:pPr>
      <w:r>
        <w:rPr>
          <w:noProof/>
        </w:rPr>
        <w:drawing>
          <wp:inline distT="0" distB="0" distL="0" distR="0" wp14:anchorId="22AAD780" wp14:editId="0428AAF8">
            <wp:extent cx="5612130" cy="2717165"/>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0008" cy="2725821"/>
                    </a:xfrm>
                    <a:prstGeom prst="rect">
                      <a:avLst/>
                    </a:prstGeom>
                    <a:noFill/>
                    <a:ln>
                      <a:noFill/>
                    </a:ln>
                  </pic:spPr>
                </pic:pic>
              </a:graphicData>
            </a:graphic>
          </wp:inline>
        </w:drawing>
      </w:r>
    </w:p>
    <w:p w14:paraId="3D327460" w14:textId="006CFA08" w:rsidR="00464ACB" w:rsidRDefault="00464ACB" w:rsidP="00464ACB">
      <w:pPr>
        <w:pStyle w:val="NormalWeb"/>
        <w:jc w:val="center"/>
        <w:rPr>
          <w:sz w:val="48"/>
          <w:szCs w:val="48"/>
        </w:rPr>
      </w:pPr>
      <w:r>
        <w:rPr>
          <w:noProof/>
        </w:rPr>
        <w:drawing>
          <wp:inline distT="0" distB="0" distL="0" distR="0" wp14:anchorId="73A04DC4" wp14:editId="50497721">
            <wp:extent cx="4324350" cy="196726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9320" cy="1969523"/>
                    </a:xfrm>
                    <a:prstGeom prst="rect">
                      <a:avLst/>
                    </a:prstGeom>
                    <a:noFill/>
                    <a:ln>
                      <a:noFill/>
                    </a:ln>
                  </pic:spPr>
                </pic:pic>
              </a:graphicData>
            </a:graphic>
          </wp:inline>
        </w:drawing>
      </w:r>
    </w:p>
    <w:p w14:paraId="53A74CA2" w14:textId="77777777" w:rsidR="00464ACB" w:rsidRDefault="00464ACB" w:rsidP="00464ACB">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Según conceptos de diseño hay varias recomendaciones para elegir la fuente / tipografía:</w:t>
      </w:r>
    </w:p>
    <w:p w14:paraId="5433C0D0" w14:textId="77777777" w:rsidR="00464ACB" w:rsidRDefault="00464ACB" w:rsidP="00464ACB">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textos en digital (Como páginas web) usamos fuente sans-serif sin esas terminaciones (serifas).</w:t>
      </w:r>
    </w:p>
    <w:p w14:paraId="6078BCDC" w14:textId="77777777" w:rsidR="00464ACB" w:rsidRDefault="00464ACB" w:rsidP="00464ACB">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fuentes con Serifa se recomiendan para impresas o en digital para títulos.</w:t>
      </w:r>
    </w:p>
    <w:p w14:paraId="12F220D6" w14:textId="77777777" w:rsidR="00464ACB" w:rsidRDefault="00464ACB" w:rsidP="00464ACB">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calcular el interlineado usamos la siguiente regla:</w:t>
      </w:r>
    </w:p>
    <w:p w14:paraId="6DE26E35" w14:textId="77777777" w:rsidR="00464ACB" w:rsidRDefault="00464ACB" w:rsidP="00464ACB">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“2 puntos más que la fuente (Fuente de 8px pues interlineado de 10px)”</w:t>
      </w:r>
    </w:p>
    <w:p w14:paraId="60EE4DC8" w14:textId="32575A80" w:rsidR="00486858" w:rsidRDefault="00486858" w:rsidP="00AD1A79">
      <w:pPr>
        <w:pStyle w:val="Ttulo1"/>
      </w:pPr>
      <w:r>
        <w:lastRenderedPageBreak/>
        <w:t xml:space="preserve"> </w:t>
      </w:r>
    </w:p>
    <w:p w14:paraId="430C7B36" w14:textId="77777777" w:rsidR="00975DDE" w:rsidRDefault="00975DDE" w:rsidP="00975DDE">
      <w:pPr>
        <w:pStyle w:val="Ttulo1"/>
      </w:pPr>
      <w:r>
        <w:t>Pseudo clases y pseudo elementos.</w:t>
      </w:r>
    </w:p>
    <w:p w14:paraId="50DF9631" w14:textId="77777777" w:rsidR="00975DDE" w:rsidRDefault="00975DDE" w:rsidP="00975DDE">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Pr>
          <w:rFonts w:ascii="Times New Roman" w:eastAsia="Times New Roman" w:hAnsi="Times New Roman" w:cs="Times New Roman"/>
          <w:b/>
          <w:bCs/>
          <w:sz w:val="36"/>
          <w:szCs w:val="36"/>
          <w:lang w:eastAsia="es-CO"/>
        </w:rPr>
        <w:t>Pseudo clases</w:t>
      </w:r>
    </w:p>
    <w:p w14:paraId="2C91ABE5" w14:textId="77777777" w:rsidR="00975DDE" w:rsidRDefault="00975DDE" w:rsidP="00975DD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Define el estilo de un estado especial de un elemento.</w:t>
      </w:r>
    </w:p>
    <w:p w14:paraId="6B7C3EB7" w14:textId="77777777" w:rsidR="00975DDE" w:rsidRDefault="00975DDE" w:rsidP="00975DD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al final de la clase </w:t>
      </w:r>
      <w:r>
        <w:rPr>
          <w:rFonts w:ascii="Courier New" w:eastAsia="Times New Roman" w:hAnsi="Courier New" w:cs="Courier New"/>
          <w:sz w:val="20"/>
          <w:szCs w:val="20"/>
          <w:lang w:eastAsia="es-CO"/>
        </w:rPr>
        <w:t>:nombreAccion</w:t>
      </w:r>
    </w:p>
    <w:p w14:paraId="187EDA1C" w14:textId="1E3F85E6" w:rsidR="00975DDE" w:rsidRDefault="00975DDE" w:rsidP="00975DDE">
      <w:pPr>
        <w:pStyle w:val="Ttulo1"/>
      </w:pPr>
      <w:r>
        <w:rPr>
          <w:noProof/>
        </w:rPr>
        <w:drawing>
          <wp:inline distT="0" distB="0" distL="0" distR="0" wp14:anchorId="0A4D1593" wp14:editId="1876BD0E">
            <wp:extent cx="5610225" cy="13144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0225" cy="1314450"/>
                    </a:xfrm>
                    <a:prstGeom prst="rect">
                      <a:avLst/>
                    </a:prstGeom>
                    <a:noFill/>
                    <a:ln>
                      <a:noFill/>
                    </a:ln>
                  </pic:spPr>
                </pic:pic>
              </a:graphicData>
            </a:graphic>
          </wp:inline>
        </w:drawing>
      </w:r>
    </w:p>
    <w:p w14:paraId="55821FBD" w14:textId="77777777" w:rsidR="00975DDE" w:rsidRDefault="00975DDE" w:rsidP="00975DDE">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Pr>
          <w:rFonts w:ascii="Times New Roman" w:eastAsia="Times New Roman" w:hAnsi="Times New Roman" w:cs="Times New Roman"/>
          <w:b/>
          <w:bCs/>
          <w:sz w:val="36"/>
          <w:szCs w:val="36"/>
          <w:lang w:eastAsia="es-CO"/>
        </w:rPr>
        <w:t>Pseudo Elementos</w:t>
      </w:r>
    </w:p>
    <w:p w14:paraId="7C087F02" w14:textId="77777777" w:rsidR="00975DDE" w:rsidRDefault="00975DDE" w:rsidP="00975DD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Define el estilo de una parte específica de un elemento.</w:t>
      </w:r>
    </w:p>
    <w:p w14:paraId="6CFD5866" w14:textId="77777777" w:rsidR="00975DDE" w:rsidRDefault="00975DDE" w:rsidP="00975DD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al final de la clase </w:t>
      </w:r>
      <w:r>
        <w:rPr>
          <w:rFonts w:ascii="Courier New" w:eastAsia="Times New Roman" w:hAnsi="Courier New" w:cs="Courier New"/>
          <w:sz w:val="20"/>
          <w:szCs w:val="20"/>
          <w:lang w:eastAsia="es-CO"/>
        </w:rPr>
        <w:t>::nombreAccion</w:t>
      </w:r>
    </w:p>
    <w:p w14:paraId="4E3537D1" w14:textId="00EA2269" w:rsidR="00975DDE" w:rsidRDefault="00975DDE" w:rsidP="00975DDE">
      <w:pPr>
        <w:pStyle w:val="Ttulo1"/>
      </w:pPr>
      <w:r>
        <w:rPr>
          <w:noProof/>
        </w:rPr>
        <w:drawing>
          <wp:inline distT="0" distB="0" distL="0" distR="0" wp14:anchorId="4A4159C8" wp14:editId="6C25CB03">
            <wp:extent cx="5610225" cy="8382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0225" cy="838200"/>
                    </a:xfrm>
                    <a:prstGeom prst="rect">
                      <a:avLst/>
                    </a:prstGeom>
                    <a:noFill/>
                    <a:ln>
                      <a:noFill/>
                    </a:ln>
                  </pic:spPr>
                </pic:pic>
              </a:graphicData>
            </a:graphic>
          </wp:inline>
        </w:drawing>
      </w:r>
    </w:p>
    <w:p w14:paraId="6AAB2304" w14:textId="71231A6D" w:rsidR="00975DDE" w:rsidRDefault="00975DDE" w:rsidP="00975DDE">
      <w:pPr>
        <w:jc w:val="center"/>
        <w:rPr>
          <w:rFonts w:ascii="Times New Roman" w:hAnsi="Times New Roman" w:cs="Times New Roman"/>
        </w:rPr>
      </w:pPr>
      <w:r>
        <w:rPr>
          <w:noProof/>
        </w:rPr>
        <w:drawing>
          <wp:inline distT="0" distB="0" distL="0" distR="0" wp14:anchorId="481E1C08" wp14:editId="2E92672E">
            <wp:extent cx="4619625" cy="233353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53450" cy="2350617"/>
                    </a:xfrm>
                    <a:prstGeom prst="rect">
                      <a:avLst/>
                    </a:prstGeom>
                    <a:noFill/>
                    <a:ln>
                      <a:noFill/>
                    </a:ln>
                  </pic:spPr>
                </pic:pic>
              </a:graphicData>
            </a:graphic>
          </wp:inline>
        </w:drawing>
      </w:r>
    </w:p>
    <w:p w14:paraId="426B4557" w14:textId="77777777" w:rsidR="00975DDE" w:rsidRDefault="00975DDE" w:rsidP="00975DDE">
      <w:pPr>
        <w:jc w:val="center"/>
        <w:rPr>
          <w:rFonts w:ascii="Times New Roman" w:hAnsi="Times New Roman" w:cs="Times New Roman"/>
        </w:rPr>
      </w:pPr>
    </w:p>
    <w:p w14:paraId="2850023C" w14:textId="77777777" w:rsidR="00975DDE" w:rsidRDefault="00975DDE" w:rsidP="00975DDE">
      <w:pPr>
        <w:pStyle w:val="Ttulo1"/>
      </w:pPr>
      <w:r>
        <w:t>Modelo de caja</w:t>
      </w:r>
    </w:p>
    <w:p w14:paraId="2072734B" w14:textId="33E09642" w:rsidR="00975DDE" w:rsidRDefault="00975DDE" w:rsidP="00975DDE">
      <w:pPr>
        <w:jc w:val="center"/>
        <w:rPr>
          <w:rFonts w:ascii="Times New Roman" w:hAnsi="Times New Roman" w:cs="Times New Roman"/>
        </w:rPr>
      </w:pPr>
      <w:r>
        <w:rPr>
          <w:noProof/>
        </w:rPr>
        <w:drawing>
          <wp:inline distT="0" distB="0" distL="0" distR="0" wp14:anchorId="46263898" wp14:editId="70A638DE">
            <wp:extent cx="5105400" cy="31242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05400" cy="3124200"/>
                    </a:xfrm>
                    <a:prstGeom prst="rect">
                      <a:avLst/>
                    </a:prstGeom>
                    <a:noFill/>
                    <a:ln>
                      <a:noFill/>
                    </a:ln>
                  </pic:spPr>
                </pic:pic>
              </a:graphicData>
            </a:graphic>
          </wp:inline>
        </w:drawing>
      </w:r>
    </w:p>
    <w:p w14:paraId="61BDC043" w14:textId="51FADF4D" w:rsidR="00975DDE" w:rsidRDefault="00975DDE" w:rsidP="00975DDE">
      <w:pPr>
        <w:jc w:val="center"/>
        <w:rPr>
          <w:rFonts w:ascii="Times New Roman" w:hAnsi="Times New Roman" w:cs="Times New Roman"/>
        </w:rPr>
      </w:pPr>
      <w:r>
        <w:rPr>
          <w:noProof/>
        </w:rPr>
        <w:drawing>
          <wp:inline distT="0" distB="0" distL="0" distR="0" wp14:anchorId="43560951" wp14:editId="2FEA7E45">
            <wp:extent cx="5257800" cy="39338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7800" cy="3933825"/>
                    </a:xfrm>
                    <a:prstGeom prst="rect">
                      <a:avLst/>
                    </a:prstGeom>
                    <a:noFill/>
                    <a:ln>
                      <a:noFill/>
                    </a:ln>
                  </pic:spPr>
                </pic:pic>
              </a:graphicData>
            </a:graphic>
          </wp:inline>
        </w:drawing>
      </w:r>
    </w:p>
    <w:p w14:paraId="4785B723" w14:textId="77777777" w:rsidR="00975DDE" w:rsidRDefault="00975DDE" w:rsidP="00975DDE">
      <w:pPr>
        <w:jc w:val="center"/>
        <w:rPr>
          <w:rFonts w:ascii="Times New Roman" w:hAnsi="Times New Roman" w:cs="Times New Roman"/>
        </w:rPr>
      </w:pPr>
    </w:p>
    <w:p w14:paraId="6FCF89A9" w14:textId="77777777" w:rsidR="00975DDE" w:rsidRDefault="00975DDE" w:rsidP="00975DDE">
      <w:pPr>
        <w:pStyle w:val="Ttulo1"/>
      </w:pPr>
      <w:r>
        <w:t>Box-sizing.</w:t>
      </w:r>
    </w:p>
    <w:p w14:paraId="07E11155" w14:textId="77777777" w:rsidR="00975DDE" w:rsidRDefault="00975DDE" w:rsidP="00975DDE">
      <w:pPr>
        <w:pStyle w:val="Ttulo1"/>
        <w:rPr>
          <w:b w:val="0"/>
          <w:bCs w:val="0"/>
          <w:sz w:val="24"/>
          <w:szCs w:val="24"/>
        </w:rPr>
      </w:pPr>
      <w:r>
        <w:rPr>
          <w:sz w:val="24"/>
          <w:szCs w:val="24"/>
        </w:rPr>
        <w:t>Box-sizing: border-box</w:t>
      </w:r>
      <w:r>
        <w:rPr>
          <w:b w:val="0"/>
          <w:bCs w:val="0"/>
          <w:sz w:val="24"/>
          <w:szCs w:val="24"/>
        </w:rPr>
        <w:t xml:space="preserve"> hace que se calcule automáticamente el tamaño del elemento con el </w:t>
      </w:r>
      <w:r>
        <w:rPr>
          <w:b w:val="0"/>
          <w:bCs w:val="0"/>
          <w:i/>
          <w:iCs/>
          <w:sz w:val="24"/>
          <w:szCs w:val="24"/>
        </w:rPr>
        <w:t>padding</w:t>
      </w:r>
      <w:r>
        <w:rPr>
          <w:b w:val="0"/>
          <w:bCs w:val="0"/>
          <w:sz w:val="24"/>
          <w:szCs w:val="24"/>
        </w:rPr>
        <w:t xml:space="preserve"> y el </w:t>
      </w:r>
      <w:r>
        <w:rPr>
          <w:b w:val="0"/>
          <w:bCs w:val="0"/>
          <w:i/>
          <w:iCs/>
          <w:sz w:val="24"/>
          <w:szCs w:val="24"/>
        </w:rPr>
        <w:t>border</w:t>
      </w:r>
      <w:r>
        <w:rPr>
          <w:b w:val="0"/>
          <w:bCs w:val="0"/>
          <w:sz w:val="24"/>
          <w:szCs w:val="24"/>
        </w:rPr>
        <w:t>, para que de esta manera no se salga de mi navegador generando scroll.</w:t>
      </w:r>
    </w:p>
    <w:p w14:paraId="6062A3F2" w14:textId="77777777" w:rsidR="00975DDE" w:rsidRDefault="00975DDE" w:rsidP="00975DDE">
      <w:pPr>
        <w:pStyle w:val="NormalWeb"/>
      </w:pPr>
      <w:r>
        <w:t xml:space="preserve">Por defecto en el </w:t>
      </w:r>
      <w:hyperlink r:id="rId86" w:history="1">
        <w:r>
          <w:rPr>
            <w:rStyle w:val="Hipervnculo"/>
          </w:rPr>
          <w:t>modelo de caja de CSS</w:t>
        </w:r>
      </w:hyperlink>
      <w:r>
        <w:t>, el ancho y alto asignado a un elemento es aplicado solo al contenido de la caja del elemento. Si el elemento tiene algún borde (border) o relleno (padding), este es entonces añadido al ancho y alto a alcanzar el tamaño de la caja que es desplegada en pantalla. Esto significa que cuando se definen el ancho y alto, se tiene que ajustar el valor definido para permitir cualquier borde o relleno que se pueda añadir.</w:t>
      </w:r>
    </w:p>
    <w:p w14:paraId="4338725A" w14:textId="77777777" w:rsidR="00975DDE" w:rsidRDefault="00975DDE" w:rsidP="00975DDE">
      <w:pPr>
        <w:pStyle w:val="NormalWeb"/>
      </w:pPr>
      <w:r>
        <w:t xml:space="preserve">La propiedad </w:t>
      </w:r>
      <w:r>
        <w:rPr>
          <w:rStyle w:val="CdigoHTML"/>
        </w:rPr>
        <w:t>box-sizing</w:t>
      </w:r>
      <w:r>
        <w:t xml:space="preserve"> puede ser usada para ajustar el siguiente comportamiento:</w:t>
      </w:r>
    </w:p>
    <w:p w14:paraId="6787AEB3" w14:textId="77777777" w:rsidR="00975DDE" w:rsidRDefault="00975DDE" w:rsidP="00975DDE">
      <w:pPr>
        <w:numPr>
          <w:ilvl w:val="0"/>
          <w:numId w:val="1"/>
        </w:numPr>
        <w:spacing w:before="100" w:beforeAutospacing="1" w:after="100" w:afterAutospacing="1" w:line="240" w:lineRule="auto"/>
        <w:rPr>
          <w:rFonts w:ascii="Times New Roman" w:hAnsi="Times New Roman" w:cs="Times New Roman"/>
          <w:sz w:val="24"/>
          <w:szCs w:val="24"/>
        </w:rPr>
      </w:pPr>
      <w:r w:rsidRPr="000A7CAF">
        <w:rPr>
          <w:rStyle w:val="CdigoHTML"/>
          <w:rFonts w:ascii="Times New Roman" w:eastAsiaTheme="minorHAnsi" w:hAnsi="Times New Roman" w:cs="Times New Roman"/>
          <w:b/>
          <w:bCs/>
          <w:sz w:val="24"/>
          <w:szCs w:val="24"/>
        </w:rPr>
        <w:t>content-box</w:t>
      </w:r>
      <w:r>
        <w:rPr>
          <w:rFonts w:ascii="Times New Roman" w:hAnsi="Times New Roman" w:cs="Times New Roman"/>
          <w:sz w:val="24"/>
          <w:szCs w:val="24"/>
        </w:rPr>
        <w:t xml:space="preserve"> es el comportamiento CSS por defecto para el tamaño de la caja (box-sizing). Si se define el ancho de un elemento en 100 pixeles, la caja del contenido del elemento tendrá 100 pixeles de ancho, y el ancho de cualquier borde o relleno se le añadirá al ancho final desplegado.</w:t>
      </w:r>
    </w:p>
    <w:p w14:paraId="5B45F838" w14:textId="77777777" w:rsidR="00975DDE" w:rsidRDefault="00975DDE" w:rsidP="00975DDE">
      <w:pPr>
        <w:numPr>
          <w:ilvl w:val="0"/>
          <w:numId w:val="1"/>
        </w:numPr>
        <w:spacing w:before="100" w:beforeAutospacing="1" w:after="100" w:afterAutospacing="1" w:line="240" w:lineRule="auto"/>
        <w:rPr>
          <w:rFonts w:ascii="Times New Roman" w:hAnsi="Times New Roman" w:cs="Times New Roman"/>
          <w:sz w:val="24"/>
          <w:szCs w:val="24"/>
        </w:rPr>
      </w:pPr>
      <w:r w:rsidRPr="000A7CAF">
        <w:rPr>
          <w:rStyle w:val="CdigoHTML"/>
          <w:rFonts w:ascii="Times New Roman" w:eastAsiaTheme="minorHAnsi" w:hAnsi="Times New Roman" w:cs="Times New Roman"/>
          <w:b/>
          <w:bCs/>
          <w:sz w:val="24"/>
          <w:szCs w:val="24"/>
        </w:rPr>
        <w:t>border-box</w:t>
      </w:r>
      <w:r>
        <w:rPr>
          <w:rFonts w:ascii="Times New Roman" w:hAnsi="Times New Roman" w:cs="Times New Roman"/>
          <w:sz w:val="24"/>
          <w:szCs w:val="24"/>
        </w:rPr>
        <w:t xml:space="preserve"> le dice al navegador tomar en cuenta para cualquier valor que se especifique de borde o de relleno para el ancho o alto de un elemento. Es decir, si se define un elemento con un ancho de 100 pixeles. Esos 100 pixeles incluirán cualquier borde o relleno que se añadan, y la caja de contenido se encogerá para absorber ese ancho extra. Esto típicamente hace mucho más fácil dimensionar elementos.</w:t>
      </w:r>
    </w:p>
    <w:p w14:paraId="26506B77" w14:textId="0A525473" w:rsidR="00975DDE" w:rsidRDefault="00975DDE" w:rsidP="00975DDE">
      <w:pPr>
        <w:pStyle w:val="Ttulo1"/>
        <w:jc w:val="center"/>
      </w:pPr>
      <w:r>
        <w:rPr>
          <w:noProof/>
        </w:rPr>
        <w:drawing>
          <wp:inline distT="0" distB="0" distL="0" distR="0" wp14:anchorId="56B04A0E" wp14:editId="732B0B19">
            <wp:extent cx="4895850" cy="14573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95850" cy="1457325"/>
                    </a:xfrm>
                    <a:prstGeom prst="rect">
                      <a:avLst/>
                    </a:prstGeom>
                    <a:noFill/>
                    <a:ln>
                      <a:noFill/>
                    </a:ln>
                  </pic:spPr>
                </pic:pic>
              </a:graphicData>
            </a:graphic>
          </wp:inline>
        </w:drawing>
      </w:r>
    </w:p>
    <w:p w14:paraId="76377604" w14:textId="5A2266E7" w:rsidR="00975DDE" w:rsidRDefault="00975DDE" w:rsidP="00975DDE">
      <w:pPr>
        <w:jc w:val="center"/>
        <w:rPr>
          <w:rFonts w:ascii="Times New Roman" w:hAnsi="Times New Roman" w:cs="Times New Roman"/>
          <w:lang w:val="es-MX"/>
        </w:rPr>
      </w:pPr>
      <w:r>
        <w:rPr>
          <w:noProof/>
        </w:rPr>
        <w:drawing>
          <wp:inline distT="0" distB="0" distL="0" distR="0" wp14:anchorId="4415EEED" wp14:editId="0EE65DF7">
            <wp:extent cx="4895850" cy="16478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5850" cy="1647825"/>
                    </a:xfrm>
                    <a:prstGeom prst="rect">
                      <a:avLst/>
                    </a:prstGeom>
                    <a:noFill/>
                    <a:ln>
                      <a:noFill/>
                    </a:ln>
                  </pic:spPr>
                </pic:pic>
              </a:graphicData>
            </a:graphic>
          </wp:inline>
        </w:drawing>
      </w:r>
    </w:p>
    <w:p w14:paraId="48B763B9" w14:textId="77777777" w:rsidR="00975DDE" w:rsidRDefault="00975DDE" w:rsidP="00975DDE">
      <w:pPr>
        <w:jc w:val="center"/>
        <w:rPr>
          <w:rFonts w:ascii="Times New Roman" w:hAnsi="Times New Roman" w:cs="Times New Roman"/>
          <w:lang w:val="es-MX"/>
        </w:rPr>
      </w:pPr>
    </w:p>
    <w:p w14:paraId="3E799C2E" w14:textId="77777777" w:rsidR="00975DDE" w:rsidRDefault="00975DDE" w:rsidP="00975DDE">
      <w:pPr>
        <w:pStyle w:val="Ttulo1"/>
      </w:pPr>
      <w:r>
        <w:t>Herencia</w:t>
      </w:r>
    </w:p>
    <w:p w14:paraId="5A6960BC" w14:textId="77777777" w:rsidR="00975DDE" w:rsidRDefault="00975DDE" w:rsidP="00975DDE">
      <w:pPr>
        <w:pStyle w:val="NormalWeb"/>
      </w:pPr>
      <w:r>
        <w:rPr>
          <w:rStyle w:val="Textoennegrita"/>
        </w:rPr>
        <w:t>Inherit</w:t>
      </w:r>
      <w:r>
        <w:t xml:space="preserve">. Este es un valor por medio de una </w:t>
      </w:r>
      <w:r>
        <w:rPr>
          <w:rStyle w:val="nfasis"/>
        </w:rPr>
        <w:t>keyword</w:t>
      </w:r>
      <w:r>
        <w:t xml:space="preserve"> que especifica que, a la propiedad que se la apliquemos debe de heredar los valores de su elemento padre. Podemos decir que la palabra </w:t>
      </w:r>
      <w:r>
        <w:rPr>
          <w:rStyle w:val="Textoennegrita"/>
        </w:rPr>
        <w:t>Inherit</w:t>
      </w:r>
      <w:r>
        <w:t xml:space="preserve"> significa “</w:t>
      </w:r>
      <w:r>
        <w:rPr>
          <w:rStyle w:val="nfasis"/>
        </w:rPr>
        <w:t>Usa el valor de mi padre</w:t>
      </w:r>
      <w:r>
        <w:t>”, si el elemento padre no tiene definido dicho valor el navegador seguirá el DOM hasta que encuentre un elemento superior que lo contenga, y en última instancia de no tenerlo ningún elemento superior se aplicara el valor por defecto.</w:t>
      </w:r>
    </w:p>
    <w:p w14:paraId="17B0E5D7" w14:textId="77777777" w:rsidR="00975DDE" w:rsidRDefault="00975DDE" w:rsidP="00975DDE">
      <w:pPr>
        <w:pStyle w:val="NormalWeb"/>
      </w:pPr>
      <w:r>
        <w:rPr>
          <w:rStyle w:val="Textoennegrita"/>
        </w:rPr>
        <w:t>Initial</w:t>
      </w:r>
      <w:r>
        <w:t xml:space="preserve">. Este valor pertenece a la especificación CSS3 y cuando aplicamos a una propiedad el valor </w:t>
      </w:r>
      <w:r>
        <w:rPr>
          <w:rStyle w:val="nfasis"/>
        </w:rPr>
        <w:t>initial</w:t>
      </w:r>
      <w:r>
        <w:t xml:space="preserve"> estamos dando el valor inicial y predefinido por el navegador en cuestión.</w:t>
      </w:r>
    </w:p>
    <w:p w14:paraId="786E1EE7" w14:textId="77777777" w:rsidR="00975DDE" w:rsidRDefault="00975DDE" w:rsidP="00975DDE">
      <w:pPr>
        <w:pStyle w:val="NormalWeb"/>
      </w:pPr>
      <w:r>
        <w:rPr>
          <w:rStyle w:val="Textoennegrita"/>
        </w:rPr>
        <w:t>Unset</w:t>
      </w:r>
      <w:r>
        <w:t xml:space="preserve">. Este valor </w:t>
      </w:r>
      <w:r>
        <w:rPr>
          <w:rStyle w:val="nfasis"/>
        </w:rPr>
        <w:t>unset</w:t>
      </w:r>
      <w:r>
        <w:t xml:space="preserve"> es una combinación entre </w:t>
      </w:r>
      <w:r>
        <w:rPr>
          <w:rStyle w:val="nfasis"/>
        </w:rPr>
        <w:t>inherit</w:t>
      </w:r>
      <w:r>
        <w:t xml:space="preserve"> y </w:t>
      </w:r>
      <w:r>
        <w:rPr>
          <w:rStyle w:val="nfasis"/>
        </w:rPr>
        <w:t>initial</w:t>
      </w:r>
      <w:r>
        <w:t xml:space="preserve">, cuando utilizamos este valor en una propiedad esta tratará de heredar el valor de su elemento padre si este está disponible, de no ser así este valor colocará el valor de la propiedad en su valor inicial, como si usáramos </w:t>
      </w:r>
      <w:r>
        <w:rPr>
          <w:rStyle w:val="nfasis"/>
        </w:rPr>
        <w:t>inherit</w:t>
      </w:r>
      <w:r>
        <w:t xml:space="preserve"> e </w:t>
      </w:r>
      <w:r>
        <w:rPr>
          <w:rStyle w:val="nfasis"/>
        </w:rPr>
        <w:t>initial</w:t>
      </w:r>
      <w:r>
        <w:t xml:space="preserve"> juntos.</w:t>
      </w:r>
    </w:p>
    <w:p w14:paraId="33A46DCB" w14:textId="4091EF8F" w:rsidR="00975DDE" w:rsidRDefault="00975DDE" w:rsidP="00975DDE">
      <w:pPr>
        <w:jc w:val="center"/>
        <w:rPr>
          <w:rFonts w:ascii="Times New Roman" w:hAnsi="Times New Roman" w:cs="Times New Roman"/>
          <w:lang w:val="es-MX"/>
        </w:rPr>
      </w:pPr>
      <w:r>
        <w:rPr>
          <w:noProof/>
        </w:rPr>
        <w:drawing>
          <wp:inline distT="0" distB="0" distL="0" distR="0" wp14:anchorId="187BCCE5" wp14:editId="6210FB9F">
            <wp:extent cx="4933950" cy="38576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33950" cy="3857625"/>
                    </a:xfrm>
                    <a:prstGeom prst="rect">
                      <a:avLst/>
                    </a:prstGeom>
                    <a:noFill/>
                    <a:ln>
                      <a:noFill/>
                    </a:ln>
                  </pic:spPr>
                </pic:pic>
              </a:graphicData>
            </a:graphic>
          </wp:inline>
        </w:drawing>
      </w:r>
    </w:p>
    <w:p w14:paraId="4614D18C" w14:textId="77777777" w:rsidR="00975DDE" w:rsidRDefault="00975DDE" w:rsidP="00975DDE">
      <w:pPr>
        <w:jc w:val="center"/>
        <w:rPr>
          <w:rFonts w:ascii="Times New Roman" w:hAnsi="Times New Roman" w:cs="Times New Roman"/>
          <w:lang w:val="es-MX"/>
        </w:rPr>
      </w:pPr>
    </w:p>
    <w:p w14:paraId="27B7C8AB" w14:textId="77777777" w:rsidR="00975DDE" w:rsidRDefault="00975DDE" w:rsidP="00975DDE">
      <w:pPr>
        <w:jc w:val="center"/>
        <w:rPr>
          <w:rFonts w:ascii="Times New Roman" w:hAnsi="Times New Roman" w:cs="Times New Roman"/>
          <w:lang w:val="es-MX"/>
        </w:rPr>
      </w:pPr>
    </w:p>
    <w:p w14:paraId="509A15AC" w14:textId="77777777" w:rsidR="00975DDE" w:rsidRDefault="00975DDE" w:rsidP="00975DDE">
      <w:pPr>
        <w:jc w:val="center"/>
        <w:rPr>
          <w:rFonts w:ascii="Times New Roman" w:hAnsi="Times New Roman" w:cs="Times New Roman"/>
          <w:lang w:val="es-MX"/>
        </w:rPr>
      </w:pPr>
    </w:p>
    <w:p w14:paraId="423E4140" w14:textId="77777777" w:rsidR="00975DDE" w:rsidRDefault="00975DDE" w:rsidP="00975DDE">
      <w:pPr>
        <w:jc w:val="center"/>
        <w:rPr>
          <w:rFonts w:ascii="Times New Roman" w:hAnsi="Times New Roman" w:cs="Times New Roman"/>
          <w:lang w:val="es-MX"/>
        </w:rPr>
      </w:pPr>
    </w:p>
    <w:p w14:paraId="6959FEF4" w14:textId="77777777" w:rsidR="00975DDE" w:rsidRDefault="00975DDE" w:rsidP="00975DDE">
      <w:pPr>
        <w:pStyle w:val="Ttulo1"/>
      </w:pPr>
      <w:r>
        <w:t>Especificidad en selectores.</w:t>
      </w:r>
    </w:p>
    <w:p w14:paraId="3C96B427" w14:textId="77777777" w:rsidR="00975DDE" w:rsidRDefault="00975DDE" w:rsidP="00975DDE">
      <w:pPr>
        <w:pStyle w:val="Ttulo1"/>
        <w:rPr>
          <w:b w:val="0"/>
          <w:bCs w:val="0"/>
          <w:sz w:val="24"/>
          <w:szCs w:val="24"/>
        </w:rPr>
      </w:pPr>
      <w:r>
        <w:rPr>
          <w:b w:val="0"/>
          <w:bCs w:val="0"/>
          <w:sz w:val="24"/>
          <w:szCs w:val="24"/>
        </w:rPr>
        <w:t>Es importante conocer como es el orden en que los estilos van a ser cargados primero para determinar esos bugs en los que no sabemos porque se aplican estilos no esperados.</w:t>
      </w:r>
    </w:p>
    <w:p w14:paraId="7C8A0A04" w14:textId="77777777" w:rsidR="00975DDE" w:rsidRDefault="00975DDE" w:rsidP="00975DDE">
      <w:pPr>
        <w:pStyle w:val="Ttulo1"/>
        <w:rPr>
          <w:b w:val="0"/>
          <w:bCs w:val="0"/>
          <w:sz w:val="24"/>
          <w:szCs w:val="24"/>
        </w:rPr>
      </w:pPr>
      <w:r>
        <w:rPr>
          <w:b w:val="0"/>
          <w:bCs w:val="0"/>
          <w:sz w:val="24"/>
          <w:szCs w:val="24"/>
        </w:rPr>
        <w:t>El navegador los primeros estilos que va a cargar son los que tiene por defecto el navegador, luego cargara por orden nuestros archivos css linkeados y por últimos nuestros estilos en línea y los ¡important.</w:t>
      </w:r>
    </w:p>
    <w:p w14:paraId="56AF3117" w14:textId="60877ABE" w:rsidR="00975DDE" w:rsidRDefault="00975DDE" w:rsidP="00975DDE">
      <w:pPr>
        <w:jc w:val="right"/>
        <w:rPr>
          <w:rFonts w:ascii="Times New Roman" w:hAnsi="Times New Roman" w:cs="Times New Roman"/>
          <w:lang w:val="es-MX"/>
        </w:rPr>
      </w:pPr>
      <w:r>
        <w:rPr>
          <w:noProof/>
        </w:rPr>
        <w:drawing>
          <wp:inline distT="0" distB="0" distL="0" distR="0" wp14:anchorId="60703C04" wp14:editId="6E8ADE85">
            <wp:extent cx="2733675" cy="21812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33675" cy="2181225"/>
                    </a:xfrm>
                    <a:prstGeom prst="rect">
                      <a:avLst/>
                    </a:prstGeom>
                    <a:noFill/>
                    <a:ln>
                      <a:noFill/>
                    </a:ln>
                  </pic:spPr>
                </pic:pic>
              </a:graphicData>
            </a:graphic>
          </wp:inline>
        </w:drawing>
      </w:r>
      <w:r>
        <w:rPr>
          <w:noProof/>
        </w:rPr>
        <w:drawing>
          <wp:inline distT="0" distB="0" distL="0" distR="0" wp14:anchorId="4CBB4297" wp14:editId="4FBB2C35">
            <wp:extent cx="2771775" cy="21717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71775" cy="2171700"/>
                    </a:xfrm>
                    <a:prstGeom prst="rect">
                      <a:avLst/>
                    </a:prstGeom>
                    <a:noFill/>
                    <a:ln>
                      <a:noFill/>
                    </a:ln>
                  </pic:spPr>
                </pic:pic>
              </a:graphicData>
            </a:graphic>
          </wp:inline>
        </w:drawing>
      </w:r>
    </w:p>
    <w:p w14:paraId="19FB2017" w14:textId="7D6267ED" w:rsidR="00975DDE" w:rsidRDefault="00975DDE" w:rsidP="00975DDE">
      <w:pPr>
        <w:rPr>
          <w:rFonts w:ascii="Times New Roman" w:hAnsi="Times New Roman" w:cs="Times New Roman"/>
          <w:lang w:val="es-MX"/>
        </w:rPr>
      </w:pPr>
      <w:r>
        <w:rPr>
          <w:noProof/>
        </w:rPr>
        <w:drawing>
          <wp:inline distT="0" distB="0" distL="0" distR="0" wp14:anchorId="46F66C3A" wp14:editId="70796D48">
            <wp:extent cx="2714625" cy="24003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14625" cy="2400300"/>
                    </a:xfrm>
                    <a:prstGeom prst="rect">
                      <a:avLst/>
                    </a:prstGeom>
                    <a:noFill/>
                    <a:ln>
                      <a:noFill/>
                    </a:ln>
                  </pic:spPr>
                </pic:pic>
              </a:graphicData>
            </a:graphic>
          </wp:inline>
        </w:drawing>
      </w:r>
      <w:r>
        <w:rPr>
          <w:noProof/>
        </w:rPr>
        <w:t xml:space="preserve"> </w:t>
      </w:r>
      <w:r>
        <w:rPr>
          <w:noProof/>
        </w:rPr>
        <w:drawing>
          <wp:inline distT="0" distB="0" distL="0" distR="0" wp14:anchorId="76A2D0F2" wp14:editId="6FCAAB41">
            <wp:extent cx="2771775" cy="24288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71775" cy="2428875"/>
                    </a:xfrm>
                    <a:prstGeom prst="rect">
                      <a:avLst/>
                    </a:prstGeom>
                    <a:noFill/>
                    <a:ln>
                      <a:noFill/>
                    </a:ln>
                  </pic:spPr>
                </pic:pic>
              </a:graphicData>
            </a:graphic>
          </wp:inline>
        </w:drawing>
      </w:r>
    </w:p>
    <w:p w14:paraId="520AD8F0" w14:textId="77777777" w:rsidR="00975DDE" w:rsidRDefault="00975DDE" w:rsidP="00975DDE">
      <w:pPr>
        <w:jc w:val="center"/>
        <w:rPr>
          <w:rFonts w:ascii="Times New Roman" w:hAnsi="Times New Roman" w:cs="Times New Roman"/>
          <w:lang w:val="es-MX"/>
        </w:rPr>
      </w:pPr>
    </w:p>
    <w:p w14:paraId="05314D14" w14:textId="77777777" w:rsidR="00975DDE" w:rsidRDefault="00975DDE" w:rsidP="00975DDE">
      <w:pPr>
        <w:pStyle w:val="Ttulo1"/>
      </w:pPr>
    </w:p>
    <w:p w14:paraId="4F669C3B" w14:textId="77777777" w:rsidR="00975DDE" w:rsidRDefault="00975DDE" w:rsidP="00975DDE">
      <w:pPr>
        <w:pStyle w:val="Ttulo1"/>
      </w:pPr>
    </w:p>
    <w:p w14:paraId="2E846478" w14:textId="77777777" w:rsidR="00975DDE" w:rsidRDefault="00975DDE" w:rsidP="00975DDE">
      <w:pPr>
        <w:pStyle w:val="Ttulo1"/>
      </w:pPr>
      <w:r>
        <w:lastRenderedPageBreak/>
        <w:t xml:space="preserve">Combinadores: </w:t>
      </w:r>
    </w:p>
    <w:p w14:paraId="280F0BB0" w14:textId="09EDD8CF" w:rsidR="00975DDE" w:rsidRDefault="00975DDE" w:rsidP="00975DDE">
      <w:pPr>
        <w:jc w:val="center"/>
        <w:rPr>
          <w:rFonts w:ascii="Times New Roman" w:hAnsi="Times New Roman" w:cs="Times New Roman"/>
          <w:lang w:val="es-MX"/>
        </w:rPr>
      </w:pPr>
      <w:r>
        <w:rPr>
          <w:noProof/>
        </w:rPr>
        <w:drawing>
          <wp:inline distT="0" distB="0" distL="0" distR="0" wp14:anchorId="5F36D8FC" wp14:editId="74700E9F">
            <wp:extent cx="4991100" cy="33813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91100" cy="3381375"/>
                    </a:xfrm>
                    <a:prstGeom prst="rect">
                      <a:avLst/>
                    </a:prstGeom>
                    <a:noFill/>
                    <a:ln>
                      <a:noFill/>
                    </a:ln>
                  </pic:spPr>
                </pic:pic>
              </a:graphicData>
            </a:graphic>
          </wp:inline>
        </w:drawing>
      </w:r>
    </w:p>
    <w:p w14:paraId="64402C56" w14:textId="77777777" w:rsidR="00975DDE" w:rsidRDefault="00975DDE" w:rsidP="00975DDE">
      <w:pPr>
        <w:pStyle w:val="Ttulo1"/>
      </w:pPr>
      <w:r>
        <w:t>Hermano Adyacente (combinator)</w:t>
      </w:r>
    </w:p>
    <w:p w14:paraId="0CF1D170" w14:textId="0191599E" w:rsidR="00975DDE" w:rsidRDefault="00975DDE" w:rsidP="00975DDE">
      <w:pPr>
        <w:pStyle w:val="Ttulo1"/>
        <w:spacing w:before="0"/>
      </w:pPr>
      <w:r>
        <w:rPr>
          <w:noProof/>
        </w:rPr>
        <w:drawing>
          <wp:anchor distT="0" distB="0" distL="114300" distR="114300" simplePos="0" relativeHeight="251654144" behindDoc="1" locked="0" layoutInCell="1" allowOverlap="1" wp14:anchorId="3EADCF06" wp14:editId="3D22F803">
            <wp:simplePos x="0" y="0"/>
            <wp:positionH relativeFrom="column">
              <wp:posOffset>3939540</wp:posOffset>
            </wp:positionH>
            <wp:positionV relativeFrom="paragraph">
              <wp:posOffset>803275</wp:posOffset>
            </wp:positionV>
            <wp:extent cx="1933575" cy="1133475"/>
            <wp:effectExtent l="0" t="0" r="9525" b="9525"/>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33575" cy="11334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168" behindDoc="1" locked="0" layoutInCell="1" allowOverlap="1" wp14:anchorId="2CEBDCB1" wp14:editId="40117666">
            <wp:simplePos x="0" y="0"/>
            <wp:positionH relativeFrom="column">
              <wp:posOffset>3815715</wp:posOffset>
            </wp:positionH>
            <wp:positionV relativeFrom="paragraph">
              <wp:posOffset>184150</wp:posOffset>
            </wp:positionV>
            <wp:extent cx="2181225" cy="581025"/>
            <wp:effectExtent l="0" t="0" r="9525" b="952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81225" cy="5810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62F2C2A" wp14:editId="437147D9">
            <wp:extent cx="3200400" cy="20859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00400" cy="2085975"/>
                    </a:xfrm>
                    <a:prstGeom prst="rect">
                      <a:avLst/>
                    </a:prstGeom>
                    <a:noFill/>
                    <a:ln>
                      <a:noFill/>
                    </a:ln>
                  </pic:spPr>
                </pic:pic>
              </a:graphicData>
            </a:graphic>
          </wp:inline>
        </w:drawing>
      </w:r>
    </w:p>
    <w:p w14:paraId="33FC6245" w14:textId="77777777" w:rsidR="00975DDE" w:rsidRDefault="00975DDE" w:rsidP="00975DDE">
      <w:pPr>
        <w:jc w:val="center"/>
        <w:rPr>
          <w:rFonts w:ascii="Times New Roman" w:hAnsi="Times New Roman" w:cs="Times New Roman"/>
          <w:lang w:val="es-MX"/>
        </w:rPr>
      </w:pPr>
    </w:p>
    <w:p w14:paraId="7452CDD3" w14:textId="77777777" w:rsidR="00975DDE" w:rsidRDefault="00975DDE" w:rsidP="00975DDE">
      <w:pPr>
        <w:jc w:val="center"/>
        <w:rPr>
          <w:rFonts w:ascii="Times New Roman" w:hAnsi="Times New Roman" w:cs="Times New Roman"/>
          <w:lang w:val="es-MX"/>
        </w:rPr>
      </w:pPr>
    </w:p>
    <w:p w14:paraId="27AF12E9" w14:textId="77777777" w:rsidR="00975DDE" w:rsidRDefault="00975DDE" w:rsidP="00975DDE">
      <w:pPr>
        <w:jc w:val="center"/>
        <w:rPr>
          <w:rFonts w:ascii="Times New Roman" w:hAnsi="Times New Roman" w:cs="Times New Roman"/>
          <w:lang w:val="es-MX"/>
        </w:rPr>
      </w:pPr>
    </w:p>
    <w:p w14:paraId="027546D8" w14:textId="77777777" w:rsidR="00975DDE" w:rsidRDefault="00975DDE" w:rsidP="00975DDE">
      <w:pPr>
        <w:jc w:val="center"/>
        <w:rPr>
          <w:rFonts w:ascii="Times New Roman" w:hAnsi="Times New Roman" w:cs="Times New Roman"/>
          <w:lang w:val="es-MX"/>
        </w:rPr>
      </w:pPr>
    </w:p>
    <w:p w14:paraId="682B89E8" w14:textId="77777777" w:rsidR="00975DDE" w:rsidRDefault="00975DDE" w:rsidP="00975DDE">
      <w:pPr>
        <w:pStyle w:val="Ttulo1"/>
      </w:pPr>
      <w:r>
        <w:lastRenderedPageBreak/>
        <w:t>Hermano General (combinator)</w:t>
      </w:r>
    </w:p>
    <w:p w14:paraId="69568763" w14:textId="26453556" w:rsidR="00975DDE" w:rsidRDefault="00975DDE" w:rsidP="00975DDE">
      <w:pPr>
        <w:pStyle w:val="Ttulo1"/>
        <w:spacing w:before="0"/>
        <w:rPr>
          <w:sz w:val="16"/>
          <w:szCs w:val="16"/>
        </w:rPr>
      </w:pPr>
      <w:r>
        <w:rPr>
          <w:noProof/>
        </w:rPr>
        <w:drawing>
          <wp:anchor distT="0" distB="0" distL="114300" distR="114300" simplePos="0" relativeHeight="251656192" behindDoc="1" locked="0" layoutInCell="1" allowOverlap="1" wp14:anchorId="6F7E3F06" wp14:editId="479124FF">
            <wp:simplePos x="0" y="0"/>
            <wp:positionH relativeFrom="column">
              <wp:posOffset>3339465</wp:posOffset>
            </wp:positionH>
            <wp:positionV relativeFrom="paragraph">
              <wp:posOffset>484505</wp:posOffset>
            </wp:positionV>
            <wp:extent cx="2533650" cy="857250"/>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33650" cy="8572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ABE2152" wp14:editId="7C631436">
            <wp:extent cx="2943225" cy="15716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43225" cy="1571625"/>
                    </a:xfrm>
                    <a:prstGeom prst="rect">
                      <a:avLst/>
                    </a:prstGeom>
                    <a:noFill/>
                    <a:ln>
                      <a:noFill/>
                    </a:ln>
                  </pic:spPr>
                </pic:pic>
              </a:graphicData>
            </a:graphic>
          </wp:inline>
        </w:drawing>
      </w:r>
      <w:r>
        <w:tab/>
      </w:r>
      <w:r>
        <w:tab/>
        <w:t xml:space="preserve">         </w:t>
      </w:r>
      <w:r>
        <w:rPr>
          <w:sz w:val="16"/>
          <w:szCs w:val="16"/>
        </w:rPr>
        <w:t>alt + 123</w:t>
      </w:r>
    </w:p>
    <w:p w14:paraId="3794C658" w14:textId="77777777" w:rsidR="00975DDE" w:rsidRDefault="00975DDE" w:rsidP="00975DDE">
      <w:pPr>
        <w:pStyle w:val="Ttulo1"/>
      </w:pPr>
      <w:r>
        <w:t>Hijo (combinator)</w:t>
      </w:r>
    </w:p>
    <w:p w14:paraId="6189EE97" w14:textId="5726B890" w:rsidR="00975DDE" w:rsidRDefault="00975DDE" w:rsidP="00975DDE">
      <w:pPr>
        <w:pStyle w:val="Ttulo1"/>
        <w:spacing w:before="0"/>
        <w:rPr>
          <w:color w:val="00B050"/>
          <w:sz w:val="96"/>
          <w:szCs w:val="96"/>
        </w:rPr>
      </w:pPr>
      <w:r>
        <w:rPr>
          <w:noProof/>
        </w:rPr>
        <w:drawing>
          <wp:anchor distT="0" distB="0" distL="114300" distR="114300" simplePos="0" relativeHeight="251657216" behindDoc="1" locked="0" layoutInCell="1" allowOverlap="1" wp14:anchorId="5944C961" wp14:editId="579DADF0">
            <wp:simplePos x="0" y="0"/>
            <wp:positionH relativeFrom="column">
              <wp:posOffset>3501390</wp:posOffset>
            </wp:positionH>
            <wp:positionV relativeFrom="paragraph">
              <wp:posOffset>775335</wp:posOffset>
            </wp:positionV>
            <wp:extent cx="2581275" cy="857250"/>
            <wp:effectExtent l="0" t="0" r="952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1275" cy="8572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B112D5E" wp14:editId="740D3B80">
            <wp:extent cx="2933700" cy="22383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33700" cy="2238375"/>
                    </a:xfrm>
                    <a:prstGeom prst="rect">
                      <a:avLst/>
                    </a:prstGeom>
                    <a:noFill/>
                    <a:ln>
                      <a:noFill/>
                    </a:ln>
                  </pic:spPr>
                </pic:pic>
              </a:graphicData>
            </a:graphic>
          </wp:inline>
        </w:drawing>
      </w:r>
    </w:p>
    <w:p w14:paraId="039301C8" w14:textId="77777777" w:rsidR="00975DDE" w:rsidRDefault="00975DDE" w:rsidP="00975DDE">
      <w:pPr>
        <w:pStyle w:val="Ttulo1"/>
        <w:rPr>
          <w:color w:val="00B050"/>
          <w:sz w:val="96"/>
          <w:szCs w:val="96"/>
        </w:rPr>
      </w:pPr>
      <w:r>
        <w:t>Descendiente (combinator)</w:t>
      </w:r>
    </w:p>
    <w:p w14:paraId="39B810DA" w14:textId="49247C47" w:rsidR="00975DDE" w:rsidRDefault="00975DDE" w:rsidP="00975DDE">
      <w:pPr>
        <w:pStyle w:val="Ttulo1"/>
        <w:spacing w:before="0"/>
        <w:rPr>
          <w:color w:val="00B050"/>
          <w:sz w:val="96"/>
          <w:szCs w:val="96"/>
        </w:rPr>
      </w:pPr>
      <w:r>
        <w:rPr>
          <w:noProof/>
        </w:rPr>
        <w:drawing>
          <wp:anchor distT="0" distB="0" distL="114300" distR="114300" simplePos="0" relativeHeight="251658240" behindDoc="1" locked="0" layoutInCell="1" allowOverlap="1" wp14:anchorId="3EEE8659" wp14:editId="061E07F9">
            <wp:simplePos x="0" y="0"/>
            <wp:positionH relativeFrom="margin">
              <wp:align>right</wp:align>
            </wp:positionH>
            <wp:positionV relativeFrom="paragraph">
              <wp:posOffset>641350</wp:posOffset>
            </wp:positionV>
            <wp:extent cx="2085975" cy="923925"/>
            <wp:effectExtent l="0" t="0" r="9525" b="95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85975" cy="9239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D063C2C" wp14:editId="25C66F66">
            <wp:extent cx="2971800" cy="21240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71800" cy="2124075"/>
                    </a:xfrm>
                    <a:prstGeom prst="rect">
                      <a:avLst/>
                    </a:prstGeom>
                    <a:noFill/>
                    <a:ln>
                      <a:noFill/>
                    </a:ln>
                  </pic:spPr>
                </pic:pic>
              </a:graphicData>
            </a:graphic>
          </wp:inline>
        </w:drawing>
      </w:r>
    </w:p>
    <w:p w14:paraId="656B41B3" w14:textId="77777777" w:rsidR="00975DDE" w:rsidRDefault="00975DDE" w:rsidP="00975DDE">
      <w:pPr>
        <w:jc w:val="center"/>
        <w:rPr>
          <w:rFonts w:ascii="Times New Roman" w:hAnsi="Times New Roman" w:cs="Times New Roman"/>
          <w:b/>
          <w:bCs/>
          <w:sz w:val="28"/>
          <w:szCs w:val="28"/>
          <w:lang w:val="es-MX"/>
        </w:rPr>
      </w:pPr>
    </w:p>
    <w:p w14:paraId="5EC46D4E" w14:textId="77777777" w:rsidR="00975DDE" w:rsidRDefault="00975DDE" w:rsidP="00975DDE">
      <w:pPr>
        <w:jc w:val="center"/>
        <w:rPr>
          <w:rFonts w:ascii="Times New Roman" w:hAnsi="Times New Roman" w:cs="Times New Roman"/>
          <w:b/>
          <w:bCs/>
          <w:sz w:val="28"/>
          <w:szCs w:val="28"/>
          <w:lang w:val="es-MX"/>
        </w:rPr>
      </w:pPr>
    </w:p>
    <w:p w14:paraId="30A23E27" w14:textId="77777777" w:rsidR="00975DDE" w:rsidRDefault="00975DDE" w:rsidP="00975DDE">
      <w:pPr>
        <w:jc w:val="center"/>
        <w:rPr>
          <w:rFonts w:ascii="Times New Roman" w:hAnsi="Times New Roman" w:cs="Times New Roman"/>
          <w:b/>
          <w:bCs/>
          <w:sz w:val="28"/>
          <w:szCs w:val="28"/>
          <w:lang w:val="es-MX"/>
        </w:rPr>
      </w:pPr>
      <w:r>
        <w:rPr>
          <w:rFonts w:ascii="Times New Roman" w:hAnsi="Times New Roman" w:cs="Times New Roman"/>
          <w:b/>
          <w:bCs/>
          <w:sz w:val="28"/>
          <w:szCs w:val="28"/>
          <w:lang w:val="es-MX"/>
        </w:rPr>
        <w:t>Juego para practicar selectores:</w:t>
      </w:r>
    </w:p>
    <w:p w14:paraId="5B371876" w14:textId="0B35FE43" w:rsidR="00975DDE" w:rsidRDefault="00D6773A" w:rsidP="00975DDE">
      <w:pPr>
        <w:jc w:val="center"/>
        <w:rPr>
          <w:rStyle w:val="Hipervnculo"/>
          <w:lang w:val="es-MX"/>
        </w:rPr>
      </w:pPr>
      <w:hyperlink r:id="rId104" w:history="1">
        <w:r w:rsidR="00975DDE">
          <w:rPr>
            <w:rStyle w:val="Hipervnculo"/>
            <w:highlight w:val="yellow"/>
            <w:lang w:val="es-MX"/>
          </w:rPr>
          <w:t>https://flukeout.github.io/</w:t>
        </w:r>
      </w:hyperlink>
    </w:p>
    <w:p w14:paraId="3167FFD8" w14:textId="7DCEE173" w:rsidR="00BE519C" w:rsidRDefault="00BE519C" w:rsidP="00975DDE">
      <w:pPr>
        <w:jc w:val="center"/>
        <w:rPr>
          <w:rStyle w:val="Hipervnculo"/>
          <w:lang w:val="es-MX"/>
        </w:rPr>
      </w:pPr>
    </w:p>
    <w:p w14:paraId="04ABECC5" w14:textId="77777777" w:rsidR="00BE519C" w:rsidRDefault="00BE519C" w:rsidP="00975DDE">
      <w:pPr>
        <w:jc w:val="center"/>
        <w:rPr>
          <w:rFonts w:ascii="Times New Roman" w:hAnsi="Times New Roman" w:cs="Times New Roman"/>
          <w:sz w:val="48"/>
          <w:szCs w:val="48"/>
          <w:lang w:val="es-MX"/>
        </w:rPr>
      </w:pPr>
    </w:p>
    <w:p w14:paraId="5F17D4C0" w14:textId="1DA7DB8A" w:rsidR="00786CD9" w:rsidRDefault="00786CD9" w:rsidP="00786CD9">
      <w:pPr>
        <w:jc w:val="center"/>
        <w:rPr>
          <w:rFonts w:ascii="Times New Roman" w:hAnsi="Times New Roman" w:cs="Times New Roman"/>
          <w:b/>
          <w:bCs/>
          <w:sz w:val="24"/>
          <w:szCs w:val="24"/>
        </w:rPr>
      </w:pPr>
      <w:r>
        <w:rPr>
          <w:rFonts w:ascii="Times New Roman" w:hAnsi="Times New Roman" w:cs="Times New Roman"/>
          <w:b/>
          <w:bCs/>
          <w:sz w:val="24"/>
          <w:szCs w:val="24"/>
        </w:rPr>
        <w:t>Sheet Cheat Emmet.</w:t>
      </w:r>
    </w:p>
    <w:p w14:paraId="4B9E1134" w14:textId="0A06CA17" w:rsidR="00786CD9" w:rsidRDefault="00786CD9" w:rsidP="00786CD9">
      <w:pPr>
        <w:jc w:val="center"/>
        <w:rPr>
          <w:rFonts w:ascii="Times New Roman" w:hAnsi="Times New Roman" w:cs="Times New Roman"/>
          <w:b/>
          <w:bCs/>
          <w:sz w:val="24"/>
          <w:szCs w:val="24"/>
        </w:rPr>
      </w:pPr>
      <w:r>
        <w:rPr>
          <w:noProof/>
        </w:rPr>
        <w:drawing>
          <wp:inline distT="0" distB="0" distL="0" distR="0" wp14:anchorId="418391CC" wp14:editId="57128A69">
            <wp:extent cx="5612130" cy="5882005"/>
            <wp:effectExtent l="0" t="0" r="7620" b="444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2130" cy="5882005"/>
                    </a:xfrm>
                    <a:prstGeom prst="rect">
                      <a:avLst/>
                    </a:prstGeom>
                    <a:noFill/>
                    <a:ln>
                      <a:noFill/>
                    </a:ln>
                  </pic:spPr>
                </pic:pic>
              </a:graphicData>
            </a:graphic>
          </wp:inline>
        </w:drawing>
      </w:r>
    </w:p>
    <w:p w14:paraId="6BB24CD8" w14:textId="77777777" w:rsidR="00975DDE" w:rsidRDefault="00975DDE" w:rsidP="00975DDE">
      <w:pPr>
        <w:jc w:val="center"/>
        <w:rPr>
          <w:rFonts w:ascii="Times New Roman" w:hAnsi="Times New Roman" w:cs="Times New Roman"/>
          <w:sz w:val="48"/>
          <w:szCs w:val="48"/>
          <w:lang w:val="es-MX"/>
        </w:rPr>
      </w:pPr>
    </w:p>
    <w:p w14:paraId="323ADC7A" w14:textId="77777777" w:rsidR="00975DDE" w:rsidRDefault="00975DDE" w:rsidP="00975DDE">
      <w:pPr>
        <w:pStyle w:val="Ttulo1"/>
      </w:pPr>
    </w:p>
    <w:p w14:paraId="1728FE47" w14:textId="77777777" w:rsidR="00975DDE" w:rsidRDefault="00975DDE" w:rsidP="00975DDE">
      <w:pPr>
        <w:pStyle w:val="Ttulo1"/>
      </w:pPr>
      <w:r>
        <w:t>Medidas.</w:t>
      </w:r>
    </w:p>
    <w:p w14:paraId="1AAFA7FC" w14:textId="77777777" w:rsidR="00975DDE" w:rsidRDefault="00975DDE" w:rsidP="00975DDE">
      <w:pPr>
        <w:pStyle w:val="Ttulo1"/>
        <w:rPr>
          <w:b w:val="0"/>
          <w:bCs w:val="0"/>
          <w:sz w:val="24"/>
          <w:szCs w:val="24"/>
        </w:rPr>
      </w:pPr>
      <w:r>
        <w:rPr>
          <w:sz w:val="24"/>
          <w:szCs w:val="24"/>
        </w:rPr>
        <w:t>Medidas Absolutas</w:t>
      </w:r>
      <w:r>
        <w:rPr>
          <w:b w:val="0"/>
          <w:bCs w:val="0"/>
          <w:sz w:val="24"/>
          <w:szCs w:val="24"/>
        </w:rPr>
        <w:t>: el valor de este no cambia y siempre será el mismo, así la página cambie su tamaño.</w:t>
      </w:r>
    </w:p>
    <w:p w14:paraId="5FCC3F3E" w14:textId="77777777" w:rsidR="00975DDE" w:rsidRDefault="00975DDE" w:rsidP="00975DDE">
      <w:pPr>
        <w:pStyle w:val="Ttulo1"/>
        <w:rPr>
          <w:b w:val="0"/>
          <w:bCs w:val="0"/>
          <w:sz w:val="24"/>
          <w:szCs w:val="24"/>
        </w:rPr>
      </w:pPr>
      <w:r>
        <w:rPr>
          <w:sz w:val="24"/>
          <w:szCs w:val="24"/>
        </w:rPr>
        <w:t>Medidas Relativas</w:t>
      </w:r>
      <w:r>
        <w:rPr>
          <w:b w:val="0"/>
          <w:bCs w:val="0"/>
          <w:sz w:val="24"/>
          <w:szCs w:val="24"/>
        </w:rPr>
        <w:t>: estas medidas heredan el tamaño o se basan en el tamaño de su elemento padre.</w:t>
      </w:r>
    </w:p>
    <w:p w14:paraId="39A31F6A" w14:textId="297F9512" w:rsidR="00975DDE" w:rsidRDefault="00975DDE" w:rsidP="00975DDE">
      <w:pPr>
        <w:jc w:val="center"/>
        <w:rPr>
          <w:rFonts w:ascii="Times New Roman" w:hAnsi="Times New Roman" w:cs="Times New Roman"/>
          <w:sz w:val="48"/>
          <w:szCs w:val="48"/>
          <w:lang w:val="es-MX"/>
        </w:rPr>
      </w:pPr>
      <w:r>
        <w:rPr>
          <w:noProof/>
        </w:rPr>
        <w:drawing>
          <wp:inline distT="0" distB="0" distL="0" distR="0" wp14:anchorId="733F59B2" wp14:editId="3969C38C">
            <wp:extent cx="4543425" cy="37147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43425" cy="3714750"/>
                    </a:xfrm>
                    <a:prstGeom prst="rect">
                      <a:avLst/>
                    </a:prstGeom>
                    <a:noFill/>
                    <a:ln>
                      <a:noFill/>
                    </a:ln>
                  </pic:spPr>
                </pic:pic>
              </a:graphicData>
            </a:graphic>
          </wp:inline>
        </w:drawing>
      </w:r>
    </w:p>
    <w:p w14:paraId="41F902F2" w14:textId="77777777" w:rsidR="00975DDE" w:rsidRDefault="00975DDE" w:rsidP="00975DDE">
      <w:pPr>
        <w:pStyle w:val="Ttulo1"/>
      </w:pPr>
    </w:p>
    <w:p w14:paraId="06D1D361" w14:textId="77777777" w:rsidR="00ED7AC1" w:rsidRDefault="00ED7AC1" w:rsidP="00975DDE">
      <w:pPr>
        <w:pStyle w:val="Ttulo1"/>
      </w:pPr>
    </w:p>
    <w:p w14:paraId="2F21992A" w14:textId="77777777" w:rsidR="00ED7AC1" w:rsidRDefault="00ED7AC1" w:rsidP="00975DDE">
      <w:pPr>
        <w:pStyle w:val="Ttulo1"/>
      </w:pPr>
    </w:p>
    <w:p w14:paraId="3AEDEFE4" w14:textId="77777777" w:rsidR="00ED7AC1" w:rsidRDefault="00ED7AC1" w:rsidP="00975DDE">
      <w:pPr>
        <w:pStyle w:val="Ttulo1"/>
      </w:pPr>
    </w:p>
    <w:p w14:paraId="08F2C4CD" w14:textId="36FD9FF3" w:rsidR="00975DDE" w:rsidRDefault="00975DDE" w:rsidP="00975DDE">
      <w:pPr>
        <w:pStyle w:val="Ttulo1"/>
      </w:pPr>
      <w:r>
        <w:t>Medidas REM y su uso con Font-size</w:t>
      </w:r>
    </w:p>
    <w:p w14:paraId="64749981" w14:textId="77777777" w:rsidR="00975DDE" w:rsidRDefault="00975DDE" w:rsidP="00975DDE">
      <w:pPr>
        <w:pStyle w:val="NormalWeb"/>
      </w:pPr>
      <w:r>
        <w:t xml:space="preserve">La medida relativa REM funciona igual que el EM, con la diferencia que es relativo al valor de la fuente del elemento </w:t>
      </w:r>
      <w:r>
        <w:rPr>
          <w:b/>
          <w:bCs/>
        </w:rPr>
        <w:t>html</w:t>
      </w:r>
      <w:r>
        <w:t>, y no tiene en cuenta el valor heredado o del elemento que lo contiene.</w:t>
      </w:r>
    </w:p>
    <w:p w14:paraId="6831CA12" w14:textId="77777777" w:rsidR="00975DDE" w:rsidRDefault="00975DDE" w:rsidP="00975DDE">
      <w:pPr>
        <w:pStyle w:val="NormalWeb"/>
      </w:pPr>
      <w:r>
        <w:t xml:space="preserve">Por </w:t>
      </w:r>
      <w:r w:rsidRPr="00B33D7F">
        <w:rPr>
          <w:b/>
          <w:bCs/>
        </w:rPr>
        <w:t>defecto</w:t>
      </w:r>
      <w:r>
        <w:t xml:space="preserve"> el html viene con un tamaño de fuente de </w:t>
      </w:r>
      <w:r w:rsidRPr="00B33D7F">
        <w:rPr>
          <w:b/>
          <w:bCs/>
        </w:rPr>
        <w:t>16px</w:t>
      </w:r>
      <w:r>
        <w:t>.</w:t>
      </w:r>
      <w:r>
        <w:br/>
        <w:t>.</w:t>
      </w:r>
      <w:r>
        <w:br/>
        <w:t>1 REM = 16PX</w:t>
      </w:r>
      <w:r>
        <w:br/>
        <w:t>.</w:t>
      </w:r>
      <w:r>
        <w:br/>
        <w:t>Si queremos aplicar rem de una forma más sencilla para no tener que hacer tantos cálculos hacemos lo siguiente:</w:t>
      </w:r>
    </w:p>
    <w:p w14:paraId="5921F712" w14:textId="071CA990" w:rsidR="00975DDE" w:rsidRDefault="00975DDE" w:rsidP="00975DDE">
      <w:pPr>
        <w:pStyle w:val="NormalWeb"/>
      </w:pPr>
      <w:r>
        <w:rPr>
          <w:noProof/>
        </w:rPr>
        <w:drawing>
          <wp:inline distT="0" distB="0" distL="0" distR="0" wp14:anchorId="6060E94A" wp14:editId="56EAC1E1">
            <wp:extent cx="5610225" cy="7905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0225" cy="790575"/>
                    </a:xfrm>
                    <a:prstGeom prst="rect">
                      <a:avLst/>
                    </a:prstGeom>
                    <a:noFill/>
                    <a:ln>
                      <a:noFill/>
                    </a:ln>
                  </pic:spPr>
                </pic:pic>
              </a:graphicData>
            </a:graphic>
          </wp:inline>
        </w:drawing>
      </w:r>
      <w:r>
        <w:br/>
        <w:t>.</w:t>
      </w:r>
      <w:r>
        <w:br/>
        <w:t>Esto lo que hará es darle un valor de 10px ya que 16px - 62.5% = 10px</w:t>
      </w:r>
    </w:p>
    <w:p w14:paraId="071041EA" w14:textId="77777777" w:rsidR="00975DDE" w:rsidRDefault="00975DDE" w:rsidP="00975DDE">
      <w:pPr>
        <w:pStyle w:val="NormalWeb"/>
        <w:rPr>
          <w:b/>
          <w:bCs/>
        </w:rPr>
      </w:pPr>
      <w:r>
        <w:t xml:space="preserve">Ahora si por ejemplo a una etiqueta le asignamos </w:t>
      </w:r>
      <w:r>
        <w:rPr>
          <w:b/>
          <w:bCs/>
        </w:rPr>
        <w:t>2rem</w:t>
      </w:r>
      <w:r>
        <w:t xml:space="preserve"> este hará referencia a </w:t>
      </w:r>
      <w:r>
        <w:rPr>
          <w:b/>
          <w:bCs/>
        </w:rPr>
        <w:t>20px</w:t>
      </w:r>
      <w:r>
        <w:t xml:space="preserve">, o si por ejemplo le damos un valor de </w:t>
      </w:r>
      <w:r>
        <w:rPr>
          <w:b/>
          <w:bCs/>
        </w:rPr>
        <w:t>1.5rem</w:t>
      </w:r>
      <w:r>
        <w:t xml:space="preserve"> su valor será de </w:t>
      </w:r>
      <w:r>
        <w:rPr>
          <w:b/>
          <w:bCs/>
        </w:rPr>
        <w:t>15px</w:t>
      </w:r>
    </w:p>
    <w:p w14:paraId="15BD4F5B" w14:textId="77777777" w:rsidR="00975DDE" w:rsidRDefault="00975DDE" w:rsidP="00975DDE">
      <w:pPr>
        <w:pStyle w:val="NormalWeb"/>
        <w:rPr>
          <w:b/>
          <w:bCs/>
        </w:rPr>
      </w:pPr>
    </w:p>
    <w:p w14:paraId="1A9A0305" w14:textId="77777777" w:rsidR="00975DDE" w:rsidRDefault="00975DDE" w:rsidP="00975DDE">
      <w:pPr>
        <w:pStyle w:val="NormalWeb"/>
        <w:rPr>
          <w:b/>
          <w:bCs/>
        </w:rPr>
      </w:pPr>
    </w:p>
    <w:p w14:paraId="217289B2" w14:textId="77777777" w:rsidR="00975DDE" w:rsidRDefault="00975DDE" w:rsidP="00975DDE">
      <w:pPr>
        <w:pStyle w:val="NormalWeb"/>
        <w:jc w:val="center"/>
      </w:pPr>
      <w:r w:rsidRPr="00CF30F3">
        <w:rPr>
          <w:b/>
          <w:bCs/>
          <w:highlight w:val="green"/>
        </w:rPr>
        <w:t>Como buenas prácticas.</w:t>
      </w:r>
      <w:bookmarkStart w:id="1" w:name="_GoBack"/>
      <w:bookmarkEnd w:id="1"/>
    </w:p>
    <w:p w14:paraId="421931F4" w14:textId="07D5626C" w:rsidR="00975DDE" w:rsidRDefault="00D6773A" w:rsidP="00975DDE">
      <w:pPr>
        <w:pStyle w:val="NormalWeb"/>
        <w:rPr>
          <w:sz w:val="48"/>
          <w:szCs w:val="48"/>
        </w:rPr>
      </w:pPr>
      <w:r>
        <w:rPr>
          <w:noProof/>
        </w:rPr>
        <w:drawing>
          <wp:inline distT="0" distB="0" distL="0" distR="0" wp14:anchorId="36B46378" wp14:editId="4158D44D">
            <wp:extent cx="5505450" cy="14859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05450" cy="1485900"/>
                    </a:xfrm>
                    <a:prstGeom prst="rect">
                      <a:avLst/>
                    </a:prstGeom>
                  </pic:spPr>
                </pic:pic>
              </a:graphicData>
            </a:graphic>
          </wp:inline>
        </w:drawing>
      </w:r>
    </w:p>
    <w:p w14:paraId="5B9E31A2" w14:textId="77777777" w:rsidR="00975DDE" w:rsidRDefault="00975DDE" w:rsidP="00975DDE">
      <w:pPr>
        <w:pStyle w:val="NormalWeb"/>
        <w:rPr>
          <w:sz w:val="48"/>
          <w:szCs w:val="48"/>
        </w:rPr>
      </w:pPr>
    </w:p>
    <w:p w14:paraId="64AB641E" w14:textId="77777777" w:rsidR="005F1E06" w:rsidRDefault="005F1E06" w:rsidP="005F1E06">
      <w:pPr>
        <w:pStyle w:val="Ttulo1"/>
      </w:pPr>
      <w:r>
        <w:lastRenderedPageBreak/>
        <w:t>Medidas relativas útiles en Responsive Design.</w:t>
      </w:r>
    </w:p>
    <w:p w14:paraId="1E2CC1DF" w14:textId="77777777" w:rsidR="005F1E06" w:rsidRDefault="005F1E06" w:rsidP="005F1E06">
      <w:pPr>
        <w:pStyle w:val="NormalWeb"/>
      </w:pPr>
      <w:r>
        <w:t xml:space="preserve">Lo primero que debes tener en cuenta es que estas medidas son maleables, en la medida en que dependen de su fuente de origen o medida madre. Entre ellas se encuentran el porcentaje (longitud referente al tamaño de los elementos padre), los em (unidad relativa al tamaño de fuente especificada más cercano), los rem (unidad relativa al tamaño de fuente especificada en el ancestro más lejano, como html o body) y tamaños del viewport </w:t>
      </w:r>
      <w:r w:rsidRPr="009B4696">
        <w:rPr>
          <w:b/>
          <w:bCs/>
        </w:rPr>
        <w:t>vw</w:t>
      </w:r>
      <w:r>
        <w:t>/</w:t>
      </w:r>
      <w:r w:rsidRPr="009B4696">
        <w:rPr>
          <w:b/>
          <w:bCs/>
        </w:rPr>
        <w:t xml:space="preserve">vh </w:t>
      </w:r>
      <w:r>
        <w:t>(longitud relativa porcentual con respecto al viewport).</w:t>
      </w:r>
    </w:p>
    <w:p w14:paraId="36163BDD" w14:textId="77777777" w:rsidR="005F1E06" w:rsidRDefault="005F1E06" w:rsidP="005F1E06">
      <w:pPr>
        <w:pStyle w:val="NormalWeb"/>
      </w:pPr>
      <w:r>
        <w:rPr>
          <w:noProof/>
        </w:rPr>
        <w:drawing>
          <wp:inline distT="0" distB="0" distL="0" distR="0" wp14:anchorId="5B4C297F" wp14:editId="1407DF3A">
            <wp:extent cx="2657475" cy="238760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89039" cy="2415959"/>
                    </a:xfrm>
                    <a:prstGeom prst="rect">
                      <a:avLst/>
                    </a:prstGeom>
                  </pic:spPr>
                </pic:pic>
              </a:graphicData>
            </a:graphic>
          </wp:inline>
        </w:drawing>
      </w:r>
      <w:r>
        <w:rPr>
          <w:noProof/>
        </w:rPr>
        <w:t xml:space="preserve"> </w:t>
      </w:r>
      <w:r>
        <w:rPr>
          <w:noProof/>
        </w:rPr>
        <w:drawing>
          <wp:inline distT="0" distB="0" distL="0" distR="0" wp14:anchorId="35B922E4" wp14:editId="66E52D00">
            <wp:extent cx="2819400" cy="238950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30797" cy="2399164"/>
                    </a:xfrm>
                    <a:prstGeom prst="rect">
                      <a:avLst/>
                    </a:prstGeom>
                  </pic:spPr>
                </pic:pic>
              </a:graphicData>
            </a:graphic>
          </wp:inline>
        </w:drawing>
      </w:r>
      <w:r>
        <w:rPr>
          <w:noProof/>
        </w:rPr>
        <w:drawing>
          <wp:inline distT="0" distB="0" distL="0" distR="0" wp14:anchorId="31036F63" wp14:editId="6BD50307">
            <wp:extent cx="5543550" cy="199072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43550" cy="1990725"/>
                    </a:xfrm>
                    <a:prstGeom prst="rect">
                      <a:avLst/>
                    </a:prstGeom>
                  </pic:spPr>
                </pic:pic>
              </a:graphicData>
            </a:graphic>
          </wp:inline>
        </w:drawing>
      </w:r>
    </w:p>
    <w:p w14:paraId="0E035B70" w14:textId="77777777" w:rsidR="005F1E06" w:rsidRDefault="005F1E06" w:rsidP="005F1E06">
      <w:pPr>
        <w:pStyle w:val="NormalWeb"/>
        <w:jc w:val="center"/>
      </w:pPr>
      <w:r>
        <w:rPr>
          <w:noProof/>
        </w:rPr>
        <w:drawing>
          <wp:inline distT="0" distB="0" distL="0" distR="0" wp14:anchorId="65E20A1E" wp14:editId="2BAB145D">
            <wp:extent cx="5562600" cy="14097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62600" cy="1409700"/>
                    </a:xfrm>
                    <a:prstGeom prst="rect">
                      <a:avLst/>
                    </a:prstGeom>
                  </pic:spPr>
                </pic:pic>
              </a:graphicData>
            </a:graphic>
          </wp:inline>
        </w:drawing>
      </w:r>
    </w:p>
    <w:p w14:paraId="41AE5F98" w14:textId="77777777" w:rsidR="005F1E06" w:rsidRDefault="005F1E06" w:rsidP="005F1E06">
      <w:pPr>
        <w:pStyle w:val="NormalWeb"/>
        <w:jc w:val="center"/>
      </w:pPr>
      <w:r>
        <w:rPr>
          <w:noProof/>
        </w:rPr>
        <w:lastRenderedPageBreak/>
        <w:drawing>
          <wp:inline distT="0" distB="0" distL="0" distR="0" wp14:anchorId="5D390A1A" wp14:editId="70456ADF">
            <wp:extent cx="2695575" cy="1975850"/>
            <wp:effectExtent l="0" t="0" r="0" b="571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04521" cy="1982407"/>
                    </a:xfrm>
                    <a:prstGeom prst="rect">
                      <a:avLst/>
                    </a:prstGeom>
                  </pic:spPr>
                </pic:pic>
              </a:graphicData>
            </a:graphic>
          </wp:inline>
        </w:drawing>
      </w:r>
    </w:p>
    <w:p w14:paraId="59962242" w14:textId="77777777" w:rsidR="005F1E06" w:rsidRDefault="005F1E06" w:rsidP="005F1E06">
      <w:pPr>
        <w:pStyle w:val="NormalWeb"/>
        <w:jc w:val="center"/>
      </w:pPr>
      <w:r>
        <w:rPr>
          <w:noProof/>
        </w:rPr>
        <w:drawing>
          <wp:inline distT="0" distB="0" distL="0" distR="0" wp14:anchorId="3221EEA4" wp14:editId="5ACCC658">
            <wp:extent cx="4914900" cy="29146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14900" cy="2914650"/>
                    </a:xfrm>
                    <a:prstGeom prst="rect">
                      <a:avLst/>
                    </a:prstGeom>
                  </pic:spPr>
                </pic:pic>
              </a:graphicData>
            </a:graphic>
          </wp:inline>
        </w:drawing>
      </w:r>
    </w:p>
    <w:p w14:paraId="6FAD2839" w14:textId="77777777" w:rsidR="005F1E06" w:rsidRDefault="005F1E06" w:rsidP="005F1E06">
      <w:pPr>
        <w:pStyle w:val="NormalWeb"/>
        <w:jc w:val="center"/>
        <w:rPr>
          <w:noProof/>
        </w:rPr>
      </w:pPr>
      <w:r>
        <w:rPr>
          <w:noProof/>
        </w:rPr>
        <w:drawing>
          <wp:inline distT="0" distB="0" distL="0" distR="0" wp14:anchorId="7CE203B8" wp14:editId="05B59D50">
            <wp:extent cx="5113736" cy="2723745"/>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24519" cy="2729488"/>
                    </a:xfrm>
                    <a:prstGeom prst="rect">
                      <a:avLst/>
                    </a:prstGeom>
                  </pic:spPr>
                </pic:pic>
              </a:graphicData>
            </a:graphic>
          </wp:inline>
        </w:drawing>
      </w:r>
    </w:p>
    <w:p w14:paraId="60ED0246" w14:textId="77777777" w:rsidR="005F1E06" w:rsidRPr="004E6046" w:rsidRDefault="005F1E06" w:rsidP="005F1E06">
      <w:pPr>
        <w:pStyle w:val="NormalWeb"/>
        <w:jc w:val="center"/>
      </w:pPr>
    </w:p>
    <w:p w14:paraId="7F7D2319" w14:textId="77777777" w:rsidR="005F1E06" w:rsidRDefault="005F1E06" w:rsidP="005F1E06">
      <w:pPr>
        <w:jc w:val="center"/>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2360B618" wp14:editId="4F6FCAFC">
            <wp:simplePos x="0" y="0"/>
            <wp:positionH relativeFrom="margin">
              <wp:posOffset>381000</wp:posOffset>
            </wp:positionH>
            <wp:positionV relativeFrom="page">
              <wp:posOffset>1312545</wp:posOffset>
            </wp:positionV>
            <wp:extent cx="3381375" cy="2188210"/>
            <wp:effectExtent l="0" t="0" r="9525" b="254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b="12295"/>
                    <a:stretch/>
                  </pic:blipFill>
                  <pic:spPr bwMode="auto">
                    <a:xfrm>
                      <a:off x="0" y="0"/>
                      <a:ext cx="3381375" cy="2188210"/>
                    </a:xfrm>
                    <a:prstGeom prst="rect">
                      <a:avLst/>
                    </a:prstGeom>
                    <a:ln>
                      <a:noFill/>
                    </a:ln>
                    <a:extLst>
                      <a:ext uri="{53640926-AAD7-44D8-BBD7-CCE9431645EC}">
                        <a14:shadowObscured xmlns:a14="http://schemas.microsoft.com/office/drawing/2010/main"/>
                      </a:ext>
                    </a:extLst>
                  </pic:spPr>
                </pic:pic>
              </a:graphicData>
            </a:graphic>
          </wp:anchor>
        </w:drawing>
      </w:r>
    </w:p>
    <w:p w14:paraId="7EB876F5" w14:textId="77777777" w:rsidR="005F1E06" w:rsidRDefault="005F1E06" w:rsidP="005F1E06">
      <w:pPr>
        <w:jc w:val="center"/>
        <w:rPr>
          <w:rFonts w:ascii="Times New Roman" w:hAnsi="Times New Roman" w:cs="Times New Roman"/>
          <w:sz w:val="24"/>
          <w:szCs w:val="24"/>
        </w:rPr>
      </w:pPr>
    </w:p>
    <w:p w14:paraId="05B87F08" w14:textId="77777777" w:rsidR="005F1E06" w:rsidRPr="00607EA1" w:rsidRDefault="005F1E06" w:rsidP="005F1E06">
      <w:pPr>
        <w:jc w:val="center"/>
        <w:rPr>
          <w:rFonts w:ascii="Times New Roman" w:hAnsi="Times New Roman" w:cs="Times New Roman"/>
          <w:sz w:val="24"/>
          <w:szCs w:val="24"/>
          <w:lang w:val="en-US"/>
        </w:rPr>
      </w:pPr>
      <w:r w:rsidRPr="00607EA1">
        <w:rPr>
          <w:rFonts w:ascii="Times New Roman" w:hAnsi="Times New Roman" w:cs="Times New Roman"/>
          <w:sz w:val="24"/>
          <w:szCs w:val="24"/>
          <w:lang w:val="en-US"/>
        </w:rPr>
        <w:t>vw=”</w:t>
      </w:r>
      <w:r w:rsidRPr="00607EA1">
        <w:rPr>
          <w:rFonts w:ascii="Times New Roman" w:hAnsi="Times New Roman" w:cs="Times New Roman"/>
          <w:b/>
          <w:bCs/>
          <w:sz w:val="24"/>
          <w:szCs w:val="24"/>
          <w:lang w:val="en-US"/>
        </w:rPr>
        <w:t>V</w:t>
      </w:r>
      <w:r w:rsidRPr="00607EA1">
        <w:rPr>
          <w:rFonts w:ascii="Times New Roman" w:hAnsi="Times New Roman" w:cs="Times New Roman"/>
          <w:sz w:val="24"/>
          <w:szCs w:val="24"/>
          <w:lang w:val="en-US"/>
        </w:rPr>
        <w:t>iewport-</w:t>
      </w:r>
      <w:r w:rsidRPr="00607EA1">
        <w:rPr>
          <w:rFonts w:ascii="Times New Roman" w:hAnsi="Times New Roman" w:cs="Times New Roman"/>
          <w:b/>
          <w:bCs/>
          <w:sz w:val="24"/>
          <w:szCs w:val="24"/>
          <w:lang w:val="en-US"/>
        </w:rPr>
        <w:t>W</w:t>
      </w:r>
      <w:r>
        <w:rPr>
          <w:rFonts w:ascii="Times New Roman" w:hAnsi="Times New Roman" w:cs="Times New Roman"/>
          <w:sz w:val="24"/>
          <w:szCs w:val="24"/>
          <w:lang w:val="en-US"/>
        </w:rPr>
        <w:t>idth</w:t>
      </w:r>
      <w:r w:rsidRPr="00607EA1">
        <w:rPr>
          <w:rFonts w:ascii="Times New Roman" w:hAnsi="Times New Roman" w:cs="Times New Roman"/>
          <w:sz w:val="24"/>
          <w:szCs w:val="24"/>
          <w:lang w:val="en-US"/>
        </w:rPr>
        <w:t>”</w:t>
      </w:r>
    </w:p>
    <w:p w14:paraId="11EE0A49" w14:textId="77777777" w:rsidR="005F1E06" w:rsidRDefault="005F1E06" w:rsidP="005F1E06">
      <w:pPr>
        <w:jc w:val="center"/>
        <w:rPr>
          <w:rFonts w:ascii="Times New Roman" w:hAnsi="Times New Roman" w:cs="Times New Roman"/>
          <w:sz w:val="24"/>
          <w:szCs w:val="24"/>
          <w:lang w:val="en-US"/>
        </w:rPr>
      </w:pPr>
    </w:p>
    <w:p w14:paraId="740D44B8" w14:textId="77777777" w:rsidR="005F1E06" w:rsidRDefault="005F1E06" w:rsidP="005F1E06">
      <w:pPr>
        <w:jc w:val="center"/>
        <w:rPr>
          <w:rFonts w:ascii="Times New Roman" w:hAnsi="Times New Roman" w:cs="Times New Roman"/>
          <w:sz w:val="24"/>
          <w:szCs w:val="24"/>
          <w:lang w:val="en-US"/>
        </w:rPr>
      </w:pPr>
    </w:p>
    <w:p w14:paraId="3C123B82" w14:textId="63195D02" w:rsidR="005F1E06" w:rsidRDefault="005F1E06" w:rsidP="005F1E06">
      <w:pPr>
        <w:jc w:val="center"/>
        <w:rPr>
          <w:rFonts w:ascii="Times New Roman" w:hAnsi="Times New Roman" w:cs="Times New Roman"/>
          <w:sz w:val="24"/>
          <w:szCs w:val="24"/>
          <w:lang w:val="en-US"/>
        </w:rPr>
      </w:pPr>
      <w:r w:rsidRPr="00607EA1">
        <w:rPr>
          <w:rFonts w:ascii="Times New Roman" w:hAnsi="Times New Roman" w:cs="Times New Roman"/>
          <w:sz w:val="24"/>
          <w:szCs w:val="24"/>
          <w:lang w:val="en-US"/>
        </w:rPr>
        <w:t>v</w:t>
      </w:r>
      <w:r>
        <w:rPr>
          <w:rFonts w:ascii="Times New Roman" w:hAnsi="Times New Roman" w:cs="Times New Roman"/>
          <w:sz w:val="24"/>
          <w:szCs w:val="24"/>
          <w:lang w:val="en-US"/>
        </w:rPr>
        <w:t>h</w:t>
      </w:r>
      <w:r w:rsidRPr="00607EA1">
        <w:rPr>
          <w:rFonts w:ascii="Times New Roman" w:hAnsi="Times New Roman" w:cs="Times New Roman"/>
          <w:sz w:val="24"/>
          <w:szCs w:val="24"/>
          <w:lang w:val="en-US"/>
        </w:rPr>
        <w:t>=”</w:t>
      </w:r>
      <w:r w:rsidRPr="00607EA1">
        <w:rPr>
          <w:rFonts w:ascii="Times New Roman" w:hAnsi="Times New Roman" w:cs="Times New Roman"/>
          <w:b/>
          <w:bCs/>
          <w:sz w:val="24"/>
          <w:szCs w:val="24"/>
          <w:lang w:val="en-US"/>
        </w:rPr>
        <w:t>V</w:t>
      </w:r>
      <w:r w:rsidRPr="00607EA1">
        <w:rPr>
          <w:rFonts w:ascii="Times New Roman" w:hAnsi="Times New Roman" w:cs="Times New Roman"/>
          <w:sz w:val="24"/>
          <w:szCs w:val="24"/>
          <w:lang w:val="en-US"/>
        </w:rPr>
        <w:t>iewport-</w:t>
      </w:r>
      <w:r w:rsidRPr="00607EA1">
        <w:rPr>
          <w:rFonts w:ascii="Times New Roman" w:hAnsi="Times New Roman" w:cs="Times New Roman"/>
          <w:b/>
          <w:bCs/>
          <w:sz w:val="24"/>
          <w:szCs w:val="24"/>
          <w:lang w:val="en-US"/>
        </w:rPr>
        <w:t>H</w:t>
      </w:r>
      <w:r>
        <w:rPr>
          <w:rFonts w:ascii="Times New Roman" w:hAnsi="Times New Roman" w:cs="Times New Roman"/>
          <w:sz w:val="24"/>
          <w:szCs w:val="24"/>
          <w:lang w:val="en-US"/>
        </w:rPr>
        <w:t>eight</w:t>
      </w:r>
      <w:r w:rsidRPr="00607EA1">
        <w:rPr>
          <w:rFonts w:ascii="Times New Roman" w:hAnsi="Times New Roman" w:cs="Times New Roman"/>
          <w:sz w:val="24"/>
          <w:szCs w:val="24"/>
          <w:lang w:val="en-US"/>
        </w:rPr>
        <w:t>”</w:t>
      </w:r>
    </w:p>
    <w:p w14:paraId="5F11F0C3" w14:textId="29F834AE" w:rsidR="002561ED" w:rsidRDefault="002561ED" w:rsidP="005F1E06">
      <w:pPr>
        <w:jc w:val="center"/>
        <w:rPr>
          <w:rFonts w:ascii="Times New Roman" w:hAnsi="Times New Roman" w:cs="Times New Roman"/>
          <w:sz w:val="24"/>
          <w:szCs w:val="24"/>
          <w:lang w:val="en-US"/>
        </w:rPr>
      </w:pPr>
    </w:p>
    <w:p w14:paraId="3209B0FB" w14:textId="38D768BF" w:rsidR="002561ED" w:rsidRDefault="002561ED" w:rsidP="005F1E06">
      <w:pPr>
        <w:jc w:val="center"/>
        <w:rPr>
          <w:rFonts w:ascii="Times New Roman" w:hAnsi="Times New Roman" w:cs="Times New Roman"/>
          <w:sz w:val="24"/>
          <w:szCs w:val="24"/>
          <w:lang w:val="en-US"/>
        </w:rPr>
      </w:pPr>
    </w:p>
    <w:p w14:paraId="3ADA3FE1" w14:textId="61D16211" w:rsidR="002561ED" w:rsidRDefault="002561ED" w:rsidP="005F1E06">
      <w:pPr>
        <w:jc w:val="center"/>
        <w:rPr>
          <w:rFonts w:ascii="Times New Roman" w:hAnsi="Times New Roman" w:cs="Times New Roman"/>
          <w:sz w:val="24"/>
          <w:szCs w:val="24"/>
          <w:lang w:val="en-US"/>
        </w:rPr>
      </w:pPr>
    </w:p>
    <w:p w14:paraId="38AC2362" w14:textId="77777777" w:rsidR="002561ED" w:rsidRPr="00607EA1" w:rsidRDefault="002561ED" w:rsidP="005F1E06">
      <w:pPr>
        <w:jc w:val="center"/>
        <w:rPr>
          <w:rFonts w:ascii="Times New Roman" w:hAnsi="Times New Roman" w:cs="Times New Roman"/>
          <w:sz w:val="24"/>
          <w:szCs w:val="24"/>
          <w:lang w:val="en-US"/>
        </w:rPr>
      </w:pPr>
    </w:p>
    <w:p w14:paraId="2281BD06" w14:textId="28FD85A1" w:rsidR="005F1E06" w:rsidRDefault="005F1E06" w:rsidP="002561ED">
      <w:pPr>
        <w:rPr>
          <w:rFonts w:ascii="Times New Roman" w:hAnsi="Times New Roman" w:cs="Times New Roman"/>
          <w:sz w:val="24"/>
          <w:szCs w:val="24"/>
        </w:rPr>
      </w:pPr>
      <w:r>
        <w:rPr>
          <w:noProof/>
        </w:rPr>
        <w:drawing>
          <wp:inline distT="0" distB="0" distL="0" distR="0" wp14:anchorId="55101541" wp14:editId="79A63EA1">
            <wp:extent cx="5562600" cy="4221480"/>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63036" cy="4221811"/>
                    </a:xfrm>
                    <a:prstGeom prst="rect">
                      <a:avLst/>
                    </a:prstGeom>
                  </pic:spPr>
                </pic:pic>
              </a:graphicData>
            </a:graphic>
          </wp:inline>
        </w:drawing>
      </w:r>
      <w:r w:rsidR="002561ED">
        <w:rPr>
          <w:rFonts w:ascii="Times New Roman" w:hAnsi="Times New Roman" w:cs="Times New Roman"/>
          <w:sz w:val="24"/>
          <w:szCs w:val="24"/>
        </w:rPr>
        <w:t xml:space="preserve"> </w:t>
      </w:r>
    </w:p>
    <w:p w14:paraId="663D5E01" w14:textId="49D33C36" w:rsidR="005F1E06" w:rsidRDefault="005F1E06" w:rsidP="005F1E06">
      <w:pPr>
        <w:jc w:val="center"/>
        <w:rPr>
          <w:rFonts w:ascii="Times New Roman" w:hAnsi="Times New Roman" w:cs="Times New Roman"/>
          <w:sz w:val="24"/>
          <w:szCs w:val="24"/>
        </w:rPr>
      </w:pPr>
    </w:p>
    <w:p w14:paraId="5EE30571" w14:textId="77777777" w:rsidR="00975DDE" w:rsidRDefault="00975DDE" w:rsidP="00975DDE">
      <w:pPr>
        <w:pStyle w:val="NormalWeb"/>
        <w:rPr>
          <w:sz w:val="48"/>
          <w:szCs w:val="48"/>
        </w:rPr>
      </w:pPr>
    </w:p>
    <w:p w14:paraId="4654A7FA" w14:textId="455B79D4" w:rsidR="00975DDE" w:rsidRDefault="00975DDE" w:rsidP="00975DDE">
      <w:pPr>
        <w:pStyle w:val="Ttulo1"/>
      </w:pPr>
      <w:r>
        <w:t>Display</w:t>
      </w:r>
      <w:r w:rsidR="00234CB1">
        <w:t>s</w:t>
      </w:r>
    </w:p>
    <w:p w14:paraId="38BCF930" w14:textId="77777777" w:rsidR="00975DDE" w:rsidRDefault="00975DDE" w:rsidP="00975DDE">
      <w:pPr>
        <w:pStyle w:val="NormalWeb"/>
      </w:pPr>
      <w:r>
        <w:rPr>
          <w:rStyle w:val="Textoennegrita"/>
        </w:rPr>
        <w:t>Block</w:t>
      </w:r>
      <w:r>
        <w:t>: Estos toman el 100% del width, por lo que un elemento no puede posicionarse a un lado de él.</w:t>
      </w:r>
      <w:r>
        <w:br/>
        <w:t>Se le puede poner el width deseado, height deseado, añadir margin, padding sin problema. Pero recordando que ocupara este elemento todo el largo de una Fila por así decirlo.</w:t>
      </w:r>
    </w:p>
    <w:p w14:paraId="44B07856" w14:textId="77777777" w:rsidR="00975DDE" w:rsidRDefault="00975DDE" w:rsidP="00975DDE">
      <w:pPr>
        <w:pStyle w:val="NormalWeb"/>
      </w:pPr>
      <w:r>
        <w:rPr>
          <w:rStyle w:val="Textoennegrita"/>
        </w:rPr>
        <w:t>Inline</w:t>
      </w:r>
      <w:r>
        <w:t>: Estos elementos solo ocuparan el ancho dependiendo de su contenido. Por lo tanto, estos elementos si permiten que, si un elemento cabe a lado suyo, se posicione este ahí sin problemas.</w:t>
      </w:r>
      <w:r>
        <w:br/>
        <w:t xml:space="preserve">Las </w:t>
      </w:r>
      <w:r>
        <w:rPr>
          <w:rStyle w:val="nfasis"/>
          <w:b/>
          <w:bCs/>
        </w:rPr>
        <w:t>desventajas</w:t>
      </w:r>
      <w:r>
        <w:t xml:space="preserve"> es que no se les puede modificar el </w:t>
      </w:r>
      <w:r>
        <w:rPr>
          <w:b/>
          <w:bCs/>
        </w:rPr>
        <w:t>width</w:t>
      </w:r>
      <w:r>
        <w:t xml:space="preserve">, </w:t>
      </w:r>
      <w:r>
        <w:rPr>
          <w:b/>
          <w:bCs/>
        </w:rPr>
        <w:t>height</w:t>
      </w:r>
      <w:r>
        <w:t xml:space="preserve">, ni colocar </w:t>
      </w:r>
      <w:r>
        <w:rPr>
          <w:b/>
          <w:bCs/>
        </w:rPr>
        <w:t>margin</w:t>
      </w:r>
      <w:r>
        <w:t xml:space="preserve"> u </w:t>
      </w:r>
      <w:r>
        <w:rPr>
          <w:b/>
          <w:bCs/>
        </w:rPr>
        <w:t>padding</w:t>
      </w:r>
      <w:r>
        <w:t xml:space="preserve"> tanto top, como bottom.</w:t>
      </w:r>
    </w:p>
    <w:p w14:paraId="4105432C" w14:textId="77777777" w:rsidR="00975DDE" w:rsidRDefault="00975DDE" w:rsidP="00975DDE">
      <w:pPr>
        <w:pStyle w:val="NormalWeb"/>
      </w:pPr>
      <w:r>
        <w:rPr>
          <w:rStyle w:val="Textoennegrita"/>
        </w:rPr>
        <w:t>Inline-block</w:t>
      </w:r>
      <w:r>
        <w:t>: Este tiene la combinación de los 2 anteriores. Haciéndolo un mejor candidato para usarlo.</w:t>
      </w:r>
      <w:r>
        <w:br/>
        <w:t>Permite modificar su width, height, añadirle margin, padding sin problemas y lo mejor es que mientras que haya espacio a un lado suyo, este permitirá posicionar más elementos si encuentra espacio.</w:t>
      </w:r>
    </w:p>
    <w:p w14:paraId="01EED737" w14:textId="77777777" w:rsidR="00975DDE" w:rsidRPr="001E43F5" w:rsidRDefault="00975DDE" w:rsidP="00975DDE">
      <w:pPr>
        <w:pStyle w:val="NormalWeb"/>
        <w:rPr>
          <w:rStyle w:val="Textoennegrita"/>
          <w:b w:val="0"/>
          <w:bCs w:val="0"/>
        </w:rPr>
      </w:pPr>
      <w:r>
        <w:rPr>
          <w:rStyle w:val="Textoennegrita"/>
        </w:rPr>
        <w:t xml:space="preserve">None: </w:t>
      </w:r>
      <w:r w:rsidRPr="001E43F5">
        <w:rPr>
          <w:rStyle w:val="Textoennegrita"/>
          <w:b w:val="0"/>
          <w:bCs w:val="0"/>
        </w:rPr>
        <w:t>Este display nos permitirá ocultar elementos.</w:t>
      </w:r>
    </w:p>
    <w:p w14:paraId="42C2FF7E" w14:textId="6C76B861" w:rsidR="00975DDE" w:rsidRDefault="00975DDE" w:rsidP="00975DDE">
      <w:pPr>
        <w:pStyle w:val="NormalWeb"/>
        <w:rPr>
          <w:noProof/>
        </w:rPr>
      </w:pPr>
      <w:r>
        <w:rPr>
          <w:noProof/>
        </w:rPr>
        <w:drawing>
          <wp:inline distT="0" distB="0" distL="0" distR="0" wp14:anchorId="10CD1DEA" wp14:editId="2E64CF70">
            <wp:extent cx="2733675" cy="18383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3675" cy="1838325"/>
                    </a:xfrm>
                    <a:prstGeom prst="rect">
                      <a:avLst/>
                    </a:prstGeom>
                    <a:noFill/>
                    <a:ln>
                      <a:noFill/>
                    </a:ln>
                  </pic:spPr>
                </pic:pic>
              </a:graphicData>
            </a:graphic>
          </wp:inline>
        </w:drawing>
      </w:r>
      <w:r>
        <w:rPr>
          <w:noProof/>
        </w:rPr>
        <w:t xml:space="preserve"> </w:t>
      </w:r>
      <w:r>
        <w:rPr>
          <w:noProof/>
        </w:rPr>
        <w:drawing>
          <wp:inline distT="0" distB="0" distL="0" distR="0" wp14:anchorId="28015C53" wp14:editId="75673CE9">
            <wp:extent cx="2771775" cy="18383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71775" cy="1838325"/>
                    </a:xfrm>
                    <a:prstGeom prst="rect">
                      <a:avLst/>
                    </a:prstGeom>
                    <a:noFill/>
                    <a:ln>
                      <a:noFill/>
                    </a:ln>
                  </pic:spPr>
                </pic:pic>
              </a:graphicData>
            </a:graphic>
          </wp:inline>
        </w:drawing>
      </w:r>
    </w:p>
    <w:p w14:paraId="4DD06C8D" w14:textId="2FC8AC67" w:rsidR="00975DDE" w:rsidRDefault="00975DDE" w:rsidP="00975DDE">
      <w:pPr>
        <w:pStyle w:val="NormalWeb"/>
        <w:rPr>
          <w:noProof/>
        </w:rPr>
      </w:pPr>
      <w:r>
        <w:rPr>
          <w:noProof/>
        </w:rPr>
        <w:drawing>
          <wp:inline distT="0" distB="0" distL="0" distR="0" wp14:anchorId="573F919D" wp14:editId="4234A158">
            <wp:extent cx="2752725" cy="17049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52725" cy="1704975"/>
                    </a:xfrm>
                    <a:prstGeom prst="rect">
                      <a:avLst/>
                    </a:prstGeom>
                    <a:noFill/>
                    <a:ln>
                      <a:noFill/>
                    </a:ln>
                  </pic:spPr>
                </pic:pic>
              </a:graphicData>
            </a:graphic>
          </wp:inline>
        </w:drawing>
      </w:r>
      <w:r>
        <w:rPr>
          <w:noProof/>
        </w:rPr>
        <w:t xml:space="preserve"> </w:t>
      </w:r>
      <w:r>
        <w:rPr>
          <w:noProof/>
        </w:rPr>
        <w:drawing>
          <wp:inline distT="0" distB="0" distL="0" distR="0" wp14:anchorId="3CC211BC" wp14:editId="7D73C684">
            <wp:extent cx="2724150" cy="17049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24150" cy="1704975"/>
                    </a:xfrm>
                    <a:prstGeom prst="rect">
                      <a:avLst/>
                    </a:prstGeom>
                    <a:noFill/>
                    <a:ln>
                      <a:noFill/>
                    </a:ln>
                  </pic:spPr>
                </pic:pic>
              </a:graphicData>
            </a:graphic>
          </wp:inline>
        </w:drawing>
      </w:r>
    </w:p>
    <w:p w14:paraId="50CF8A88" w14:textId="77777777" w:rsidR="001B6FDD" w:rsidRDefault="001B6FDD" w:rsidP="006F3497">
      <w:pPr>
        <w:pStyle w:val="Ttulo2"/>
        <w:rPr>
          <w:rFonts w:ascii="Times New Roman" w:hAnsi="Times New Roman" w:cs="Times New Roman"/>
          <w:b/>
          <w:bCs/>
          <w:color w:val="auto"/>
          <w:sz w:val="48"/>
          <w:szCs w:val="48"/>
        </w:rPr>
      </w:pPr>
    </w:p>
    <w:p w14:paraId="262BAD3F" w14:textId="35DF410E" w:rsidR="006F3497" w:rsidRDefault="006F3497" w:rsidP="006F3497">
      <w:pPr>
        <w:pStyle w:val="Ttulo2"/>
        <w:rPr>
          <w:rFonts w:ascii="Times New Roman" w:hAnsi="Times New Roman" w:cs="Times New Roman"/>
          <w:b/>
          <w:bCs/>
          <w:color w:val="auto"/>
          <w:sz w:val="48"/>
          <w:szCs w:val="48"/>
        </w:rPr>
      </w:pPr>
      <w:r w:rsidRPr="00267D04">
        <w:rPr>
          <w:rFonts w:ascii="Times New Roman" w:hAnsi="Times New Roman" w:cs="Times New Roman"/>
          <w:b/>
          <w:bCs/>
          <w:color w:val="auto"/>
          <w:sz w:val="48"/>
          <w:szCs w:val="48"/>
        </w:rPr>
        <w:t>CSS Positions</w:t>
      </w:r>
    </w:p>
    <w:p w14:paraId="74A20F44" w14:textId="77777777" w:rsidR="006F3497" w:rsidRPr="005E663B" w:rsidRDefault="006F3497" w:rsidP="006F3497">
      <w:pPr>
        <w:rPr>
          <w:rFonts w:ascii="Times New Roman" w:hAnsi="Times New Roman" w:cs="Times New Roman"/>
          <w:sz w:val="24"/>
          <w:szCs w:val="24"/>
        </w:rPr>
      </w:pPr>
      <w:r w:rsidRPr="005E663B">
        <w:rPr>
          <w:rFonts w:ascii="Times New Roman" w:hAnsi="Times New Roman" w:cs="Times New Roman"/>
          <w:sz w:val="24"/>
          <w:szCs w:val="24"/>
        </w:rPr>
        <w:t>Es importante tener presente:</w:t>
      </w:r>
    </w:p>
    <w:p w14:paraId="0830AB8D" w14:textId="77777777"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Todos los elementos mantienen un flujo dentro del HTML.</w:t>
      </w:r>
    </w:p>
    <w:p w14:paraId="4E31FFD6" w14:textId="77777777"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Este flujo casi siempre se rompe debido al posicionamiento que queremos darles a los elementos.</w:t>
      </w:r>
    </w:p>
    <w:p w14:paraId="6F3096BF" w14:textId="77777777"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 xml:space="preserve">Todos los elementos por defecto son </w:t>
      </w:r>
      <w:r w:rsidRPr="005E663B">
        <w:rPr>
          <w:rFonts w:ascii="Times New Roman" w:hAnsi="Times New Roman" w:cs="Times New Roman"/>
          <w:b/>
          <w:bCs/>
          <w:i/>
          <w:iCs/>
          <w:sz w:val="24"/>
          <w:szCs w:val="24"/>
        </w:rPr>
        <w:t>Static.  “No posicionado”</w:t>
      </w:r>
    </w:p>
    <w:p w14:paraId="36140DB5" w14:textId="77777777"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 xml:space="preserve">Al manejar elementos posicionados se desbloqueará el </w:t>
      </w:r>
      <w:r w:rsidRPr="005E663B">
        <w:rPr>
          <w:rFonts w:ascii="Times New Roman" w:hAnsi="Times New Roman" w:cs="Times New Roman"/>
          <w:b/>
          <w:bCs/>
          <w:i/>
          <w:iCs/>
          <w:sz w:val="24"/>
          <w:szCs w:val="24"/>
        </w:rPr>
        <w:t xml:space="preserve">z-index </w:t>
      </w:r>
      <w:r w:rsidRPr="005E663B">
        <w:rPr>
          <w:rFonts w:ascii="Times New Roman" w:hAnsi="Times New Roman" w:cs="Times New Roman"/>
          <w:sz w:val="24"/>
          <w:szCs w:val="24"/>
        </w:rPr>
        <w:t>que nos servirá para la superposición de elementos.</w:t>
      </w:r>
    </w:p>
    <w:p w14:paraId="3A5E9705" w14:textId="5AAA8D40"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 xml:space="preserve">El ancho de un elemento posicionado </w:t>
      </w:r>
      <w:r w:rsidR="0044157A" w:rsidRPr="005E663B">
        <w:rPr>
          <w:rFonts w:ascii="Times New Roman" w:hAnsi="Times New Roman" w:cs="Times New Roman"/>
          <w:sz w:val="24"/>
          <w:szCs w:val="24"/>
        </w:rPr>
        <w:t>está</w:t>
      </w:r>
      <w:r w:rsidRPr="005E663B">
        <w:rPr>
          <w:rFonts w:ascii="Times New Roman" w:hAnsi="Times New Roman" w:cs="Times New Roman"/>
          <w:sz w:val="24"/>
          <w:szCs w:val="24"/>
        </w:rPr>
        <w:t xml:space="preserve"> definido por su contenido.</w:t>
      </w:r>
    </w:p>
    <w:p w14:paraId="59D4727B" w14:textId="77777777" w:rsidR="006F3497" w:rsidRPr="00366EFC" w:rsidRDefault="006F3497" w:rsidP="0044157A">
      <w:pPr>
        <w:jc w:val="center"/>
      </w:pPr>
      <w:r>
        <w:rPr>
          <w:noProof/>
        </w:rPr>
        <w:drawing>
          <wp:inline distT="0" distB="0" distL="0" distR="0" wp14:anchorId="1A6984C5" wp14:editId="5A6F2956">
            <wp:extent cx="5753100" cy="2971800"/>
            <wp:effectExtent l="76200" t="76200" r="133350" b="133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73040" cy="298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38C674" w14:textId="77777777" w:rsidR="006F3497" w:rsidRPr="00267D04" w:rsidRDefault="006F3497" w:rsidP="006F3497">
      <w:pPr>
        <w:numPr>
          <w:ilvl w:val="0"/>
          <w:numId w:val="7"/>
        </w:numPr>
        <w:spacing w:before="100" w:beforeAutospacing="1" w:after="100" w:afterAutospacing="1" w:line="240" w:lineRule="auto"/>
        <w:rPr>
          <w:rFonts w:ascii="Times New Roman" w:hAnsi="Times New Roman" w:cs="Times New Roman"/>
          <w:sz w:val="24"/>
          <w:szCs w:val="24"/>
        </w:rPr>
      </w:pPr>
      <w:r w:rsidRPr="00267D04">
        <w:rPr>
          <w:rStyle w:val="Textoennegrita"/>
          <w:rFonts w:ascii="Times New Roman" w:hAnsi="Times New Roman" w:cs="Times New Roman"/>
          <w:sz w:val="24"/>
          <w:szCs w:val="24"/>
        </w:rPr>
        <w:t>Static</w:t>
      </w:r>
      <w:r>
        <w:rPr>
          <w:rFonts w:ascii="Times New Roman" w:hAnsi="Times New Roman" w:cs="Times New Roman"/>
          <w:sz w:val="24"/>
          <w:szCs w:val="24"/>
        </w:rPr>
        <w:t xml:space="preserve"> </w:t>
      </w:r>
      <w:r w:rsidRPr="00267D04">
        <w:rPr>
          <w:rFonts w:ascii="Times New Roman" w:eastAsia="Times New Roman" w:hAnsi="Times New Roman" w:cs="Times New Roman"/>
          <w:sz w:val="24"/>
          <w:szCs w:val="24"/>
          <w:lang w:eastAsia="es-CO"/>
        </w:rPr>
        <w:t>(la posición por defecto)</w:t>
      </w:r>
      <w:r>
        <w:rPr>
          <w:rFonts w:ascii="Times New Roman" w:hAnsi="Times New Roman" w:cs="Times New Roman"/>
          <w:sz w:val="24"/>
          <w:szCs w:val="24"/>
        </w:rPr>
        <w:t xml:space="preserve">: </w:t>
      </w:r>
      <w:r w:rsidRPr="00267D04">
        <w:rPr>
          <w:rFonts w:ascii="Times New Roman" w:eastAsia="Times New Roman" w:hAnsi="Times New Roman" w:cs="Times New Roman"/>
          <w:b/>
          <w:bCs/>
          <w:sz w:val="24"/>
          <w:szCs w:val="24"/>
          <w:lang w:eastAsia="es-CO"/>
        </w:rPr>
        <w:t>NO</w:t>
      </w:r>
      <w:r w:rsidRPr="00267D04">
        <w:rPr>
          <w:rFonts w:ascii="Times New Roman" w:eastAsia="Times New Roman" w:hAnsi="Times New Roman" w:cs="Times New Roman"/>
          <w:sz w:val="24"/>
          <w:szCs w:val="24"/>
          <w:lang w:eastAsia="es-CO"/>
        </w:rPr>
        <w:t xml:space="preserve"> se considera un elemento posicionado porque es la posición por defecto dentro </w:t>
      </w:r>
      <w:r>
        <w:rPr>
          <w:rFonts w:ascii="Times New Roman" w:eastAsia="Times New Roman" w:hAnsi="Times New Roman" w:cs="Times New Roman"/>
          <w:sz w:val="24"/>
          <w:szCs w:val="24"/>
          <w:lang w:eastAsia="es-CO"/>
        </w:rPr>
        <w:t xml:space="preserve">del HTML, este es el posicionamiento predeterminado </w:t>
      </w:r>
      <w:r w:rsidRPr="00267D04">
        <w:rPr>
          <w:rFonts w:ascii="Times New Roman" w:eastAsia="Times New Roman" w:hAnsi="Times New Roman" w:cs="Times New Roman"/>
          <w:sz w:val="24"/>
          <w:szCs w:val="24"/>
          <w:lang w:eastAsia="es-CO"/>
        </w:rPr>
        <w:t xml:space="preserve">y cuando encuentren documentación static se considera como </w:t>
      </w:r>
      <w:r>
        <w:rPr>
          <w:rFonts w:ascii="Times New Roman" w:eastAsia="Times New Roman" w:hAnsi="Times New Roman" w:cs="Times New Roman"/>
          <w:sz w:val="24"/>
          <w:szCs w:val="24"/>
          <w:lang w:eastAsia="es-CO"/>
        </w:rPr>
        <w:t xml:space="preserve">un elemento </w:t>
      </w:r>
      <w:r w:rsidRPr="00267D04">
        <w:rPr>
          <w:rFonts w:ascii="Times New Roman" w:eastAsia="Times New Roman" w:hAnsi="Times New Roman" w:cs="Times New Roman"/>
          <w:b/>
          <w:bCs/>
          <w:sz w:val="24"/>
          <w:szCs w:val="24"/>
          <w:lang w:eastAsia="es-CO"/>
        </w:rPr>
        <w:t>NO</w:t>
      </w:r>
      <w:r w:rsidRPr="00267D04">
        <w:rPr>
          <w:rFonts w:ascii="Times New Roman" w:eastAsia="Times New Roman" w:hAnsi="Times New Roman" w:cs="Times New Roman"/>
          <w:sz w:val="24"/>
          <w:szCs w:val="24"/>
          <w:lang w:eastAsia="es-CO"/>
        </w:rPr>
        <w:t xml:space="preserve"> posicionado.</w:t>
      </w:r>
    </w:p>
    <w:p w14:paraId="0B222DF4" w14:textId="77777777" w:rsidR="006F3497" w:rsidRPr="00267D04" w:rsidRDefault="006F3497" w:rsidP="006F3497">
      <w:pPr>
        <w:pStyle w:val="NormalWeb"/>
      </w:pPr>
      <w:r w:rsidRPr="00267D04">
        <w:t xml:space="preserve">Con las otras opciones, se activan las propiedades de </w:t>
      </w:r>
      <w:r w:rsidRPr="0065200D">
        <w:rPr>
          <w:b/>
          <w:bCs/>
        </w:rPr>
        <w:t>top, bottom, left, right</w:t>
      </w:r>
      <w:r w:rsidRPr="00267D04">
        <w:t xml:space="preserve"> y </w:t>
      </w:r>
      <w:r w:rsidRPr="0065200D">
        <w:rPr>
          <w:b/>
          <w:bCs/>
        </w:rPr>
        <w:t>z-index</w:t>
      </w:r>
      <w:r w:rsidRPr="00267D04">
        <w:t>.</w:t>
      </w:r>
    </w:p>
    <w:p w14:paraId="3949AD00" w14:textId="77777777" w:rsidR="006F3497" w:rsidRPr="00E81093" w:rsidRDefault="006F3497" w:rsidP="006F3497">
      <w:pPr>
        <w:numPr>
          <w:ilvl w:val="0"/>
          <w:numId w:val="8"/>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R</w:t>
      </w:r>
      <w:r w:rsidRPr="00267D04">
        <w:rPr>
          <w:rStyle w:val="Textoennegrita"/>
          <w:rFonts w:ascii="Times New Roman" w:hAnsi="Times New Roman" w:cs="Times New Roman"/>
          <w:sz w:val="24"/>
          <w:szCs w:val="24"/>
        </w:rPr>
        <w:t>elative</w:t>
      </w:r>
      <w:r w:rsidRPr="00267D04">
        <w:rPr>
          <w:rFonts w:ascii="Times New Roman" w:hAnsi="Times New Roman" w:cs="Times New Roman"/>
          <w:sz w:val="24"/>
          <w:szCs w:val="24"/>
        </w:rPr>
        <w:t>: el objeto se mueve en base al lugar donde se encuentra originalmente.</w:t>
      </w:r>
      <w:r>
        <w:rPr>
          <w:rFonts w:ascii="Times New Roman" w:hAnsi="Times New Roman" w:cs="Times New Roman"/>
          <w:sz w:val="24"/>
          <w:szCs w:val="24"/>
        </w:rPr>
        <w:t xml:space="preserve"> </w:t>
      </w:r>
      <w:r w:rsidRPr="00267D04">
        <w:rPr>
          <w:rFonts w:ascii="Times New Roman" w:eastAsia="Times New Roman" w:hAnsi="Times New Roman" w:cs="Times New Roman"/>
          <w:sz w:val="24"/>
          <w:szCs w:val="24"/>
          <w:lang w:eastAsia="es-CO"/>
        </w:rPr>
        <w:t xml:space="preserve">Cuando </w:t>
      </w:r>
      <w:r>
        <w:rPr>
          <w:rFonts w:ascii="Times New Roman" w:eastAsia="Times New Roman" w:hAnsi="Times New Roman" w:cs="Times New Roman"/>
          <w:sz w:val="24"/>
          <w:szCs w:val="24"/>
          <w:lang w:eastAsia="es-CO"/>
        </w:rPr>
        <w:t>se coloca</w:t>
      </w:r>
      <w:r w:rsidRPr="00267D04">
        <w:rPr>
          <w:rFonts w:ascii="Times New Roman" w:eastAsia="Times New Roman" w:hAnsi="Times New Roman" w:cs="Times New Roman"/>
          <w:sz w:val="24"/>
          <w:szCs w:val="24"/>
          <w:lang w:eastAsia="es-CO"/>
        </w:rPr>
        <w:t xml:space="preserve"> un elemento en relative no ocurre un cambio a primera vista sin embargo cuando </w:t>
      </w:r>
      <w:r>
        <w:rPr>
          <w:rFonts w:ascii="Times New Roman" w:eastAsia="Times New Roman" w:hAnsi="Times New Roman" w:cs="Times New Roman"/>
          <w:sz w:val="24"/>
          <w:szCs w:val="24"/>
          <w:lang w:eastAsia="es-CO"/>
        </w:rPr>
        <w:t>se mueve</w:t>
      </w:r>
      <w:r w:rsidRPr="00267D04">
        <w:rPr>
          <w:rFonts w:ascii="Times New Roman" w:eastAsia="Times New Roman" w:hAnsi="Times New Roman" w:cs="Times New Roman"/>
          <w:sz w:val="24"/>
          <w:szCs w:val="24"/>
          <w:lang w:eastAsia="es-CO"/>
        </w:rPr>
        <w:t xml:space="preserve"> el elemento</w:t>
      </w:r>
      <w:r>
        <w:rPr>
          <w:rFonts w:ascii="Times New Roman" w:eastAsia="Times New Roman" w:hAnsi="Times New Roman" w:cs="Times New Roman"/>
          <w:sz w:val="24"/>
          <w:szCs w:val="24"/>
          <w:lang w:eastAsia="es-CO"/>
        </w:rPr>
        <w:t>,</w:t>
      </w:r>
      <w:r w:rsidRPr="00267D04">
        <w:rPr>
          <w:rFonts w:ascii="Times New Roman" w:eastAsia="Times New Roman" w:hAnsi="Times New Roman" w:cs="Times New Roman"/>
          <w:sz w:val="24"/>
          <w:szCs w:val="24"/>
          <w:lang w:eastAsia="es-CO"/>
        </w:rPr>
        <w:t xml:space="preserve"> el DOM que es todo el documento HTML RESPETA el espacio que está ocupando dicho elemento</w:t>
      </w:r>
      <w:r>
        <w:rPr>
          <w:rFonts w:ascii="Times New Roman" w:eastAsia="Times New Roman" w:hAnsi="Times New Roman" w:cs="Times New Roman"/>
          <w:sz w:val="24"/>
          <w:szCs w:val="24"/>
          <w:lang w:eastAsia="es-CO"/>
        </w:rPr>
        <w:t xml:space="preserve">. </w:t>
      </w:r>
    </w:p>
    <w:p w14:paraId="5A7EBE27" w14:textId="3713ACA5" w:rsidR="006F3497" w:rsidRDefault="006F3497" w:rsidP="006F3497">
      <w:pPr>
        <w:spacing w:before="100" w:beforeAutospacing="1" w:after="100" w:afterAutospacing="1" w:line="240" w:lineRule="auto"/>
        <w:ind w:left="720"/>
        <w:rPr>
          <w:rFonts w:ascii="Times New Roman" w:hAnsi="Times New Roman" w:cs="Times New Roman"/>
          <w:sz w:val="24"/>
          <w:szCs w:val="24"/>
        </w:rPr>
      </w:pPr>
      <w:r w:rsidRPr="00E81093">
        <w:rPr>
          <w:rFonts w:ascii="Times New Roman" w:hAnsi="Times New Roman" w:cs="Times New Roman"/>
          <w:sz w:val="24"/>
          <w:szCs w:val="24"/>
        </w:rPr>
        <w:lastRenderedPageBreak/>
        <w:t xml:space="preserve">El elemento es posicionado </w:t>
      </w:r>
      <w:r w:rsidR="00EA3AA2" w:rsidRPr="00E81093">
        <w:rPr>
          <w:rFonts w:ascii="Times New Roman" w:hAnsi="Times New Roman" w:cs="Times New Roman"/>
          <w:sz w:val="24"/>
          <w:szCs w:val="24"/>
        </w:rPr>
        <w:t>de acuerdo con el</w:t>
      </w:r>
      <w:r w:rsidRPr="00E81093">
        <w:rPr>
          <w:rFonts w:ascii="Times New Roman" w:hAnsi="Times New Roman" w:cs="Times New Roman"/>
          <w:sz w:val="24"/>
          <w:szCs w:val="24"/>
        </w:rPr>
        <w:t xml:space="preserve"> flujo normal del documento, y luego es desplazado con relación a sí mismo, con base en los valores de top, right, bottom, and left. El desplazamiento no afecta la posición de ningún otro elemento; por lo que, el espacio que se le da al elemento en el esquema de la página es el mismo como si la posición fuera static.</w:t>
      </w:r>
    </w:p>
    <w:p w14:paraId="4B51C040" w14:textId="23480662" w:rsidR="006F3497"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sidRPr="005A166E">
        <w:rPr>
          <w:rFonts w:ascii="Times New Roman" w:hAnsi="Times New Roman" w:cs="Times New Roman"/>
          <w:i/>
          <w:iCs/>
          <w:sz w:val="24"/>
          <w:szCs w:val="24"/>
          <w:highlight w:val="yellow"/>
        </w:rPr>
        <w:t xml:space="preserve">Su </w:t>
      </w:r>
      <w:r w:rsidR="00EA3AA2" w:rsidRPr="005A166E">
        <w:rPr>
          <w:rFonts w:ascii="Times New Roman" w:hAnsi="Times New Roman" w:cs="Times New Roman"/>
          <w:i/>
          <w:iCs/>
          <w:sz w:val="24"/>
          <w:szCs w:val="24"/>
          <w:highlight w:val="yellow"/>
        </w:rPr>
        <w:t>posición</w:t>
      </w:r>
      <w:r w:rsidRPr="005A166E">
        <w:rPr>
          <w:rFonts w:ascii="Times New Roman" w:hAnsi="Times New Roman" w:cs="Times New Roman"/>
          <w:i/>
          <w:iCs/>
          <w:sz w:val="24"/>
          <w:szCs w:val="24"/>
          <w:highlight w:val="yellow"/>
        </w:rPr>
        <w:t xml:space="preserve"> </w:t>
      </w:r>
      <w:proofErr w:type="gramStart"/>
      <w:r w:rsidRPr="005A166E">
        <w:rPr>
          <w:rFonts w:ascii="Times New Roman" w:hAnsi="Times New Roman" w:cs="Times New Roman"/>
          <w:i/>
          <w:iCs/>
          <w:sz w:val="24"/>
          <w:szCs w:val="24"/>
          <w:highlight w:val="yellow"/>
        </w:rPr>
        <w:t>va</w:t>
      </w:r>
      <w:proofErr w:type="gramEnd"/>
      <w:r w:rsidRPr="005A166E">
        <w:rPr>
          <w:rFonts w:ascii="Times New Roman" w:hAnsi="Times New Roman" w:cs="Times New Roman"/>
          <w:i/>
          <w:iCs/>
          <w:sz w:val="24"/>
          <w:szCs w:val="24"/>
          <w:highlight w:val="yellow"/>
        </w:rPr>
        <w:t xml:space="preserve"> ser </w:t>
      </w:r>
      <w:r w:rsidRPr="0043184E">
        <w:rPr>
          <w:rFonts w:ascii="Times New Roman" w:hAnsi="Times New Roman" w:cs="Times New Roman"/>
          <w:b/>
          <w:bCs/>
          <w:i/>
          <w:iCs/>
          <w:sz w:val="24"/>
          <w:szCs w:val="24"/>
          <w:highlight w:val="yellow"/>
        </w:rPr>
        <w:t>relativa</w:t>
      </w:r>
      <w:r w:rsidRPr="005A166E">
        <w:rPr>
          <w:rFonts w:ascii="Times New Roman" w:hAnsi="Times New Roman" w:cs="Times New Roman"/>
          <w:i/>
          <w:iCs/>
          <w:sz w:val="24"/>
          <w:szCs w:val="24"/>
          <w:highlight w:val="yellow"/>
        </w:rPr>
        <w:t xml:space="preserve"> a su posicionamiento en el flujo del HTML</w:t>
      </w:r>
    </w:p>
    <w:p w14:paraId="1A49282D" w14:textId="0C0F9FCC" w:rsidR="006F3497" w:rsidRPr="005A166E"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sidRPr="007A7EF8">
        <w:rPr>
          <w:rFonts w:ascii="Times New Roman" w:hAnsi="Times New Roman" w:cs="Times New Roman"/>
          <w:i/>
          <w:iCs/>
          <w:sz w:val="24"/>
          <w:szCs w:val="24"/>
          <w:highlight w:val="yellow"/>
        </w:rPr>
        <w:t xml:space="preserve">Mantiene el </w:t>
      </w:r>
      <w:r w:rsidR="007C1AD5" w:rsidRPr="007A7EF8">
        <w:rPr>
          <w:rFonts w:ascii="Times New Roman" w:hAnsi="Times New Roman" w:cs="Times New Roman"/>
          <w:i/>
          <w:iCs/>
          <w:sz w:val="24"/>
          <w:szCs w:val="24"/>
          <w:highlight w:val="yellow"/>
        </w:rPr>
        <w:t>vínculo</w:t>
      </w:r>
      <w:r>
        <w:rPr>
          <w:rFonts w:ascii="Times New Roman" w:hAnsi="Times New Roman" w:cs="Times New Roman"/>
          <w:i/>
          <w:iCs/>
          <w:sz w:val="24"/>
          <w:szCs w:val="24"/>
        </w:rPr>
        <w:t>.</w:t>
      </w:r>
    </w:p>
    <w:p w14:paraId="0397006C" w14:textId="77777777" w:rsidR="006F3497" w:rsidRPr="00E81093" w:rsidRDefault="006F3497" w:rsidP="006F3497">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5EC2DE2C" wp14:editId="74D22FDF">
            <wp:extent cx="3813175" cy="2383155"/>
            <wp:effectExtent l="76200" t="76200" r="130175" b="131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13175" cy="238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F7D9F1" w14:textId="77777777" w:rsidR="006F3497" w:rsidRPr="00720BFA" w:rsidRDefault="006F3497" w:rsidP="006F3497">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267D04">
        <w:rPr>
          <w:rStyle w:val="Textoennegrita"/>
          <w:rFonts w:ascii="Times New Roman" w:hAnsi="Times New Roman" w:cs="Times New Roman"/>
          <w:sz w:val="24"/>
          <w:szCs w:val="24"/>
        </w:rPr>
        <w:t>Absolute</w:t>
      </w:r>
      <w:r w:rsidRPr="00267D04">
        <w:rPr>
          <w:rFonts w:ascii="Times New Roman" w:hAnsi="Times New Roman" w:cs="Times New Roman"/>
          <w:sz w:val="24"/>
          <w:szCs w:val="24"/>
        </w:rPr>
        <w:t>: el objeto se ubica de manera absoluta con el elemento más cercano que tenga posición relativa o con el body.</w:t>
      </w:r>
      <w:r w:rsidRPr="00A60D2F">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L</w:t>
      </w:r>
      <w:r w:rsidRPr="00267D04">
        <w:rPr>
          <w:rFonts w:ascii="Times New Roman" w:eastAsia="Times New Roman" w:hAnsi="Times New Roman" w:cs="Times New Roman"/>
          <w:sz w:val="24"/>
          <w:szCs w:val="24"/>
          <w:lang w:eastAsia="es-CO"/>
        </w:rPr>
        <w:t xml:space="preserve">os valores toman referencia del ancestro POSICIONADO más cercano quiero decir del </w:t>
      </w:r>
      <w:r w:rsidRPr="004D3750">
        <w:rPr>
          <w:rFonts w:ascii="Times New Roman" w:eastAsia="Times New Roman" w:hAnsi="Times New Roman" w:cs="Times New Roman"/>
          <w:b/>
          <w:bCs/>
          <w:sz w:val="24"/>
          <w:szCs w:val="24"/>
          <w:lang w:eastAsia="es-CO"/>
        </w:rPr>
        <w:t>ancestro</w:t>
      </w:r>
      <w:r w:rsidRPr="00267D04">
        <w:rPr>
          <w:rFonts w:ascii="Times New Roman" w:eastAsia="Times New Roman" w:hAnsi="Times New Roman" w:cs="Times New Roman"/>
          <w:sz w:val="24"/>
          <w:szCs w:val="24"/>
          <w:lang w:eastAsia="es-CO"/>
        </w:rPr>
        <w:t xml:space="preserve"> que tenga alguna de estas propiedades establecidas</w:t>
      </w:r>
      <w:r>
        <w:rPr>
          <w:rFonts w:ascii="Times New Roman" w:eastAsia="Times New Roman" w:hAnsi="Times New Roman" w:cs="Times New Roman"/>
          <w:sz w:val="24"/>
          <w:szCs w:val="24"/>
          <w:lang w:eastAsia="es-CO"/>
        </w:rPr>
        <w:t>.</w:t>
      </w:r>
      <w:r w:rsidRPr="00720BFA">
        <w:t xml:space="preserve"> </w:t>
      </w:r>
    </w:p>
    <w:p w14:paraId="0970E0EC" w14:textId="77777777" w:rsidR="006F3497" w:rsidRPr="00720BFA" w:rsidRDefault="006F3497" w:rsidP="006F3497">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720BFA">
        <w:rPr>
          <w:rFonts w:ascii="Times New Roman" w:eastAsia="Times New Roman" w:hAnsi="Times New Roman" w:cs="Times New Roman"/>
          <w:sz w:val="24"/>
          <w:szCs w:val="24"/>
          <w:lang w:eastAsia="es-CO"/>
        </w:rPr>
        <w:t>El elemento se ubica relativo al bloque contenedor inicial. Su posición final está determinada por los valores de [top, right, bottom, y left].</w:t>
      </w:r>
    </w:p>
    <w:p w14:paraId="4A718690" w14:textId="77777777" w:rsidR="006F3497" w:rsidRDefault="006F3497" w:rsidP="006F3497">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720BFA">
        <w:rPr>
          <w:rFonts w:ascii="Times New Roman" w:eastAsia="Times New Roman" w:hAnsi="Times New Roman" w:cs="Times New Roman"/>
          <w:sz w:val="24"/>
          <w:szCs w:val="24"/>
          <w:lang w:eastAsia="es-CO"/>
        </w:rPr>
        <w:t>Este valor crea un nuevo contexto de apilamiento cuando el valor de z-index no es auto. Elementos absolutamente posicionados pueden tener margen, y no colapsan con ningún otro margen.</w:t>
      </w:r>
    </w:p>
    <w:p w14:paraId="0044316F" w14:textId="619ADC50" w:rsidR="006F3497" w:rsidRPr="00DD20C7"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sidRPr="00DD20C7">
        <w:rPr>
          <w:rFonts w:ascii="Times New Roman" w:hAnsi="Times New Roman" w:cs="Times New Roman"/>
          <w:b/>
          <w:bCs/>
          <w:i/>
          <w:iCs/>
          <w:sz w:val="24"/>
          <w:szCs w:val="24"/>
          <w:highlight w:val="yellow"/>
        </w:rPr>
        <w:t>No</w:t>
      </w:r>
      <w:r w:rsidRPr="00DD20C7">
        <w:rPr>
          <w:rFonts w:ascii="Times New Roman" w:hAnsi="Times New Roman" w:cs="Times New Roman"/>
          <w:i/>
          <w:iCs/>
          <w:sz w:val="24"/>
          <w:szCs w:val="24"/>
          <w:highlight w:val="yellow"/>
        </w:rPr>
        <w:t xml:space="preserve"> mantiene el </w:t>
      </w:r>
      <w:r w:rsidR="00EA3AA2" w:rsidRPr="00DD20C7">
        <w:rPr>
          <w:rFonts w:ascii="Times New Roman" w:hAnsi="Times New Roman" w:cs="Times New Roman"/>
          <w:i/>
          <w:iCs/>
          <w:sz w:val="24"/>
          <w:szCs w:val="24"/>
          <w:highlight w:val="yellow"/>
        </w:rPr>
        <w:t>vínculo</w:t>
      </w:r>
      <w:r w:rsidRPr="00DD20C7">
        <w:rPr>
          <w:rFonts w:ascii="Times New Roman" w:hAnsi="Times New Roman" w:cs="Times New Roman"/>
          <w:i/>
          <w:iCs/>
          <w:sz w:val="24"/>
          <w:szCs w:val="24"/>
          <w:highlight w:val="yellow"/>
        </w:rPr>
        <w:t xml:space="preserve"> con el espacio del elemento en el flujo del HTML</w:t>
      </w:r>
      <w:r>
        <w:rPr>
          <w:rFonts w:ascii="Times New Roman" w:hAnsi="Times New Roman" w:cs="Times New Roman"/>
          <w:i/>
          <w:iCs/>
          <w:sz w:val="24"/>
          <w:szCs w:val="24"/>
        </w:rPr>
        <w:t>.</w:t>
      </w:r>
    </w:p>
    <w:p w14:paraId="5329311C" w14:textId="77777777" w:rsidR="006F3497" w:rsidRDefault="006F3497" w:rsidP="006F3497">
      <w:pPr>
        <w:spacing w:before="100" w:beforeAutospacing="1" w:after="100" w:afterAutospacing="1" w:line="240" w:lineRule="auto"/>
        <w:ind w:left="720"/>
        <w:jc w:val="center"/>
        <w:rPr>
          <w:rFonts w:ascii="Times New Roman" w:hAnsi="Times New Roman" w:cs="Times New Roman"/>
          <w:sz w:val="24"/>
          <w:szCs w:val="24"/>
        </w:rPr>
      </w:pPr>
      <w:r>
        <w:rPr>
          <w:noProof/>
        </w:rPr>
        <w:lastRenderedPageBreak/>
        <w:drawing>
          <wp:inline distT="0" distB="0" distL="0" distR="0" wp14:anchorId="3E8381D0" wp14:editId="5617CF85">
            <wp:extent cx="3813175" cy="2383155"/>
            <wp:effectExtent l="76200" t="76200" r="130175" b="131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13175" cy="238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4DEB71" w14:textId="77777777" w:rsidR="006F3497" w:rsidRPr="00267D04" w:rsidRDefault="006F3497" w:rsidP="006F3497">
      <w:pPr>
        <w:spacing w:before="100" w:beforeAutospacing="1" w:after="100" w:afterAutospacing="1" w:line="240" w:lineRule="auto"/>
        <w:ind w:left="720"/>
        <w:rPr>
          <w:rFonts w:ascii="Times New Roman" w:hAnsi="Times New Roman" w:cs="Times New Roman"/>
          <w:sz w:val="24"/>
          <w:szCs w:val="24"/>
        </w:rPr>
      </w:pPr>
    </w:p>
    <w:p w14:paraId="3E4E4856" w14:textId="77777777" w:rsidR="006F3497" w:rsidRPr="007463BD" w:rsidRDefault="006F3497" w:rsidP="006F3497">
      <w:pPr>
        <w:numPr>
          <w:ilvl w:val="0"/>
          <w:numId w:val="8"/>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F</w:t>
      </w:r>
      <w:r w:rsidRPr="00267D04">
        <w:rPr>
          <w:rStyle w:val="Textoennegrita"/>
          <w:rFonts w:ascii="Times New Roman" w:hAnsi="Times New Roman" w:cs="Times New Roman"/>
          <w:sz w:val="24"/>
          <w:szCs w:val="24"/>
        </w:rPr>
        <w:t>ixed</w:t>
      </w:r>
      <w:r w:rsidRPr="00267D04">
        <w:rPr>
          <w:rFonts w:ascii="Times New Roman" w:hAnsi="Times New Roman" w:cs="Times New Roman"/>
          <w:sz w:val="24"/>
          <w:szCs w:val="24"/>
        </w:rPr>
        <w:t>: El elemento se muestra de manera fija en el viewport.</w:t>
      </w:r>
      <w:r w:rsidRPr="007463BD">
        <w:t xml:space="preserve"> </w:t>
      </w:r>
      <w:r w:rsidRPr="007463BD">
        <w:rPr>
          <w:rFonts w:ascii="Times New Roman" w:hAnsi="Times New Roman" w:cs="Times New Roman"/>
          <w:sz w:val="24"/>
          <w:szCs w:val="24"/>
        </w:rPr>
        <w:t xml:space="preserve">El elemento con un valor fijo permanecerá fijo en la parte especificada de la página, incluso si este elemento se tira hacia arriba o hacia abajo. Podemos determinar la ubicación de este elemento con las propiedades de </w:t>
      </w:r>
      <w:r w:rsidRPr="00720BFA">
        <w:rPr>
          <w:rFonts w:ascii="Times New Roman" w:eastAsia="Times New Roman" w:hAnsi="Times New Roman" w:cs="Times New Roman"/>
          <w:sz w:val="24"/>
          <w:szCs w:val="24"/>
          <w:lang w:eastAsia="es-CO"/>
        </w:rPr>
        <w:t>[top, right, bottom, y left]</w:t>
      </w:r>
      <w:r w:rsidRPr="007463BD">
        <w:rPr>
          <w:rFonts w:ascii="Times New Roman" w:hAnsi="Times New Roman" w:cs="Times New Roman"/>
          <w:sz w:val="24"/>
          <w:szCs w:val="24"/>
        </w:rPr>
        <w:t>.</w:t>
      </w:r>
    </w:p>
    <w:p w14:paraId="5C39CF80" w14:textId="77777777" w:rsidR="006F3497" w:rsidRDefault="006F3497" w:rsidP="006F3497">
      <w:pPr>
        <w:spacing w:before="100" w:beforeAutospacing="1" w:after="100" w:afterAutospacing="1" w:line="240" w:lineRule="auto"/>
        <w:ind w:left="720"/>
        <w:rPr>
          <w:rFonts w:ascii="Times New Roman" w:hAnsi="Times New Roman" w:cs="Times New Roman"/>
          <w:sz w:val="24"/>
          <w:szCs w:val="24"/>
        </w:rPr>
      </w:pPr>
      <w:r w:rsidRPr="007463BD">
        <w:rPr>
          <w:rFonts w:ascii="Times New Roman" w:hAnsi="Times New Roman" w:cs="Times New Roman"/>
          <w:sz w:val="24"/>
          <w:szCs w:val="24"/>
        </w:rPr>
        <w:t>Por ejemplo, si queremos que el elemento se ubique en la parte inferior derecha de la página, será suficiente escribir los siguientes códigos CSS.</w:t>
      </w:r>
    </w:p>
    <w:p w14:paraId="30DA4D8C" w14:textId="77777777" w:rsidR="006F3497" w:rsidRDefault="006F3497" w:rsidP="006F3497">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6A80FBAD" wp14:editId="71441E4C">
            <wp:extent cx="4619625" cy="102870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19625" cy="1028700"/>
                    </a:xfrm>
                    <a:prstGeom prst="rect">
                      <a:avLst/>
                    </a:prstGeom>
                  </pic:spPr>
                </pic:pic>
              </a:graphicData>
            </a:graphic>
          </wp:inline>
        </w:drawing>
      </w:r>
    </w:p>
    <w:p w14:paraId="41DDCADA" w14:textId="77777777" w:rsidR="006F3497"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sidRPr="00915B5E">
        <w:rPr>
          <w:rFonts w:ascii="Times New Roman" w:hAnsi="Times New Roman" w:cs="Times New Roman"/>
          <w:i/>
          <w:iCs/>
          <w:sz w:val="24"/>
          <w:szCs w:val="24"/>
          <w:highlight w:val="yellow"/>
        </w:rPr>
        <w:t>El elemento pierde su espacio en el flujo</w:t>
      </w:r>
      <w:r>
        <w:rPr>
          <w:rFonts w:ascii="Times New Roman" w:hAnsi="Times New Roman" w:cs="Times New Roman"/>
          <w:i/>
          <w:iCs/>
          <w:sz w:val="24"/>
          <w:szCs w:val="24"/>
          <w:highlight w:val="yellow"/>
        </w:rPr>
        <w:t xml:space="preserve"> por lo que pueden quedar elementos superpuestos</w:t>
      </w:r>
      <w:r w:rsidRPr="00915B5E">
        <w:rPr>
          <w:rFonts w:ascii="Times New Roman" w:hAnsi="Times New Roman" w:cs="Times New Roman"/>
          <w:i/>
          <w:iCs/>
          <w:sz w:val="24"/>
          <w:szCs w:val="24"/>
          <w:highlight w:val="yellow"/>
        </w:rPr>
        <w:t>.</w:t>
      </w:r>
    </w:p>
    <w:p w14:paraId="74BBE29C" w14:textId="77777777" w:rsidR="006F3497" w:rsidRPr="00915B5E"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Pr>
          <w:noProof/>
        </w:rPr>
        <w:lastRenderedPageBreak/>
        <w:drawing>
          <wp:inline distT="0" distB="0" distL="0" distR="0" wp14:anchorId="5D4B2C83" wp14:editId="27F794CD">
            <wp:extent cx="4320702" cy="1911023"/>
            <wp:effectExtent l="76200" t="76200" r="137160" b="12763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0674" cy="19154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F17D92" w14:textId="77777777" w:rsidR="006F3497" w:rsidRPr="00267D04" w:rsidRDefault="006F3497" w:rsidP="006F3497">
      <w:pPr>
        <w:spacing w:before="100" w:beforeAutospacing="1" w:after="100" w:afterAutospacing="1" w:line="240" w:lineRule="auto"/>
        <w:ind w:left="720"/>
        <w:jc w:val="center"/>
        <w:rPr>
          <w:rFonts w:ascii="Times New Roman" w:hAnsi="Times New Roman" w:cs="Times New Roman"/>
          <w:sz w:val="24"/>
          <w:szCs w:val="24"/>
        </w:rPr>
      </w:pPr>
    </w:p>
    <w:p w14:paraId="596B3077" w14:textId="77777777" w:rsidR="006F3497" w:rsidRPr="007463BD" w:rsidRDefault="006F3497" w:rsidP="006F3497">
      <w:pPr>
        <w:numPr>
          <w:ilvl w:val="0"/>
          <w:numId w:val="8"/>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S</w:t>
      </w:r>
      <w:r w:rsidRPr="00267D04">
        <w:rPr>
          <w:rStyle w:val="Textoennegrita"/>
          <w:rFonts w:ascii="Times New Roman" w:hAnsi="Times New Roman" w:cs="Times New Roman"/>
          <w:sz w:val="24"/>
          <w:szCs w:val="24"/>
        </w:rPr>
        <w:t>ticky</w:t>
      </w:r>
      <w:r w:rsidRPr="00267D04">
        <w:rPr>
          <w:rFonts w:ascii="Times New Roman" w:hAnsi="Times New Roman" w:cs="Times New Roman"/>
          <w:sz w:val="24"/>
          <w:szCs w:val="24"/>
        </w:rPr>
        <w:t>: El elemento se queda de manera fija una vez que aparece en pantalla.</w:t>
      </w:r>
      <w:r w:rsidRPr="007463BD">
        <w:t xml:space="preserve"> </w:t>
      </w:r>
      <w:r w:rsidRPr="007463BD">
        <w:rPr>
          <w:rFonts w:ascii="Times New Roman" w:hAnsi="Times New Roman" w:cs="Times New Roman"/>
          <w:sz w:val="24"/>
          <w:szCs w:val="24"/>
        </w:rPr>
        <w:t>Un elemento con un valor fijo regresa entre propiedades relativas y fijas. Mientras está de pie de acuerdo con la ubicación de la página, si intenta deshacerse de este elemento mientras desplaza su página hacia arriba o hacia abajo, comienza a actuar como un elemento fijo y cuando el elemento llega a su posición original, continúa actuando como un elemento relativo nuevamente.</w:t>
      </w:r>
    </w:p>
    <w:p w14:paraId="002F2AB0" w14:textId="77777777" w:rsidR="006F3497" w:rsidRDefault="006F3497" w:rsidP="006F3497">
      <w:pPr>
        <w:spacing w:before="100" w:beforeAutospacing="1" w:after="100" w:afterAutospacing="1" w:line="240" w:lineRule="auto"/>
        <w:ind w:left="720"/>
        <w:rPr>
          <w:rFonts w:ascii="Times New Roman" w:hAnsi="Times New Roman" w:cs="Times New Roman"/>
          <w:sz w:val="24"/>
          <w:szCs w:val="24"/>
        </w:rPr>
      </w:pPr>
      <w:r w:rsidRPr="007463BD">
        <w:rPr>
          <w:rFonts w:ascii="Times New Roman" w:hAnsi="Times New Roman" w:cs="Times New Roman"/>
          <w:sz w:val="24"/>
          <w:szCs w:val="24"/>
        </w:rPr>
        <w:t>Para dar un ejemplo de esto</w:t>
      </w:r>
      <w:r>
        <w:rPr>
          <w:rFonts w:ascii="Times New Roman" w:hAnsi="Times New Roman" w:cs="Times New Roman"/>
          <w:sz w:val="24"/>
          <w:szCs w:val="24"/>
        </w:rPr>
        <w:t>:</w:t>
      </w:r>
    </w:p>
    <w:p w14:paraId="2C85532B" w14:textId="77777777" w:rsidR="006F3497" w:rsidRDefault="006F3497" w:rsidP="006F3497">
      <w:pPr>
        <w:spacing w:before="100" w:beforeAutospacing="1" w:after="100" w:afterAutospacing="1" w:line="240" w:lineRule="auto"/>
        <w:ind w:left="720"/>
        <w:jc w:val="right"/>
        <w:rPr>
          <w:rFonts w:ascii="Times New Roman" w:hAnsi="Times New Roman" w:cs="Times New Roman"/>
          <w:sz w:val="24"/>
          <w:szCs w:val="24"/>
        </w:rPr>
      </w:pPr>
      <w:r>
        <w:rPr>
          <w:noProof/>
        </w:rPr>
        <w:drawing>
          <wp:inline distT="0" distB="0" distL="0" distR="0" wp14:anchorId="601455EF" wp14:editId="0731AD62">
            <wp:extent cx="5612130" cy="869315"/>
            <wp:effectExtent l="76200" t="76200" r="140970" b="1403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869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D45910" w14:textId="77777777" w:rsidR="006F3497" w:rsidRDefault="006F3497" w:rsidP="006F3497">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17D5503C" wp14:editId="6D73DA25">
            <wp:extent cx="4152196" cy="2714017"/>
            <wp:effectExtent l="0" t="0" r="127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9700" cy="2731994"/>
                    </a:xfrm>
                    <a:prstGeom prst="rect">
                      <a:avLst/>
                    </a:prstGeom>
                    <a:noFill/>
                    <a:ln>
                      <a:noFill/>
                    </a:ln>
                  </pic:spPr>
                </pic:pic>
              </a:graphicData>
            </a:graphic>
          </wp:inline>
        </w:drawing>
      </w:r>
    </w:p>
    <w:p w14:paraId="25A2E3B3" w14:textId="77777777" w:rsidR="00975DDE" w:rsidRDefault="00975DDE" w:rsidP="00975DDE">
      <w:pPr>
        <w:pStyle w:val="NormalWeb"/>
        <w:rPr>
          <w:sz w:val="48"/>
          <w:szCs w:val="48"/>
        </w:rPr>
      </w:pPr>
    </w:p>
    <w:p w14:paraId="18F7F31B" w14:textId="0B78E5CB" w:rsidR="005F1E06" w:rsidRPr="004B24C9" w:rsidRDefault="002F3144" w:rsidP="002F3144">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sidRPr="002F3144">
        <w:rPr>
          <w:rFonts w:ascii="Times New Roman" w:eastAsia="Times New Roman" w:hAnsi="Times New Roman" w:cs="Times New Roman"/>
          <w:b/>
          <w:bCs/>
          <w:kern w:val="36"/>
          <w:sz w:val="48"/>
          <w:szCs w:val="48"/>
          <w:highlight w:val="green"/>
          <w:lang w:eastAsia="es-CO"/>
        </w:rPr>
        <w:t>Responsive Desig</w:t>
      </w:r>
      <w:r>
        <w:rPr>
          <w:rFonts w:ascii="Times New Roman" w:eastAsia="Times New Roman" w:hAnsi="Times New Roman" w:cs="Times New Roman"/>
          <w:b/>
          <w:bCs/>
          <w:kern w:val="36"/>
          <w:sz w:val="48"/>
          <w:szCs w:val="48"/>
          <w:highlight w:val="green"/>
          <w:lang w:eastAsia="es-CO"/>
        </w:rPr>
        <w:t>n</w:t>
      </w:r>
      <w:r w:rsidRPr="002F3144">
        <w:rPr>
          <w:rFonts w:ascii="Times New Roman" w:eastAsia="Times New Roman" w:hAnsi="Times New Roman" w:cs="Times New Roman"/>
          <w:b/>
          <w:bCs/>
          <w:kern w:val="36"/>
          <w:sz w:val="48"/>
          <w:szCs w:val="48"/>
          <w:highlight w:val="green"/>
          <w:lang w:eastAsia="es-CO"/>
        </w:rPr>
        <w:t>.</w:t>
      </w:r>
    </w:p>
    <w:p w14:paraId="7B36241A" w14:textId="4C88BE83" w:rsidR="005F1E06" w:rsidRPr="004B24C9"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4B24C9">
        <w:rPr>
          <w:rFonts w:ascii="Times New Roman" w:eastAsia="Times New Roman" w:hAnsi="Times New Roman" w:cs="Times New Roman"/>
          <w:b/>
          <w:bCs/>
          <w:sz w:val="24"/>
          <w:szCs w:val="24"/>
          <w:lang w:eastAsia="es-CO"/>
        </w:rPr>
        <w:t>Responsive Design</w:t>
      </w:r>
      <w:r w:rsidRPr="004B24C9">
        <w:rPr>
          <w:rFonts w:ascii="Times New Roman" w:eastAsia="Times New Roman" w:hAnsi="Times New Roman" w:cs="Times New Roman"/>
          <w:sz w:val="24"/>
          <w:szCs w:val="24"/>
          <w:lang w:eastAsia="es-CO"/>
        </w:rPr>
        <w:t xml:space="preserve"> consiste en crear estilos que se adapten a cualquier tamaño y posición de nuestros dispositivos electrónicos. Para esto, la mayoría de </w:t>
      </w:r>
      <w:r w:rsidR="00745CC1" w:rsidRPr="004B24C9">
        <w:rPr>
          <w:rFonts w:ascii="Times New Roman" w:eastAsia="Times New Roman" w:hAnsi="Times New Roman" w:cs="Times New Roman"/>
          <w:sz w:val="24"/>
          <w:szCs w:val="24"/>
          <w:lang w:eastAsia="es-CO"/>
        </w:rPr>
        <w:t>los elementos</w:t>
      </w:r>
      <w:r w:rsidRPr="004B24C9">
        <w:rPr>
          <w:rFonts w:ascii="Times New Roman" w:eastAsia="Times New Roman" w:hAnsi="Times New Roman" w:cs="Times New Roman"/>
          <w:sz w:val="24"/>
          <w:szCs w:val="24"/>
          <w:lang w:eastAsia="es-CO"/>
        </w:rPr>
        <w:t xml:space="preserve"> organizados horizontalmente deben pasar a organizarse verticalmente.</w:t>
      </w:r>
    </w:p>
    <w:p w14:paraId="6713FCB8" w14:textId="77777777" w:rsidR="005F1E06" w:rsidRPr="004B24C9"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4B24C9">
        <w:rPr>
          <w:rFonts w:ascii="Times New Roman" w:eastAsia="Times New Roman" w:hAnsi="Times New Roman" w:cs="Times New Roman"/>
          <w:sz w:val="24"/>
          <w:szCs w:val="24"/>
          <w:lang w:eastAsia="es-CO"/>
        </w:rPr>
        <w:t>La forma de añadir código CSS que se ejecute para tamaños de pantalla específicos es la siguiente:</w:t>
      </w:r>
    </w:p>
    <w:p w14:paraId="04D301AE" w14:textId="77777777" w:rsidR="005F1E06" w:rsidRPr="004B24C9" w:rsidRDefault="005F1E06" w:rsidP="005F1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@media (max-width: 600px) { /* 600px es solo un ejemplo */</w:t>
      </w:r>
    </w:p>
    <w:p w14:paraId="2DF413BA" w14:textId="77777777" w:rsidR="005F1E06" w:rsidRPr="004B24C9" w:rsidRDefault="005F1E06" w:rsidP="005F1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 xml:space="preserve">        /* Todos nuestros estilos responsive */</w:t>
      </w:r>
    </w:p>
    <w:p w14:paraId="07A5A429" w14:textId="77777777" w:rsidR="005F1E06" w:rsidRPr="004B24C9" w:rsidRDefault="005F1E06" w:rsidP="005F1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w:t>
      </w:r>
    </w:p>
    <w:p w14:paraId="78976759" w14:textId="77777777" w:rsidR="005F1E06" w:rsidRPr="00E30DA9" w:rsidRDefault="005F1E06" w:rsidP="005F1E06">
      <w:pPr>
        <w:rPr>
          <w:rFonts w:ascii="Times New Roman" w:hAnsi="Times New Roman" w:cs="Times New Roman"/>
          <w:b/>
          <w:bCs/>
          <w:i/>
          <w:iCs/>
          <w:sz w:val="48"/>
          <w:szCs w:val="48"/>
        </w:rPr>
      </w:pPr>
    </w:p>
    <w:p w14:paraId="6364B2D9" w14:textId="77777777" w:rsidR="005F1E06" w:rsidRDefault="005F1E06" w:rsidP="005F1E06">
      <w:pPr>
        <w:rPr>
          <w:rFonts w:ascii="Times New Roman" w:hAnsi="Times New Roman" w:cs="Times New Roman"/>
          <w:sz w:val="24"/>
          <w:szCs w:val="24"/>
        </w:rPr>
      </w:pPr>
      <w:r w:rsidRPr="00C5568B">
        <w:rPr>
          <w:rFonts w:ascii="Times New Roman" w:hAnsi="Times New Roman" w:cs="Times New Roman"/>
          <w:sz w:val="24"/>
          <w:szCs w:val="24"/>
        </w:rPr>
        <w:t>Normalize CSS es una libreria que nos resetea algunos valores por defecto del navegador para no tener problemas a futuro, muchos frameworks están basados en normalize CSS</w:t>
      </w:r>
      <w:r>
        <w:rPr>
          <w:rFonts w:ascii="Times New Roman" w:hAnsi="Times New Roman" w:cs="Times New Roman"/>
          <w:sz w:val="24"/>
          <w:szCs w:val="24"/>
        </w:rPr>
        <w:t>.</w:t>
      </w:r>
    </w:p>
    <w:p w14:paraId="292E0FDE" w14:textId="77777777" w:rsidR="005F1E06" w:rsidRDefault="00D6773A" w:rsidP="005F1E06">
      <w:pPr>
        <w:jc w:val="center"/>
        <w:rPr>
          <w:rFonts w:ascii="Times New Roman" w:hAnsi="Times New Roman" w:cs="Times New Roman"/>
          <w:b/>
          <w:bCs/>
          <w:i/>
          <w:iCs/>
          <w:sz w:val="24"/>
          <w:szCs w:val="24"/>
        </w:rPr>
      </w:pPr>
      <w:hyperlink r:id="rId129" w:history="1">
        <w:r w:rsidR="005F1E06" w:rsidRPr="00511940">
          <w:rPr>
            <w:rStyle w:val="Hipervnculo"/>
            <w:b/>
            <w:bCs/>
            <w:sz w:val="24"/>
            <w:szCs w:val="24"/>
          </w:rPr>
          <w:t>https://necolas.github.io/normalize.css/</w:t>
        </w:r>
      </w:hyperlink>
    </w:p>
    <w:p w14:paraId="672373BD" w14:textId="77777777" w:rsidR="005F1E06" w:rsidRPr="004D1168" w:rsidRDefault="005F1E06" w:rsidP="005F1E06">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0A3F96A9" w14:textId="77777777" w:rsidR="002D4894" w:rsidRDefault="002D4894" w:rsidP="005F1E0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561C0D6C" w14:textId="288ED2F4" w:rsidR="005F1E06" w:rsidRPr="007E1F43" w:rsidRDefault="005F1E06" w:rsidP="005F1E0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E1F43">
        <w:rPr>
          <w:rFonts w:ascii="Times New Roman" w:eastAsia="Times New Roman" w:hAnsi="Times New Roman" w:cs="Times New Roman"/>
          <w:b/>
          <w:bCs/>
          <w:kern w:val="36"/>
          <w:sz w:val="48"/>
          <w:szCs w:val="48"/>
          <w:lang w:eastAsia="es-CO"/>
        </w:rPr>
        <w:t>Conceptos elementales de Responsive Design</w:t>
      </w:r>
    </w:p>
    <w:p w14:paraId="0D3BDA6E" w14:textId="77777777" w:rsidR="005F1E06" w:rsidRPr="007E1F43"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Para abordar el campo del Responsive Design es necesario que tengas claridad sobre algunos conceptos básicos.</w:t>
      </w:r>
    </w:p>
    <w:p w14:paraId="4C375A8B" w14:textId="48A5DB83" w:rsidR="005F1E06" w:rsidRPr="007E1F43"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 xml:space="preserve">Por este motivo, </w:t>
      </w:r>
      <w:r w:rsidR="00721CD6">
        <w:rPr>
          <w:rFonts w:ascii="Times New Roman" w:eastAsia="Times New Roman" w:hAnsi="Times New Roman" w:cs="Times New Roman"/>
          <w:sz w:val="24"/>
          <w:szCs w:val="24"/>
          <w:lang w:eastAsia="es-CO"/>
        </w:rPr>
        <w:t xml:space="preserve">conoceremos </w:t>
      </w:r>
      <w:r w:rsidRPr="007E1F43">
        <w:rPr>
          <w:rFonts w:ascii="Times New Roman" w:eastAsia="Times New Roman" w:hAnsi="Times New Roman" w:cs="Times New Roman"/>
          <w:sz w:val="24"/>
          <w:szCs w:val="24"/>
          <w:lang w:eastAsia="es-CO"/>
        </w:rPr>
        <w:t>qué medidas son necesarias aplicar para lograr que tus proyectos se adapten a pantallas de diversas medidas y condiciones, cuáles son los principios del Responsive Design (mostly fluid, colocación de columnas, layout shifter, tiny tweaks, off canvas).</w:t>
      </w:r>
    </w:p>
    <w:p w14:paraId="02996343" w14:textId="77777777" w:rsidR="005F1E06"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 xml:space="preserve">Finalmente, aprenderás el objetivo principal del Responsive Design: la óptima visualización de las web sites en cualquier dispositivo y podrás tener referentes en </w:t>
      </w:r>
      <w:hyperlink r:id="rId130" w:tgtFrame="_blank" w:history="1">
        <w:r w:rsidRPr="007E1F43">
          <w:rPr>
            <w:rFonts w:ascii="Times New Roman" w:eastAsia="Times New Roman" w:hAnsi="Times New Roman" w:cs="Times New Roman"/>
            <w:color w:val="0000FF"/>
            <w:sz w:val="24"/>
            <w:szCs w:val="24"/>
            <w:u w:val="single"/>
            <w:lang w:eastAsia="es-CO"/>
          </w:rPr>
          <w:t>www.mediaqueri.es</w:t>
        </w:r>
      </w:hyperlink>
      <w:r w:rsidRPr="007E1F43">
        <w:rPr>
          <w:rFonts w:ascii="Times New Roman" w:eastAsia="Times New Roman" w:hAnsi="Times New Roman" w:cs="Times New Roman"/>
          <w:sz w:val="24"/>
          <w:szCs w:val="24"/>
          <w:lang w:eastAsia="es-CO"/>
        </w:rPr>
        <w:t xml:space="preserve"> .</w:t>
      </w:r>
    </w:p>
    <w:p w14:paraId="5181AFDF" w14:textId="77777777" w:rsidR="005F1E06"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p>
    <w:p w14:paraId="7744D022" w14:textId="77777777" w:rsidR="005F1E06" w:rsidRDefault="005F1E06" w:rsidP="005F1E06">
      <w:pPr>
        <w:spacing w:before="100" w:beforeAutospacing="1" w:after="100" w:afterAutospacing="1" w:line="240" w:lineRule="auto"/>
        <w:rPr>
          <w:rFonts w:ascii="Times New Roman" w:eastAsia="Times New Roman" w:hAnsi="Times New Roman" w:cs="Times New Roman"/>
          <w:b/>
          <w:bCs/>
          <w:sz w:val="32"/>
          <w:szCs w:val="32"/>
          <w:lang w:eastAsia="es-CO"/>
        </w:rPr>
      </w:pPr>
      <w:r w:rsidRPr="0084111A">
        <w:rPr>
          <w:rFonts w:ascii="Times New Roman" w:eastAsia="Times New Roman" w:hAnsi="Times New Roman" w:cs="Times New Roman"/>
          <w:b/>
          <w:bCs/>
          <w:sz w:val="32"/>
          <w:szCs w:val="32"/>
          <w:lang w:eastAsia="es-CO"/>
        </w:rPr>
        <w:lastRenderedPageBreak/>
        <w:t>Patrones en responsive design.</w:t>
      </w:r>
    </w:p>
    <w:p w14:paraId="25F19C31" w14:textId="77777777" w:rsidR="005F1E06" w:rsidRPr="0084111A" w:rsidRDefault="005F1E06" w:rsidP="005F1E06">
      <w:pPr>
        <w:spacing w:before="100" w:beforeAutospacing="1" w:after="100" w:afterAutospacing="1" w:line="240" w:lineRule="auto"/>
        <w:rPr>
          <w:rFonts w:ascii="Times New Roman" w:eastAsia="Times New Roman" w:hAnsi="Times New Roman" w:cs="Times New Roman"/>
          <w:b/>
          <w:bCs/>
          <w:sz w:val="24"/>
          <w:szCs w:val="24"/>
          <w:lang w:eastAsia="es-CO"/>
        </w:rPr>
      </w:pPr>
      <w:r w:rsidRPr="0084111A">
        <w:rPr>
          <w:rStyle w:val="Textoennegrita"/>
          <w:rFonts w:ascii="Times New Roman" w:hAnsi="Times New Roman" w:cs="Times New Roman"/>
          <w:sz w:val="24"/>
          <w:szCs w:val="24"/>
        </w:rPr>
        <w:t>Mostly Fluid:</w:t>
      </w:r>
      <w:r w:rsidRPr="0084111A">
        <w:rPr>
          <w:rFonts w:ascii="Times New Roman" w:hAnsi="Times New Roman" w:cs="Times New Roman"/>
          <w:sz w:val="24"/>
          <w:szCs w:val="24"/>
        </w:rPr>
        <w:br/>
        <w:t>El patrón Mostly fluid consiste, principalmente, en una cuadrícula fluida. Por lo general, en las pantallas grandes o medianas se mantiene el mismo tamaño y simplemente se ajustan los márgenes en las más anchas.</w:t>
      </w:r>
      <w:r w:rsidRPr="0084111A">
        <w:rPr>
          <w:rFonts w:ascii="Times New Roman" w:hAnsi="Times New Roman" w:cs="Times New Roman"/>
          <w:sz w:val="24"/>
          <w:szCs w:val="24"/>
        </w:rPr>
        <w:br/>
        <w:t>En las pantallas más pequeñas, la cuadrícula fluida genera el reprocesamiento del contenido principal, mientras que las columnas se apilan verticalmente. Una de las mayores ventajas de este patrón es que, en general, solo se necesita un punto de interrupción entre las pantallas grandes y las pequeñas.</w:t>
      </w:r>
    </w:p>
    <w:p w14:paraId="4101D6BF" w14:textId="77777777" w:rsidR="005F1E06" w:rsidRDefault="005F1E06" w:rsidP="005F1E06">
      <w:pPr>
        <w:jc w:val="center"/>
      </w:pPr>
      <w:r>
        <w:rPr>
          <w:noProof/>
        </w:rPr>
        <w:drawing>
          <wp:inline distT="0" distB="0" distL="0" distR="0" wp14:anchorId="40568860" wp14:editId="5861A08C">
            <wp:extent cx="3448050" cy="2076450"/>
            <wp:effectExtent l="76200" t="76200" r="133350" b="1333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0610" cy="20900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983A25" w14:textId="77777777" w:rsidR="005F1E06" w:rsidRDefault="005F1E06" w:rsidP="005F1E06">
      <w:pPr>
        <w:jc w:val="center"/>
      </w:pPr>
    </w:p>
    <w:p w14:paraId="30FB98B3" w14:textId="77777777" w:rsidR="005F1E06" w:rsidRPr="0084111A" w:rsidRDefault="005F1E06" w:rsidP="005F1E06">
      <w:pPr>
        <w:rPr>
          <w:rFonts w:ascii="Times New Roman" w:hAnsi="Times New Roman" w:cs="Times New Roman"/>
          <w:sz w:val="24"/>
          <w:szCs w:val="24"/>
        </w:rPr>
      </w:pPr>
      <w:r w:rsidRPr="0084111A">
        <w:rPr>
          <w:rStyle w:val="Textoennegrita"/>
          <w:rFonts w:ascii="Times New Roman" w:hAnsi="Times New Roman" w:cs="Times New Roman"/>
          <w:sz w:val="24"/>
          <w:szCs w:val="24"/>
        </w:rPr>
        <w:t>Colocación de columnas:</w:t>
      </w:r>
      <w:r w:rsidRPr="0084111A">
        <w:rPr>
          <w:rFonts w:ascii="Times New Roman" w:hAnsi="Times New Roman" w:cs="Times New Roman"/>
          <w:sz w:val="24"/>
          <w:szCs w:val="24"/>
        </w:rPr>
        <w:br/>
        <w:t>En el caso de los diseños con varias columnas de ancho completo, durante el proceso de colocación de columnas éstas únicamente se colocan de forma vertical debido a que el ancho de la ventana es demasiado reducido para el contenido.</w:t>
      </w:r>
      <w:r w:rsidRPr="0084111A">
        <w:rPr>
          <w:rFonts w:ascii="Times New Roman" w:hAnsi="Times New Roman" w:cs="Times New Roman"/>
          <w:sz w:val="24"/>
          <w:szCs w:val="24"/>
        </w:rPr>
        <w:br/>
        <w:t>En un momento dado, todas las columnas se apilan verticalmente. La selección de puntos de interrupción para este patrón de diseño depende del contenido y cambia para cada diseño.</w:t>
      </w:r>
    </w:p>
    <w:p w14:paraId="3F1DDD39" w14:textId="77777777" w:rsidR="005F1E06" w:rsidRDefault="005F1E06" w:rsidP="005F1E06">
      <w:pPr>
        <w:jc w:val="center"/>
      </w:pPr>
      <w:r>
        <w:rPr>
          <w:noProof/>
        </w:rPr>
        <w:drawing>
          <wp:inline distT="0" distB="0" distL="0" distR="0" wp14:anchorId="5C7BFB97" wp14:editId="1E966A45">
            <wp:extent cx="3324225" cy="1904711"/>
            <wp:effectExtent l="76200" t="76200" r="123825" b="133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07575" cy="1952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CB782" w14:textId="77777777" w:rsidR="005F1E06" w:rsidRDefault="005F1E06" w:rsidP="005F1E06">
      <w:pPr>
        <w:jc w:val="center"/>
      </w:pPr>
    </w:p>
    <w:p w14:paraId="1DD8F455" w14:textId="77777777" w:rsidR="005F1E06" w:rsidRPr="0084111A" w:rsidRDefault="005F1E06" w:rsidP="005F1E06">
      <w:pPr>
        <w:rPr>
          <w:rFonts w:ascii="Times New Roman" w:hAnsi="Times New Roman" w:cs="Times New Roman"/>
          <w:b/>
          <w:bCs/>
          <w:sz w:val="24"/>
          <w:szCs w:val="24"/>
        </w:rPr>
      </w:pPr>
      <w:r w:rsidRPr="0084111A">
        <w:rPr>
          <w:rFonts w:ascii="Times New Roman" w:hAnsi="Times New Roman" w:cs="Times New Roman"/>
          <w:b/>
          <w:bCs/>
          <w:sz w:val="24"/>
          <w:szCs w:val="24"/>
        </w:rPr>
        <w:t>Layout shifter:</w:t>
      </w:r>
    </w:p>
    <w:p w14:paraId="27222F55"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El patrón Layout shifter es el más adaptable, ya que posee varios puntos de interrupción en diferentes anchos de pantalla.</w:t>
      </w:r>
    </w:p>
    <w:p w14:paraId="657E8A2C"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La clave para este diseño es el desplazamiento del contenido, en lugar de su reprocesamiento y colocación debajo de otras columnas. Debido a las diferencias significativas entre cada punto de interrupción principal, es más complejo de mantener, y es posible que se deban realizar cambios dentro de los elementos, no solo en el diseño de contenido general.</w:t>
      </w:r>
    </w:p>
    <w:p w14:paraId="42879FF6" w14:textId="77777777" w:rsidR="005F1E06" w:rsidRDefault="005F1E06" w:rsidP="005F1E06">
      <w:pPr>
        <w:jc w:val="center"/>
      </w:pPr>
      <w:r>
        <w:rPr>
          <w:noProof/>
        </w:rPr>
        <w:drawing>
          <wp:inline distT="0" distB="0" distL="0" distR="0" wp14:anchorId="2A938C60" wp14:editId="797CFF29">
            <wp:extent cx="3912140" cy="2693035"/>
            <wp:effectExtent l="76200" t="76200" r="127000" b="12636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22038" cy="2699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10825F" w14:textId="77777777" w:rsidR="005F1E06" w:rsidRDefault="005F1E06" w:rsidP="005F1E06">
      <w:pPr>
        <w:rPr>
          <w:rFonts w:ascii="Times New Roman" w:hAnsi="Times New Roman" w:cs="Times New Roman"/>
          <w:b/>
          <w:bCs/>
          <w:sz w:val="24"/>
          <w:szCs w:val="24"/>
        </w:rPr>
      </w:pPr>
    </w:p>
    <w:p w14:paraId="5C6666D4"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b/>
          <w:bCs/>
          <w:sz w:val="24"/>
          <w:szCs w:val="24"/>
        </w:rPr>
        <w:t>Tiny tweaks</w:t>
      </w:r>
      <w:r w:rsidRPr="0084111A">
        <w:rPr>
          <w:rFonts w:ascii="Times New Roman" w:hAnsi="Times New Roman" w:cs="Times New Roman"/>
          <w:sz w:val="24"/>
          <w:szCs w:val="24"/>
        </w:rPr>
        <w:t>:</w:t>
      </w:r>
    </w:p>
    <w:p w14:paraId="5F83B791"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El patrón Tiny tweaks permite realizar pequeños cambios en el diseño, como ajustar el tamaño de la fuente, cambiar el tamaño de las imágenes o desplazar el contenido de maneras muy poco significativas.</w:t>
      </w:r>
    </w:p>
    <w:p w14:paraId="5B262CBC"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Funciona correctamente en diseños con una sola columna, como los sitios web lineales de una sola página y los artículos con mucho texto.</w:t>
      </w:r>
    </w:p>
    <w:p w14:paraId="628F1A30" w14:textId="77777777" w:rsidR="005F1E06" w:rsidRDefault="005F1E06" w:rsidP="005F1E06">
      <w:pPr>
        <w:jc w:val="center"/>
      </w:pPr>
      <w:r>
        <w:rPr>
          <w:noProof/>
        </w:rPr>
        <w:lastRenderedPageBreak/>
        <w:drawing>
          <wp:inline distT="0" distB="0" distL="0" distR="0" wp14:anchorId="4B55C241" wp14:editId="340A02EB">
            <wp:extent cx="3938641" cy="2501630"/>
            <wp:effectExtent l="76200" t="76200" r="138430" b="127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52085" cy="2510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EC80E0" w14:textId="77777777" w:rsidR="005F1E06" w:rsidRDefault="005F1E06" w:rsidP="005F1E06">
      <w:pPr>
        <w:jc w:val="center"/>
      </w:pPr>
    </w:p>
    <w:p w14:paraId="5A18D842"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b/>
          <w:bCs/>
          <w:sz w:val="24"/>
          <w:szCs w:val="24"/>
        </w:rPr>
        <w:t>Off canvas</w:t>
      </w:r>
      <w:r w:rsidRPr="0084111A">
        <w:rPr>
          <w:rFonts w:ascii="Times New Roman" w:hAnsi="Times New Roman" w:cs="Times New Roman"/>
          <w:sz w:val="24"/>
          <w:szCs w:val="24"/>
        </w:rPr>
        <w:t>:</w:t>
      </w:r>
    </w:p>
    <w:p w14:paraId="062D2F60"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En lugar de apilar contenido verticalmente, el patrón Off canvas coloca contenido menos usado (tal vez menús de navegación o de apps) fuera de la pantalla y solo lo muestra cuando el tamaño de la pantalla es suficientemente grande. En las pantallas más pequeñas, el acceso al contenido es posible con solo a un clic.</w:t>
      </w:r>
    </w:p>
    <w:p w14:paraId="0E7F2FB9" w14:textId="77777777" w:rsidR="005F1E06" w:rsidRDefault="005F1E06" w:rsidP="005F1E06">
      <w:pPr>
        <w:jc w:val="center"/>
      </w:pPr>
      <w:r>
        <w:rPr>
          <w:noProof/>
        </w:rPr>
        <w:drawing>
          <wp:inline distT="0" distB="0" distL="0" distR="0" wp14:anchorId="7F1EB9E6" wp14:editId="58CEA62A">
            <wp:extent cx="3921868" cy="3025775"/>
            <wp:effectExtent l="76200" t="76200" r="135890" b="136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32297" cy="3033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249E7916" w14:textId="77777777" w:rsidR="00975DDE" w:rsidRDefault="00975DDE" w:rsidP="00975DDE">
      <w:pPr>
        <w:pStyle w:val="Ttulo1"/>
      </w:pPr>
    </w:p>
    <w:p w14:paraId="7290D82E" w14:textId="77777777" w:rsidR="002B3830" w:rsidRDefault="002B3830" w:rsidP="00975DDE">
      <w:pPr>
        <w:pStyle w:val="Ttulo1"/>
      </w:pPr>
    </w:p>
    <w:p w14:paraId="42F89981" w14:textId="57F524C7" w:rsidR="00975DDE" w:rsidRDefault="00975DDE" w:rsidP="00975DDE">
      <w:pPr>
        <w:pStyle w:val="Ttulo1"/>
      </w:pPr>
      <w:r>
        <w:t>Responsive design: media queries</w:t>
      </w:r>
    </w:p>
    <w:p w14:paraId="7B55D197" w14:textId="5952ADE5" w:rsidR="002B3830" w:rsidRDefault="00975DDE" w:rsidP="002B3830">
      <w:pPr>
        <w:pStyle w:val="NormalWeb"/>
        <w:jc w:val="center"/>
        <w:rPr>
          <w:sz w:val="48"/>
          <w:szCs w:val="48"/>
        </w:rPr>
      </w:pPr>
      <w:r>
        <w:rPr>
          <w:noProof/>
        </w:rPr>
        <w:drawing>
          <wp:inline distT="0" distB="0" distL="0" distR="0" wp14:anchorId="65987CBB" wp14:editId="1E25D8B3">
            <wp:extent cx="4924425" cy="350516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49355" cy="3522907"/>
                    </a:xfrm>
                    <a:prstGeom prst="rect">
                      <a:avLst/>
                    </a:prstGeom>
                    <a:noFill/>
                    <a:ln>
                      <a:noFill/>
                    </a:ln>
                  </pic:spPr>
                </pic:pic>
              </a:graphicData>
            </a:graphic>
          </wp:inline>
        </w:drawing>
      </w:r>
    </w:p>
    <w:p w14:paraId="0030D4D2" w14:textId="16BE0C79" w:rsidR="00975DDE" w:rsidRDefault="00975DDE" w:rsidP="00975DDE">
      <w:pPr>
        <w:pStyle w:val="NormalWeb"/>
        <w:jc w:val="center"/>
        <w:rPr>
          <w:sz w:val="48"/>
          <w:szCs w:val="48"/>
        </w:rPr>
      </w:pPr>
      <w:r>
        <w:rPr>
          <w:noProof/>
        </w:rPr>
        <w:drawing>
          <wp:inline distT="0" distB="0" distL="0" distR="0" wp14:anchorId="25F5F1C5" wp14:editId="56916D50">
            <wp:extent cx="5154930" cy="348615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61858" cy="3490835"/>
                    </a:xfrm>
                    <a:prstGeom prst="rect">
                      <a:avLst/>
                    </a:prstGeom>
                    <a:noFill/>
                    <a:ln>
                      <a:noFill/>
                    </a:ln>
                  </pic:spPr>
                </pic:pic>
              </a:graphicData>
            </a:graphic>
          </wp:inline>
        </w:drawing>
      </w:r>
    </w:p>
    <w:p w14:paraId="39C26083" w14:textId="77777777" w:rsidR="002B3830" w:rsidRDefault="002B3830" w:rsidP="002B3830">
      <w:pPr>
        <w:pStyle w:val="Ttulo1"/>
      </w:pPr>
      <w:r>
        <w:lastRenderedPageBreak/>
        <w:t>Estrategias de responsive</w:t>
      </w:r>
    </w:p>
    <w:p w14:paraId="16F100E3" w14:textId="12C5E6F4" w:rsidR="002B3830" w:rsidRDefault="002B3830" w:rsidP="00FC7AAF">
      <w:pPr>
        <w:pStyle w:val="Ttulo1"/>
        <w:jc w:val="center"/>
      </w:pPr>
      <w:r>
        <w:rPr>
          <w:noProof/>
        </w:rPr>
        <w:drawing>
          <wp:inline distT="0" distB="0" distL="0" distR="0" wp14:anchorId="4D39ED17" wp14:editId="31A71F13">
            <wp:extent cx="3333750" cy="24098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35429" cy="2411039"/>
                    </a:xfrm>
                    <a:prstGeom prst="rect">
                      <a:avLst/>
                    </a:prstGeom>
                    <a:noFill/>
                    <a:ln>
                      <a:noFill/>
                    </a:ln>
                  </pic:spPr>
                </pic:pic>
              </a:graphicData>
            </a:graphic>
          </wp:inline>
        </w:drawing>
      </w:r>
    </w:p>
    <w:p w14:paraId="39154C75" w14:textId="5D52AF76" w:rsidR="00975DDE" w:rsidRPr="00FC7AAF" w:rsidRDefault="00975DDE" w:rsidP="00FC7AAF">
      <w:pPr>
        <w:pStyle w:val="NormalWeb"/>
        <w:jc w:val="center"/>
        <w:rPr>
          <w:sz w:val="48"/>
          <w:szCs w:val="48"/>
        </w:rPr>
      </w:pPr>
      <w:r>
        <w:rPr>
          <w:noProof/>
        </w:rPr>
        <w:drawing>
          <wp:inline distT="0" distB="0" distL="0" distR="0" wp14:anchorId="6748D241" wp14:editId="034D6EC7">
            <wp:extent cx="3324225" cy="23622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342593" cy="2375252"/>
                    </a:xfrm>
                    <a:prstGeom prst="rect">
                      <a:avLst/>
                    </a:prstGeom>
                    <a:noFill/>
                    <a:ln>
                      <a:noFill/>
                    </a:ln>
                  </pic:spPr>
                </pic:pic>
              </a:graphicData>
            </a:graphic>
          </wp:inline>
        </w:drawing>
      </w:r>
    </w:p>
    <w:p w14:paraId="34176393" w14:textId="691813BD" w:rsidR="00975DDE" w:rsidRDefault="00975DDE" w:rsidP="00FC7AAF">
      <w:pPr>
        <w:pStyle w:val="NormalWeb"/>
        <w:jc w:val="center"/>
        <w:rPr>
          <w:sz w:val="48"/>
          <w:szCs w:val="48"/>
        </w:rPr>
      </w:pPr>
      <w:r>
        <w:rPr>
          <w:noProof/>
        </w:rPr>
        <w:drawing>
          <wp:inline distT="0" distB="0" distL="0" distR="0" wp14:anchorId="6FB6F096" wp14:editId="4A262538">
            <wp:extent cx="3209925" cy="2343150"/>
            <wp:effectExtent l="76200" t="76200" r="142875" b="133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17628" cy="2348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8CE1E8" w14:textId="77777777" w:rsidR="00FA53D4" w:rsidRDefault="00FA53D4" w:rsidP="00975DDE">
      <w:pPr>
        <w:pStyle w:val="Ttulo1"/>
      </w:pPr>
    </w:p>
    <w:p w14:paraId="0053DF97" w14:textId="2ECD3C3E" w:rsidR="00975DDE" w:rsidRDefault="00975DDE" w:rsidP="00975DDE">
      <w:pPr>
        <w:pStyle w:val="Ttulo1"/>
      </w:pPr>
      <w:r>
        <w:t>Buenas prácticas y ejemplos de responsive</w:t>
      </w:r>
    </w:p>
    <w:p w14:paraId="6D5DDB8E" w14:textId="44BCBE10" w:rsidR="0077785B" w:rsidRDefault="00975DDE" w:rsidP="0077785B">
      <w:pPr>
        <w:pStyle w:val="NormalWeb"/>
        <w:jc w:val="center"/>
        <w:rPr>
          <w:sz w:val="48"/>
          <w:szCs w:val="48"/>
        </w:rPr>
      </w:pPr>
      <w:r>
        <w:rPr>
          <w:noProof/>
        </w:rPr>
        <w:drawing>
          <wp:inline distT="0" distB="0" distL="0" distR="0" wp14:anchorId="583896B0" wp14:editId="5B77F39A">
            <wp:extent cx="3048000" cy="2373513"/>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52731" cy="2377197"/>
                    </a:xfrm>
                    <a:prstGeom prst="rect">
                      <a:avLst/>
                    </a:prstGeom>
                    <a:noFill/>
                    <a:ln>
                      <a:noFill/>
                    </a:ln>
                  </pic:spPr>
                </pic:pic>
              </a:graphicData>
            </a:graphic>
          </wp:inline>
        </w:drawing>
      </w:r>
    </w:p>
    <w:p w14:paraId="230CFAD8" w14:textId="0F27D0E4" w:rsidR="005F1E06" w:rsidRDefault="005F1E06" w:rsidP="0077785B">
      <w:pPr>
        <w:jc w:val="center"/>
        <w:rPr>
          <w:rFonts w:ascii="Times New Roman" w:hAnsi="Times New Roman" w:cs="Times New Roman"/>
          <w:b/>
          <w:bCs/>
          <w:sz w:val="48"/>
          <w:szCs w:val="48"/>
        </w:rPr>
      </w:pPr>
      <w:r w:rsidRPr="003E6563">
        <w:rPr>
          <w:rFonts w:ascii="Times New Roman" w:hAnsi="Times New Roman" w:cs="Times New Roman"/>
          <w:b/>
          <w:bCs/>
          <w:sz w:val="48"/>
          <w:szCs w:val="48"/>
        </w:rPr>
        <w:t>Conceptos</w:t>
      </w:r>
      <w:r>
        <w:rPr>
          <w:rFonts w:ascii="Times New Roman" w:hAnsi="Times New Roman" w:cs="Times New Roman"/>
          <w:b/>
          <w:bCs/>
          <w:sz w:val="48"/>
          <w:szCs w:val="48"/>
        </w:rPr>
        <w:t xml:space="preserve"> Importantes.</w:t>
      </w:r>
    </w:p>
    <w:p w14:paraId="440004B0" w14:textId="77777777" w:rsidR="005F1E06" w:rsidRDefault="005F1E06" w:rsidP="005F1E06">
      <w:pPr>
        <w:rPr>
          <w:rFonts w:ascii="Times New Roman" w:hAnsi="Times New Roman" w:cs="Times New Roman"/>
          <w:sz w:val="52"/>
          <w:szCs w:val="52"/>
        </w:rPr>
      </w:pPr>
      <w:r>
        <w:rPr>
          <w:noProof/>
        </w:rPr>
        <w:drawing>
          <wp:inline distT="0" distB="0" distL="0" distR="0" wp14:anchorId="1E28EE31" wp14:editId="2346A000">
            <wp:extent cx="2771775" cy="199009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98665" cy="2009397"/>
                    </a:xfrm>
                    <a:prstGeom prst="rect">
                      <a:avLst/>
                    </a:prstGeom>
                  </pic:spPr>
                </pic:pic>
              </a:graphicData>
            </a:graphic>
          </wp:inline>
        </w:drawing>
      </w:r>
      <w:r>
        <w:rPr>
          <w:rFonts w:ascii="Times New Roman" w:hAnsi="Times New Roman" w:cs="Times New Roman"/>
          <w:sz w:val="52"/>
          <w:szCs w:val="52"/>
        </w:rPr>
        <w:t xml:space="preserve"> </w:t>
      </w:r>
      <w:r>
        <w:rPr>
          <w:noProof/>
        </w:rPr>
        <w:drawing>
          <wp:inline distT="0" distB="0" distL="0" distR="0" wp14:anchorId="6774DD70" wp14:editId="09600FCC">
            <wp:extent cx="2733675" cy="1978660"/>
            <wp:effectExtent l="0" t="0" r="9525"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65261" cy="2001522"/>
                    </a:xfrm>
                    <a:prstGeom prst="rect">
                      <a:avLst/>
                    </a:prstGeom>
                  </pic:spPr>
                </pic:pic>
              </a:graphicData>
            </a:graphic>
          </wp:inline>
        </w:drawing>
      </w:r>
    </w:p>
    <w:p w14:paraId="14A06233" w14:textId="67E4075B" w:rsidR="00D46CF6" w:rsidRDefault="005F1E06" w:rsidP="005F1E06">
      <w:pPr>
        <w:rPr>
          <w:rFonts w:ascii="Times New Roman" w:hAnsi="Times New Roman" w:cs="Times New Roman"/>
          <w:sz w:val="52"/>
          <w:szCs w:val="52"/>
        </w:rPr>
      </w:pPr>
      <w:r>
        <w:rPr>
          <w:noProof/>
        </w:rPr>
        <w:drawing>
          <wp:inline distT="0" distB="0" distL="0" distR="0" wp14:anchorId="454AAD1F" wp14:editId="57DB6E90">
            <wp:extent cx="2752725" cy="1742440"/>
            <wp:effectExtent l="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67041" cy="1751502"/>
                    </a:xfrm>
                    <a:prstGeom prst="rect">
                      <a:avLst/>
                    </a:prstGeom>
                  </pic:spPr>
                </pic:pic>
              </a:graphicData>
            </a:graphic>
          </wp:inline>
        </w:drawing>
      </w:r>
      <w:r>
        <w:rPr>
          <w:rFonts w:ascii="Times New Roman" w:hAnsi="Times New Roman" w:cs="Times New Roman"/>
          <w:sz w:val="52"/>
          <w:szCs w:val="52"/>
        </w:rPr>
        <w:t xml:space="preserve"> </w:t>
      </w:r>
      <w:r>
        <w:rPr>
          <w:noProof/>
        </w:rPr>
        <w:drawing>
          <wp:inline distT="0" distB="0" distL="0" distR="0" wp14:anchorId="259AEF61" wp14:editId="0EC262EA">
            <wp:extent cx="2724150" cy="1728794"/>
            <wp:effectExtent l="0" t="0" r="0" b="508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43783" cy="1741253"/>
                    </a:xfrm>
                    <a:prstGeom prst="rect">
                      <a:avLst/>
                    </a:prstGeom>
                  </pic:spPr>
                </pic:pic>
              </a:graphicData>
            </a:graphic>
          </wp:inline>
        </w:drawing>
      </w:r>
    </w:p>
    <w:p w14:paraId="10C36986" w14:textId="77777777" w:rsidR="005F1E06" w:rsidRDefault="005F1E06" w:rsidP="005F1E06">
      <w:pPr>
        <w:pStyle w:val="Ttulo1"/>
      </w:pPr>
    </w:p>
    <w:p w14:paraId="33B3EA29" w14:textId="77777777" w:rsidR="005F1E06" w:rsidRDefault="005F1E06" w:rsidP="005F1E06">
      <w:pPr>
        <w:pStyle w:val="Ttulo1"/>
      </w:pPr>
      <w:r>
        <w:t>Etiqueta meta viewport.</w:t>
      </w:r>
    </w:p>
    <w:p w14:paraId="182AEE61" w14:textId="77777777" w:rsidR="005F1E06" w:rsidRPr="00260013" w:rsidRDefault="005F1E06" w:rsidP="005F1E06">
      <w:pPr>
        <w:pStyle w:val="Ttulo1"/>
        <w:rPr>
          <w:b w:val="0"/>
          <w:bCs w:val="0"/>
          <w:sz w:val="24"/>
          <w:szCs w:val="24"/>
        </w:rPr>
      </w:pPr>
      <w:r>
        <w:rPr>
          <w:b w:val="0"/>
          <w:bCs w:val="0"/>
          <w:sz w:val="24"/>
          <w:szCs w:val="24"/>
        </w:rPr>
        <w:t>E</w:t>
      </w:r>
      <w:r w:rsidRPr="00260013">
        <w:rPr>
          <w:b w:val="0"/>
          <w:bCs w:val="0"/>
          <w:sz w:val="24"/>
          <w:szCs w:val="24"/>
        </w:rPr>
        <w:t>sta es una etiqueta de metadatos que te ayudará a configurar tu website para que sea visible en dispositivos de menor tamaño. Uno de los objetivos principales al usar esta etiqueta será que conserves la legibilidad de tu página web, al variar el escalado de tus contenidos.</w:t>
      </w:r>
    </w:p>
    <w:p w14:paraId="4207BDA7" w14:textId="0391BD2F" w:rsidR="005F1E06" w:rsidRDefault="005F1E06" w:rsidP="005F1E06">
      <w:pPr>
        <w:rPr>
          <w:rFonts w:ascii="Times New Roman" w:hAnsi="Times New Roman" w:cs="Times New Roman"/>
          <w:sz w:val="24"/>
          <w:szCs w:val="24"/>
        </w:rPr>
      </w:pPr>
      <w:r>
        <w:rPr>
          <w:rFonts w:ascii="Times New Roman" w:hAnsi="Times New Roman" w:cs="Times New Roman"/>
          <w:sz w:val="24"/>
          <w:szCs w:val="24"/>
        </w:rPr>
        <w:t xml:space="preserve">La resolución estándar para una </w:t>
      </w:r>
      <w:r w:rsidR="00057F5F">
        <w:rPr>
          <w:rFonts w:ascii="Times New Roman" w:hAnsi="Times New Roman" w:cs="Times New Roman"/>
          <w:sz w:val="24"/>
          <w:szCs w:val="24"/>
        </w:rPr>
        <w:t>página</w:t>
      </w:r>
      <w:r>
        <w:rPr>
          <w:rFonts w:ascii="Times New Roman" w:hAnsi="Times New Roman" w:cs="Times New Roman"/>
          <w:sz w:val="24"/>
          <w:szCs w:val="24"/>
        </w:rPr>
        <w:t xml:space="preserve"> Web Inicia desde 320px.  En dispositivos actuales es difícil que se logre una resolución menor que eso.</w:t>
      </w:r>
    </w:p>
    <w:p w14:paraId="3E039545" w14:textId="77777777" w:rsidR="005F1E06" w:rsidRDefault="005F1E06" w:rsidP="005F1E06">
      <w:pPr>
        <w:jc w:val="center"/>
        <w:rPr>
          <w:rFonts w:ascii="Times New Roman" w:hAnsi="Times New Roman" w:cs="Times New Roman"/>
          <w:sz w:val="24"/>
          <w:szCs w:val="24"/>
        </w:rPr>
      </w:pPr>
      <w:r>
        <w:rPr>
          <w:noProof/>
        </w:rPr>
        <w:drawing>
          <wp:inline distT="0" distB="0" distL="0" distR="0" wp14:anchorId="04A01744" wp14:editId="0CA9427B">
            <wp:extent cx="4145604" cy="1567180"/>
            <wp:effectExtent l="76200" t="76200" r="140970" b="12827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20872"/>
                    <a:stretch/>
                  </pic:blipFill>
                  <pic:spPr bwMode="auto">
                    <a:xfrm>
                      <a:off x="0" y="0"/>
                      <a:ext cx="4161000" cy="1573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A825D99" w14:textId="77777777" w:rsidR="005F1E06" w:rsidRDefault="005F1E06" w:rsidP="005F1E06">
      <w:pPr>
        <w:jc w:val="center"/>
      </w:pPr>
      <w:r>
        <w:rPr>
          <w:rStyle w:val="CdigoHTML"/>
          <w:rFonts w:eastAsiaTheme="minorHAnsi"/>
        </w:rPr>
        <w:t>width=device-width</w:t>
      </w:r>
      <w:r>
        <w:t xml:space="preserve"> para que se adapte según la pantalla del dispositivo</w:t>
      </w:r>
      <w:r>
        <w:br/>
      </w:r>
      <w:r>
        <w:rPr>
          <w:rStyle w:val="CdigoHTML"/>
          <w:rFonts w:eastAsiaTheme="minorHAnsi"/>
        </w:rPr>
        <w:t>initial-scale=1.0</w:t>
      </w:r>
      <w:r>
        <w:t xml:space="preserve"> para indicar el escalado según el dispositivo</w:t>
      </w:r>
    </w:p>
    <w:p w14:paraId="664D6EC7" w14:textId="77777777" w:rsidR="005F1E06" w:rsidRDefault="005F1E06" w:rsidP="005F1E06">
      <w:pPr>
        <w:jc w:val="center"/>
        <w:rPr>
          <w:rFonts w:ascii="Times New Roman" w:hAnsi="Times New Roman" w:cs="Times New Roman"/>
          <w:sz w:val="24"/>
          <w:szCs w:val="24"/>
        </w:rPr>
      </w:pPr>
      <w:r>
        <w:rPr>
          <w:noProof/>
        </w:rPr>
        <w:drawing>
          <wp:inline distT="0" distB="0" distL="0" distR="0" wp14:anchorId="546813B1" wp14:editId="6184C5FD">
            <wp:extent cx="4619625" cy="2891935"/>
            <wp:effectExtent l="76200" t="76200" r="123825" b="13716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42795" cy="2906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9FAAF9" w14:textId="77777777" w:rsidR="005F1E06" w:rsidRPr="006F374E" w:rsidRDefault="005F1E06" w:rsidP="005F1E06">
      <w:pPr>
        <w:shd w:val="clear" w:color="auto" w:fill="282822"/>
        <w:spacing w:after="0" w:line="285" w:lineRule="atLeast"/>
        <w:rPr>
          <w:rFonts w:ascii="Consolas" w:eastAsia="Times New Roman" w:hAnsi="Consolas" w:cs="Times New Roman"/>
          <w:color w:val="FFFFFF"/>
          <w:sz w:val="21"/>
          <w:szCs w:val="21"/>
          <w:lang w:val="en-US" w:eastAsia="es-CO"/>
        </w:rPr>
      </w:pPr>
      <w:r w:rsidRPr="006F374E">
        <w:rPr>
          <w:rFonts w:ascii="Consolas" w:eastAsia="Times New Roman" w:hAnsi="Consolas" w:cs="Times New Roman"/>
          <w:color w:val="FFFFFF"/>
          <w:sz w:val="21"/>
          <w:szCs w:val="21"/>
          <w:lang w:val="en-US" w:eastAsia="es-CO"/>
        </w:rPr>
        <w:t>&lt;</w:t>
      </w:r>
      <w:r w:rsidRPr="006F374E">
        <w:rPr>
          <w:rFonts w:ascii="Consolas" w:eastAsia="Times New Roman" w:hAnsi="Consolas" w:cs="Times New Roman"/>
          <w:color w:val="6DBDFA"/>
          <w:sz w:val="21"/>
          <w:szCs w:val="21"/>
          <w:lang w:val="en-US" w:eastAsia="es-CO"/>
        </w:rPr>
        <w:t>meta</w:t>
      </w:r>
      <w:r w:rsidRPr="006F374E">
        <w:rPr>
          <w:rFonts w:ascii="Consolas" w:eastAsia="Times New Roman" w:hAnsi="Consolas" w:cs="Times New Roman"/>
          <w:color w:val="A7DBF7"/>
          <w:sz w:val="21"/>
          <w:szCs w:val="21"/>
          <w:lang w:val="en-US" w:eastAsia="es-CO"/>
        </w:rPr>
        <w:t> </w:t>
      </w:r>
      <w:r w:rsidRPr="006F374E">
        <w:rPr>
          <w:rFonts w:ascii="Consolas" w:eastAsia="Times New Roman" w:hAnsi="Consolas" w:cs="Times New Roman"/>
          <w:color w:val="F7ECB5"/>
          <w:sz w:val="21"/>
          <w:szCs w:val="21"/>
          <w:lang w:val="en-US" w:eastAsia="es-CO"/>
        </w:rPr>
        <w:t>name</w:t>
      </w:r>
      <w:r w:rsidRPr="006F374E">
        <w:rPr>
          <w:rFonts w:ascii="Consolas" w:eastAsia="Times New Roman" w:hAnsi="Consolas" w:cs="Times New Roman"/>
          <w:color w:val="A7DBF7"/>
          <w:sz w:val="21"/>
          <w:szCs w:val="21"/>
          <w:lang w:val="en-US" w:eastAsia="es-CO"/>
        </w:rPr>
        <w: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BCF0C0"/>
          <w:sz w:val="21"/>
          <w:szCs w:val="21"/>
          <w:lang w:val="en-US" w:eastAsia="es-CO"/>
        </w:rPr>
        <w:t>viewport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A7DBF7"/>
          <w:sz w:val="21"/>
          <w:szCs w:val="21"/>
          <w:lang w:val="en-US" w:eastAsia="es-CO"/>
        </w:rPr>
        <w:t> </w:t>
      </w:r>
      <w:r w:rsidRPr="006F374E">
        <w:rPr>
          <w:rFonts w:ascii="Consolas" w:eastAsia="Times New Roman" w:hAnsi="Consolas" w:cs="Times New Roman"/>
          <w:color w:val="F7ECB5"/>
          <w:sz w:val="21"/>
          <w:szCs w:val="21"/>
          <w:lang w:val="en-US" w:eastAsia="es-CO"/>
        </w:rPr>
        <w:t>content</w:t>
      </w:r>
      <w:r w:rsidRPr="006F374E">
        <w:rPr>
          <w:rFonts w:ascii="Consolas" w:eastAsia="Times New Roman" w:hAnsi="Consolas" w:cs="Times New Roman"/>
          <w:color w:val="A7DBF7"/>
          <w:sz w:val="21"/>
          <w:szCs w:val="21"/>
          <w:lang w:val="en-US" w:eastAsia="es-CO"/>
        </w:rPr>
        <w: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BCF0C0"/>
          <w:sz w:val="21"/>
          <w:szCs w:val="21"/>
          <w:lang w:val="en-US" w:eastAsia="es-CO"/>
        </w:rPr>
        <w:t>width=device-width, initial-scale=1.0</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FFFFFF"/>
          <w:sz w:val="21"/>
          <w:szCs w:val="21"/>
          <w:lang w:val="en-US" w:eastAsia="es-CO"/>
        </w:rPr>
        <w:t>/&gt;</w:t>
      </w:r>
    </w:p>
    <w:p w14:paraId="5F6EF4C3" w14:textId="77777777" w:rsidR="005F1E06" w:rsidRDefault="005F1E06" w:rsidP="005F1E06">
      <w:pPr>
        <w:jc w:val="center"/>
        <w:rPr>
          <w:rFonts w:ascii="Times New Roman" w:hAnsi="Times New Roman" w:cs="Times New Roman"/>
          <w:sz w:val="24"/>
          <w:szCs w:val="24"/>
          <w:lang w:val="en-US"/>
        </w:rPr>
      </w:pPr>
    </w:p>
    <w:p w14:paraId="33A96EFF" w14:textId="77777777" w:rsidR="00D35152" w:rsidRDefault="00D35152" w:rsidP="00D35152">
      <w:pPr>
        <w:pStyle w:val="Ttulo1"/>
      </w:pPr>
      <w:r>
        <w:t>Media queries</w:t>
      </w:r>
    </w:p>
    <w:p w14:paraId="0613ECDB" w14:textId="77777777" w:rsidR="00D35152" w:rsidRDefault="00D35152" w:rsidP="00D35152">
      <w:pPr>
        <w:pStyle w:val="NormalWeb"/>
      </w:pPr>
      <w:r>
        <w:t>Para que logres los resultados que deseas en tus proyectos, es necesario cambiar ciertas propiedades para modificar el tamaño de los textos, contenidos y hojas de estilo; la manera de hacer esto es el media queries.</w:t>
      </w:r>
    </w:p>
    <w:p w14:paraId="45723439" w14:textId="77777777" w:rsidR="00D35152" w:rsidRDefault="00D35152" w:rsidP="00D35152">
      <w:pPr>
        <w:pStyle w:val="NormalWeb"/>
      </w:pPr>
      <w:r>
        <w:t>El media queries es un módulo de css que hace posible al responsive design, éste existe desde el 2010 y se encarga de adaptar la representación del contenido a características del dispositivo.</w:t>
      </w:r>
    </w:p>
    <w:p w14:paraId="494A3E0E" w14:textId="77777777" w:rsidR="00D35152" w:rsidRDefault="00D35152" w:rsidP="00D35152">
      <w:pPr>
        <w:pStyle w:val="NormalWeb"/>
        <w:jc w:val="center"/>
      </w:pPr>
      <w:r>
        <w:rPr>
          <w:noProof/>
        </w:rPr>
        <w:drawing>
          <wp:inline distT="0" distB="0" distL="0" distR="0" wp14:anchorId="041198A3" wp14:editId="32195DB6">
            <wp:extent cx="4638675" cy="1857375"/>
            <wp:effectExtent l="0" t="0" r="9525"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38675" cy="1857375"/>
                    </a:xfrm>
                    <a:prstGeom prst="rect">
                      <a:avLst/>
                    </a:prstGeom>
                  </pic:spPr>
                </pic:pic>
              </a:graphicData>
            </a:graphic>
          </wp:inline>
        </w:drawing>
      </w:r>
    </w:p>
    <w:p w14:paraId="403B86A3" w14:textId="77777777" w:rsidR="00D35152" w:rsidRDefault="00D35152" w:rsidP="00D35152">
      <w:pPr>
        <w:pStyle w:val="NormalWeb"/>
        <w:jc w:val="center"/>
      </w:pPr>
      <w:r>
        <w:rPr>
          <w:noProof/>
        </w:rPr>
        <w:drawing>
          <wp:inline distT="0" distB="0" distL="0" distR="0" wp14:anchorId="122CE750" wp14:editId="5FB29385">
            <wp:extent cx="4562272" cy="1847248"/>
            <wp:effectExtent l="0" t="0" r="0" b="6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69435" cy="1850148"/>
                    </a:xfrm>
                    <a:prstGeom prst="rect">
                      <a:avLst/>
                    </a:prstGeom>
                  </pic:spPr>
                </pic:pic>
              </a:graphicData>
            </a:graphic>
          </wp:inline>
        </w:drawing>
      </w:r>
    </w:p>
    <w:p w14:paraId="46A8F61A" w14:textId="77777777" w:rsidR="00D35152" w:rsidRDefault="00D35152" w:rsidP="00D35152">
      <w:pPr>
        <w:pStyle w:val="NormalWeb"/>
        <w:jc w:val="center"/>
      </w:pPr>
      <w:r>
        <w:rPr>
          <w:noProof/>
        </w:rPr>
        <w:drawing>
          <wp:inline distT="0" distB="0" distL="0" distR="0" wp14:anchorId="60D23CA4" wp14:editId="7CCCCB25">
            <wp:extent cx="4591050" cy="181927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91050" cy="1819275"/>
                    </a:xfrm>
                    <a:prstGeom prst="rect">
                      <a:avLst/>
                    </a:prstGeom>
                  </pic:spPr>
                </pic:pic>
              </a:graphicData>
            </a:graphic>
          </wp:inline>
        </w:drawing>
      </w:r>
    </w:p>
    <w:p w14:paraId="5AF629F2" w14:textId="2FDADE6B" w:rsidR="00D35152" w:rsidRDefault="00D35152" w:rsidP="00D35152">
      <w:pPr>
        <w:pStyle w:val="NormalWeb"/>
        <w:jc w:val="center"/>
      </w:pPr>
    </w:p>
    <w:p w14:paraId="7A937021" w14:textId="77777777" w:rsidR="00FF3050" w:rsidRDefault="00FF3050" w:rsidP="00D35152">
      <w:pPr>
        <w:pStyle w:val="NormalWeb"/>
        <w:jc w:val="center"/>
      </w:pPr>
    </w:p>
    <w:p w14:paraId="30B41556" w14:textId="77777777" w:rsidR="00D35152" w:rsidRDefault="00D35152" w:rsidP="00D35152">
      <w:pPr>
        <w:pStyle w:val="NormalWeb"/>
        <w:jc w:val="center"/>
      </w:pPr>
      <w:r>
        <w:rPr>
          <w:noProof/>
        </w:rPr>
        <w:drawing>
          <wp:inline distT="0" distB="0" distL="0" distR="0" wp14:anchorId="08068F9A" wp14:editId="7EBFCBF3">
            <wp:extent cx="3838575" cy="3200400"/>
            <wp:effectExtent l="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8575" cy="3200400"/>
                    </a:xfrm>
                    <a:prstGeom prst="rect">
                      <a:avLst/>
                    </a:prstGeom>
                  </pic:spPr>
                </pic:pic>
              </a:graphicData>
            </a:graphic>
          </wp:inline>
        </w:drawing>
      </w:r>
    </w:p>
    <w:p w14:paraId="07A357B7" w14:textId="77777777" w:rsidR="00D35152" w:rsidRDefault="00D35152" w:rsidP="00D35152">
      <w:pPr>
        <w:pStyle w:val="NormalWeb"/>
        <w:jc w:val="center"/>
      </w:pPr>
      <w:r>
        <w:rPr>
          <w:noProof/>
        </w:rPr>
        <w:drawing>
          <wp:inline distT="0" distB="0" distL="0" distR="0" wp14:anchorId="1F0034A5" wp14:editId="65F07215">
            <wp:extent cx="3933825" cy="3248025"/>
            <wp:effectExtent l="0" t="0" r="9525"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33825" cy="3248025"/>
                    </a:xfrm>
                    <a:prstGeom prst="rect">
                      <a:avLst/>
                    </a:prstGeom>
                  </pic:spPr>
                </pic:pic>
              </a:graphicData>
            </a:graphic>
          </wp:inline>
        </w:drawing>
      </w:r>
    </w:p>
    <w:p w14:paraId="2068C84C" w14:textId="77777777" w:rsidR="00D35152" w:rsidRDefault="00D35152" w:rsidP="00D35152">
      <w:pPr>
        <w:pStyle w:val="NormalWeb"/>
        <w:jc w:val="center"/>
      </w:pPr>
    </w:p>
    <w:p w14:paraId="6ED8C3A7" w14:textId="77777777" w:rsidR="00D35152" w:rsidRDefault="00D35152" w:rsidP="00D35152">
      <w:pPr>
        <w:pStyle w:val="NormalWeb"/>
        <w:jc w:val="center"/>
      </w:pPr>
    </w:p>
    <w:p w14:paraId="0CD6D8C7" w14:textId="77777777" w:rsidR="00D35152" w:rsidRDefault="00D35152" w:rsidP="00D35152">
      <w:pPr>
        <w:pStyle w:val="NormalWeb"/>
        <w:jc w:val="center"/>
      </w:pPr>
    </w:p>
    <w:p w14:paraId="29470E8E" w14:textId="6A48507B" w:rsidR="00D35152" w:rsidRDefault="00D35152" w:rsidP="00D35152">
      <w:pPr>
        <w:pStyle w:val="Ttulo1"/>
      </w:pPr>
      <w:r>
        <w:t>Formas de incluir media queries</w:t>
      </w:r>
    </w:p>
    <w:p w14:paraId="7344602A" w14:textId="77777777" w:rsidR="00433816" w:rsidRDefault="00433816" w:rsidP="00D35152">
      <w:pPr>
        <w:pStyle w:val="Ttulo1"/>
      </w:pPr>
    </w:p>
    <w:p w14:paraId="26062345"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24"/>
          <w:szCs w:val="24"/>
          <w:lang w:eastAsia="es-CO"/>
        </w:rPr>
      </w:pPr>
      <w:r w:rsidRPr="00C7131E">
        <w:rPr>
          <w:rFonts w:ascii="Times New Roman" w:eastAsia="Times New Roman" w:hAnsi="Times New Roman" w:cs="Times New Roman"/>
          <w:b/>
          <w:bCs/>
          <w:sz w:val="24"/>
          <w:szCs w:val="24"/>
          <w:u w:val="single"/>
          <w:lang w:eastAsia="es-CO"/>
        </w:rPr>
        <w:t xml:space="preserve"> </w:t>
      </w:r>
      <w:r w:rsidRPr="0076454E">
        <w:rPr>
          <w:rFonts w:ascii="Times New Roman" w:eastAsia="Times New Roman" w:hAnsi="Times New Roman" w:cs="Times New Roman"/>
          <w:b/>
          <w:bCs/>
          <w:color w:val="FF0000"/>
          <w:sz w:val="24"/>
          <w:szCs w:val="24"/>
          <w:u w:val="single"/>
          <w:lang w:eastAsia="es-CO"/>
        </w:rPr>
        <w:t>PRIMERA FORMA:</w:t>
      </w:r>
      <w:r w:rsidRPr="00032E34">
        <w:rPr>
          <w:rFonts w:ascii="Times New Roman" w:eastAsia="Times New Roman" w:hAnsi="Times New Roman" w:cs="Times New Roman"/>
          <w:sz w:val="24"/>
          <w:szCs w:val="24"/>
          <w:lang w:eastAsia="es-CO"/>
        </w:rPr>
        <w:br/>
        <w:t>Hacer una nueva hoja de estilos condicionando si se carga o no dicha hoja dependiendo de la condición del navegador.</w:t>
      </w:r>
      <w:r w:rsidRPr="00032E34">
        <w:rPr>
          <w:rFonts w:ascii="Times New Roman" w:eastAsia="Times New Roman" w:hAnsi="Times New Roman" w:cs="Times New Roman"/>
          <w:sz w:val="24"/>
          <w:szCs w:val="24"/>
          <w:lang w:eastAsia="es-CO"/>
        </w:rPr>
        <w:br/>
      </w:r>
      <w:ins w:id="2" w:author="Unknown">
        <w:r w:rsidRPr="00032E34">
          <w:rPr>
            <w:rFonts w:ascii="Times New Roman" w:eastAsia="Times New Roman" w:hAnsi="Times New Roman" w:cs="Times New Roman"/>
            <w:b/>
            <w:bCs/>
            <w:sz w:val="24"/>
            <w:szCs w:val="24"/>
            <w:lang w:eastAsia="es-CO"/>
          </w:rPr>
          <w:t xml:space="preserve">Añadir esta </w:t>
        </w:r>
      </w:ins>
      <w:r w:rsidRPr="00032E34">
        <w:rPr>
          <w:rFonts w:ascii="Times New Roman" w:eastAsia="Times New Roman" w:hAnsi="Times New Roman" w:cs="Times New Roman"/>
          <w:b/>
          <w:bCs/>
          <w:sz w:val="24"/>
          <w:szCs w:val="24"/>
          <w:lang w:eastAsia="es-CO"/>
        </w:rPr>
        <w:t>línea</w:t>
      </w:r>
      <w:ins w:id="3" w:author="Unknown">
        <w:r w:rsidRPr="00032E34">
          <w:rPr>
            <w:rFonts w:ascii="Times New Roman" w:eastAsia="Times New Roman" w:hAnsi="Times New Roman" w:cs="Times New Roman"/>
            <w:b/>
            <w:bCs/>
            <w:sz w:val="24"/>
            <w:szCs w:val="24"/>
            <w:lang w:eastAsia="es-CO"/>
          </w:rPr>
          <w:t xml:space="preserve"> de código en el &lt;head&gt; del archivo HTML</w:t>
        </w:r>
      </w:ins>
    </w:p>
    <w:p w14:paraId="5483E50F"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FFFFFF"/>
          <w:sz w:val="21"/>
          <w:szCs w:val="21"/>
          <w:lang w:val="en-US" w:eastAsia="es-CO"/>
        </w:rPr>
        <w:t>&lt;</w:t>
      </w:r>
      <w:r w:rsidRPr="00032E34">
        <w:rPr>
          <w:rFonts w:ascii="Consolas" w:eastAsia="Times New Roman" w:hAnsi="Consolas" w:cs="Times New Roman"/>
          <w:color w:val="6DBDFA"/>
          <w:sz w:val="21"/>
          <w:szCs w:val="21"/>
          <w:lang w:val="en-US" w:eastAsia="es-CO"/>
        </w:rPr>
        <w:t>head</w:t>
      </w:r>
      <w:r w:rsidRPr="00032E34">
        <w:rPr>
          <w:rFonts w:ascii="Consolas" w:eastAsia="Times New Roman" w:hAnsi="Consolas" w:cs="Times New Roman"/>
          <w:color w:val="FFFFFF"/>
          <w:sz w:val="21"/>
          <w:szCs w:val="21"/>
          <w:lang w:val="en-US" w:eastAsia="es-CO"/>
        </w:rPr>
        <w:t>&gt;</w:t>
      </w:r>
    </w:p>
    <w:p w14:paraId="62F745DE"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FFFFF"/>
          <w:sz w:val="21"/>
          <w:szCs w:val="21"/>
          <w:lang w:val="en-US" w:eastAsia="es-CO"/>
        </w:rPr>
        <w:t>&lt;</w:t>
      </w:r>
      <w:r w:rsidRPr="00032E34">
        <w:rPr>
          <w:rFonts w:ascii="Consolas" w:eastAsia="Times New Roman" w:hAnsi="Consolas" w:cs="Times New Roman"/>
          <w:color w:val="6DBDFA"/>
          <w:sz w:val="21"/>
          <w:szCs w:val="21"/>
          <w:lang w:val="en-US" w:eastAsia="es-CO"/>
        </w:rPr>
        <w:t>link</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rel</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stylesheet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href</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css/media.css</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media</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screen and (max-</w:t>
      </w:r>
      <w:r>
        <w:rPr>
          <w:rFonts w:ascii="Consolas" w:eastAsia="Times New Roman" w:hAnsi="Consolas" w:cs="Times New Roman"/>
          <w:color w:val="BCF0C0"/>
          <w:sz w:val="21"/>
          <w:szCs w:val="21"/>
          <w:lang w:val="en-US" w:eastAsia="es-CO"/>
        </w:rPr>
        <w:t xml:space="preserve">                            </w:t>
      </w:r>
      <w:r w:rsidRPr="00032E34">
        <w:rPr>
          <w:rFonts w:ascii="Consolas" w:eastAsia="Times New Roman" w:hAnsi="Consolas" w:cs="Times New Roman"/>
          <w:color w:val="BCF0C0"/>
          <w:sz w:val="21"/>
          <w:szCs w:val="21"/>
          <w:lang w:val="en-US" w:eastAsia="es-CO"/>
        </w:rPr>
        <w:t>width:768px)</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FFFFFF"/>
          <w:sz w:val="21"/>
          <w:szCs w:val="21"/>
          <w:lang w:val="en-US" w:eastAsia="es-CO"/>
        </w:rPr>
        <w:t>/&gt;</w:t>
      </w:r>
    </w:p>
    <w:p w14:paraId="4340322F"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FFFFFF"/>
          <w:sz w:val="21"/>
          <w:szCs w:val="21"/>
          <w:lang w:eastAsia="es-CO"/>
        </w:rPr>
        <w:t>&lt;/</w:t>
      </w:r>
      <w:r w:rsidRPr="00032E34">
        <w:rPr>
          <w:rFonts w:ascii="Consolas" w:eastAsia="Times New Roman" w:hAnsi="Consolas" w:cs="Times New Roman"/>
          <w:color w:val="6DBDFA"/>
          <w:sz w:val="21"/>
          <w:szCs w:val="21"/>
          <w:lang w:eastAsia="es-CO"/>
        </w:rPr>
        <w:t>head</w:t>
      </w:r>
      <w:r w:rsidRPr="00032E34">
        <w:rPr>
          <w:rFonts w:ascii="Consolas" w:eastAsia="Times New Roman" w:hAnsi="Consolas" w:cs="Times New Roman"/>
          <w:color w:val="FFFFFF"/>
          <w:sz w:val="21"/>
          <w:szCs w:val="21"/>
          <w:lang w:eastAsia="es-CO"/>
        </w:rPr>
        <w:t>&gt;</w:t>
      </w:r>
      <w:r w:rsidRPr="00032E34">
        <w:rPr>
          <w:rFonts w:ascii="Consolas" w:eastAsia="Times New Roman" w:hAnsi="Consolas" w:cs="Times New Roman"/>
          <w:color w:val="A7DBF7"/>
          <w:sz w:val="21"/>
          <w:szCs w:val="21"/>
          <w:lang w:eastAsia="es-CO"/>
        </w:rPr>
        <w:t> </w:t>
      </w:r>
    </w:p>
    <w:p w14:paraId="10D21B6E" w14:textId="7E2BDD8F" w:rsidR="00D35152"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p>
    <w:p w14:paraId="73DFC2FD" w14:textId="212A112A" w:rsidR="00433816" w:rsidRDefault="00433816" w:rsidP="00D35152">
      <w:pPr>
        <w:spacing w:before="100" w:beforeAutospacing="1" w:after="100" w:afterAutospacing="1" w:line="240" w:lineRule="auto"/>
        <w:rPr>
          <w:rFonts w:ascii="Times New Roman" w:eastAsia="Times New Roman" w:hAnsi="Times New Roman" w:cs="Times New Roman"/>
          <w:sz w:val="24"/>
          <w:szCs w:val="24"/>
          <w:lang w:eastAsia="es-CO"/>
        </w:rPr>
      </w:pPr>
    </w:p>
    <w:p w14:paraId="65E12CEE" w14:textId="77777777" w:rsidR="00433816" w:rsidRPr="00032E34" w:rsidRDefault="00433816" w:rsidP="00D35152">
      <w:pPr>
        <w:spacing w:before="100" w:beforeAutospacing="1" w:after="100" w:afterAutospacing="1" w:line="240" w:lineRule="auto"/>
        <w:rPr>
          <w:rFonts w:ascii="Times New Roman" w:eastAsia="Times New Roman" w:hAnsi="Times New Roman" w:cs="Times New Roman"/>
          <w:sz w:val="24"/>
          <w:szCs w:val="24"/>
          <w:lang w:eastAsia="es-CO"/>
        </w:rPr>
      </w:pPr>
    </w:p>
    <w:p w14:paraId="67730315" w14:textId="77777777" w:rsidR="00D35152" w:rsidRPr="00032E34"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76454E">
        <w:rPr>
          <w:rFonts w:ascii="Times New Roman" w:eastAsia="Times New Roman" w:hAnsi="Times New Roman" w:cs="Times New Roman"/>
          <w:b/>
          <w:bCs/>
          <w:color w:val="FF0000"/>
          <w:sz w:val="24"/>
          <w:szCs w:val="24"/>
          <w:u w:val="single"/>
          <w:lang w:eastAsia="es-CO"/>
        </w:rPr>
        <w:t>SEGUNDA FORMA:</w:t>
      </w:r>
      <w:r w:rsidRPr="00032E34">
        <w:rPr>
          <w:rFonts w:ascii="Times New Roman" w:eastAsia="Times New Roman" w:hAnsi="Times New Roman" w:cs="Times New Roman"/>
          <w:sz w:val="24"/>
          <w:szCs w:val="24"/>
          <w:lang w:eastAsia="es-CO"/>
        </w:rPr>
        <w:br/>
        <w:t>Agregar la expresión del Media Querie al final del código css:</w:t>
      </w:r>
    </w:p>
    <w:p w14:paraId="424A1857" w14:textId="77777777" w:rsidR="00D35152" w:rsidRDefault="00D35152" w:rsidP="00D35152">
      <w:pPr>
        <w:spacing w:before="100" w:beforeAutospacing="1" w:after="100" w:afterAutospacing="1" w:line="240" w:lineRule="auto"/>
        <w:ind w:left="2124"/>
        <w:rPr>
          <w:rFonts w:ascii="Times New Roman" w:eastAsia="Times New Roman" w:hAnsi="Times New Roman" w:cs="Times New Roman"/>
          <w:b/>
          <w:bCs/>
          <w:sz w:val="24"/>
          <w:szCs w:val="24"/>
          <w:lang w:eastAsia="es-CO"/>
        </w:rPr>
      </w:pPr>
      <w:r w:rsidRPr="00032E34">
        <w:rPr>
          <w:rFonts w:ascii="Times New Roman" w:eastAsia="Times New Roman" w:hAnsi="Times New Roman" w:cs="Times New Roman"/>
          <w:b/>
          <w:bCs/>
          <w:sz w:val="24"/>
          <w:szCs w:val="24"/>
          <w:lang w:eastAsia="es-CO"/>
        </w:rPr>
        <w:t>@media screen and (max-width: 768px) {</w:t>
      </w:r>
      <w:r w:rsidRPr="00032E34">
        <w:rPr>
          <w:rFonts w:ascii="Times New Roman" w:eastAsia="Times New Roman" w:hAnsi="Times New Roman" w:cs="Times New Roman"/>
          <w:sz w:val="24"/>
          <w:szCs w:val="24"/>
          <w:lang w:eastAsia="es-CO"/>
        </w:rPr>
        <w:br/>
      </w:r>
      <w:r>
        <w:rPr>
          <w:rFonts w:ascii="Times New Roman" w:eastAsia="Times New Roman" w:hAnsi="Times New Roman" w:cs="Times New Roman"/>
          <w:sz w:val="24"/>
          <w:szCs w:val="24"/>
          <w:lang w:eastAsia="es-CO"/>
        </w:rPr>
        <w:t xml:space="preserve">             </w:t>
      </w:r>
      <w:r w:rsidRPr="00032E34">
        <w:rPr>
          <w:rFonts w:ascii="Times New Roman" w:eastAsia="Times New Roman" w:hAnsi="Times New Roman" w:cs="Times New Roman"/>
          <w:sz w:val="24"/>
          <w:szCs w:val="24"/>
          <w:lang w:eastAsia="es-CO"/>
        </w:rPr>
        <w:t>[aquí se añaden los estilos css]</w:t>
      </w:r>
      <w:r w:rsidRPr="00032E34">
        <w:rPr>
          <w:rFonts w:ascii="Times New Roman" w:eastAsia="Times New Roman" w:hAnsi="Times New Roman" w:cs="Times New Roman"/>
          <w:sz w:val="24"/>
          <w:szCs w:val="24"/>
          <w:lang w:eastAsia="es-CO"/>
        </w:rPr>
        <w:br/>
      </w:r>
      <w:r w:rsidRPr="00032E34">
        <w:rPr>
          <w:rFonts w:ascii="Times New Roman" w:eastAsia="Times New Roman" w:hAnsi="Times New Roman" w:cs="Times New Roman"/>
          <w:b/>
          <w:bCs/>
          <w:sz w:val="24"/>
          <w:szCs w:val="24"/>
          <w:lang w:eastAsia="es-CO"/>
        </w:rPr>
        <w:t>}</w:t>
      </w:r>
    </w:p>
    <w:p w14:paraId="2F94A809" w14:textId="77777777" w:rsidR="00D35152" w:rsidRPr="00032E34"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032E34">
        <w:rPr>
          <w:rFonts w:ascii="Times New Roman" w:eastAsia="Times New Roman" w:hAnsi="Times New Roman" w:cs="Times New Roman"/>
          <w:b/>
          <w:bCs/>
          <w:sz w:val="24"/>
          <w:szCs w:val="24"/>
          <w:lang w:eastAsia="es-CO"/>
        </w:rPr>
        <w:t>EJEMPLO:</w:t>
      </w:r>
    </w:p>
    <w:p w14:paraId="74FF205B"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00BFF9"/>
          <w:sz w:val="21"/>
          <w:szCs w:val="21"/>
          <w:lang w:eastAsia="es-CO"/>
        </w:rPr>
        <w:t>@media</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EC9CD2"/>
          <w:sz w:val="21"/>
          <w:szCs w:val="21"/>
          <w:lang w:eastAsia="es-CO"/>
        </w:rPr>
        <w:t>screen</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00BFF9"/>
          <w:sz w:val="21"/>
          <w:szCs w:val="21"/>
          <w:lang w:eastAsia="es-CO"/>
        </w:rPr>
        <w:t>and</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7FDBCA"/>
          <w:sz w:val="21"/>
          <w:szCs w:val="21"/>
          <w:lang w:eastAsia="es-CO"/>
        </w:rPr>
        <w:t>max-width</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8DEC95"/>
          <w:sz w:val="21"/>
          <w:szCs w:val="21"/>
          <w:lang w:eastAsia="es-CO"/>
        </w:rPr>
        <w:t>768</w:t>
      </w:r>
      <w:r w:rsidRPr="00032E34">
        <w:rPr>
          <w:rFonts w:ascii="Consolas" w:eastAsia="Times New Roman" w:hAnsi="Consolas" w:cs="Times New Roman"/>
          <w:color w:val="00BFF9"/>
          <w:sz w:val="21"/>
          <w:szCs w:val="21"/>
          <w:lang w:eastAsia="es-CO"/>
        </w:rPr>
        <w:t>px</w:t>
      </w:r>
      <w:r w:rsidRPr="00032E34">
        <w:rPr>
          <w:rFonts w:ascii="Consolas" w:eastAsia="Times New Roman" w:hAnsi="Consolas" w:cs="Times New Roman"/>
          <w:color w:val="A7DBF7"/>
          <w:sz w:val="21"/>
          <w:szCs w:val="21"/>
          <w:lang w:eastAsia="es-CO"/>
        </w:rPr>
        <w:t>) { </w:t>
      </w:r>
    </w:p>
    <w:p w14:paraId="7A894103"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6DBDFA"/>
          <w:sz w:val="21"/>
          <w:szCs w:val="21"/>
          <w:lang w:val="en-US" w:eastAsia="es-CO"/>
        </w:rPr>
        <w:t>body</w:t>
      </w:r>
      <w:r w:rsidRPr="00032E34">
        <w:rPr>
          <w:rFonts w:ascii="Consolas" w:eastAsia="Times New Roman" w:hAnsi="Consolas" w:cs="Times New Roman"/>
          <w:color w:val="A7DBF7"/>
          <w:sz w:val="21"/>
          <w:szCs w:val="21"/>
          <w:lang w:val="en-US" w:eastAsia="es-CO"/>
        </w:rPr>
        <w:t> { </w:t>
      </w:r>
    </w:p>
    <w:p w14:paraId="7E8FF6F7"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border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8DEC95"/>
          <w:sz w:val="21"/>
          <w:szCs w:val="21"/>
          <w:lang w:val="en-US" w:eastAsia="es-CO"/>
        </w:rPr>
        <w:t>10</w:t>
      </w:r>
      <w:r w:rsidRPr="00032E34">
        <w:rPr>
          <w:rFonts w:ascii="Consolas" w:eastAsia="Times New Roman" w:hAnsi="Consolas" w:cs="Times New Roman"/>
          <w:color w:val="00BFF9"/>
          <w:sz w:val="21"/>
          <w:szCs w:val="21"/>
          <w:lang w:val="en-US" w:eastAsia="es-CO"/>
        </w:rPr>
        <w:t>px</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solid</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green</w:t>
      </w:r>
      <w:r w:rsidRPr="00032E34">
        <w:rPr>
          <w:rFonts w:ascii="Consolas" w:eastAsia="Times New Roman" w:hAnsi="Consolas" w:cs="Times New Roman"/>
          <w:color w:val="A7DBF7"/>
          <w:sz w:val="21"/>
          <w:szCs w:val="21"/>
          <w:lang w:val="en-US" w:eastAsia="es-CO"/>
        </w:rPr>
        <w:t>; </w:t>
      </w:r>
    </w:p>
    <w:p w14:paraId="74024AB4"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Background-color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red</w:t>
      </w:r>
      <w:r w:rsidRPr="00032E34">
        <w:rPr>
          <w:rFonts w:ascii="Consolas" w:eastAsia="Times New Roman" w:hAnsi="Consolas" w:cs="Times New Roman"/>
          <w:color w:val="A7DBF7"/>
          <w:sz w:val="21"/>
          <w:szCs w:val="21"/>
          <w:lang w:val="en-US" w:eastAsia="es-CO"/>
        </w:rPr>
        <w:t>;</w:t>
      </w:r>
    </w:p>
    <w:p w14:paraId="16F8C7AA"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 </w:t>
      </w:r>
    </w:p>
    <w:p w14:paraId="61108A5D"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.ventana</w:t>
      </w:r>
      <w:r w:rsidRPr="00032E34">
        <w:rPr>
          <w:rFonts w:ascii="Consolas" w:eastAsia="Times New Roman" w:hAnsi="Consolas" w:cs="Times New Roman"/>
          <w:color w:val="A7DBF7"/>
          <w:sz w:val="21"/>
          <w:szCs w:val="21"/>
          <w:lang w:val="en-US" w:eastAsia="es-CO"/>
        </w:rPr>
        <w:t> {</w:t>
      </w:r>
    </w:p>
    <w:p w14:paraId="5299082C"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border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8DEC95"/>
          <w:sz w:val="21"/>
          <w:szCs w:val="21"/>
          <w:lang w:val="en-US" w:eastAsia="es-CO"/>
        </w:rPr>
        <w:t>10</w:t>
      </w:r>
      <w:r w:rsidRPr="00032E34">
        <w:rPr>
          <w:rFonts w:ascii="Consolas" w:eastAsia="Times New Roman" w:hAnsi="Consolas" w:cs="Times New Roman"/>
          <w:color w:val="00BFF9"/>
          <w:sz w:val="21"/>
          <w:szCs w:val="21"/>
          <w:lang w:val="en-US" w:eastAsia="es-CO"/>
        </w:rPr>
        <w:t>px</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solid</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green</w:t>
      </w:r>
      <w:r w:rsidRPr="00032E34">
        <w:rPr>
          <w:rFonts w:ascii="Consolas" w:eastAsia="Times New Roman" w:hAnsi="Consolas" w:cs="Times New Roman"/>
          <w:color w:val="A7DBF7"/>
          <w:sz w:val="21"/>
          <w:szCs w:val="21"/>
          <w:lang w:val="en-US" w:eastAsia="es-CO"/>
        </w:rPr>
        <w:t>; </w:t>
      </w:r>
    </w:p>
    <w:p w14:paraId="53DB5986" w14:textId="42291B9A"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val="en-US" w:eastAsia="es-CO"/>
        </w:rPr>
        <w:t>    </w:t>
      </w:r>
      <w:r w:rsidR="009D6C8A">
        <w:rPr>
          <w:rFonts w:ascii="Consolas" w:eastAsia="Times New Roman" w:hAnsi="Consolas" w:cs="Times New Roman"/>
          <w:color w:val="A7DBF7"/>
          <w:sz w:val="21"/>
          <w:szCs w:val="21"/>
          <w:lang w:eastAsia="es-CO"/>
        </w:rPr>
        <w:t>b</w:t>
      </w:r>
      <w:r w:rsidRPr="00032E34">
        <w:rPr>
          <w:rFonts w:ascii="Consolas" w:eastAsia="Times New Roman" w:hAnsi="Consolas" w:cs="Times New Roman"/>
          <w:color w:val="A7DBF7"/>
          <w:sz w:val="21"/>
          <w:szCs w:val="21"/>
          <w:lang w:eastAsia="es-CO"/>
        </w:rPr>
        <w:t>order-radius: </w:t>
      </w:r>
      <w:r w:rsidRPr="00032E34">
        <w:rPr>
          <w:rFonts w:ascii="Consolas" w:eastAsia="Times New Roman" w:hAnsi="Consolas" w:cs="Times New Roman"/>
          <w:color w:val="8DEC95"/>
          <w:sz w:val="21"/>
          <w:szCs w:val="21"/>
          <w:lang w:eastAsia="es-CO"/>
        </w:rPr>
        <w:t>25</w:t>
      </w:r>
      <w:r w:rsidRPr="00032E34">
        <w:rPr>
          <w:rFonts w:ascii="Consolas" w:eastAsia="Times New Roman" w:hAnsi="Consolas" w:cs="Times New Roman"/>
          <w:color w:val="00BFF9"/>
          <w:sz w:val="21"/>
          <w:szCs w:val="21"/>
          <w:lang w:eastAsia="es-CO"/>
        </w:rPr>
        <w:t>px</w:t>
      </w:r>
      <w:r w:rsidRPr="00032E34">
        <w:rPr>
          <w:rFonts w:ascii="Consolas" w:eastAsia="Times New Roman" w:hAnsi="Consolas" w:cs="Times New Roman"/>
          <w:color w:val="A7DBF7"/>
          <w:sz w:val="21"/>
          <w:szCs w:val="21"/>
          <w:lang w:eastAsia="es-CO"/>
        </w:rPr>
        <w:t>;</w:t>
      </w:r>
    </w:p>
    <w:p w14:paraId="210645D8"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08B232FC"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375A93E9"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28E92B7C" w14:textId="77777777" w:rsidR="00D35152" w:rsidRPr="00032E34"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6FE29A1E" w14:textId="633F58BF" w:rsidR="00433816" w:rsidRDefault="00433816" w:rsidP="00D35152">
      <w:pPr>
        <w:spacing w:before="100" w:beforeAutospacing="1" w:after="100" w:afterAutospacing="1" w:line="240" w:lineRule="auto"/>
        <w:rPr>
          <w:rFonts w:ascii="Times New Roman" w:eastAsia="Times New Roman" w:hAnsi="Times New Roman" w:cs="Times New Roman"/>
          <w:b/>
          <w:bCs/>
          <w:sz w:val="24"/>
          <w:szCs w:val="24"/>
          <w:lang w:eastAsia="es-CO"/>
        </w:rPr>
      </w:pPr>
    </w:p>
    <w:p w14:paraId="103C8E4D" w14:textId="77777777" w:rsidR="00433816" w:rsidRDefault="00433816" w:rsidP="00D35152">
      <w:pPr>
        <w:spacing w:before="100" w:beforeAutospacing="1" w:after="100" w:afterAutospacing="1" w:line="240" w:lineRule="auto"/>
        <w:rPr>
          <w:rFonts w:ascii="Times New Roman" w:eastAsia="Times New Roman" w:hAnsi="Times New Roman" w:cs="Times New Roman"/>
          <w:b/>
          <w:bCs/>
          <w:sz w:val="24"/>
          <w:szCs w:val="24"/>
          <w:lang w:eastAsia="es-CO"/>
        </w:rPr>
      </w:pPr>
    </w:p>
    <w:p w14:paraId="77863D3B" w14:textId="77777777" w:rsidR="00D35152" w:rsidRPr="00032E34"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76454E">
        <w:rPr>
          <w:rFonts w:ascii="Times New Roman" w:eastAsia="Times New Roman" w:hAnsi="Times New Roman" w:cs="Times New Roman"/>
          <w:b/>
          <w:bCs/>
          <w:color w:val="FF0000"/>
          <w:sz w:val="24"/>
          <w:szCs w:val="24"/>
          <w:u w:val="single"/>
          <w:lang w:eastAsia="es-CO"/>
        </w:rPr>
        <w:t>TERCERA FORMA:</w:t>
      </w:r>
      <w:r w:rsidRPr="00032E34">
        <w:rPr>
          <w:rFonts w:ascii="Times New Roman" w:eastAsia="Times New Roman" w:hAnsi="Times New Roman" w:cs="Times New Roman"/>
          <w:sz w:val="24"/>
          <w:szCs w:val="24"/>
          <w:lang w:eastAsia="es-CO"/>
        </w:rPr>
        <w:br/>
        <w:t xml:space="preserve">Abriendo unas etiquetas </w:t>
      </w:r>
      <w:r w:rsidRPr="00032E34">
        <w:rPr>
          <w:rFonts w:ascii="Times New Roman" w:eastAsia="Times New Roman" w:hAnsi="Times New Roman" w:cs="Times New Roman"/>
          <w:b/>
          <w:bCs/>
          <w:sz w:val="24"/>
          <w:szCs w:val="24"/>
          <w:lang w:eastAsia="es-CO"/>
        </w:rPr>
        <w:t>&lt;styles&gt; &lt;/styles&gt;</w:t>
      </w:r>
      <w:r w:rsidRPr="00032E34">
        <w:rPr>
          <w:rFonts w:ascii="Times New Roman" w:eastAsia="Times New Roman" w:hAnsi="Times New Roman" w:cs="Times New Roman"/>
          <w:sz w:val="24"/>
          <w:szCs w:val="24"/>
          <w:lang w:eastAsia="es-CO"/>
        </w:rPr>
        <w:t xml:space="preserve"> al final del head y dentro de ellas invocar los media queries.</w:t>
      </w:r>
    </w:p>
    <w:p w14:paraId="73E7F505" w14:textId="77777777" w:rsidR="00D35152" w:rsidRPr="00C7131E" w:rsidRDefault="00D35152" w:rsidP="00D35152">
      <w:pPr>
        <w:shd w:val="clear" w:color="auto" w:fill="282822"/>
        <w:spacing w:line="285" w:lineRule="atLeast"/>
        <w:rPr>
          <w:rFonts w:ascii="Consolas" w:eastAsia="Times New Roman" w:hAnsi="Consolas" w:cs="Times New Roman"/>
          <w:color w:val="A7DBF7"/>
          <w:sz w:val="21"/>
          <w:szCs w:val="21"/>
          <w:lang w:eastAsia="es-CO"/>
        </w:rPr>
      </w:pPr>
      <w:r w:rsidRPr="00032E34">
        <w:rPr>
          <w:rFonts w:ascii="Courier New" w:eastAsia="Times New Roman" w:hAnsi="Courier New" w:cs="Courier New"/>
          <w:sz w:val="20"/>
          <w:szCs w:val="20"/>
          <w:lang w:eastAsia="es-CO"/>
        </w:rPr>
        <w:t xml:space="preserve"> </w:t>
      </w:r>
      <w:r w:rsidRPr="00C7131E">
        <w:rPr>
          <w:rFonts w:ascii="Consolas" w:eastAsia="Times New Roman" w:hAnsi="Consolas" w:cs="Times New Roman"/>
          <w:color w:val="FFFFFF"/>
          <w:sz w:val="21"/>
          <w:szCs w:val="21"/>
          <w:lang w:eastAsia="es-CO"/>
        </w:rPr>
        <w:t>&lt;</w:t>
      </w:r>
      <w:r w:rsidRPr="00C7131E">
        <w:rPr>
          <w:rFonts w:ascii="Consolas" w:eastAsia="Times New Roman" w:hAnsi="Consolas" w:cs="Times New Roman"/>
          <w:color w:val="6DBDFA"/>
          <w:sz w:val="21"/>
          <w:szCs w:val="21"/>
          <w:lang w:eastAsia="es-CO"/>
        </w:rPr>
        <w:t>styles</w:t>
      </w:r>
      <w:r w:rsidRPr="00C7131E">
        <w:rPr>
          <w:rFonts w:ascii="Consolas" w:eastAsia="Times New Roman" w:hAnsi="Consolas" w:cs="Times New Roman"/>
          <w:color w:val="FFFFFF"/>
          <w:sz w:val="21"/>
          <w:szCs w:val="21"/>
          <w:lang w:eastAsia="es-CO"/>
        </w:rPr>
        <w:t>&gt;</w:t>
      </w:r>
      <w:r w:rsidRPr="00C7131E">
        <w:rPr>
          <w:rFonts w:ascii="Consolas" w:eastAsia="Times New Roman" w:hAnsi="Consolas" w:cs="Times New Roman"/>
          <w:color w:val="A7DBF7"/>
          <w:sz w:val="21"/>
          <w:szCs w:val="21"/>
          <w:lang w:eastAsia="es-CO"/>
        </w:rPr>
        <w:t> </w:t>
      </w:r>
    </w:p>
    <w:p w14:paraId="24AFB2EF"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@media screen and (max-width: 768px) { </w:t>
      </w:r>
    </w:p>
    <w:p w14:paraId="037046E1"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A7DBF7"/>
          <w:sz w:val="21"/>
          <w:szCs w:val="21"/>
          <w:lang w:val="en-US" w:eastAsia="es-CO"/>
        </w:rPr>
        <w:t>body { </w:t>
      </w:r>
    </w:p>
    <w:p w14:paraId="055BE73B"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border: 10px solid green; </w:t>
      </w:r>
    </w:p>
    <w:p w14:paraId="31C26C7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Background-color: red;</w:t>
      </w:r>
    </w:p>
    <w:p w14:paraId="0AC80D9D"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 </w:t>
      </w:r>
    </w:p>
    <w:p w14:paraId="37BF079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.ventana {</w:t>
      </w:r>
    </w:p>
    <w:p w14:paraId="3693179A"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border: 10px solid green; </w:t>
      </w:r>
    </w:p>
    <w:p w14:paraId="43FD506D"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val="en-US" w:eastAsia="es-CO"/>
        </w:rPr>
        <w:t>          </w:t>
      </w:r>
      <w:r>
        <w:rPr>
          <w:rFonts w:ascii="Consolas" w:eastAsia="Times New Roman" w:hAnsi="Consolas" w:cs="Times New Roman"/>
          <w:color w:val="A7DBF7"/>
          <w:sz w:val="21"/>
          <w:szCs w:val="21"/>
          <w:lang w:eastAsia="es-CO"/>
        </w:rPr>
        <w:t>b</w:t>
      </w:r>
      <w:r w:rsidRPr="00C7131E">
        <w:rPr>
          <w:rFonts w:ascii="Consolas" w:eastAsia="Times New Roman" w:hAnsi="Consolas" w:cs="Times New Roman"/>
          <w:color w:val="A7DBF7"/>
          <w:sz w:val="21"/>
          <w:szCs w:val="21"/>
          <w:lang w:eastAsia="es-CO"/>
        </w:rPr>
        <w:t>order-radius: 25px;</w:t>
      </w:r>
    </w:p>
    <w:p w14:paraId="68034B7F"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61744889"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450FA435"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041B6970"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FFFFFF"/>
          <w:sz w:val="21"/>
          <w:szCs w:val="21"/>
          <w:lang w:eastAsia="es-CO"/>
        </w:rPr>
        <w:t>&lt;/</w:t>
      </w:r>
      <w:r w:rsidRPr="00C7131E">
        <w:rPr>
          <w:rFonts w:ascii="Consolas" w:eastAsia="Times New Roman" w:hAnsi="Consolas" w:cs="Times New Roman"/>
          <w:color w:val="6DBDFA"/>
          <w:sz w:val="21"/>
          <w:szCs w:val="21"/>
          <w:lang w:eastAsia="es-CO"/>
        </w:rPr>
        <w:t>styles</w:t>
      </w:r>
      <w:r w:rsidRPr="00C7131E">
        <w:rPr>
          <w:rFonts w:ascii="Consolas" w:eastAsia="Times New Roman" w:hAnsi="Consolas" w:cs="Times New Roman"/>
          <w:color w:val="FFFFFF"/>
          <w:sz w:val="21"/>
          <w:szCs w:val="21"/>
          <w:lang w:eastAsia="es-CO"/>
        </w:rPr>
        <w:t>&gt;</w:t>
      </w:r>
      <w:r w:rsidRPr="00C7131E">
        <w:rPr>
          <w:rFonts w:ascii="Consolas" w:eastAsia="Times New Roman" w:hAnsi="Consolas" w:cs="Times New Roman"/>
          <w:color w:val="A7DBF7"/>
          <w:sz w:val="21"/>
          <w:szCs w:val="21"/>
          <w:lang w:eastAsia="es-CO"/>
        </w:rPr>
        <w:t>  </w:t>
      </w:r>
    </w:p>
    <w:p w14:paraId="2AA89B8C"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216403A2"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14EC130E"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3FA3B237" w14:textId="77777777" w:rsidR="00D35152" w:rsidRPr="00032E34"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es-CO"/>
        </w:rPr>
      </w:pPr>
      <w:r w:rsidRPr="00032E34">
        <w:rPr>
          <w:rFonts w:ascii="Times New Roman" w:eastAsia="Times New Roman" w:hAnsi="Times New Roman" w:cs="Times New Roman"/>
          <w:b/>
          <w:bCs/>
          <w:sz w:val="32"/>
          <w:szCs w:val="32"/>
          <w:lang w:eastAsia="es-CO"/>
        </w:rPr>
        <w:t>Medidas standard para el diseño responsivo en formato Desktop:</w:t>
      </w:r>
    </w:p>
    <w:p w14:paraId="05F8AF51"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1024</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306A66E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1024</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7CFA99C2"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34E9B29F"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p>
    <w:p w14:paraId="04763D15"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768</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4711EE66"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768</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15F3997F"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3D5459D4"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p>
    <w:p w14:paraId="6806F8CC"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480</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6E83A1B1"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480</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4ADEFF9B"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6800C455"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p>
    <w:p w14:paraId="0078E7B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320</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395E347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320</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6E0FA307"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68EE3B20" w14:textId="77777777" w:rsidR="00D35152" w:rsidRDefault="00D35152" w:rsidP="00D35152">
      <w:pPr>
        <w:pStyle w:val="NormalWeb"/>
        <w:jc w:val="center"/>
      </w:pPr>
    </w:p>
    <w:p w14:paraId="6C5C1838" w14:textId="001DDB8D" w:rsidR="001F1C9E" w:rsidRDefault="001F1C9E" w:rsidP="00D35152">
      <w:pPr>
        <w:pStyle w:val="Ttulo1"/>
      </w:pPr>
    </w:p>
    <w:p w14:paraId="0265C314" w14:textId="77777777" w:rsidR="009D0CE9" w:rsidRDefault="009D0CE9" w:rsidP="009D0CE9">
      <w:pPr>
        <w:pStyle w:val="Ttulo1"/>
      </w:pPr>
      <w:r>
        <w:t>Ajustes responsivos</w:t>
      </w:r>
    </w:p>
    <w:p w14:paraId="14F97605"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 xml:space="preserve">Siempre es mejor tener las cosas en </w:t>
      </w:r>
      <w:r w:rsidRPr="00D15905">
        <w:rPr>
          <w:sz w:val="24"/>
          <w:szCs w:val="24"/>
        </w:rPr>
        <w:t>display: block</w:t>
      </w:r>
      <w:r w:rsidRPr="00D15905">
        <w:rPr>
          <w:b w:val="0"/>
          <w:bCs w:val="0"/>
          <w:sz w:val="24"/>
          <w:szCs w:val="24"/>
        </w:rPr>
        <w:t xml:space="preserve"> y en </w:t>
      </w:r>
      <w:r w:rsidRPr="00D15905">
        <w:rPr>
          <w:sz w:val="24"/>
          <w:szCs w:val="24"/>
        </w:rPr>
        <w:t>width: auto</w:t>
      </w:r>
      <w:r w:rsidRPr="00D15905">
        <w:rPr>
          <w:b w:val="0"/>
          <w:bCs w:val="0"/>
          <w:sz w:val="24"/>
          <w:szCs w:val="24"/>
        </w:rPr>
        <w:t xml:space="preserve"> porque da mucho mejor rendimiento en el render del navegador. </w:t>
      </w:r>
    </w:p>
    <w:p w14:paraId="413159BE"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 xml:space="preserve">Para hacer </w:t>
      </w:r>
      <w:r w:rsidRPr="0089045E">
        <w:rPr>
          <w:sz w:val="24"/>
          <w:szCs w:val="24"/>
        </w:rPr>
        <w:t>img</w:t>
      </w:r>
      <w:r w:rsidRPr="00D15905">
        <w:rPr>
          <w:b w:val="0"/>
          <w:bCs w:val="0"/>
          <w:sz w:val="24"/>
          <w:szCs w:val="24"/>
        </w:rPr>
        <w:t xml:space="preserve"> responsives usar </w:t>
      </w:r>
      <w:r w:rsidRPr="00D15905">
        <w:rPr>
          <w:sz w:val="24"/>
          <w:szCs w:val="24"/>
        </w:rPr>
        <w:t>max-width: 100%</w:t>
      </w:r>
      <w:r w:rsidRPr="00D15905">
        <w:rPr>
          <w:b w:val="0"/>
          <w:bCs w:val="0"/>
          <w:sz w:val="24"/>
          <w:szCs w:val="24"/>
        </w:rPr>
        <w:t xml:space="preserve"> Ajusta la imagen al tamaño del container. NO LO PONGAS EN EL MEDIA QUERY SI NO EN EL CODIGO CSS ORIGINAL</w:t>
      </w:r>
    </w:p>
    <w:p w14:paraId="1D4CAC58"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 xml:space="preserve">Como buena práctica poner el </w:t>
      </w:r>
      <w:r w:rsidRPr="0089045E">
        <w:rPr>
          <w:sz w:val="24"/>
          <w:szCs w:val="24"/>
        </w:rPr>
        <w:t>width</w:t>
      </w:r>
      <w:r w:rsidRPr="00D15905">
        <w:rPr>
          <w:b w:val="0"/>
          <w:bCs w:val="0"/>
          <w:sz w:val="24"/>
          <w:szCs w:val="24"/>
        </w:rPr>
        <w:t xml:space="preserve"> y el </w:t>
      </w:r>
      <w:r w:rsidRPr="0089045E">
        <w:rPr>
          <w:sz w:val="24"/>
          <w:szCs w:val="24"/>
        </w:rPr>
        <w:t>height</w:t>
      </w:r>
      <w:r w:rsidRPr="00D15905">
        <w:rPr>
          <w:b w:val="0"/>
          <w:bCs w:val="0"/>
          <w:sz w:val="24"/>
          <w:szCs w:val="24"/>
        </w:rPr>
        <w:t xml:space="preserve"> en </w:t>
      </w:r>
      <w:r w:rsidRPr="0089045E">
        <w:rPr>
          <w:sz w:val="24"/>
          <w:szCs w:val="24"/>
        </w:rPr>
        <w:t>%</w:t>
      </w:r>
      <w:r w:rsidRPr="00D15905">
        <w:rPr>
          <w:b w:val="0"/>
          <w:bCs w:val="0"/>
          <w:sz w:val="24"/>
          <w:szCs w:val="24"/>
        </w:rPr>
        <w:t>, como un 50% o 100%, para tener buenos resultados a la hora de nuestro diseño responsivo</w:t>
      </w:r>
    </w:p>
    <w:p w14:paraId="217C5B40"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Cuando hay unidades de márgenes o relleno, es recomendable hacer la sumatoria al momento de ajustar porcentajes a las unidades de ancho. Ejemplo: 48% width (para repartir entre 2 elementos), mas 1% de margin, que en total sumarian 48% + 48% + 1% + 1% +1% +1%.</w:t>
      </w:r>
    </w:p>
    <w:p w14:paraId="3AC57154"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Con la tecla WINDOWS + [PUNTO] Abrimos los emojis en Windows 10.</w:t>
      </w:r>
    </w:p>
    <w:p w14:paraId="43997D81" w14:textId="77777777" w:rsidR="009D0CE9" w:rsidRPr="00D15905" w:rsidRDefault="009D0CE9" w:rsidP="009D0CE9">
      <w:pPr>
        <w:pStyle w:val="Ttulo1"/>
        <w:numPr>
          <w:ilvl w:val="0"/>
          <w:numId w:val="10"/>
        </w:numPr>
        <w:rPr>
          <w:b w:val="0"/>
          <w:bCs w:val="0"/>
          <w:sz w:val="24"/>
          <w:szCs w:val="24"/>
        </w:rPr>
      </w:pPr>
      <w:r>
        <w:rPr>
          <w:b w:val="0"/>
          <w:bCs w:val="0"/>
          <w:sz w:val="24"/>
          <w:szCs w:val="24"/>
        </w:rPr>
        <w:t xml:space="preserve">Para </w:t>
      </w:r>
      <w:r w:rsidRPr="00D15905">
        <w:rPr>
          <w:b w:val="0"/>
          <w:bCs w:val="0"/>
          <w:sz w:val="24"/>
          <w:szCs w:val="24"/>
        </w:rPr>
        <w:t>centrar objetos</w:t>
      </w:r>
      <w:r>
        <w:rPr>
          <w:b w:val="0"/>
          <w:bCs w:val="0"/>
          <w:sz w:val="24"/>
          <w:szCs w:val="24"/>
        </w:rPr>
        <w:t>:</w:t>
      </w:r>
    </w:p>
    <w:p w14:paraId="72709D78" w14:textId="77777777" w:rsidR="009D0CE9" w:rsidRPr="00D15905" w:rsidRDefault="009D0CE9" w:rsidP="009D0CE9">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D15905">
        <w:rPr>
          <w:rFonts w:ascii="Times New Roman" w:eastAsia="Times New Roman" w:hAnsi="Times New Roman" w:cs="Times New Roman"/>
          <w:sz w:val="24"/>
          <w:szCs w:val="24"/>
          <w:lang w:eastAsia="es-CO"/>
        </w:rPr>
        <w:t>“</w:t>
      </w:r>
      <w:r w:rsidRPr="00D15905">
        <w:rPr>
          <w:rFonts w:ascii="Times New Roman" w:eastAsia="Times New Roman" w:hAnsi="Times New Roman" w:cs="Times New Roman"/>
          <w:b/>
          <w:bCs/>
          <w:i/>
          <w:iCs/>
          <w:sz w:val="24"/>
          <w:szCs w:val="24"/>
          <w:lang w:eastAsia="es-CO"/>
        </w:rPr>
        <w:t>margin: 0 auto</w:t>
      </w:r>
      <w:r w:rsidRPr="00D15905">
        <w:rPr>
          <w:rFonts w:ascii="Times New Roman" w:eastAsia="Times New Roman" w:hAnsi="Times New Roman" w:cs="Times New Roman"/>
          <w:sz w:val="24"/>
          <w:szCs w:val="24"/>
          <w:lang w:eastAsia="es-CO"/>
        </w:rPr>
        <w:t xml:space="preserve">” </w:t>
      </w:r>
      <w:r w:rsidRPr="00D15905">
        <w:rPr>
          <w:rFonts w:ascii="Times New Roman" w:hAnsi="Times New Roman" w:cs="Times New Roman"/>
          <w:sz w:val="24"/>
          <w:szCs w:val="24"/>
        </w:rPr>
        <w:t>se utiliza normalmente para bloques como div, figure, o alguna otra etiqueta que sirve como contenedor</w:t>
      </w:r>
    </w:p>
    <w:p w14:paraId="6555FC1A" w14:textId="77777777" w:rsidR="009D0CE9" w:rsidRPr="009D0CE9" w:rsidRDefault="009D0CE9" w:rsidP="009D0CE9">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D15905">
        <w:rPr>
          <w:rFonts w:ascii="Times New Roman" w:eastAsia="Times New Roman" w:hAnsi="Times New Roman" w:cs="Times New Roman"/>
          <w:sz w:val="24"/>
          <w:szCs w:val="24"/>
          <w:lang w:eastAsia="es-CO"/>
        </w:rPr>
        <w:t>“</w:t>
      </w:r>
      <w:r w:rsidRPr="00D15905">
        <w:rPr>
          <w:rFonts w:ascii="Times New Roman" w:eastAsia="Times New Roman" w:hAnsi="Times New Roman" w:cs="Times New Roman"/>
          <w:b/>
          <w:bCs/>
          <w:i/>
          <w:iCs/>
          <w:sz w:val="24"/>
          <w:szCs w:val="24"/>
          <w:lang w:eastAsia="es-CO"/>
        </w:rPr>
        <w:t>text-align: center</w:t>
      </w:r>
      <w:r w:rsidRPr="00D15905">
        <w:rPr>
          <w:rFonts w:ascii="Times New Roman" w:eastAsia="Times New Roman" w:hAnsi="Times New Roman" w:cs="Times New Roman"/>
          <w:sz w:val="24"/>
          <w:szCs w:val="24"/>
          <w:lang w:eastAsia="es-CO"/>
        </w:rPr>
        <w:t>” n</w:t>
      </w:r>
      <w:r w:rsidRPr="00D15905">
        <w:rPr>
          <w:rFonts w:ascii="Times New Roman" w:hAnsi="Times New Roman" w:cs="Times New Roman"/>
          <w:sz w:val="24"/>
          <w:szCs w:val="24"/>
        </w:rPr>
        <w:t>os permite centrar el contenido, como los encabezados, textos, imágenes dentro de párrafos, etc. que están dentro de sus respectivas cajas.</w:t>
      </w:r>
    </w:p>
    <w:p w14:paraId="147C5F6E" w14:textId="2EB566DC" w:rsidR="009D0CE9" w:rsidRDefault="009D0CE9" w:rsidP="00D35152">
      <w:pPr>
        <w:pStyle w:val="Ttulo1"/>
      </w:pPr>
    </w:p>
    <w:p w14:paraId="0037D19B" w14:textId="7870C5F3" w:rsidR="009D0CE9" w:rsidRDefault="009D0CE9" w:rsidP="00D35152">
      <w:pPr>
        <w:pStyle w:val="Ttulo1"/>
      </w:pPr>
    </w:p>
    <w:p w14:paraId="196706A6" w14:textId="2076CA79" w:rsidR="009D0CE9" w:rsidRDefault="009D0CE9" w:rsidP="00D35152">
      <w:pPr>
        <w:pStyle w:val="Ttulo1"/>
      </w:pPr>
    </w:p>
    <w:p w14:paraId="08425854" w14:textId="74435638" w:rsidR="009D0CE9" w:rsidRDefault="009D0CE9" w:rsidP="00D35152">
      <w:pPr>
        <w:pStyle w:val="Ttulo1"/>
      </w:pPr>
    </w:p>
    <w:p w14:paraId="564F9C07" w14:textId="472191C8" w:rsidR="009D0CE9" w:rsidRDefault="009D0CE9" w:rsidP="00D35152">
      <w:pPr>
        <w:pStyle w:val="Ttulo1"/>
      </w:pPr>
    </w:p>
    <w:p w14:paraId="6DE28C4E" w14:textId="272D86B2" w:rsidR="009D0CE9" w:rsidRDefault="009D0CE9" w:rsidP="00D35152">
      <w:pPr>
        <w:pStyle w:val="Ttulo1"/>
      </w:pPr>
    </w:p>
    <w:p w14:paraId="189525F8" w14:textId="2CDE63A0" w:rsidR="009D0CE9" w:rsidRDefault="009D0CE9" w:rsidP="00D35152">
      <w:pPr>
        <w:pStyle w:val="Ttulo1"/>
      </w:pPr>
    </w:p>
    <w:p w14:paraId="6AA0C45E" w14:textId="77777777" w:rsidR="009D0CE9" w:rsidRDefault="009D0CE9" w:rsidP="00D35152">
      <w:pPr>
        <w:pStyle w:val="Ttulo1"/>
      </w:pPr>
    </w:p>
    <w:p w14:paraId="38461BBB" w14:textId="0BF5B637" w:rsidR="00D35152" w:rsidRDefault="00D35152" w:rsidP="00D35152">
      <w:pPr>
        <w:pStyle w:val="Ttulo1"/>
      </w:pPr>
      <w:r>
        <w:t>Media queries con JavaScript</w:t>
      </w:r>
    </w:p>
    <w:p w14:paraId="74A2A75A" w14:textId="77777777" w:rsidR="00D35152" w:rsidRDefault="00D35152" w:rsidP="00D35152">
      <w:pPr>
        <w:pStyle w:val="NormalWeb"/>
      </w:pPr>
      <w:r>
        <w:t>En esta clase aprenderás a implementar media queries con JavaScript, para esto usarás instrucciones como window.matchMedia, console.log -nuevamente-, event, entre otros.</w:t>
      </w:r>
    </w:p>
    <w:p w14:paraId="1EFB2068" w14:textId="77777777" w:rsidR="00D35152" w:rsidRDefault="00D35152" w:rsidP="00D35152">
      <w:pPr>
        <w:pStyle w:val="NormalWeb"/>
      </w:pPr>
      <w:r>
        <w:t>El propósito es que tu menú quede listo para ofrecer una experiencia interactiva y sea flexible en distintos dispositivos, es decir, que sea interactivo y responsivo.</w:t>
      </w:r>
    </w:p>
    <w:p w14:paraId="2317013C" w14:textId="77777777" w:rsidR="00D35152" w:rsidRDefault="00D35152" w:rsidP="00D35152">
      <w:pPr>
        <w:pStyle w:val="NormalWeb"/>
      </w:pPr>
      <w:r>
        <w:t>De forma adicional, aprenderás a agregar y quitar listeners de tus eventos, pues no siempre son la mejor opción en la experiencia de navegación.</w:t>
      </w:r>
    </w:p>
    <w:p w14:paraId="165F36EF" w14:textId="77777777" w:rsidR="00D35152" w:rsidRDefault="00D35152" w:rsidP="00D35152">
      <w:pPr>
        <w:pStyle w:val="NormalWeb"/>
        <w:jc w:val="center"/>
      </w:pPr>
    </w:p>
    <w:p w14:paraId="5DCB2F69" w14:textId="798E012A" w:rsidR="00D35152" w:rsidRDefault="00D35152" w:rsidP="00D35152">
      <w:pPr>
        <w:pStyle w:val="NormalWeb"/>
        <w:jc w:val="center"/>
      </w:pPr>
      <w:r>
        <w:rPr>
          <w:noProof/>
        </w:rPr>
        <w:drawing>
          <wp:inline distT="0" distB="0" distL="0" distR="0" wp14:anchorId="57CFA11E" wp14:editId="311E2F14">
            <wp:extent cx="5612130" cy="5151120"/>
            <wp:effectExtent l="0" t="0" r="762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5151120"/>
                    </a:xfrm>
                    <a:prstGeom prst="rect">
                      <a:avLst/>
                    </a:prstGeom>
                  </pic:spPr>
                </pic:pic>
              </a:graphicData>
            </a:graphic>
          </wp:inline>
        </w:drawing>
      </w:r>
    </w:p>
    <w:p w14:paraId="3ADBDECA" w14:textId="77777777" w:rsidR="00D35152" w:rsidRDefault="00D35152" w:rsidP="00D35152">
      <w:pPr>
        <w:pStyle w:val="Ttulo1"/>
      </w:pPr>
    </w:p>
    <w:p w14:paraId="48807B93" w14:textId="77777777" w:rsidR="00D35152" w:rsidRPr="00267D04" w:rsidRDefault="00D35152" w:rsidP="00D35152">
      <w:pPr>
        <w:spacing w:before="100" w:beforeAutospacing="1" w:after="100" w:afterAutospacing="1" w:line="240" w:lineRule="auto"/>
        <w:jc w:val="center"/>
        <w:rPr>
          <w:rFonts w:ascii="Times New Roman" w:hAnsi="Times New Roman" w:cs="Times New Roman"/>
          <w:sz w:val="24"/>
          <w:szCs w:val="24"/>
        </w:rPr>
      </w:pPr>
    </w:p>
    <w:p w14:paraId="47F5972D" w14:textId="77777777" w:rsidR="00D35152" w:rsidRDefault="00D35152" w:rsidP="00D35152">
      <w:pPr>
        <w:pStyle w:val="Ttulo1"/>
      </w:pPr>
      <w:r>
        <w:t>Animaciones y transiciones</w:t>
      </w:r>
    </w:p>
    <w:p w14:paraId="33B56EEB" w14:textId="77777777" w:rsidR="00D35152" w:rsidRDefault="00D35152" w:rsidP="00D35152">
      <w:pPr>
        <w:pStyle w:val="NormalWeb"/>
      </w:pPr>
      <w:r>
        <w:t>Las animaciones nos permiten cambiar los estilos de nuestros elementos durante un tiempo. Para esto debemos configurar nuestra animación con algunos estilos iniciales y finales para aplicarla a alguno de nuestros selectores de CSS:</w:t>
      </w:r>
    </w:p>
    <w:p w14:paraId="526CF17B" w14:textId="77777777" w:rsidR="00D35152" w:rsidRPr="00F0608F" w:rsidRDefault="00D35152" w:rsidP="00D35152">
      <w:pPr>
        <w:pStyle w:val="HTMLconformatoprevio"/>
        <w:rPr>
          <w:rStyle w:val="CdigoHTML"/>
          <w:lang w:val="en-US"/>
        </w:rPr>
      </w:pPr>
      <w:r w:rsidRPr="00F0608F">
        <w:rPr>
          <w:rStyle w:val="CdigoHTML"/>
          <w:lang w:val="en-US"/>
        </w:rPr>
        <w:t>@</w:t>
      </w:r>
      <w:r w:rsidRPr="00F0608F">
        <w:rPr>
          <w:rStyle w:val="hljs-keyword"/>
          <w:lang w:val="en-US"/>
        </w:rPr>
        <w:t>keyframe</w:t>
      </w:r>
      <w:r w:rsidRPr="00F0608F">
        <w:rPr>
          <w:rStyle w:val="CdigoHTML"/>
          <w:lang w:val="en-US"/>
        </w:rPr>
        <w:t xml:space="preserve"> fadeIn {</w:t>
      </w:r>
    </w:p>
    <w:p w14:paraId="3878D9CB"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selector-tag"/>
          <w:lang w:val="en-US"/>
        </w:rPr>
        <w:t>from</w:t>
      </w:r>
      <w:r w:rsidRPr="00F0608F">
        <w:rPr>
          <w:rStyle w:val="CdigoHTML"/>
          <w:lang w:val="en-US"/>
        </w:rPr>
        <w:t xml:space="preserve"> {</w:t>
      </w:r>
    </w:p>
    <w:p w14:paraId="0F481FFC"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opacity</w:t>
      </w:r>
      <w:r w:rsidRPr="00F0608F">
        <w:rPr>
          <w:rStyle w:val="CdigoHTML"/>
          <w:lang w:val="en-US"/>
        </w:rPr>
        <w:t xml:space="preserve">: </w:t>
      </w:r>
      <w:r w:rsidRPr="00F0608F">
        <w:rPr>
          <w:rStyle w:val="hljs-number"/>
          <w:lang w:val="en-US"/>
        </w:rPr>
        <w:t>0</w:t>
      </w:r>
      <w:r w:rsidRPr="00F0608F">
        <w:rPr>
          <w:rStyle w:val="CdigoHTML"/>
          <w:lang w:val="en-US"/>
        </w:rPr>
        <w:t>;</w:t>
      </w:r>
    </w:p>
    <w:p w14:paraId="5CFFB4DA" w14:textId="77777777" w:rsidR="00D35152" w:rsidRPr="00F0608F" w:rsidRDefault="00D35152" w:rsidP="00D35152">
      <w:pPr>
        <w:pStyle w:val="HTMLconformatoprevio"/>
        <w:rPr>
          <w:rStyle w:val="CdigoHTML"/>
          <w:lang w:val="en-US"/>
        </w:rPr>
      </w:pPr>
      <w:r w:rsidRPr="00F0608F">
        <w:rPr>
          <w:rStyle w:val="CdigoHTML"/>
          <w:lang w:val="en-US"/>
        </w:rPr>
        <w:t xml:space="preserve">        }</w:t>
      </w:r>
    </w:p>
    <w:p w14:paraId="58C9F2C6"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selector-tag"/>
          <w:lang w:val="en-US"/>
        </w:rPr>
        <w:t>to</w:t>
      </w:r>
      <w:r w:rsidRPr="00F0608F">
        <w:rPr>
          <w:rStyle w:val="CdigoHTML"/>
          <w:lang w:val="en-US"/>
        </w:rPr>
        <w:t xml:space="preserve"> {</w:t>
      </w:r>
    </w:p>
    <w:p w14:paraId="56737F21"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opacity</w:t>
      </w:r>
      <w:r w:rsidRPr="00F0608F">
        <w:rPr>
          <w:rStyle w:val="CdigoHTML"/>
          <w:lang w:val="en-US"/>
        </w:rPr>
        <w:t xml:space="preserve">: </w:t>
      </w:r>
      <w:r w:rsidRPr="00F0608F">
        <w:rPr>
          <w:rStyle w:val="hljs-number"/>
          <w:lang w:val="en-US"/>
        </w:rPr>
        <w:t>1</w:t>
      </w:r>
      <w:r w:rsidRPr="00F0608F">
        <w:rPr>
          <w:rStyle w:val="CdigoHTML"/>
          <w:lang w:val="en-US"/>
        </w:rPr>
        <w:t>;</w:t>
      </w:r>
    </w:p>
    <w:p w14:paraId="27E0EFBA" w14:textId="77777777" w:rsidR="00D35152" w:rsidRPr="00F0608F" w:rsidRDefault="00D35152" w:rsidP="00D35152">
      <w:pPr>
        <w:pStyle w:val="HTMLconformatoprevio"/>
        <w:rPr>
          <w:rStyle w:val="CdigoHTML"/>
          <w:lang w:val="en-US"/>
        </w:rPr>
      </w:pPr>
      <w:r w:rsidRPr="00F0608F">
        <w:rPr>
          <w:rStyle w:val="CdigoHTML"/>
          <w:lang w:val="en-US"/>
        </w:rPr>
        <w:t xml:space="preserve">        }</w:t>
      </w:r>
    </w:p>
    <w:p w14:paraId="7B598B22" w14:textId="77777777" w:rsidR="00D35152" w:rsidRPr="00F0608F" w:rsidRDefault="00D35152" w:rsidP="00D35152">
      <w:pPr>
        <w:pStyle w:val="HTMLconformatoprevio"/>
        <w:rPr>
          <w:rStyle w:val="CdigoHTML"/>
          <w:lang w:val="en-US"/>
        </w:rPr>
      </w:pPr>
      <w:r w:rsidRPr="00F0608F">
        <w:rPr>
          <w:rStyle w:val="CdigoHTML"/>
          <w:lang w:val="en-US"/>
        </w:rPr>
        <w:t>}</w:t>
      </w:r>
    </w:p>
    <w:p w14:paraId="353B8C04" w14:textId="77777777" w:rsidR="00D35152" w:rsidRPr="00F0608F" w:rsidRDefault="00D35152" w:rsidP="00D35152">
      <w:pPr>
        <w:pStyle w:val="HTMLconformatoprevio"/>
        <w:rPr>
          <w:rStyle w:val="CdigoHTML"/>
          <w:lang w:val="en-US"/>
        </w:rPr>
      </w:pPr>
    </w:p>
    <w:p w14:paraId="48774840" w14:textId="77777777" w:rsidR="00D35152" w:rsidRPr="00F0608F" w:rsidRDefault="00D35152" w:rsidP="00D35152">
      <w:pPr>
        <w:pStyle w:val="HTMLconformatoprevio"/>
        <w:rPr>
          <w:rStyle w:val="CdigoHTML"/>
          <w:lang w:val="en-US"/>
        </w:rPr>
      </w:pPr>
      <w:r w:rsidRPr="00F0608F">
        <w:rPr>
          <w:rStyle w:val="hljs-selector-class"/>
          <w:lang w:val="en-US"/>
        </w:rPr>
        <w:t>.fadeIn</w:t>
      </w:r>
      <w:r w:rsidRPr="00F0608F">
        <w:rPr>
          <w:rStyle w:val="CdigoHTML"/>
          <w:lang w:val="en-US"/>
        </w:rPr>
        <w:t xml:space="preserve"> {</w:t>
      </w:r>
    </w:p>
    <w:p w14:paraId="231B8E14"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animation-name</w:t>
      </w:r>
      <w:r w:rsidRPr="00F0608F">
        <w:rPr>
          <w:rStyle w:val="CdigoHTML"/>
          <w:lang w:val="en-US"/>
        </w:rPr>
        <w:t>: fadeIn;</w:t>
      </w:r>
    </w:p>
    <w:p w14:paraId="73264C09"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1F3FED02" w14:textId="77777777" w:rsidR="00D35152" w:rsidRPr="000029EA" w:rsidRDefault="00D35152" w:rsidP="00D35152">
      <w:pPr>
        <w:pStyle w:val="HTMLconformatoprevio"/>
        <w:rPr>
          <w:rStyle w:val="CdigoHTML"/>
          <w:lang w:val="en-US"/>
        </w:rPr>
      </w:pPr>
      <w:r w:rsidRPr="00F0608F">
        <w:rPr>
          <w:rStyle w:val="CdigoHTML"/>
          <w:lang w:val="en-US"/>
        </w:rPr>
        <w:t xml:space="preserve">        </w:t>
      </w:r>
      <w:r w:rsidRPr="000029EA">
        <w:rPr>
          <w:rStyle w:val="hljs-attribute"/>
          <w:lang w:val="en-US"/>
        </w:rPr>
        <w:t>animation-fill-mode</w:t>
      </w:r>
      <w:r w:rsidRPr="000029EA">
        <w:rPr>
          <w:rStyle w:val="CdigoHTML"/>
          <w:lang w:val="en-US"/>
        </w:rPr>
        <w:t xml:space="preserve">: </w:t>
      </w:r>
      <w:r w:rsidRPr="000029EA">
        <w:rPr>
          <w:rStyle w:val="hljs-number"/>
          <w:lang w:val="en-US"/>
        </w:rPr>
        <w:t>4s</w:t>
      </w:r>
      <w:r w:rsidRPr="000029EA">
        <w:rPr>
          <w:rStyle w:val="CdigoHTML"/>
          <w:lang w:val="en-US"/>
        </w:rPr>
        <w:t>;</w:t>
      </w:r>
    </w:p>
    <w:p w14:paraId="72742364" w14:textId="77777777" w:rsidR="00D35152" w:rsidRDefault="00D35152" w:rsidP="00D35152">
      <w:pPr>
        <w:pStyle w:val="HTMLconformatoprevio"/>
        <w:rPr>
          <w:rStyle w:val="CdigoHTML"/>
        </w:rPr>
      </w:pPr>
      <w:r>
        <w:rPr>
          <w:rStyle w:val="CdigoHTML"/>
        </w:rPr>
        <w:t>}</w:t>
      </w:r>
    </w:p>
    <w:p w14:paraId="6C7E9FF9" w14:textId="77777777" w:rsidR="00D35152" w:rsidRDefault="00D35152" w:rsidP="00D35152">
      <w:pPr>
        <w:pStyle w:val="NormalWeb"/>
      </w:pPr>
      <w:r>
        <w:t xml:space="preserve">No olvides repetir los atributos de animación o transiciones utilizando el prefijo </w:t>
      </w:r>
      <w:r>
        <w:rPr>
          <w:rStyle w:val="CdigoHTML"/>
        </w:rPr>
        <w:t>-webkit-</w:t>
      </w:r>
      <w:r>
        <w:t>:</w:t>
      </w:r>
    </w:p>
    <w:p w14:paraId="50CBFBFB" w14:textId="77777777" w:rsidR="00D35152" w:rsidRPr="00F0608F" w:rsidRDefault="00D35152" w:rsidP="00D35152">
      <w:pPr>
        <w:pStyle w:val="HTMLconformatoprevio"/>
        <w:rPr>
          <w:rStyle w:val="CdigoHTML"/>
          <w:lang w:val="en-US"/>
        </w:rPr>
      </w:pPr>
      <w:r w:rsidRPr="00F0608F">
        <w:rPr>
          <w:rStyle w:val="hljs-selector-class"/>
          <w:lang w:val="en-US"/>
        </w:rPr>
        <w:t>.fadeIn</w:t>
      </w:r>
      <w:r w:rsidRPr="00F0608F">
        <w:rPr>
          <w:rStyle w:val="CdigoHTML"/>
          <w:lang w:val="en-US"/>
        </w:rPr>
        <w:t xml:space="preserve"> {</w:t>
      </w:r>
    </w:p>
    <w:p w14:paraId="3C8EB502"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animation-name</w:t>
      </w:r>
      <w:r w:rsidRPr="00F0608F">
        <w:rPr>
          <w:rStyle w:val="CdigoHTML"/>
          <w:lang w:val="en-US"/>
        </w:rPr>
        <w:t>: fadeIn;</w:t>
      </w:r>
    </w:p>
    <w:p w14:paraId="49C2EBFC"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-webkit-animation-name</w:t>
      </w:r>
      <w:r w:rsidRPr="00F0608F">
        <w:rPr>
          <w:rStyle w:val="CdigoHTML"/>
          <w:lang w:val="en-US"/>
        </w:rPr>
        <w:t>: fadeIn;</w:t>
      </w:r>
    </w:p>
    <w:p w14:paraId="55E40FB7"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293BD246"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-webkit-animation-duration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76FE8564"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animation-fill-mode</w:t>
      </w:r>
      <w:r w:rsidRPr="00F0608F">
        <w:rPr>
          <w:rStyle w:val="CdigoHTML"/>
          <w:lang w:val="en-US"/>
        </w:rPr>
        <w:t xml:space="preserve">: </w:t>
      </w:r>
      <w:r w:rsidRPr="00F0608F">
        <w:rPr>
          <w:rStyle w:val="hljs-number"/>
          <w:lang w:val="en-US"/>
        </w:rPr>
        <w:t>4s</w:t>
      </w:r>
      <w:r w:rsidRPr="00F0608F">
        <w:rPr>
          <w:rStyle w:val="CdigoHTML"/>
          <w:lang w:val="en-US"/>
        </w:rPr>
        <w:t>;</w:t>
      </w:r>
    </w:p>
    <w:p w14:paraId="1D5055DA"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-webkit-animation-fill-mode</w:t>
      </w:r>
      <w:r w:rsidRPr="00F0608F">
        <w:rPr>
          <w:rStyle w:val="CdigoHTML"/>
          <w:lang w:val="en-US"/>
        </w:rPr>
        <w:t xml:space="preserve">: </w:t>
      </w:r>
      <w:r w:rsidRPr="00F0608F">
        <w:rPr>
          <w:rStyle w:val="hljs-number"/>
          <w:lang w:val="en-US"/>
        </w:rPr>
        <w:t>4s</w:t>
      </w:r>
      <w:r w:rsidRPr="00F0608F">
        <w:rPr>
          <w:rStyle w:val="CdigoHTML"/>
          <w:lang w:val="en-US"/>
        </w:rPr>
        <w:t>;</w:t>
      </w:r>
    </w:p>
    <w:p w14:paraId="2DFA3DE0" w14:textId="77777777" w:rsidR="00D35152" w:rsidRDefault="00D35152" w:rsidP="00D35152">
      <w:pPr>
        <w:pStyle w:val="HTMLconformatoprevio"/>
        <w:rPr>
          <w:rStyle w:val="CdigoHTML"/>
        </w:rPr>
      </w:pPr>
      <w:r>
        <w:rPr>
          <w:rStyle w:val="CdigoHTML"/>
        </w:rPr>
        <w:t>}</w:t>
      </w:r>
    </w:p>
    <w:p w14:paraId="74247E42" w14:textId="77777777" w:rsidR="00D35152" w:rsidRPr="00E30DA9" w:rsidRDefault="00D35152" w:rsidP="00D35152">
      <w:pPr>
        <w:rPr>
          <w:rFonts w:ascii="Times New Roman" w:hAnsi="Times New Roman" w:cs="Times New Roman"/>
          <w:b/>
          <w:bCs/>
          <w:i/>
          <w:iCs/>
          <w:sz w:val="48"/>
          <w:szCs w:val="48"/>
        </w:rPr>
      </w:pPr>
    </w:p>
    <w:p w14:paraId="370C998C" w14:textId="77777777" w:rsidR="00D35152" w:rsidRPr="00762AD5" w:rsidRDefault="00D35152" w:rsidP="00D35152">
      <w:pPr>
        <w:rPr>
          <w:rFonts w:ascii="Times New Roman" w:hAnsi="Times New Roman" w:cs="Times New Roman"/>
          <w:b/>
          <w:bCs/>
          <w:i/>
          <w:iCs/>
          <w:sz w:val="24"/>
          <w:szCs w:val="24"/>
        </w:rPr>
      </w:pPr>
      <w:r w:rsidRPr="00762AD5">
        <w:rPr>
          <w:rFonts w:ascii="Times New Roman" w:hAnsi="Times New Roman" w:cs="Times New Roman"/>
          <w:sz w:val="24"/>
          <w:szCs w:val="24"/>
        </w:rPr>
        <w:t xml:space="preserve">La herramienta </w:t>
      </w:r>
      <w:hyperlink r:id="rId154" w:tgtFrame="_blank" w:history="1">
        <w:r w:rsidRPr="00762AD5">
          <w:rPr>
            <w:rStyle w:val="Hipervnculo"/>
            <w:sz w:val="24"/>
            <w:szCs w:val="24"/>
          </w:rPr>
          <w:t>Animate.css</w:t>
        </w:r>
      </w:hyperlink>
      <w:r w:rsidRPr="00762AD5">
        <w:rPr>
          <w:rFonts w:ascii="Times New Roman" w:hAnsi="Times New Roman" w:cs="Times New Roman"/>
          <w:sz w:val="24"/>
          <w:szCs w:val="24"/>
        </w:rPr>
        <w:t xml:space="preserve"> puede ser muy útil para encontrar y probar diferentes animaciones/transiciones algo comunes en sitios </w:t>
      </w:r>
      <w:r w:rsidRPr="00762AD5">
        <w:rPr>
          <w:rFonts w:ascii="Segoe UI Emoji" w:hAnsi="Segoe UI Emoji" w:cs="Segoe UI Emoji"/>
          <w:sz w:val="24"/>
          <w:szCs w:val="24"/>
        </w:rPr>
        <w:t>👌😉</w:t>
      </w:r>
      <w:r w:rsidRPr="00762AD5">
        <w:rPr>
          <w:rFonts w:ascii="Times New Roman" w:hAnsi="Times New Roman" w:cs="Times New Roman"/>
          <w:sz w:val="24"/>
          <w:szCs w:val="24"/>
        </w:rPr>
        <w:t>.</w:t>
      </w:r>
    </w:p>
    <w:p w14:paraId="0827C545" w14:textId="54558F28" w:rsidR="00975DDE" w:rsidRDefault="00975DDE" w:rsidP="00975DDE">
      <w:pPr>
        <w:pStyle w:val="NormalWeb"/>
        <w:rPr>
          <w:sz w:val="48"/>
          <w:szCs w:val="48"/>
        </w:rPr>
      </w:pPr>
    </w:p>
    <w:p w14:paraId="12602F0B" w14:textId="0EF962A9" w:rsidR="00D35152" w:rsidRDefault="00D35152" w:rsidP="00975DDE">
      <w:pPr>
        <w:pStyle w:val="NormalWeb"/>
        <w:rPr>
          <w:sz w:val="48"/>
          <w:szCs w:val="48"/>
        </w:rPr>
      </w:pPr>
    </w:p>
    <w:p w14:paraId="104AA093" w14:textId="77777777" w:rsidR="00D35152" w:rsidRDefault="00D35152" w:rsidP="00975DDE">
      <w:pPr>
        <w:pStyle w:val="NormalWeb"/>
        <w:rPr>
          <w:sz w:val="48"/>
          <w:szCs w:val="48"/>
        </w:rPr>
      </w:pPr>
    </w:p>
    <w:p w14:paraId="78C78ECD" w14:textId="77777777" w:rsidR="00975DDE" w:rsidRDefault="00975DDE" w:rsidP="00975DDE">
      <w:pPr>
        <w:pStyle w:val="NormalWeb"/>
        <w:rPr>
          <w:b/>
          <w:bCs/>
          <w:sz w:val="48"/>
          <w:szCs w:val="48"/>
        </w:rPr>
      </w:pPr>
      <w:r>
        <w:rPr>
          <w:b/>
          <w:bCs/>
          <w:sz w:val="48"/>
          <w:szCs w:val="48"/>
        </w:rPr>
        <w:t>Accesibilidad.</w:t>
      </w:r>
    </w:p>
    <w:p w14:paraId="1ABE4B28" w14:textId="77777777" w:rsidR="00975DDE" w:rsidRDefault="00975DDE" w:rsidP="00975DDE">
      <w:pPr>
        <w:pStyle w:val="NormalWeb"/>
        <w:rPr>
          <w:b/>
          <w:bCs/>
          <w:sz w:val="48"/>
          <w:szCs w:val="48"/>
        </w:rPr>
      </w:pPr>
    </w:p>
    <w:p w14:paraId="1155FA9A" w14:textId="77777777" w:rsidR="00975DDE" w:rsidRDefault="00975DDE" w:rsidP="00975DDE">
      <w:pPr>
        <w:pStyle w:val="NormalWeb"/>
        <w:rPr>
          <w:b/>
          <w:bCs/>
          <w:sz w:val="36"/>
          <w:szCs w:val="36"/>
        </w:rPr>
      </w:pPr>
      <w:r>
        <w:rPr>
          <w:b/>
          <w:bCs/>
          <w:sz w:val="36"/>
          <w:szCs w:val="36"/>
        </w:rPr>
        <w:t>Semántica.</w:t>
      </w:r>
    </w:p>
    <w:p w14:paraId="2A7B9AD9" w14:textId="77777777" w:rsidR="00975DDE" w:rsidRDefault="00975DDE" w:rsidP="00975DDE">
      <w:pPr>
        <w:pStyle w:val="NormalWeb"/>
      </w:pPr>
      <w:r>
        <w:t xml:space="preserve">En nuestros proyectos será muy importante llevar la semántica de nuestros elementos HTML. Aquí podremos consultar la </w:t>
      </w:r>
      <w:hyperlink r:id="rId155" w:tgtFrame="_blank" w:history="1">
        <w:r>
          <w:rPr>
            <w:rStyle w:val="Hipervnculo"/>
          </w:rPr>
          <w:t>Tabla Periódica para HTML</w:t>
        </w:r>
      </w:hyperlink>
      <w:r>
        <w:t xml:space="preserve"> para que tener más contexto y mayor accesibilidad a la documentación en cuanto a semántica o todas las etiquetas existentes.</w:t>
      </w:r>
    </w:p>
    <w:p w14:paraId="62F03372" w14:textId="77777777" w:rsidR="00975DDE" w:rsidRDefault="00975DDE" w:rsidP="00975DDE">
      <w:pPr>
        <w:pStyle w:val="NormalWeb"/>
      </w:pPr>
    </w:p>
    <w:p w14:paraId="33F29A98" w14:textId="77777777" w:rsidR="00975DDE" w:rsidRDefault="00975DDE" w:rsidP="00975DDE">
      <w:pPr>
        <w:pStyle w:val="NormalWeb"/>
        <w:rPr>
          <w:b/>
          <w:bCs/>
          <w:sz w:val="36"/>
          <w:szCs w:val="36"/>
        </w:rPr>
      </w:pPr>
      <w:r>
        <w:rPr>
          <w:b/>
          <w:bCs/>
          <w:sz w:val="36"/>
          <w:szCs w:val="36"/>
        </w:rPr>
        <w:t>Textos.</w:t>
      </w:r>
    </w:p>
    <w:p w14:paraId="7D218E8F" w14:textId="568CB6CE" w:rsidR="00975DDE" w:rsidRDefault="00975DDE" w:rsidP="00975DDE">
      <w:pPr>
        <w:pStyle w:val="NormalWeb"/>
        <w:rPr>
          <w:b/>
          <w:bCs/>
        </w:rPr>
      </w:pPr>
      <w:r>
        <w:t xml:space="preserve">Se recomienda fuertemente usar medidas relativas como rem, para poder incrementar el tamaño del texto para personas con visibilidad disminuida. Las opciones de navegador que cambian el tamaño de las fuentes no funcionan cuando las fuentes de html en el texto están en pixeles (px). Usar medidas relativas nos ayudara a que el texto escale de una manera mucho </w:t>
      </w:r>
      <w:r w:rsidR="00DE415D">
        <w:t>más</w:t>
      </w:r>
      <w:r>
        <w:t xml:space="preserve"> adaptativa a todos los tamaños. </w:t>
      </w:r>
      <w:r>
        <w:rPr>
          <w:b/>
          <w:bCs/>
        </w:rPr>
        <w:t>Importante uso de rem.</w:t>
      </w:r>
    </w:p>
    <w:p w14:paraId="0B66FFE2" w14:textId="77777777" w:rsidR="00975DDE" w:rsidRDefault="00975DDE" w:rsidP="00975DDE">
      <w:pPr>
        <w:pStyle w:val="NormalWeb"/>
        <w:rPr>
          <w:b/>
          <w:bCs/>
        </w:rPr>
      </w:pPr>
    </w:p>
    <w:p w14:paraId="0973455D" w14:textId="77777777" w:rsidR="00975DDE" w:rsidRDefault="00975DDE" w:rsidP="00975DDE">
      <w:pPr>
        <w:pStyle w:val="NormalWeb"/>
        <w:tabs>
          <w:tab w:val="left" w:pos="3240"/>
        </w:tabs>
        <w:rPr>
          <w:b/>
          <w:bCs/>
          <w:sz w:val="36"/>
          <w:szCs w:val="36"/>
        </w:rPr>
      </w:pPr>
      <w:r>
        <w:rPr>
          <w:b/>
          <w:bCs/>
          <w:sz w:val="36"/>
          <w:szCs w:val="36"/>
        </w:rPr>
        <w:t>Labels, alt y title.</w:t>
      </w:r>
      <w:r>
        <w:rPr>
          <w:b/>
          <w:bCs/>
          <w:sz w:val="36"/>
          <w:szCs w:val="36"/>
        </w:rPr>
        <w:tab/>
      </w:r>
    </w:p>
    <w:p w14:paraId="2638C678" w14:textId="77777777" w:rsidR="00975DDE" w:rsidRDefault="00975DDE" w:rsidP="00975DDE">
      <w:pPr>
        <w:pStyle w:val="NormalWeb"/>
        <w:tabs>
          <w:tab w:val="left" w:pos="3240"/>
        </w:tabs>
      </w:pPr>
      <w:r>
        <w:t xml:space="preserve">En la creación de formularios es importante el uso de la etiqueta </w:t>
      </w:r>
      <w:r>
        <w:rPr>
          <w:b/>
          <w:bCs/>
        </w:rPr>
        <w:t xml:space="preserve">&lt;label&gt; </w:t>
      </w:r>
      <w:r>
        <w:t xml:space="preserve">como contenedor de mi input y mi span ya que de esta manera el navegador ayudara a hacer un </w:t>
      </w:r>
      <w:r>
        <w:rPr>
          <w:i/>
          <w:iCs/>
        </w:rPr>
        <w:t>autofocus</w:t>
      </w:r>
      <w:r>
        <w:t xml:space="preserve"> al input al momento en que de clic sobre mi label. No olvidar también siempre usar la propiedad </w:t>
      </w:r>
      <w:r>
        <w:rPr>
          <w:b/>
          <w:bCs/>
        </w:rPr>
        <w:t xml:space="preserve">alt=”” </w:t>
      </w:r>
      <w:r>
        <w:t>en la etiqueta img como tema importante de accesibilidad.</w:t>
      </w:r>
    </w:p>
    <w:p w14:paraId="6B22C095" w14:textId="27B00F7D" w:rsidR="00975DDE" w:rsidRDefault="00975DDE" w:rsidP="00975DDE">
      <w:pPr>
        <w:pStyle w:val="NormalWeb"/>
        <w:tabs>
          <w:tab w:val="left" w:pos="3240"/>
        </w:tabs>
      </w:pPr>
      <w:r>
        <w:t xml:space="preserve">Por último, existe la propiedad </w:t>
      </w:r>
      <w:r>
        <w:rPr>
          <w:b/>
          <w:bCs/>
        </w:rPr>
        <w:t xml:space="preserve">title=”” </w:t>
      </w:r>
      <w:r>
        <w:t xml:space="preserve">que se la puedo añadir a etiquetas </w:t>
      </w:r>
      <w:r>
        <w:rPr>
          <w:b/>
          <w:bCs/>
        </w:rPr>
        <w:t xml:space="preserve">&lt;a&gt; &lt;img&gt; </w:t>
      </w:r>
      <w:r>
        <w:t xml:space="preserve">que lo que me permite es que cuando ubique mi cursor sobre la imagen o ya sea un link me muestre ese </w:t>
      </w:r>
      <w:r w:rsidR="00FA7BB7">
        <w:rPr>
          <w:i/>
          <w:iCs/>
        </w:rPr>
        <w:t>título</w:t>
      </w:r>
      <w:r>
        <w:t xml:space="preserve"> que he asignado. </w:t>
      </w:r>
    </w:p>
    <w:p w14:paraId="2F430FE9" w14:textId="6C0A3865" w:rsidR="00975DDE" w:rsidRDefault="00975DDE" w:rsidP="00975DDE">
      <w:pPr>
        <w:pStyle w:val="NormalWeb"/>
        <w:tabs>
          <w:tab w:val="left" w:pos="3240"/>
        </w:tabs>
        <w:jc w:val="center"/>
      </w:pPr>
      <w:r>
        <w:rPr>
          <w:noProof/>
        </w:rPr>
        <w:drawing>
          <wp:inline distT="0" distB="0" distL="0" distR="0" wp14:anchorId="41B58BD3" wp14:editId="6B210002">
            <wp:extent cx="1752600" cy="9429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752600" cy="942975"/>
                    </a:xfrm>
                    <a:prstGeom prst="rect">
                      <a:avLst/>
                    </a:prstGeom>
                    <a:noFill/>
                    <a:ln>
                      <a:noFill/>
                    </a:ln>
                  </pic:spPr>
                </pic:pic>
              </a:graphicData>
            </a:graphic>
          </wp:inline>
        </w:drawing>
      </w:r>
    </w:p>
    <w:p w14:paraId="3AC63A2E" w14:textId="77777777" w:rsidR="00975DDE" w:rsidRDefault="00975DDE" w:rsidP="00975DDE">
      <w:pPr>
        <w:pStyle w:val="NormalWeb"/>
        <w:tabs>
          <w:tab w:val="left" w:pos="3240"/>
        </w:tabs>
        <w:jc w:val="center"/>
        <w:rPr>
          <w:b/>
          <w:bCs/>
          <w:sz w:val="48"/>
          <w:szCs w:val="48"/>
        </w:rPr>
      </w:pPr>
      <w:r>
        <w:rPr>
          <w:b/>
          <w:bCs/>
          <w:sz w:val="48"/>
          <w:szCs w:val="48"/>
          <w:highlight w:val="yellow"/>
        </w:rPr>
        <w:lastRenderedPageBreak/>
        <w:t>Q &amp;A IMPORTANTES.</w:t>
      </w:r>
    </w:p>
    <w:p w14:paraId="61B2DD10" w14:textId="0FC411C7" w:rsidR="00975DDE" w:rsidRDefault="00975DDE" w:rsidP="00975DDE">
      <w:pPr>
        <w:pStyle w:val="NormalWeb"/>
        <w:tabs>
          <w:tab w:val="left" w:pos="3240"/>
        </w:tabs>
        <w:jc w:val="center"/>
      </w:pPr>
      <w:r>
        <w:rPr>
          <w:noProof/>
        </w:rPr>
        <w:drawing>
          <wp:inline distT="0" distB="0" distL="0" distR="0" wp14:anchorId="6CC1FAF0" wp14:editId="5E737E60">
            <wp:extent cx="5612130" cy="19050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157">
                      <a:extLst>
                        <a:ext uri="{28A0092B-C50C-407E-A947-70E740481C1C}">
                          <a14:useLocalDpi xmlns:a14="http://schemas.microsoft.com/office/drawing/2010/main" val="0"/>
                        </a:ext>
                      </a:extLst>
                    </a:blip>
                    <a:srcRect b="84093"/>
                    <a:stretch>
                      <a:fillRect/>
                    </a:stretch>
                  </pic:blipFill>
                  <pic:spPr bwMode="auto">
                    <a:xfrm>
                      <a:off x="0" y="0"/>
                      <a:ext cx="5612130" cy="190500"/>
                    </a:xfrm>
                    <a:prstGeom prst="rect">
                      <a:avLst/>
                    </a:prstGeom>
                    <a:noFill/>
                    <a:ln>
                      <a:noFill/>
                    </a:ln>
                  </pic:spPr>
                </pic:pic>
              </a:graphicData>
            </a:graphic>
          </wp:inline>
        </w:drawing>
      </w:r>
    </w:p>
    <w:p w14:paraId="25D78D4D" w14:textId="17D85D53" w:rsidR="00975DDE" w:rsidRDefault="00975DDE" w:rsidP="00975DDE">
      <w:pPr>
        <w:pStyle w:val="NormalWeb"/>
        <w:tabs>
          <w:tab w:val="left" w:pos="3240"/>
        </w:tabs>
        <w:jc w:val="center"/>
      </w:pPr>
      <w:r>
        <w:rPr>
          <w:noProof/>
        </w:rPr>
        <w:drawing>
          <wp:inline distT="0" distB="0" distL="0" distR="0" wp14:anchorId="68C4A87E" wp14:editId="5C05E856">
            <wp:extent cx="6143625" cy="5143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57">
                      <a:extLst>
                        <a:ext uri="{28A0092B-C50C-407E-A947-70E740481C1C}">
                          <a14:useLocalDpi xmlns:a14="http://schemas.microsoft.com/office/drawing/2010/main" val="0"/>
                        </a:ext>
                      </a:extLst>
                    </a:blip>
                    <a:srcRect t="41357" b="25240"/>
                    <a:stretch>
                      <a:fillRect/>
                    </a:stretch>
                  </pic:blipFill>
                  <pic:spPr bwMode="auto">
                    <a:xfrm>
                      <a:off x="0" y="0"/>
                      <a:ext cx="6143625" cy="514350"/>
                    </a:xfrm>
                    <a:prstGeom prst="rect">
                      <a:avLst/>
                    </a:prstGeom>
                    <a:noFill/>
                    <a:ln>
                      <a:noFill/>
                    </a:ln>
                  </pic:spPr>
                </pic:pic>
              </a:graphicData>
            </a:graphic>
          </wp:inline>
        </w:drawing>
      </w:r>
    </w:p>
    <w:p w14:paraId="59547852" w14:textId="06C2A273" w:rsidR="00975DDE" w:rsidRDefault="00975DDE" w:rsidP="00975DDE">
      <w:pPr>
        <w:pStyle w:val="NormalWeb"/>
        <w:tabs>
          <w:tab w:val="left" w:pos="3240"/>
        </w:tabs>
        <w:jc w:val="center"/>
      </w:pPr>
      <w:r>
        <w:rPr>
          <w:noProof/>
        </w:rPr>
        <w:drawing>
          <wp:inline distT="0" distB="0" distL="0" distR="0" wp14:anchorId="5B80EBC6" wp14:editId="1B863597">
            <wp:extent cx="5612130" cy="2095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158">
                      <a:extLst>
                        <a:ext uri="{28A0092B-C50C-407E-A947-70E740481C1C}">
                          <a14:useLocalDpi xmlns:a14="http://schemas.microsoft.com/office/drawing/2010/main" val="0"/>
                        </a:ext>
                      </a:extLst>
                    </a:blip>
                    <a:srcRect b="79167"/>
                    <a:stretch>
                      <a:fillRect/>
                    </a:stretch>
                  </pic:blipFill>
                  <pic:spPr bwMode="auto">
                    <a:xfrm>
                      <a:off x="0" y="0"/>
                      <a:ext cx="5612130" cy="209550"/>
                    </a:xfrm>
                    <a:prstGeom prst="rect">
                      <a:avLst/>
                    </a:prstGeom>
                    <a:noFill/>
                    <a:ln>
                      <a:noFill/>
                    </a:ln>
                  </pic:spPr>
                </pic:pic>
              </a:graphicData>
            </a:graphic>
          </wp:inline>
        </w:drawing>
      </w:r>
    </w:p>
    <w:p w14:paraId="1898C838" w14:textId="0668EA09" w:rsidR="00975DDE" w:rsidRDefault="00975DDE" w:rsidP="00975DDE">
      <w:pPr>
        <w:pStyle w:val="NormalWeb"/>
        <w:tabs>
          <w:tab w:val="left" w:pos="3240"/>
        </w:tabs>
        <w:jc w:val="center"/>
      </w:pPr>
      <w:r>
        <w:rPr>
          <w:noProof/>
        </w:rPr>
        <w:drawing>
          <wp:inline distT="0" distB="0" distL="0" distR="0" wp14:anchorId="7BE1EA63" wp14:editId="36148846">
            <wp:extent cx="6115050" cy="39941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58">
                      <a:extLst>
                        <a:ext uri="{28A0092B-C50C-407E-A947-70E740481C1C}">
                          <a14:useLocalDpi xmlns:a14="http://schemas.microsoft.com/office/drawing/2010/main" val="0"/>
                        </a:ext>
                      </a:extLst>
                    </a:blip>
                    <a:srcRect t="60606"/>
                    <a:stretch>
                      <a:fillRect/>
                    </a:stretch>
                  </pic:blipFill>
                  <pic:spPr bwMode="auto">
                    <a:xfrm>
                      <a:off x="0" y="0"/>
                      <a:ext cx="6115050" cy="399415"/>
                    </a:xfrm>
                    <a:prstGeom prst="rect">
                      <a:avLst/>
                    </a:prstGeom>
                    <a:noFill/>
                    <a:ln>
                      <a:noFill/>
                    </a:ln>
                  </pic:spPr>
                </pic:pic>
              </a:graphicData>
            </a:graphic>
          </wp:inline>
        </w:drawing>
      </w:r>
    </w:p>
    <w:p w14:paraId="3845CB6F" w14:textId="55B1CE62" w:rsidR="00975DDE" w:rsidRDefault="00975DDE" w:rsidP="00975DDE">
      <w:pPr>
        <w:pStyle w:val="NormalWeb"/>
        <w:tabs>
          <w:tab w:val="left" w:pos="3240"/>
        </w:tabs>
        <w:jc w:val="center"/>
      </w:pPr>
      <w:r>
        <w:rPr>
          <w:noProof/>
        </w:rPr>
        <w:drawing>
          <wp:inline distT="0" distB="0" distL="0" distR="0" wp14:anchorId="24E9C18A" wp14:editId="4BA483FC">
            <wp:extent cx="6048375" cy="70739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159">
                      <a:extLst>
                        <a:ext uri="{28A0092B-C50C-407E-A947-70E740481C1C}">
                          <a14:useLocalDpi xmlns:a14="http://schemas.microsoft.com/office/drawing/2010/main" val="0"/>
                        </a:ext>
                      </a:extLst>
                    </a:blip>
                    <a:srcRect b="50636"/>
                    <a:stretch>
                      <a:fillRect/>
                    </a:stretch>
                  </pic:blipFill>
                  <pic:spPr bwMode="auto">
                    <a:xfrm>
                      <a:off x="0" y="0"/>
                      <a:ext cx="6048375" cy="707390"/>
                    </a:xfrm>
                    <a:prstGeom prst="rect">
                      <a:avLst/>
                    </a:prstGeom>
                    <a:noFill/>
                    <a:ln>
                      <a:noFill/>
                    </a:ln>
                  </pic:spPr>
                </pic:pic>
              </a:graphicData>
            </a:graphic>
          </wp:inline>
        </w:drawing>
      </w:r>
    </w:p>
    <w:p w14:paraId="689A38EA" w14:textId="15B6FB31" w:rsidR="00975DDE" w:rsidRDefault="00975DDE" w:rsidP="00975DDE">
      <w:pPr>
        <w:pStyle w:val="NormalWeb"/>
        <w:tabs>
          <w:tab w:val="left" w:pos="3240"/>
        </w:tabs>
        <w:jc w:val="center"/>
      </w:pPr>
      <w:r>
        <w:rPr>
          <w:noProof/>
        </w:rPr>
        <w:drawing>
          <wp:inline distT="0" distB="0" distL="0" distR="0" wp14:anchorId="36B2A26D" wp14:editId="4EFF2746">
            <wp:extent cx="6019800" cy="7715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60">
                      <a:extLst>
                        <a:ext uri="{28A0092B-C50C-407E-A947-70E740481C1C}">
                          <a14:useLocalDpi xmlns:a14="http://schemas.microsoft.com/office/drawing/2010/main" val="0"/>
                        </a:ext>
                      </a:extLst>
                    </a:blip>
                    <a:srcRect b="51933"/>
                    <a:stretch>
                      <a:fillRect/>
                    </a:stretch>
                  </pic:blipFill>
                  <pic:spPr bwMode="auto">
                    <a:xfrm>
                      <a:off x="0" y="0"/>
                      <a:ext cx="6019800" cy="771525"/>
                    </a:xfrm>
                    <a:prstGeom prst="rect">
                      <a:avLst/>
                    </a:prstGeom>
                    <a:noFill/>
                    <a:ln>
                      <a:noFill/>
                    </a:ln>
                  </pic:spPr>
                </pic:pic>
              </a:graphicData>
            </a:graphic>
          </wp:inline>
        </w:drawing>
      </w:r>
    </w:p>
    <w:p w14:paraId="7F864FCE" w14:textId="06B80A79" w:rsidR="00975DDE" w:rsidRDefault="00975DDE" w:rsidP="00975DDE">
      <w:pPr>
        <w:pStyle w:val="NormalWeb"/>
        <w:tabs>
          <w:tab w:val="left" w:pos="3240"/>
        </w:tabs>
        <w:jc w:val="center"/>
      </w:pPr>
      <w:r>
        <w:rPr>
          <w:noProof/>
        </w:rPr>
        <w:drawing>
          <wp:inline distT="0" distB="0" distL="0" distR="0" wp14:anchorId="7E0DFA86" wp14:editId="6438E1D8">
            <wp:extent cx="6086475" cy="570865"/>
            <wp:effectExtent l="0" t="0" r="9525"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61">
                      <a:extLst>
                        <a:ext uri="{28A0092B-C50C-407E-A947-70E740481C1C}">
                          <a14:useLocalDpi xmlns:a14="http://schemas.microsoft.com/office/drawing/2010/main" val="0"/>
                        </a:ext>
                      </a:extLst>
                    </a:blip>
                    <a:srcRect b="62569"/>
                    <a:stretch>
                      <a:fillRect/>
                    </a:stretch>
                  </pic:blipFill>
                  <pic:spPr bwMode="auto">
                    <a:xfrm>
                      <a:off x="0" y="0"/>
                      <a:ext cx="6086475" cy="570865"/>
                    </a:xfrm>
                    <a:prstGeom prst="rect">
                      <a:avLst/>
                    </a:prstGeom>
                    <a:noFill/>
                    <a:ln>
                      <a:noFill/>
                    </a:ln>
                  </pic:spPr>
                </pic:pic>
              </a:graphicData>
            </a:graphic>
          </wp:inline>
        </w:drawing>
      </w:r>
    </w:p>
    <w:p w14:paraId="5EB09A21" w14:textId="6B5B571E" w:rsidR="00975DDE" w:rsidRDefault="00975DDE" w:rsidP="00975DDE">
      <w:pPr>
        <w:pStyle w:val="NormalWeb"/>
        <w:tabs>
          <w:tab w:val="left" w:pos="3240"/>
        </w:tabs>
        <w:jc w:val="center"/>
      </w:pPr>
      <w:r>
        <w:rPr>
          <w:noProof/>
        </w:rPr>
        <w:drawing>
          <wp:inline distT="0" distB="0" distL="0" distR="0" wp14:anchorId="7950D918" wp14:editId="64D94E5C">
            <wp:extent cx="6038850" cy="65913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162">
                      <a:extLst>
                        <a:ext uri="{28A0092B-C50C-407E-A947-70E740481C1C}">
                          <a14:useLocalDpi xmlns:a14="http://schemas.microsoft.com/office/drawing/2010/main" val="0"/>
                        </a:ext>
                      </a:extLst>
                    </a:blip>
                    <a:srcRect b="61792"/>
                    <a:stretch>
                      <a:fillRect/>
                    </a:stretch>
                  </pic:blipFill>
                  <pic:spPr bwMode="auto">
                    <a:xfrm>
                      <a:off x="0" y="0"/>
                      <a:ext cx="6038850" cy="659130"/>
                    </a:xfrm>
                    <a:prstGeom prst="rect">
                      <a:avLst/>
                    </a:prstGeom>
                    <a:noFill/>
                    <a:ln>
                      <a:noFill/>
                    </a:ln>
                  </pic:spPr>
                </pic:pic>
              </a:graphicData>
            </a:graphic>
          </wp:inline>
        </w:drawing>
      </w:r>
    </w:p>
    <w:p w14:paraId="3815CD6A" w14:textId="6E12BEE2" w:rsidR="00975DDE" w:rsidRDefault="00975DDE" w:rsidP="00975DDE">
      <w:pPr>
        <w:pStyle w:val="NormalWeb"/>
        <w:tabs>
          <w:tab w:val="left" w:pos="3240"/>
        </w:tabs>
        <w:jc w:val="center"/>
      </w:pPr>
      <w:r>
        <w:rPr>
          <w:noProof/>
        </w:rPr>
        <w:drawing>
          <wp:inline distT="0" distB="0" distL="0" distR="0" wp14:anchorId="2DA555A5" wp14:editId="41751A17">
            <wp:extent cx="5991225" cy="16287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91225" cy="1628775"/>
                    </a:xfrm>
                    <a:prstGeom prst="rect">
                      <a:avLst/>
                    </a:prstGeom>
                    <a:noFill/>
                    <a:ln>
                      <a:noFill/>
                    </a:ln>
                  </pic:spPr>
                </pic:pic>
              </a:graphicData>
            </a:graphic>
          </wp:inline>
        </w:drawing>
      </w:r>
    </w:p>
    <w:p w14:paraId="1C905D23" w14:textId="77777777" w:rsidR="00A516FD" w:rsidRDefault="00A516FD" w:rsidP="00D35152">
      <w:pPr>
        <w:pStyle w:val="NormalWeb"/>
      </w:pPr>
    </w:p>
    <w:p w14:paraId="199011BE" w14:textId="77777777" w:rsidR="0074090E" w:rsidRDefault="0074090E" w:rsidP="00D35152">
      <w:pPr>
        <w:pStyle w:val="NormalWeb"/>
      </w:pPr>
    </w:p>
    <w:p w14:paraId="172CB92A" w14:textId="163565D3" w:rsidR="00D35152" w:rsidRDefault="00D35152" w:rsidP="00D35152">
      <w:pPr>
        <w:pStyle w:val="NormalWeb"/>
      </w:pPr>
      <w:r>
        <w:t>¿Con qué propiedad puedo darle tamaño a fuentes de íconos? Font-size</w:t>
      </w:r>
    </w:p>
    <w:p w14:paraId="29C83575" w14:textId="77777777" w:rsidR="00D35152" w:rsidRDefault="00D35152" w:rsidP="00D35152">
      <w:pPr>
        <w:pStyle w:val="NormalWeb"/>
      </w:pPr>
      <w:r>
        <w:t>¿Cómo se le dice a un teléfono en modo vertical? Portrait</w:t>
      </w:r>
    </w:p>
    <w:p w14:paraId="00B7A200" w14:textId="77777777" w:rsidR="00D35152" w:rsidRDefault="00D35152" w:rsidP="00D35152">
      <w:pPr>
        <w:pStyle w:val="NormalWeb"/>
      </w:pPr>
      <w:r>
        <w:t>¿Cómo se le dice a un teléfono en modo horizontal? Landscape</w:t>
      </w:r>
    </w:p>
    <w:p w14:paraId="1FCE7AF9" w14:textId="4D0C62FF" w:rsidR="00D35152" w:rsidRPr="00816641" w:rsidRDefault="00A516FD"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De acuerdo con el</w:t>
      </w:r>
      <w:r w:rsidR="00D35152" w:rsidRPr="00816641">
        <w:rPr>
          <w:rFonts w:ascii="Times New Roman" w:eastAsia="Times New Roman" w:hAnsi="Times New Roman" w:cs="Times New Roman"/>
          <w:sz w:val="24"/>
          <w:szCs w:val="24"/>
          <w:lang w:eastAsia="es-CO"/>
        </w:rPr>
        <w:t xml:space="preserve"> siguiente código, ¿cuánto vale 1rem?</w:t>
      </w:r>
    </w:p>
    <w:p w14:paraId="4F5052F0" w14:textId="386D96D0" w:rsidR="00D35152" w:rsidRPr="00816641"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816641">
        <w:rPr>
          <w:rFonts w:ascii="Courier New" w:eastAsia="Times New Roman" w:hAnsi="Courier New" w:cs="Courier New"/>
          <w:sz w:val="20"/>
          <w:szCs w:val="20"/>
          <w:lang w:val="en-US" w:eastAsia="es-CO"/>
        </w:rPr>
        <w:t>html { font-size: 1</w:t>
      </w:r>
      <w:r w:rsidR="002B1010">
        <w:rPr>
          <w:rFonts w:ascii="Courier New" w:eastAsia="Times New Roman" w:hAnsi="Courier New" w:cs="Courier New"/>
          <w:sz w:val="20"/>
          <w:szCs w:val="20"/>
          <w:lang w:val="en-US" w:eastAsia="es-CO"/>
        </w:rPr>
        <w:t>6</w:t>
      </w:r>
      <w:r w:rsidRPr="00816641">
        <w:rPr>
          <w:rFonts w:ascii="Courier New" w:eastAsia="Times New Roman" w:hAnsi="Courier New" w:cs="Courier New"/>
          <w:sz w:val="20"/>
          <w:szCs w:val="20"/>
          <w:lang w:val="en-US" w:eastAsia="es-CO"/>
        </w:rPr>
        <w:t xml:space="preserve">px; } </w:t>
      </w:r>
    </w:p>
    <w:p w14:paraId="7A632902"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p>
    <w:p w14:paraId="49292770" w14:textId="77777777" w:rsidR="00D35152" w:rsidRDefault="00D35152" w:rsidP="00D35152">
      <w:pPr>
        <w:pStyle w:val="NormalWeb"/>
      </w:pPr>
      <w:r>
        <w:t xml:space="preserve">¿A qué reacciona este media query? </w:t>
      </w:r>
    </w:p>
    <w:p w14:paraId="4ADADB50" w14:textId="77777777" w:rsidR="00D35152" w:rsidRPr="005906B9" w:rsidRDefault="00D35152" w:rsidP="00D35152">
      <w:pPr>
        <w:pStyle w:val="NormalWeb"/>
      </w:pPr>
      <w:r w:rsidRPr="00816641">
        <w:rPr>
          <w:rFonts w:ascii="Courier New" w:hAnsi="Courier New" w:cs="Courier New"/>
          <w:sz w:val="20"/>
          <w:szCs w:val="20"/>
        </w:rPr>
        <w:t>@media screen and (m</w:t>
      </w:r>
      <w:r w:rsidRPr="00C67B61">
        <w:rPr>
          <w:rFonts w:ascii="Courier New" w:hAnsi="Courier New" w:cs="Courier New"/>
          <w:sz w:val="20"/>
          <w:szCs w:val="20"/>
        </w:rPr>
        <w:t>ax</w:t>
      </w:r>
      <w:r w:rsidRPr="00816641">
        <w:rPr>
          <w:rFonts w:ascii="Courier New" w:hAnsi="Courier New" w:cs="Courier New"/>
          <w:sz w:val="20"/>
          <w:szCs w:val="20"/>
        </w:rPr>
        <w:t>-height: 768px)</w:t>
      </w:r>
      <w:r w:rsidRPr="00C67B61">
        <w:rPr>
          <w:rFonts w:ascii="Courier New" w:hAnsi="Courier New" w:cs="Courier New"/>
          <w:sz w:val="20"/>
          <w:szCs w:val="20"/>
        </w:rPr>
        <w:t xml:space="preserve">      </w:t>
      </w:r>
      <w:r>
        <w:t>Pantallas hasta 768px de ancho</w:t>
      </w:r>
    </w:p>
    <w:p w14:paraId="491C6DEB" w14:textId="77777777" w:rsidR="00D35152" w:rsidRPr="00816641"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¿A qué reacciona este media query?</w:t>
      </w:r>
    </w:p>
    <w:p w14:paraId="62B1B2C0"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Courier New" w:eastAsia="Times New Roman" w:hAnsi="Courier New" w:cs="Courier New"/>
          <w:sz w:val="20"/>
          <w:szCs w:val="20"/>
          <w:lang w:eastAsia="es-CO"/>
        </w:rPr>
        <w:t>@media screen and (min-height: 768px)</w:t>
      </w:r>
      <w:r w:rsidRPr="00C67B61">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w:t>
      </w:r>
      <w:r>
        <w:rPr>
          <w:rFonts w:ascii="Times New Roman" w:hAnsi="Times New Roman" w:cs="Times New Roman"/>
          <w:sz w:val="24"/>
          <w:szCs w:val="24"/>
        </w:rPr>
        <w:t>desde</w:t>
      </w:r>
      <w:r w:rsidRPr="00816641">
        <w:rPr>
          <w:rFonts w:ascii="Times New Roman" w:hAnsi="Times New Roman" w:cs="Times New Roman"/>
          <w:sz w:val="24"/>
          <w:szCs w:val="24"/>
        </w:rPr>
        <w:t xml:space="preserve"> 768px de </w:t>
      </w:r>
      <w:r>
        <w:rPr>
          <w:rFonts w:ascii="Times New Roman" w:hAnsi="Times New Roman" w:cs="Times New Roman"/>
          <w:sz w:val="24"/>
          <w:szCs w:val="24"/>
        </w:rPr>
        <w:t>alto</w:t>
      </w:r>
    </w:p>
    <w:p w14:paraId="56235C8B"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25A236CF"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Times New Roman" w:hAnsi="Times New Roman" w:cs="Times New Roman"/>
          <w:sz w:val="24"/>
          <w:szCs w:val="24"/>
        </w:rPr>
        <w:t>¿Con qué API de JavaScript puedo detectar media queries?</w:t>
      </w:r>
      <w:r>
        <w:rPr>
          <w:rFonts w:ascii="Times New Roman" w:hAnsi="Times New Roman" w:cs="Times New Roman"/>
          <w:sz w:val="24"/>
          <w:szCs w:val="24"/>
        </w:rPr>
        <w:t xml:space="preserve">     matchMedia</w:t>
      </w:r>
    </w:p>
    <w:p w14:paraId="5B1D75C5"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143BE6DA" w14:textId="77777777" w:rsidR="00D35152" w:rsidRPr="00816641"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¿A qué reacciona este media query?</w:t>
      </w:r>
    </w:p>
    <w:p w14:paraId="5913FC54"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Courier New" w:eastAsia="Times New Roman" w:hAnsi="Courier New" w:cs="Courier New"/>
          <w:sz w:val="20"/>
          <w:szCs w:val="20"/>
          <w:lang w:eastAsia="es-CO"/>
        </w:rPr>
        <w:t>@media screen and (min-width: 768px)</w:t>
      </w:r>
      <w:r w:rsidRPr="00A9482C">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w:t>
      </w:r>
      <w:r>
        <w:rPr>
          <w:rFonts w:ascii="Times New Roman" w:hAnsi="Times New Roman" w:cs="Times New Roman"/>
          <w:sz w:val="24"/>
          <w:szCs w:val="24"/>
        </w:rPr>
        <w:t>desde</w:t>
      </w:r>
      <w:r w:rsidRPr="00816641">
        <w:rPr>
          <w:rFonts w:ascii="Times New Roman" w:hAnsi="Times New Roman" w:cs="Times New Roman"/>
          <w:sz w:val="24"/>
          <w:szCs w:val="24"/>
        </w:rPr>
        <w:t xml:space="preserve"> 768px de </w:t>
      </w:r>
      <w:r>
        <w:rPr>
          <w:rFonts w:ascii="Times New Roman" w:hAnsi="Times New Roman" w:cs="Times New Roman"/>
          <w:sz w:val="24"/>
          <w:szCs w:val="24"/>
        </w:rPr>
        <w:t>ancho</w:t>
      </w:r>
    </w:p>
    <w:p w14:paraId="6EC41920" w14:textId="77777777" w:rsidR="00D35152" w:rsidRPr="00A9482C"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A9482C">
        <w:rPr>
          <w:rFonts w:ascii="Times New Roman" w:eastAsia="Times New Roman" w:hAnsi="Times New Roman" w:cs="Times New Roman"/>
          <w:sz w:val="24"/>
          <w:szCs w:val="24"/>
          <w:lang w:eastAsia="es-CO"/>
        </w:rPr>
        <w:t>¿A qué reacciona este media query?</w:t>
      </w:r>
    </w:p>
    <w:p w14:paraId="7404CF11"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A9482C">
        <w:rPr>
          <w:rFonts w:ascii="Courier New" w:eastAsia="Times New Roman" w:hAnsi="Courier New" w:cs="Courier New"/>
          <w:sz w:val="20"/>
          <w:szCs w:val="20"/>
          <w:lang w:eastAsia="es-CO"/>
        </w:rPr>
        <w:t>@media screen and (max-height: 768px)</w:t>
      </w:r>
      <w:r w:rsidRPr="00C67B61">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hasta 768px de </w:t>
      </w:r>
      <w:r>
        <w:rPr>
          <w:rFonts w:ascii="Times New Roman" w:hAnsi="Times New Roman" w:cs="Times New Roman"/>
          <w:sz w:val="24"/>
          <w:szCs w:val="24"/>
        </w:rPr>
        <w:t>alto</w:t>
      </w:r>
    </w:p>
    <w:p w14:paraId="7788B57C"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52A74F0E" w14:textId="77777777" w:rsidR="00D35152" w:rsidRPr="00A9482C"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proofErr w:type="gramStart"/>
      <w:r w:rsidRPr="00A9482C">
        <w:rPr>
          <w:rFonts w:ascii="Times New Roman" w:eastAsia="Times New Roman" w:hAnsi="Times New Roman" w:cs="Times New Roman"/>
          <w:sz w:val="24"/>
          <w:szCs w:val="24"/>
          <w:lang w:eastAsia="es-CO"/>
        </w:rPr>
        <w:t>¿Cuánto valdría 1.</w:t>
      </w:r>
      <w:proofErr w:type="gramEnd"/>
      <w:r w:rsidRPr="00A9482C">
        <w:rPr>
          <w:rFonts w:ascii="Times New Roman" w:eastAsia="Times New Roman" w:hAnsi="Times New Roman" w:cs="Times New Roman"/>
          <w:sz w:val="24"/>
          <w:szCs w:val="24"/>
          <w:lang w:eastAsia="es-CO"/>
        </w:rPr>
        <w:t>5em en el borde en .body ?</w:t>
      </w:r>
    </w:p>
    <w:p w14:paraId="7790B369" w14:textId="77777777" w:rsidR="00D35152" w:rsidRPr="00A9482C"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A9482C">
        <w:rPr>
          <w:rFonts w:ascii="Courier New" w:eastAsia="Times New Roman" w:hAnsi="Courier New" w:cs="Courier New"/>
          <w:sz w:val="20"/>
          <w:szCs w:val="20"/>
          <w:lang w:val="en-US" w:eastAsia="es-CO"/>
        </w:rPr>
        <w:t>body { font-size: 16px }</w:t>
      </w:r>
    </w:p>
    <w:p w14:paraId="053FAF7F"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A9482C">
        <w:rPr>
          <w:rFonts w:ascii="Courier New" w:eastAsia="Times New Roman" w:hAnsi="Courier New" w:cs="Courier New"/>
          <w:sz w:val="20"/>
          <w:szCs w:val="20"/>
          <w:lang w:val="en-US" w:eastAsia="es-CO"/>
        </w:rPr>
        <w:t>.body { font-size: 18px }</w:t>
      </w:r>
      <w:r>
        <w:rPr>
          <w:rFonts w:ascii="Courier New" w:eastAsia="Times New Roman" w:hAnsi="Courier New" w:cs="Courier New"/>
          <w:sz w:val="20"/>
          <w:szCs w:val="20"/>
          <w:lang w:val="en-US" w:eastAsia="es-CO"/>
        </w:rPr>
        <w:t xml:space="preserve">             27px</w:t>
      </w:r>
    </w:p>
    <w:p w14:paraId="773C416C"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p>
    <w:p w14:paraId="5DA6C578" w14:textId="77777777" w:rsidR="00D35152" w:rsidRPr="00A9482C"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CO"/>
        </w:rPr>
      </w:pPr>
      <w:r w:rsidRPr="00A9482C">
        <w:rPr>
          <w:rFonts w:ascii="Times New Roman" w:hAnsi="Times New Roman" w:cs="Times New Roman"/>
          <w:sz w:val="24"/>
          <w:szCs w:val="24"/>
        </w:rPr>
        <w:t>¿Cómo puedo restaurar al valor por defecto cualquier propiedad de CSS?</w:t>
      </w:r>
      <w:r>
        <w:rPr>
          <w:rFonts w:ascii="Times New Roman" w:hAnsi="Times New Roman" w:cs="Times New Roman"/>
          <w:sz w:val="24"/>
          <w:szCs w:val="24"/>
        </w:rPr>
        <w:t xml:space="preserve">      Initial</w:t>
      </w:r>
    </w:p>
    <w:p w14:paraId="4F024E9B" w14:textId="3DB4AF1F" w:rsidR="008E40C1" w:rsidRDefault="008E40C1"/>
    <w:p w14:paraId="57AF1C97" w14:textId="73E8AF02" w:rsidR="00871B9A" w:rsidRDefault="00871B9A"/>
    <w:p w14:paraId="62F52572" w14:textId="77777777" w:rsidR="00D35152" w:rsidRDefault="00D35152" w:rsidP="00D35152">
      <w:pPr>
        <w:pStyle w:val="Ttulo1"/>
      </w:pPr>
    </w:p>
    <w:p w14:paraId="34780777" w14:textId="77777777" w:rsidR="0074090E" w:rsidRDefault="0074090E" w:rsidP="00D35152">
      <w:pPr>
        <w:pStyle w:val="Ttulo1"/>
      </w:pPr>
    </w:p>
    <w:p w14:paraId="71AA84D1" w14:textId="47056171" w:rsidR="00D35152" w:rsidRDefault="00D35152" w:rsidP="00D35152">
      <w:pPr>
        <w:pStyle w:val="Ttulo1"/>
      </w:pPr>
      <w:r>
        <w:lastRenderedPageBreak/>
        <w:t>Display Flex</w:t>
      </w:r>
    </w:p>
    <w:p w14:paraId="35B6302D" w14:textId="77777777" w:rsidR="00D35152" w:rsidRDefault="00D35152" w:rsidP="00D35152">
      <w:pPr>
        <w:pStyle w:val="NormalWeb"/>
        <w:rPr>
          <w:sz w:val="48"/>
          <w:szCs w:val="48"/>
        </w:rPr>
      </w:pPr>
      <w:r>
        <w:rPr>
          <w:noProof/>
        </w:rPr>
        <w:drawing>
          <wp:inline distT="0" distB="0" distL="0" distR="0" wp14:anchorId="1A8A7652" wp14:editId="4CE9E65B">
            <wp:extent cx="5610225" cy="33432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164">
                      <a:extLst>
                        <a:ext uri="{28A0092B-C50C-407E-A947-70E740481C1C}">
                          <a14:useLocalDpi xmlns:a14="http://schemas.microsoft.com/office/drawing/2010/main" val="0"/>
                        </a:ext>
                      </a:extLst>
                    </a:blip>
                    <a:srcRect t="1128"/>
                    <a:stretch>
                      <a:fillRect/>
                    </a:stretch>
                  </pic:blipFill>
                  <pic:spPr bwMode="auto">
                    <a:xfrm>
                      <a:off x="0" y="0"/>
                      <a:ext cx="5610225" cy="3343275"/>
                    </a:xfrm>
                    <a:prstGeom prst="rect">
                      <a:avLst/>
                    </a:prstGeom>
                    <a:noFill/>
                    <a:ln>
                      <a:noFill/>
                    </a:ln>
                  </pic:spPr>
                </pic:pic>
              </a:graphicData>
            </a:graphic>
          </wp:inline>
        </w:drawing>
      </w:r>
    </w:p>
    <w:p w14:paraId="2962F7B4" w14:textId="77777777" w:rsidR="00D35152" w:rsidRDefault="00D35152" w:rsidP="00D35152">
      <w:pPr>
        <w:pStyle w:val="NormalWeb"/>
        <w:rPr>
          <w:sz w:val="48"/>
          <w:szCs w:val="48"/>
        </w:rPr>
      </w:pPr>
    </w:p>
    <w:p w14:paraId="54C5878F" w14:textId="77777777" w:rsidR="00D35152" w:rsidRDefault="00D35152" w:rsidP="00D35152">
      <w:pPr>
        <w:pStyle w:val="NormalWeb"/>
        <w:rPr>
          <w:sz w:val="48"/>
          <w:szCs w:val="48"/>
        </w:rPr>
      </w:pPr>
    </w:p>
    <w:p w14:paraId="38EE6A9E" w14:textId="77777777" w:rsidR="00D35152" w:rsidRDefault="00D35152" w:rsidP="00D35152">
      <w:pPr>
        <w:jc w:val="center"/>
        <w:rPr>
          <w:rFonts w:ascii="Times New Roman" w:hAnsi="Times New Roman" w:cs="Times New Roman"/>
          <w:b/>
          <w:bCs/>
          <w:i/>
          <w:iCs/>
          <w:sz w:val="48"/>
          <w:szCs w:val="48"/>
        </w:rPr>
      </w:pPr>
      <w:r w:rsidRPr="00E30DA9">
        <w:rPr>
          <w:rFonts w:ascii="Times New Roman" w:hAnsi="Times New Roman" w:cs="Times New Roman"/>
          <w:b/>
          <w:bCs/>
          <w:i/>
          <w:iCs/>
          <w:sz w:val="48"/>
          <w:szCs w:val="48"/>
        </w:rPr>
        <w:t>Pa</w:t>
      </w:r>
      <w:r>
        <w:rPr>
          <w:rFonts w:ascii="Times New Roman" w:hAnsi="Times New Roman" w:cs="Times New Roman"/>
          <w:b/>
          <w:bCs/>
          <w:i/>
          <w:iCs/>
          <w:sz w:val="48"/>
          <w:szCs w:val="48"/>
        </w:rPr>
        <w:t xml:space="preserve">ginas para </w:t>
      </w:r>
      <w:proofErr w:type="gramStart"/>
      <w:r>
        <w:rPr>
          <w:rFonts w:ascii="Times New Roman" w:hAnsi="Times New Roman" w:cs="Times New Roman"/>
          <w:b/>
          <w:bCs/>
          <w:i/>
          <w:iCs/>
          <w:sz w:val="48"/>
          <w:szCs w:val="48"/>
        </w:rPr>
        <w:t>practicar  Grid</w:t>
      </w:r>
      <w:proofErr w:type="gramEnd"/>
      <w:r>
        <w:rPr>
          <w:rFonts w:ascii="Times New Roman" w:hAnsi="Times New Roman" w:cs="Times New Roman"/>
          <w:b/>
          <w:bCs/>
          <w:i/>
          <w:iCs/>
          <w:sz w:val="48"/>
          <w:szCs w:val="48"/>
        </w:rPr>
        <w:t xml:space="preserve"> y Flex.</w:t>
      </w:r>
    </w:p>
    <w:p w14:paraId="2D7CF7EE" w14:textId="77777777" w:rsidR="00D35152" w:rsidRPr="00A34260" w:rsidRDefault="00D6773A" w:rsidP="00D35152">
      <w:pPr>
        <w:jc w:val="center"/>
        <w:rPr>
          <w:rFonts w:ascii="Times New Roman" w:hAnsi="Times New Roman" w:cs="Times New Roman"/>
          <w:b/>
          <w:bCs/>
          <w:i/>
          <w:iCs/>
          <w:sz w:val="48"/>
          <w:szCs w:val="48"/>
          <w:highlight w:val="yellow"/>
        </w:rPr>
      </w:pPr>
      <w:hyperlink r:id="rId165" w:anchor="es" w:history="1">
        <w:r w:rsidR="00D35152" w:rsidRPr="00A34260">
          <w:rPr>
            <w:rStyle w:val="Hipervnculo"/>
            <w:b/>
            <w:bCs/>
            <w:i/>
            <w:iCs/>
            <w:highlight w:val="yellow"/>
          </w:rPr>
          <w:t>https://flexboxfroggy.com/#es</w:t>
        </w:r>
      </w:hyperlink>
    </w:p>
    <w:p w14:paraId="2E4038B5" w14:textId="55C54B5E" w:rsidR="00D35152" w:rsidRDefault="00B171C5" w:rsidP="00B171C5">
      <w:pPr>
        <w:ind w:left="708" w:firstLine="708"/>
        <w:rPr>
          <w:rFonts w:ascii="Times New Roman" w:hAnsi="Times New Roman" w:cs="Times New Roman"/>
          <w:b/>
          <w:bCs/>
          <w:i/>
          <w:iCs/>
          <w:sz w:val="48"/>
          <w:szCs w:val="48"/>
        </w:rPr>
      </w:pPr>
      <w:r>
        <w:t xml:space="preserve">                               </w:t>
      </w:r>
      <w:hyperlink r:id="rId166" w:anchor="es" w:history="1">
        <w:r w:rsidR="00E56201" w:rsidRPr="009A3E7B">
          <w:rPr>
            <w:rStyle w:val="Hipervnculo"/>
            <w:b/>
            <w:bCs/>
            <w:i/>
            <w:iCs/>
            <w:highlight w:val="yellow"/>
          </w:rPr>
          <w:t>https://cssgridgarden.com/#es</w:t>
        </w:r>
      </w:hyperlink>
    </w:p>
    <w:p w14:paraId="70CC4A06" w14:textId="77777777" w:rsidR="00D35152" w:rsidRDefault="00D35152" w:rsidP="00D35152">
      <w:pPr>
        <w:pStyle w:val="NormalWeb"/>
        <w:rPr>
          <w:sz w:val="48"/>
          <w:szCs w:val="48"/>
        </w:rPr>
      </w:pPr>
    </w:p>
    <w:p w14:paraId="6840B2F3" w14:textId="77777777" w:rsidR="00D35152" w:rsidRPr="00A9482C"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151E0E57" w14:textId="77777777" w:rsidR="00D35152" w:rsidRPr="00816641"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3D18CEF6" w14:textId="77777777" w:rsidR="00D35152" w:rsidRPr="00A9482C" w:rsidRDefault="00D35152" w:rsidP="00D35152">
      <w:pPr>
        <w:pStyle w:val="NormalWeb"/>
      </w:pPr>
    </w:p>
    <w:p w14:paraId="6C824620" w14:textId="77777777" w:rsidR="00E56201" w:rsidRDefault="00E56201" w:rsidP="00D35152">
      <w:pPr>
        <w:spacing w:before="100" w:beforeAutospacing="1" w:after="100" w:afterAutospacing="1" w:line="240" w:lineRule="auto"/>
        <w:jc w:val="center"/>
        <w:outlineLvl w:val="0"/>
        <w:rPr>
          <w:rFonts w:ascii="Times New Roman" w:eastAsia="Times New Roman" w:hAnsi="Times New Roman" w:cs="Times New Roman"/>
          <w:b/>
          <w:bCs/>
          <w:i/>
          <w:iCs/>
          <w:kern w:val="36"/>
          <w:sz w:val="48"/>
          <w:szCs w:val="48"/>
          <w:lang w:eastAsia="es-CO"/>
        </w:rPr>
      </w:pPr>
    </w:p>
    <w:p w14:paraId="7BC88569" w14:textId="0CE9482B"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b/>
          <w:bCs/>
          <w:i/>
          <w:iCs/>
          <w:color w:val="FFC000"/>
          <w:kern w:val="36"/>
          <w:sz w:val="28"/>
          <w:szCs w:val="28"/>
          <w:lang w:eastAsia="es-CO"/>
        </w:rPr>
      </w:pPr>
      <w:r w:rsidRPr="00E56201">
        <w:rPr>
          <w:rFonts w:ascii="Times New Roman" w:eastAsia="Times New Roman" w:hAnsi="Times New Roman" w:cs="Times New Roman"/>
          <w:b/>
          <w:bCs/>
          <w:i/>
          <w:iCs/>
          <w:kern w:val="36"/>
          <w:sz w:val="48"/>
          <w:szCs w:val="48"/>
          <w:highlight w:val="green"/>
          <w:lang w:eastAsia="es-CO"/>
        </w:rPr>
        <w:lastRenderedPageBreak/>
        <w:t>CSS Grid Layout</w:t>
      </w:r>
      <w:r w:rsidRPr="00E56201">
        <w:rPr>
          <w:rFonts w:ascii="Times New Roman" w:eastAsia="Times New Roman" w:hAnsi="Times New Roman" w:cs="Times New Roman"/>
          <w:b/>
          <w:bCs/>
          <w:i/>
          <w:iCs/>
          <w:color w:val="FFC000"/>
          <w:kern w:val="36"/>
          <w:sz w:val="28"/>
          <w:szCs w:val="28"/>
          <w:highlight w:val="green"/>
          <w:lang w:eastAsia="es-CO"/>
        </w:rPr>
        <w:t>.</w:t>
      </w:r>
    </w:p>
    <w:p w14:paraId="56B30960" w14:textId="77777777" w:rsidR="00D35152" w:rsidRPr="00CA3EB2" w:rsidRDefault="00D35152" w:rsidP="00D35152">
      <w:pPr>
        <w:rPr>
          <w:rFonts w:ascii="Times New Roman" w:hAnsi="Times New Roman" w:cs="Times New Roman"/>
          <w:b/>
          <w:bCs/>
          <w:sz w:val="48"/>
          <w:szCs w:val="48"/>
        </w:rPr>
      </w:pPr>
      <w:r w:rsidRPr="00CA3EB2">
        <w:rPr>
          <w:rFonts w:ascii="Times New Roman" w:hAnsi="Times New Roman" w:cs="Times New Roman"/>
          <w:b/>
          <w:bCs/>
          <w:sz w:val="48"/>
          <w:szCs w:val="48"/>
        </w:rPr>
        <w:t>¿Qué es CSS grid layout?</w:t>
      </w:r>
    </w:p>
    <w:p w14:paraId="2D7B8802" w14:textId="77777777" w:rsidR="00D35152" w:rsidRDefault="00D35152" w:rsidP="00D35152">
      <w:pPr>
        <w:rPr>
          <w:rFonts w:ascii="Times New Roman" w:hAnsi="Times New Roman" w:cs="Times New Roman"/>
          <w:sz w:val="24"/>
          <w:szCs w:val="24"/>
        </w:rPr>
      </w:pPr>
      <w:r w:rsidRPr="00CA3EB2">
        <w:rPr>
          <w:rFonts w:ascii="Times New Roman" w:hAnsi="Times New Roman" w:cs="Times New Roman"/>
          <w:sz w:val="24"/>
          <w:szCs w:val="24"/>
        </w:rPr>
        <w:t>Es un sistema de rejilla para la maquetación</w:t>
      </w:r>
      <w:r>
        <w:rPr>
          <w:rFonts w:ascii="Times New Roman" w:hAnsi="Times New Roman" w:cs="Times New Roman"/>
          <w:sz w:val="24"/>
          <w:szCs w:val="24"/>
        </w:rPr>
        <w:t xml:space="preserve"> </w:t>
      </w:r>
      <w:r w:rsidRPr="00CA3EB2">
        <w:rPr>
          <w:rFonts w:ascii="Times New Roman" w:hAnsi="Times New Roman" w:cs="Times New Roman"/>
          <w:sz w:val="24"/>
          <w:szCs w:val="24"/>
        </w:rPr>
        <w:t>web, no es un framework o una librería, es una</w:t>
      </w:r>
      <w:r>
        <w:rPr>
          <w:rFonts w:ascii="Times New Roman" w:hAnsi="Times New Roman" w:cs="Times New Roman"/>
          <w:sz w:val="24"/>
          <w:szCs w:val="24"/>
        </w:rPr>
        <w:t xml:space="preserve"> </w:t>
      </w:r>
      <w:r w:rsidRPr="00CA3EB2">
        <w:rPr>
          <w:rFonts w:ascii="Times New Roman" w:hAnsi="Times New Roman" w:cs="Times New Roman"/>
          <w:sz w:val="24"/>
          <w:szCs w:val="24"/>
        </w:rPr>
        <w:t>adición al lenguaje que nos permite distribuir</w:t>
      </w:r>
      <w:r>
        <w:rPr>
          <w:rFonts w:ascii="Times New Roman" w:hAnsi="Times New Roman" w:cs="Times New Roman"/>
          <w:sz w:val="24"/>
          <w:szCs w:val="24"/>
        </w:rPr>
        <w:t xml:space="preserve"> </w:t>
      </w:r>
      <w:r w:rsidRPr="00CA3EB2">
        <w:rPr>
          <w:rFonts w:ascii="Times New Roman" w:hAnsi="Times New Roman" w:cs="Times New Roman"/>
          <w:sz w:val="24"/>
          <w:szCs w:val="24"/>
        </w:rPr>
        <w:t>contenido de forma eficiente.</w:t>
      </w:r>
    </w:p>
    <w:p w14:paraId="771D9049" w14:textId="77777777" w:rsidR="00D35152" w:rsidRDefault="00D35152" w:rsidP="00D35152">
      <w:pPr>
        <w:rPr>
          <w:rFonts w:ascii="Times New Roman" w:hAnsi="Times New Roman" w:cs="Times New Roman"/>
          <w:sz w:val="24"/>
          <w:szCs w:val="24"/>
        </w:rPr>
      </w:pPr>
    </w:p>
    <w:p w14:paraId="44353F60"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361509">
        <w:rPr>
          <w:rFonts w:ascii="Times New Roman" w:eastAsia="Times New Roman" w:hAnsi="Times New Roman" w:cs="Times New Roman"/>
          <w:b/>
          <w:bCs/>
          <w:kern w:val="36"/>
          <w:sz w:val="48"/>
          <w:szCs w:val="48"/>
          <w:lang w:eastAsia="es-CO"/>
        </w:rPr>
        <w:t>Conceptos fundamentales sobre CSS Grid Layout</w:t>
      </w:r>
      <w:r>
        <w:rPr>
          <w:rFonts w:ascii="Times New Roman" w:eastAsia="Times New Roman" w:hAnsi="Times New Roman" w:cs="Times New Roman"/>
          <w:b/>
          <w:bCs/>
          <w:kern w:val="36"/>
          <w:sz w:val="48"/>
          <w:szCs w:val="48"/>
          <w:lang w:eastAsia="es-CO"/>
        </w:rPr>
        <w:t>.</w:t>
      </w:r>
    </w:p>
    <w:p w14:paraId="49CD0D48" w14:textId="77777777" w:rsidR="00D35152" w:rsidRDefault="00D35152" w:rsidP="00D35152">
      <w:pPr>
        <w:pStyle w:val="NormalWeb"/>
      </w:pPr>
      <w:r>
        <w:rPr>
          <w:rStyle w:val="Textoennegrita"/>
        </w:rPr>
        <w:t>Grid Container</w:t>
      </w:r>
      <w:r>
        <w:t xml:space="preserve">: va a ser el elemento padre que va a tener puesto un nuevo tipo de display: </w:t>
      </w:r>
      <w:r w:rsidRPr="00A20D24">
        <w:rPr>
          <w:b/>
          <w:bCs/>
        </w:rPr>
        <w:t>grid</w:t>
      </w:r>
      <w:r>
        <w:t>. Nos permite colocar otras propiedades para manipular nuestro layout.</w:t>
      </w:r>
    </w:p>
    <w:p w14:paraId="5A8360F7" w14:textId="77777777" w:rsidR="00D35152" w:rsidRDefault="00D35152" w:rsidP="00D35152">
      <w:pPr>
        <w:pStyle w:val="NormalWeb"/>
        <w:jc w:val="center"/>
      </w:pPr>
      <w:r>
        <w:rPr>
          <w:noProof/>
        </w:rPr>
        <w:drawing>
          <wp:inline distT="0" distB="0" distL="0" distR="0" wp14:anchorId="4436FE3C" wp14:editId="0CC42116">
            <wp:extent cx="3600000" cy="2674135"/>
            <wp:effectExtent l="76200" t="76200" r="133985" b="12636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00000" cy="2674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2BCD73" w14:textId="77777777" w:rsidR="00D35152" w:rsidRDefault="00D35152" w:rsidP="00D35152">
      <w:pPr>
        <w:pStyle w:val="NormalWeb"/>
      </w:pPr>
      <w:r>
        <w:rPr>
          <w:rStyle w:val="Textoennegrita"/>
        </w:rPr>
        <w:t>Grid Item</w:t>
      </w:r>
      <w:r>
        <w:t>: Son nuestros componentes, contenidos, los que vamos a manejar. Nuestras filas o columnas que vamos a mover a nuestro gusto. Son hijos directos de grid.</w:t>
      </w:r>
    </w:p>
    <w:p w14:paraId="1475C04C" w14:textId="77777777" w:rsidR="00D35152" w:rsidRDefault="00D35152" w:rsidP="00D35152">
      <w:pPr>
        <w:pStyle w:val="NormalWeb"/>
        <w:jc w:val="center"/>
      </w:pPr>
      <w:r>
        <w:rPr>
          <w:noProof/>
        </w:rPr>
        <w:lastRenderedPageBreak/>
        <w:drawing>
          <wp:inline distT="0" distB="0" distL="0" distR="0" wp14:anchorId="5B3601F0" wp14:editId="41F52FD3">
            <wp:extent cx="3600000" cy="2761953"/>
            <wp:effectExtent l="76200" t="76200" r="133985" b="13398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00000" cy="2761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5EDF7B" w14:textId="77777777" w:rsidR="00D35152" w:rsidRDefault="00D35152" w:rsidP="00D35152">
      <w:pPr>
        <w:pStyle w:val="NormalWeb"/>
      </w:pPr>
      <w:r>
        <w:rPr>
          <w:rStyle w:val="Textoennegrita"/>
        </w:rPr>
        <w:t>Grid Line</w:t>
      </w:r>
      <w:r>
        <w:t>: Líneas divisorias horizontales y verticales.</w:t>
      </w:r>
    </w:p>
    <w:p w14:paraId="46B02A2E" w14:textId="77777777" w:rsidR="00D35152" w:rsidRDefault="00D35152" w:rsidP="00D35152">
      <w:pPr>
        <w:pStyle w:val="NormalWeb"/>
        <w:jc w:val="center"/>
      </w:pPr>
      <w:r>
        <w:rPr>
          <w:noProof/>
        </w:rPr>
        <w:drawing>
          <wp:inline distT="0" distB="0" distL="0" distR="0" wp14:anchorId="7638911C" wp14:editId="7323C8BE">
            <wp:extent cx="3600000" cy="2707745"/>
            <wp:effectExtent l="76200" t="76200" r="133985" b="13081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00000" cy="2707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4EFEE6" w14:textId="77777777" w:rsidR="00D35152" w:rsidRDefault="00D35152" w:rsidP="00D35152">
      <w:pPr>
        <w:pStyle w:val="NormalWeb"/>
      </w:pPr>
      <w:r>
        <w:rPr>
          <w:rStyle w:val="Textoennegrita"/>
        </w:rPr>
        <w:t>Grid Track</w:t>
      </w:r>
      <w:r>
        <w:t>: Espacio entre dos líneas adyacentes. Filas y columnas.</w:t>
      </w:r>
    </w:p>
    <w:p w14:paraId="4495B5BD" w14:textId="77777777" w:rsidR="00D35152" w:rsidRDefault="00D35152" w:rsidP="00D35152">
      <w:pPr>
        <w:pStyle w:val="NormalWeb"/>
        <w:jc w:val="center"/>
      </w:pPr>
      <w:r>
        <w:rPr>
          <w:noProof/>
        </w:rPr>
        <w:lastRenderedPageBreak/>
        <w:drawing>
          <wp:inline distT="0" distB="0" distL="0" distR="0" wp14:anchorId="3ED91EAE" wp14:editId="2A7AC437">
            <wp:extent cx="3600000" cy="2785226"/>
            <wp:effectExtent l="76200" t="76200" r="133985" b="12954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00000" cy="2785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69FAFD" w14:textId="77777777" w:rsidR="00D35152" w:rsidRDefault="00D35152" w:rsidP="00D35152">
      <w:pPr>
        <w:pStyle w:val="NormalWeb"/>
      </w:pPr>
      <w:r>
        <w:rPr>
          <w:rStyle w:val="Textoennegrita"/>
        </w:rPr>
        <w:t>Grid Cell</w:t>
      </w:r>
      <w:r>
        <w:t>: Celdas, espacio en dos filas adyacentes y 2 columnas adyacentes.</w:t>
      </w:r>
    </w:p>
    <w:p w14:paraId="02CE81E6" w14:textId="77777777" w:rsidR="00D35152" w:rsidRDefault="00D35152" w:rsidP="00D35152">
      <w:pPr>
        <w:pStyle w:val="NormalWeb"/>
        <w:jc w:val="center"/>
      </w:pPr>
      <w:r>
        <w:rPr>
          <w:noProof/>
        </w:rPr>
        <w:drawing>
          <wp:inline distT="0" distB="0" distL="0" distR="0" wp14:anchorId="42C64500" wp14:editId="4B51F4BB">
            <wp:extent cx="3600000" cy="2668750"/>
            <wp:effectExtent l="76200" t="76200" r="133985" b="132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00000" cy="2668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59FAB1" w14:textId="77777777" w:rsidR="00D35152" w:rsidRDefault="00D35152" w:rsidP="00D35152">
      <w:pPr>
        <w:pStyle w:val="NormalWeb"/>
      </w:pPr>
      <w:r>
        <w:rPr>
          <w:rStyle w:val="Textoennegrita"/>
        </w:rPr>
        <w:t>Grid Area</w:t>
      </w:r>
      <w:r>
        <w:t>: Espacio rodeado por 4 grid lines</w:t>
      </w:r>
    </w:p>
    <w:p w14:paraId="61F34399" w14:textId="77777777" w:rsidR="00D35152" w:rsidRDefault="00D35152" w:rsidP="00D35152">
      <w:pPr>
        <w:pStyle w:val="NormalWeb"/>
        <w:jc w:val="center"/>
      </w:pPr>
      <w:r>
        <w:rPr>
          <w:noProof/>
        </w:rPr>
        <w:lastRenderedPageBreak/>
        <w:drawing>
          <wp:inline distT="0" distB="0" distL="0" distR="0" wp14:anchorId="22267AB5" wp14:editId="393E4440">
            <wp:extent cx="3600000" cy="2353077"/>
            <wp:effectExtent l="76200" t="76200" r="133985" b="14287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00000" cy="23530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5399F" w14:textId="77777777" w:rsidR="00D35152" w:rsidRDefault="00D35152" w:rsidP="00D35152">
      <w:pPr>
        <w:pStyle w:val="Ttulo1"/>
      </w:pPr>
    </w:p>
    <w:p w14:paraId="483057F6" w14:textId="77777777" w:rsidR="00D35152" w:rsidRDefault="00D35152" w:rsidP="00D35152">
      <w:pPr>
        <w:pStyle w:val="Ttulo1"/>
      </w:pPr>
    </w:p>
    <w:p w14:paraId="01AB51FC" w14:textId="77777777" w:rsidR="00D35152" w:rsidRDefault="00D35152" w:rsidP="00D35152">
      <w:pPr>
        <w:pStyle w:val="Ttulo1"/>
      </w:pPr>
      <w:r>
        <w:t>Definiendo columnas.</w:t>
      </w:r>
    </w:p>
    <w:p w14:paraId="2474ED51" w14:textId="77777777" w:rsidR="00D35152" w:rsidRPr="00594DD8" w:rsidRDefault="00D35152" w:rsidP="00D35152">
      <w:pPr>
        <w:pStyle w:val="Ttulo1"/>
        <w:rPr>
          <w:b w:val="0"/>
          <w:bCs w:val="0"/>
          <w:i/>
          <w:iCs/>
          <w:sz w:val="24"/>
          <w:szCs w:val="24"/>
          <w:u w:val="single"/>
        </w:rPr>
      </w:pPr>
      <w:r>
        <w:rPr>
          <w:b w:val="0"/>
          <w:bCs w:val="0"/>
          <w:sz w:val="24"/>
          <w:szCs w:val="24"/>
        </w:rPr>
        <w:t xml:space="preserve">Para definir columnas, luego de asignarle </w:t>
      </w:r>
      <w:r w:rsidRPr="00594DD8">
        <w:rPr>
          <w:b w:val="0"/>
          <w:bCs w:val="0"/>
          <w:i/>
          <w:iCs/>
          <w:sz w:val="24"/>
          <w:szCs w:val="24"/>
          <w:u w:val="single"/>
        </w:rPr>
        <w:t>Display: Grid</w:t>
      </w:r>
      <w:r>
        <w:rPr>
          <w:b w:val="0"/>
          <w:bCs w:val="0"/>
          <w:i/>
          <w:iCs/>
          <w:sz w:val="24"/>
          <w:szCs w:val="24"/>
          <w:u w:val="single"/>
        </w:rPr>
        <w:t xml:space="preserve"> </w:t>
      </w:r>
      <w:r w:rsidRPr="00594DD8">
        <w:rPr>
          <w:b w:val="0"/>
          <w:bCs w:val="0"/>
          <w:sz w:val="24"/>
          <w:szCs w:val="24"/>
        </w:rPr>
        <w:t>a nues</w:t>
      </w:r>
      <w:r>
        <w:rPr>
          <w:b w:val="0"/>
          <w:bCs w:val="0"/>
          <w:sz w:val="24"/>
          <w:szCs w:val="24"/>
        </w:rPr>
        <w:t xml:space="preserve">tro contenedor solo es cuestión de usar la propiedad </w:t>
      </w:r>
      <w:r>
        <w:rPr>
          <w:b w:val="0"/>
          <w:bCs w:val="0"/>
          <w:i/>
          <w:iCs/>
          <w:sz w:val="24"/>
          <w:szCs w:val="24"/>
          <w:u w:val="single"/>
        </w:rPr>
        <w:t xml:space="preserve">grid-template-columns: 200px </w:t>
      </w:r>
      <w:proofErr w:type="spellStart"/>
      <w:r>
        <w:rPr>
          <w:b w:val="0"/>
          <w:bCs w:val="0"/>
          <w:i/>
          <w:iCs/>
          <w:sz w:val="24"/>
          <w:szCs w:val="24"/>
          <w:u w:val="single"/>
        </w:rPr>
        <w:t>200px</w:t>
      </w:r>
      <w:proofErr w:type="spellEnd"/>
      <w:r>
        <w:rPr>
          <w:b w:val="0"/>
          <w:bCs w:val="0"/>
          <w:i/>
          <w:iCs/>
          <w:sz w:val="24"/>
          <w:szCs w:val="24"/>
          <w:u w:val="single"/>
        </w:rPr>
        <w:t xml:space="preserve"> </w:t>
      </w:r>
      <w:proofErr w:type="spellStart"/>
      <w:r>
        <w:rPr>
          <w:b w:val="0"/>
          <w:bCs w:val="0"/>
          <w:i/>
          <w:iCs/>
          <w:sz w:val="24"/>
          <w:szCs w:val="24"/>
          <w:u w:val="single"/>
        </w:rPr>
        <w:t>200px</w:t>
      </w:r>
      <w:proofErr w:type="spellEnd"/>
    </w:p>
    <w:p w14:paraId="34C0FBD2" w14:textId="77777777" w:rsidR="00D35152" w:rsidRDefault="00D35152" w:rsidP="00D35152">
      <w:pPr>
        <w:pStyle w:val="NormalWeb"/>
        <w:jc w:val="center"/>
      </w:pPr>
      <w:r>
        <w:rPr>
          <w:noProof/>
        </w:rPr>
        <w:drawing>
          <wp:inline distT="0" distB="0" distL="0" distR="0" wp14:anchorId="24CD2491" wp14:editId="6D0095EE">
            <wp:extent cx="4191000" cy="8953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91000" cy="895350"/>
                    </a:xfrm>
                    <a:prstGeom prst="rect">
                      <a:avLst/>
                    </a:prstGeom>
                  </pic:spPr>
                </pic:pic>
              </a:graphicData>
            </a:graphic>
          </wp:inline>
        </w:drawing>
      </w:r>
    </w:p>
    <w:p w14:paraId="6A896507" w14:textId="77777777" w:rsidR="00D35152" w:rsidRDefault="00D35152" w:rsidP="00D35152">
      <w:pPr>
        <w:pStyle w:val="NormalWeb"/>
      </w:pPr>
      <w:r>
        <w:t>Otra forma de realizarlo es:</w:t>
      </w:r>
    </w:p>
    <w:p w14:paraId="33F5B129"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Pr>
          <w:noProof/>
        </w:rPr>
        <w:drawing>
          <wp:inline distT="0" distB="0" distL="0" distR="0" wp14:anchorId="4A84C1B3" wp14:editId="6207BBC7">
            <wp:extent cx="3933825" cy="914400"/>
            <wp:effectExtent l="0" t="0" r="952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33825" cy="914400"/>
                    </a:xfrm>
                    <a:prstGeom prst="rect">
                      <a:avLst/>
                    </a:prstGeom>
                  </pic:spPr>
                </pic:pic>
              </a:graphicData>
            </a:graphic>
          </wp:inline>
        </w:drawing>
      </w:r>
    </w:p>
    <w:p w14:paraId="739A2FC8"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p>
    <w:p w14:paraId="7D280D34" w14:textId="77777777" w:rsidR="00D35152" w:rsidRDefault="00D35152" w:rsidP="00D35152">
      <w:pPr>
        <w:pStyle w:val="Ttulo1"/>
      </w:pPr>
      <w:r>
        <w:lastRenderedPageBreak/>
        <w:t>Definiendo filas.</w:t>
      </w:r>
    </w:p>
    <w:p w14:paraId="048F8658"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 xml:space="preserve">Para definir filas solo basta con usar la propiedad </w:t>
      </w:r>
      <w:r>
        <w:rPr>
          <w:rFonts w:ascii="Times New Roman" w:eastAsia="Times New Roman" w:hAnsi="Times New Roman" w:cs="Times New Roman"/>
          <w:i/>
          <w:iCs/>
          <w:kern w:val="36"/>
          <w:sz w:val="24"/>
          <w:szCs w:val="24"/>
          <w:u w:val="single"/>
          <w:lang w:eastAsia="es-CO"/>
        </w:rPr>
        <w:t xml:space="preserve">grid-template-rows: </w:t>
      </w:r>
      <w:r>
        <w:rPr>
          <w:rFonts w:ascii="Times New Roman" w:eastAsia="Times New Roman" w:hAnsi="Times New Roman" w:cs="Times New Roman"/>
          <w:kern w:val="36"/>
          <w:sz w:val="24"/>
          <w:szCs w:val="24"/>
          <w:lang w:eastAsia="es-CO"/>
        </w:rPr>
        <w:t xml:space="preserve">y asignaremos al igual que las columnas las medidas de la cantidad de filas que </w:t>
      </w:r>
      <w:proofErr w:type="gramStart"/>
      <w:r>
        <w:rPr>
          <w:rFonts w:ascii="Times New Roman" w:eastAsia="Times New Roman" w:hAnsi="Times New Roman" w:cs="Times New Roman"/>
          <w:kern w:val="36"/>
          <w:sz w:val="24"/>
          <w:szCs w:val="24"/>
          <w:lang w:eastAsia="es-CO"/>
        </w:rPr>
        <w:t>va</w:t>
      </w:r>
      <w:proofErr w:type="gramEnd"/>
      <w:r>
        <w:rPr>
          <w:rFonts w:ascii="Times New Roman" w:eastAsia="Times New Roman" w:hAnsi="Times New Roman" w:cs="Times New Roman"/>
          <w:kern w:val="36"/>
          <w:sz w:val="24"/>
          <w:szCs w:val="24"/>
          <w:lang w:eastAsia="es-CO"/>
        </w:rPr>
        <w:t xml:space="preserve"> tener nuestro grid layout.</w:t>
      </w:r>
    </w:p>
    <w:p w14:paraId="11219A97"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r>
        <w:rPr>
          <w:noProof/>
        </w:rPr>
        <w:drawing>
          <wp:inline distT="0" distB="0" distL="0" distR="0" wp14:anchorId="5DBBB3A2" wp14:editId="04E72EBD">
            <wp:extent cx="4095750" cy="1095375"/>
            <wp:effectExtent l="0" t="0" r="0"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95750" cy="1095375"/>
                    </a:xfrm>
                    <a:prstGeom prst="rect">
                      <a:avLst/>
                    </a:prstGeom>
                  </pic:spPr>
                </pic:pic>
              </a:graphicData>
            </a:graphic>
          </wp:inline>
        </w:drawing>
      </w:r>
    </w:p>
    <w:p w14:paraId="5134444F"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 xml:space="preserve">Sin embargo, también tendremos la posibilidad de asignar nuestras filas y columnas en una sola propiedad </w:t>
      </w:r>
      <w:r>
        <w:rPr>
          <w:rFonts w:ascii="Times New Roman" w:eastAsia="Times New Roman" w:hAnsi="Times New Roman" w:cs="Times New Roman"/>
          <w:i/>
          <w:iCs/>
          <w:kern w:val="36"/>
          <w:sz w:val="24"/>
          <w:szCs w:val="24"/>
          <w:u w:val="single"/>
          <w:lang w:eastAsia="es-CO"/>
        </w:rPr>
        <w:t xml:space="preserve">grid-template </w:t>
      </w:r>
      <w:r>
        <w:rPr>
          <w:rFonts w:ascii="Times New Roman" w:eastAsia="Times New Roman" w:hAnsi="Times New Roman" w:cs="Times New Roman"/>
          <w:kern w:val="36"/>
          <w:sz w:val="24"/>
          <w:szCs w:val="24"/>
          <w:lang w:eastAsia="es-CO"/>
        </w:rPr>
        <w:t>quedando de la siguiente forma:</w:t>
      </w:r>
    </w:p>
    <w:p w14:paraId="5D2D600B"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r>
        <w:rPr>
          <w:noProof/>
        </w:rPr>
        <w:drawing>
          <wp:inline distT="0" distB="0" distL="0" distR="0" wp14:anchorId="33F8B6D1" wp14:editId="678A4591">
            <wp:extent cx="4391025" cy="1114425"/>
            <wp:effectExtent l="0" t="0" r="9525"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91025" cy="1114425"/>
                    </a:xfrm>
                    <a:prstGeom prst="rect">
                      <a:avLst/>
                    </a:prstGeom>
                  </pic:spPr>
                </pic:pic>
              </a:graphicData>
            </a:graphic>
          </wp:inline>
        </w:drawing>
      </w:r>
    </w:p>
    <w:p w14:paraId="30CA5B91"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p>
    <w:p w14:paraId="5E278DC9" w14:textId="77777777" w:rsidR="00D35152" w:rsidRPr="005A0244"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5A0244">
        <w:rPr>
          <w:rFonts w:ascii="Times New Roman" w:eastAsia="Times New Roman" w:hAnsi="Times New Roman" w:cs="Times New Roman"/>
          <w:b/>
          <w:bCs/>
          <w:kern w:val="36"/>
          <w:sz w:val="24"/>
          <w:szCs w:val="24"/>
          <w:lang w:eastAsia="es-CO"/>
        </w:rPr>
        <w:t>Grid explicito</w:t>
      </w:r>
      <w:r w:rsidRPr="005A0244">
        <w:rPr>
          <w:rFonts w:ascii="Times New Roman" w:eastAsia="Times New Roman" w:hAnsi="Times New Roman" w:cs="Times New Roman"/>
          <w:kern w:val="36"/>
          <w:sz w:val="24"/>
          <w:szCs w:val="24"/>
          <w:lang w:eastAsia="es-CO"/>
        </w:rPr>
        <w:t xml:space="preserve"> (explicit grid) es cuando nosotros definimos el número de filas o columnas.</w:t>
      </w:r>
    </w:p>
    <w:p w14:paraId="2E773622"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5A0244">
        <w:rPr>
          <w:rFonts w:ascii="Times New Roman" w:eastAsia="Times New Roman" w:hAnsi="Times New Roman" w:cs="Times New Roman"/>
          <w:b/>
          <w:bCs/>
          <w:kern w:val="36"/>
          <w:sz w:val="24"/>
          <w:szCs w:val="24"/>
          <w:lang w:eastAsia="es-CO"/>
        </w:rPr>
        <w:t>Grid implícito</w:t>
      </w:r>
      <w:r w:rsidRPr="005A0244">
        <w:rPr>
          <w:rFonts w:ascii="Times New Roman" w:eastAsia="Times New Roman" w:hAnsi="Times New Roman" w:cs="Times New Roman"/>
          <w:kern w:val="36"/>
          <w:sz w:val="24"/>
          <w:szCs w:val="24"/>
          <w:lang w:eastAsia="es-CO"/>
        </w:rPr>
        <w:t xml:space="preserve"> (implicit grid) es cuando tenemos filas o columnas que no definimos, pero son parte de nuestro grid.</w:t>
      </w:r>
    </w:p>
    <w:p w14:paraId="2E646F39"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D642A">
        <w:rPr>
          <w:noProof/>
        </w:rPr>
        <w:drawing>
          <wp:inline distT="0" distB="0" distL="0" distR="0" wp14:anchorId="3E9BBD1E" wp14:editId="77B301E2">
            <wp:extent cx="5223753" cy="2499709"/>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32726" cy="2504003"/>
                    </a:xfrm>
                    <a:prstGeom prst="rect">
                      <a:avLst/>
                    </a:prstGeom>
                  </pic:spPr>
                </pic:pic>
              </a:graphicData>
            </a:graphic>
          </wp:inline>
        </w:drawing>
      </w:r>
    </w:p>
    <w:p w14:paraId="5E0BB260"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01C6F075"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48037B57" w14:textId="77777777" w:rsidR="00D35152" w:rsidRDefault="00D35152" w:rsidP="00D35152">
      <w:pPr>
        <w:pStyle w:val="Ttulo1"/>
      </w:pPr>
      <w:r>
        <w:t>Grids identados y tipos de displays.</w:t>
      </w:r>
    </w:p>
    <w:p w14:paraId="489F9359"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FF6FD2">
        <w:rPr>
          <w:rFonts w:ascii="Times New Roman" w:eastAsia="Times New Roman" w:hAnsi="Times New Roman" w:cs="Times New Roman"/>
          <w:kern w:val="36"/>
          <w:sz w:val="24"/>
          <w:szCs w:val="24"/>
          <w:lang w:eastAsia="es-CO"/>
        </w:rPr>
        <w:t xml:space="preserve">Para tomar un elemento de un tipo, o de una clase, le ponemos la pseudo clase </w:t>
      </w:r>
      <w:r w:rsidRPr="00E57471">
        <w:rPr>
          <w:rFonts w:ascii="Times New Roman" w:eastAsia="Times New Roman" w:hAnsi="Times New Roman" w:cs="Times New Roman"/>
          <w:i/>
          <w:iCs/>
          <w:kern w:val="36"/>
          <w:sz w:val="24"/>
          <w:szCs w:val="24"/>
          <w:u w:val="single"/>
          <w:lang w:eastAsia="es-CO"/>
        </w:rPr>
        <w:t>nth-of-type</w:t>
      </w:r>
      <w:r>
        <w:rPr>
          <w:rFonts w:ascii="Times New Roman" w:eastAsia="Times New Roman" w:hAnsi="Times New Roman" w:cs="Times New Roman"/>
          <w:b/>
          <w:bCs/>
          <w:i/>
          <w:iCs/>
          <w:kern w:val="36"/>
          <w:sz w:val="24"/>
          <w:szCs w:val="24"/>
          <w:lang w:eastAsia="es-CO"/>
        </w:rPr>
        <w:t xml:space="preserve"> </w:t>
      </w:r>
      <w:r w:rsidRPr="00FF6FD2">
        <w:rPr>
          <w:rFonts w:ascii="Times New Roman" w:eastAsia="Times New Roman" w:hAnsi="Times New Roman" w:cs="Times New Roman"/>
          <w:kern w:val="36"/>
          <w:sz w:val="24"/>
          <w:szCs w:val="24"/>
          <w:lang w:eastAsia="es-CO"/>
        </w:rPr>
        <w:t>(</w:t>
      </w:r>
      <w:r w:rsidRPr="00D34830">
        <w:rPr>
          <w:rFonts w:ascii="Times New Roman" w:eastAsia="Times New Roman" w:hAnsi="Times New Roman" w:cs="Times New Roman"/>
          <w:i/>
          <w:iCs/>
          <w:kern w:val="36"/>
          <w:sz w:val="24"/>
          <w:szCs w:val="24"/>
          <w:lang w:eastAsia="es-CO"/>
        </w:rPr>
        <w:t>número del elemento</w:t>
      </w:r>
      <w:r w:rsidRPr="00FF6FD2">
        <w:rPr>
          <w:rFonts w:ascii="Times New Roman" w:eastAsia="Times New Roman" w:hAnsi="Times New Roman" w:cs="Times New Roman"/>
          <w:kern w:val="36"/>
          <w:sz w:val="24"/>
          <w:szCs w:val="24"/>
          <w:lang w:eastAsia="es-CO"/>
        </w:rPr>
        <w:t>)</w:t>
      </w:r>
      <w:r>
        <w:rPr>
          <w:rFonts w:ascii="Times New Roman" w:eastAsia="Times New Roman" w:hAnsi="Times New Roman" w:cs="Times New Roman"/>
          <w:kern w:val="36"/>
          <w:sz w:val="24"/>
          <w:szCs w:val="24"/>
          <w:lang w:eastAsia="es-CO"/>
        </w:rPr>
        <w:t>,</w:t>
      </w:r>
      <w:r w:rsidRPr="00434FEF">
        <w:t xml:space="preserve"> </w:t>
      </w:r>
      <w:r>
        <w:rPr>
          <w:rFonts w:ascii="Times New Roman" w:eastAsia="Times New Roman" w:hAnsi="Times New Roman" w:cs="Times New Roman"/>
          <w:kern w:val="36"/>
          <w:sz w:val="24"/>
          <w:szCs w:val="24"/>
          <w:lang w:eastAsia="es-CO"/>
        </w:rPr>
        <w:t>e</w:t>
      </w:r>
      <w:r w:rsidRPr="00434FEF">
        <w:rPr>
          <w:rFonts w:ascii="Times New Roman" w:eastAsia="Times New Roman" w:hAnsi="Times New Roman" w:cs="Times New Roman"/>
          <w:kern w:val="36"/>
          <w:sz w:val="24"/>
          <w:szCs w:val="24"/>
          <w:lang w:eastAsia="es-CO"/>
        </w:rPr>
        <w:t xml:space="preserve">sto lo hacemos </w:t>
      </w:r>
      <w:r>
        <w:rPr>
          <w:rFonts w:ascii="Times New Roman" w:eastAsia="Times New Roman" w:hAnsi="Times New Roman" w:cs="Times New Roman"/>
          <w:kern w:val="36"/>
          <w:sz w:val="24"/>
          <w:szCs w:val="24"/>
          <w:lang w:eastAsia="es-CO"/>
        </w:rPr>
        <w:t>con el fin de</w:t>
      </w:r>
      <w:r w:rsidRPr="00434FEF">
        <w:rPr>
          <w:rFonts w:ascii="Times New Roman" w:eastAsia="Times New Roman" w:hAnsi="Times New Roman" w:cs="Times New Roman"/>
          <w:kern w:val="36"/>
          <w:sz w:val="24"/>
          <w:szCs w:val="24"/>
          <w:lang w:eastAsia="es-CO"/>
        </w:rPr>
        <w:t xml:space="preserve"> darle estilos independientemente a el elemento que seleccionemos</w:t>
      </w:r>
      <w:r>
        <w:rPr>
          <w:rFonts w:ascii="Times New Roman" w:eastAsia="Times New Roman" w:hAnsi="Times New Roman" w:cs="Times New Roman"/>
          <w:kern w:val="36"/>
          <w:sz w:val="24"/>
          <w:szCs w:val="24"/>
          <w:lang w:eastAsia="es-CO"/>
        </w:rPr>
        <w:t>.</w:t>
      </w:r>
    </w:p>
    <w:p w14:paraId="2CE4868A"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noProof/>
        </w:rPr>
        <w:drawing>
          <wp:inline distT="0" distB="0" distL="0" distR="0" wp14:anchorId="295C4113" wp14:editId="5339470D">
            <wp:extent cx="5612130" cy="607060"/>
            <wp:effectExtent l="0" t="0" r="762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12130" cy="607060"/>
                    </a:xfrm>
                    <a:prstGeom prst="rect">
                      <a:avLst/>
                    </a:prstGeom>
                  </pic:spPr>
                </pic:pic>
              </a:graphicData>
            </a:graphic>
          </wp:inline>
        </w:drawing>
      </w:r>
    </w:p>
    <w:p w14:paraId="560A215E"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P</w:t>
      </w:r>
      <w:r w:rsidRPr="00E57471">
        <w:rPr>
          <w:rFonts w:ascii="Times New Roman" w:eastAsia="Times New Roman" w:hAnsi="Times New Roman" w:cs="Times New Roman"/>
          <w:kern w:val="36"/>
          <w:sz w:val="24"/>
          <w:szCs w:val="24"/>
          <w:lang w:eastAsia="es-CO"/>
        </w:rPr>
        <w:t xml:space="preserve">ara poder hacer un scroll dentro del elemento, debemos ponerle la propiedad </w:t>
      </w:r>
      <w:r w:rsidRPr="00E57471">
        <w:rPr>
          <w:rFonts w:ascii="Times New Roman" w:eastAsia="Times New Roman" w:hAnsi="Times New Roman" w:cs="Times New Roman"/>
          <w:i/>
          <w:iCs/>
          <w:kern w:val="36"/>
          <w:sz w:val="24"/>
          <w:szCs w:val="24"/>
          <w:u w:val="single"/>
          <w:lang w:eastAsia="es-CO"/>
        </w:rPr>
        <w:t>overflow</w:t>
      </w:r>
      <w:r w:rsidRPr="00E57471">
        <w:rPr>
          <w:rFonts w:ascii="Times New Roman" w:eastAsia="Times New Roman" w:hAnsi="Times New Roman" w:cs="Times New Roman"/>
          <w:kern w:val="36"/>
          <w:sz w:val="24"/>
          <w:szCs w:val="24"/>
          <w:lang w:eastAsia="es-CO"/>
        </w:rPr>
        <w:t xml:space="preserve"> con el valor auto</w:t>
      </w:r>
      <w:r>
        <w:rPr>
          <w:rFonts w:ascii="Times New Roman" w:eastAsia="Times New Roman" w:hAnsi="Times New Roman" w:cs="Times New Roman"/>
          <w:kern w:val="36"/>
          <w:sz w:val="24"/>
          <w:szCs w:val="24"/>
          <w:lang w:eastAsia="es-CO"/>
        </w:rPr>
        <w:t>.</w:t>
      </w:r>
    </w:p>
    <w:p w14:paraId="5DAEE6B1" w14:textId="77777777" w:rsidR="00D35152" w:rsidRPr="00361509"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noProof/>
        </w:rPr>
        <w:drawing>
          <wp:inline distT="0" distB="0" distL="0" distR="0" wp14:anchorId="57678CB2" wp14:editId="3A8D73BD">
            <wp:extent cx="5612130" cy="756285"/>
            <wp:effectExtent l="0" t="0" r="7620" b="57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12130" cy="756285"/>
                    </a:xfrm>
                    <a:prstGeom prst="rect">
                      <a:avLst/>
                    </a:prstGeom>
                  </pic:spPr>
                </pic:pic>
              </a:graphicData>
            </a:graphic>
          </wp:inline>
        </w:drawing>
      </w:r>
    </w:p>
    <w:p w14:paraId="19D50273" w14:textId="77777777" w:rsidR="00D35152" w:rsidRDefault="00D35152" w:rsidP="00D35152">
      <w:pPr>
        <w:rPr>
          <w:rFonts w:ascii="Times New Roman" w:hAnsi="Times New Roman" w:cs="Times New Roman"/>
          <w:sz w:val="24"/>
          <w:szCs w:val="24"/>
        </w:rPr>
      </w:pPr>
    </w:p>
    <w:p w14:paraId="1BCBA9B5" w14:textId="77777777" w:rsidR="00D35152" w:rsidRDefault="00D35152" w:rsidP="00D35152">
      <w:pPr>
        <w:rPr>
          <w:rFonts w:ascii="Times New Roman" w:hAnsi="Times New Roman" w:cs="Times New Roman"/>
          <w:b/>
          <w:bCs/>
          <w:sz w:val="24"/>
          <w:szCs w:val="24"/>
        </w:rPr>
      </w:pPr>
    </w:p>
    <w:p w14:paraId="6F3A3382" w14:textId="77777777" w:rsidR="00D35152" w:rsidRDefault="00D35152" w:rsidP="00D35152">
      <w:pPr>
        <w:rPr>
          <w:rFonts w:ascii="Times New Roman" w:hAnsi="Times New Roman" w:cs="Times New Roman"/>
          <w:b/>
          <w:bCs/>
          <w:sz w:val="24"/>
          <w:szCs w:val="24"/>
        </w:rPr>
      </w:pPr>
    </w:p>
    <w:p w14:paraId="26D6E941" w14:textId="77777777" w:rsidR="00D35152" w:rsidRDefault="00D35152" w:rsidP="00D35152">
      <w:pPr>
        <w:rPr>
          <w:rFonts w:ascii="Times New Roman" w:hAnsi="Times New Roman" w:cs="Times New Roman"/>
          <w:b/>
          <w:bCs/>
          <w:sz w:val="24"/>
          <w:szCs w:val="24"/>
        </w:rPr>
      </w:pPr>
    </w:p>
    <w:p w14:paraId="1DBF332A" w14:textId="77777777" w:rsidR="00D35152" w:rsidRDefault="00D35152" w:rsidP="00D35152">
      <w:pPr>
        <w:rPr>
          <w:rFonts w:ascii="Times New Roman" w:hAnsi="Times New Roman" w:cs="Times New Roman"/>
          <w:b/>
          <w:bCs/>
          <w:sz w:val="24"/>
          <w:szCs w:val="24"/>
        </w:rPr>
      </w:pPr>
    </w:p>
    <w:p w14:paraId="4B1A8FD9" w14:textId="77777777" w:rsidR="00D35152" w:rsidRPr="003645E3" w:rsidRDefault="00D35152" w:rsidP="00D35152">
      <w:pPr>
        <w:rPr>
          <w:rFonts w:ascii="Times New Roman" w:hAnsi="Times New Roman" w:cs="Times New Roman"/>
          <w:b/>
          <w:bCs/>
          <w:sz w:val="24"/>
          <w:szCs w:val="24"/>
        </w:rPr>
      </w:pPr>
      <w:r w:rsidRPr="003645E3">
        <w:rPr>
          <w:rFonts w:ascii="Times New Roman" w:hAnsi="Times New Roman" w:cs="Times New Roman"/>
          <w:b/>
          <w:bCs/>
          <w:sz w:val="24"/>
          <w:szCs w:val="24"/>
        </w:rPr>
        <w:t>Display</w:t>
      </w:r>
      <w:r>
        <w:rPr>
          <w:rFonts w:ascii="Times New Roman" w:hAnsi="Times New Roman" w:cs="Times New Roman"/>
          <w:b/>
          <w:bCs/>
          <w:sz w:val="24"/>
          <w:szCs w:val="24"/>
        </w:rPr>
        <w:t>s existentes con grid pero que actualmente no están soportados (24/09/2020):</w:t>
      </w:r>
    </w:p>
    <w:p w14:paraId="550D5D82" w14:textId="77777777" w:rsidR="00D35152" w:rsidRDefault="00D35152" w:rsidP="00D35152">
      <w:pPr>
        <w:rPr>
          <w:rFonts w:ascii="Times New Roman" w:hAnsi="Times New Roman" w:cs="Times New Roman"/>
          <w:sz w:val="24"/>
          <w:szCs w:val="24"/>
        </w:rPr>
      </w:pPr>
      <w:r w:rsidRPr="003645E3">
        <w:rPr>
          <w:rFonts w:ascii="Times New Roman" w:hAnsi="Times New Roman" w:cs="Times New Roman"/>
          <w:sz w:val="24"/>
          <w:szCs w:val="24"/>
        </w:rPr>
        <w:t xml:space="preserve">Display </w:t>
      </w:r>
      <w:r w:rsidRPr="003645E3">
        <w:rPr>
          <w:rFonts w:ascii="Times New Roman" w:hAnsi="Times New Roman" w:cs="Times New Roman"/>
          <w:i/>
          <w:iCs/>
          <w:sz w:val="24"/>
          <w:szCs w:val="24"/>
          <w:u w:val="single"/>
        </w:rPr>
        <w:t>subgrid</w:t>
      </w:r>
      <w:r w:rsidRPr="003645E3">
        <w:rPr>
          <w:rFonts w:ascii="Times New Roman" w:hAnsi="Times New Roman" w:cs="Times New Roman"/>
          <w:sz w:val="24"/>
          <w:szCs w:val="24"/>
        </w:rPr>
        <w:t xml:space="preserve"> para heredar la configuración del grid padre (cuando se estén anidando grids).</w:t>
      </w:r>
      <w:r>
        <w:rPr>
          <w:rFonts w:ascii="Times New Roman" w:hAnsi="Times New Roman" w:cs="Times New Roman"/>
          <w:sz w:val="24"/>
          <w:szCs w:val="24"/>
        </w:rPr>
        <w:t xml:space="preserve">   </w:t>
      </w:r>
    </w:p>
    <w:p w14:paraId="7CC930B8" w14:textId="77777777" w:rsidR="00D35152" w:rsidRDefault="00D35152" w:rsidP="00D35152">
      <w:pPr>
        <w:rPr>
          <w:rFonts w:ascii="Times New Roman" w:hAnsi="Times New Roman" w:cs="Times New Roman"/>
          <w:sz w:val="24"/>
          <w:szCs w:val="24"/>
        </w:rPr>
      </w:pPr>
      <w:r>
        <w:rPr>
          <w:noProof/>
        </w:rPr>
        <w:drawing>
          <wp:inline distT="0" distB="0" distL="0" distR="0" wp14:anchorId="5F9DE2CA" wp14:editId="47124403">
            <wp:extent cx="5612130" cy="418289"/>
            <wp:effectExtent l="0" t="0" r="0" b="127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47334" cy="420913"/>
                    </a:xfrm>
                    <a:prstGeom prst="rect">
                      <a:avLst/>
                    </a:prstGeom>
                  </pic:spPr>
                </pic:pic>
              </a:graphicData>
            </a:graphic>
          </wp:inline>
        </w:drawing>
      </w:r>
    </w:p>
    <w:p w14:paraId="4D5F03A5" w14:textId="77777777" w:rsidR="00D35152" w:rsidRDefault="00D35152" w:rsidP="00D35152">
      <w:pPr>
        <w:rPr>
          <w:rFonts w:ascii="Times New Roman" w:hAnsi="Times New Roman" w:cs="Times New Roman"/>
          <w:sz w:val="24"/>
          <w:szCs w:val="24"/>
        </w:rPr>
      </w:pPr>
      <w:r w:rsidRPr="003645E3">
        <w:rPr>
          <w:rFonts w:ascii="Times New Roman" w:hAnsi="Times New Roman" w:cs="Times New Roman"/>
          <w:sz w:val="24"/>
          <w:szCs w:val="24"/>
        </w:rPr>
        <w:t xml:space="preserve">Display </w:t>
      </w:r>
      <w:r w:rsidRPr="003645E3">
        <w:rPr>
          <w:rFonts w:ascii="Times New Roman" w:hAnsi="Times New Roman" w:cs="Times New Roman"/>
          <w:i/>
          <w:iCs/>
          <w:sz w:val="24"/>
          <w:szCs w:val="24"/>
          <w:u w:val="single"/>
        </w:rPr>
        <w:t>inline-grid</w:t>
      </w:r>
      <w:r w:rsidRPr="003645E3">
        <w:rPr>
          <w:rFonts w:ascii="Times New Roman" w:hAnsi="Times New Roman" w:cs="Times New Roman"/>
          <w:sz w:val="24"/>
          <w:szCs w:val="24"/>
        </w:rPr>
        <w:t xml:space="preserve"> muestra el grid en una sola línea:</w:t>
      </w:r>
    </w:p>
    <w:p w14:paraId="511BB412" w14:textId="77777777" w:rsidR="00D35152" w:rsidRDefault="00D35152" w:rsidP="00D35152">
      <w:pPr>
        <w:rPr>
          <w:rFonts w:ascii="Times New Roman" w:hAnsi="Times New Roman" w:cs="Times New Roman"/>
          <w:sz w:val="24"/>
          <w:szCs w:val="24"/>
        </w:rPr>
      </w:pPr>
      <w:r>
        <w:rPr>
          <w:noProof/>
        </w:rPr>
        <w:drawing>
          <wp:inline distT="0" distB="0" distL="0" distR="0" wp14:anchorId="22C7FEC2" wp14:editId="6D851FE1">
            <wp:extent cx="5612130" cy="418289"/>
            <wp:effectExtent l="0" t="0" r="0" b="127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49188" cy="421051"/>
                    </a:xfrm>
                    <a:prstGeom prst="rect">
                      <a:avLst/>
                    </a:prstGeom>
                  </pic:spPr>
                </pic:pic>
              </a:graphicData>
            </a:graphic>
          </wp:inline>
        </w:drawing>
      </w:r>
    </w:p>
    <w:p w14:paraId="2ED7FC4B" w14:textId="77777777" w:rsidR="00D35152" w:rsidRDefault="00D35152" w:rsidP="00D35152">
      <w:pPr>
        <w:rPr>
          <w:rFonts w:ascii="Times New Roman" w:hAnsi="Times New Roman" w:cs="Times New Roman"/>
          <w:sz w:val="24"/>
          <w:szCs w:val="24"/>
        </w:rPr>
      </w:pPr>
    </w:p>
    <w:p w14:paraId="2EF69659" w14:textId="77777777" w:rsidR="00D35152" w:rsidRDefault="00D35152" w:rsidP="00D35152">
      <w:pPr>
        <w:rPr>
          <w:rFonts w:ascii="Times New Roman" w:hAnsi="Times New Roman" w:cs="Times New Roman"/>
          <w:sz w:val="24"/>
          <w:szCs w:val="24"/>
        </w:rPr>
      </w:pPr>
    </w:p>
    <w:p w14:paraId="44F2AAA6" w14:textId="77777777" w:rsidR="00D35152" w:rsidRDefault="00D35152" w:rsidP="00D35152">
      <w:pPr>
        <w:rPr>
          <w:rFonts w:ascii="Times New Roman" w:hAnsi="Times New Roman" w:cs="Times New Roman"/>
          <w:sz w:val="24"/>
          <w:szCs w:val="24"/>
        </w:rPr>
      </w:pPr>
    </w:p>
    <w:p w14:paraId="2C8985BC" w14:textId="77777777" w:rsidR="00D35152" w:rsidRDefault="00D35152" w:rsidP="00D35152">
      <w:pPr>
        <w:rPr>
          <w:rFonts w:ascii="Times New Roman" w:hAnsi="Times New Roman" w:cs="Times New Roman"/>
          <w:sz w:val="24"/>
          <w:szCs w:val="24"/>
        </w:rPr>
      </w:pPr>
    </w:p>
    <w:p w14:paraId="32DC5890" w14:textId="77777777" w:rsidR="00D35152" w:rsidRDefault="00D35152" w:rsidP="00D35152">
      <w:pPr>
        <w:pStyle w:val="Ttulo1"/>
      </w:pPr>
      <w:r>
        <w:t>Espaciado entre filas y columnas.</w:t>
      </w:r>
    </w:p>
    <w:p w14:paraId="4A3E48EE" w14:textId="77777777" w:rsidR="00D35152" w:rsidRDefault="00D35152" w:rsidP="00D35152">
      <w:pPr>
        <w:pStyle w:val="Ttulo1"/>
        <w:rPr>
          <w:b w:val="0"/>
          <w:bCs w:val="0"/>
          <w:sz w:val="24"/>
          <w:szCs w:val="24"/>
        </w:rPr>
      </w:pPr>
      <w:r>
        <w:rPr>
          <w:b w:val="0"/>
          <w:bCs w:val="0"/>
          <w:sz w:val="24"/>
          <w:szCs w:val="24"/>
        </w:rPr>
        <w:t>Para añadir espaciado en nuestros elementos dentro de un grid las propiedades que nos ayudarían a realizarlo serian:</w:t>
      </w:r>
    </w:p>
    <w:p w14:paraId="5280AA47" w14:textId="77777777" w:rsidR="00D35152" w:rsidRPr="005C06C6" w:rsidRDefault="00D35152" w:rsidP="00D35152">
      <w:pPr>
        <w:pStyle w:val="Ttulo1"/>
        <w:rPr>
          <w:b w:val="0"/>
          <w:bCs w:val="0"/>
          <w:sz w:val="24"/>
          <w:szCs w:val="24"/>
        </w:rPr>
      </w:pPr>
      <w:r>
        <w:rPr>
          <w:noProof/>
        </w:rPr>
        <w:drawing>
          <wp:inline distT="0" distB="0" distL="0" distR="0" wp14:anchorId="2724FEEA" wp14:editId="51541A5E">
            <wp:extent cx="5612130" cy="1459230"/>
            <wp:effectExtent l="0" t="0" r="7620" b="762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12130" cy="1459230"/>
                    </a:xfrm>
                    <a:prstGeom prst="rect">
                      <a:avLst/>
                    </a:prstGeom>
                  </pic:spPr>
                </pic:pic>
              </a:graphicData>
            </a:graphic>
          </wp:inline>
        </w:drawing>
      </w:r>
    </w:p>
    <w:p w14:paraId="2D113B23" w14:textId="77777777" w:rsidR="00D35152" w:rsidRDefault="00D35152" w:rsidP="00D35152">
      <w:pPr>
        <w:pStyle w:val="Ttulo1"/>
      </w:pPr>
    </w:p>
    <w:p w14:paraId="09168349" w14:textId="77777777" w:rsidR="00D35152" w:rsidRDefault="00D35152" w:rsidP="00D35152">
      <w:pPr>
        <w:pStyle w:val="Ttulo1"/>
      </w:pPr>
    </w:p>
    <w:p w14:paraId="3FB74BA1" w14:textId="77777777" w:rsidR="00D35152" w:rsidRDefault="00D35152" w:rsidP="00D35152">
      <w:pPr>
        <w:pStyle w:val="Ttulo1"/>
      </w:pPr>
    </w:p>
    <w:p w14:paraId="75DD3D98" w14:textId="77777777" w:rsidR="00D35152" w:rsidRDefault="00D35152" w:rsidP="00D35152">
      <w:pPr>
        <w:pStyle w:val="Ttulo1"/>
      </w:pPr>
    </w:p>
    <w:p w14:paraId="4390F5D1" w14:textId="77777777" w:rsidR="00D35152" w:rsidRDefault="00D35152" w:rsidP="00D35152">
      <w:pPr>
        <w:pStyle w:val="Ttulo1"/>
      </w:pPr>
    </w:p>
    <w:p w14:paraId="2B3327AC" w14:textId="77777777" w:rsidR="00D35152" w:rsidRDefault="00D35152" w:rsidP="00D35152">
      <w:pPr>
        <w:pStyle w:val="Ttulo1"/>
      </w:pPr>
    </w:p>
    <w:p w14:paraId="6485B5AB" w14:textId="77777777" w:rsidR="00D35152" w:rsidRDefault="00D35152" w:rsidP="00D35152">
      <w:pPr>
        <w:pStyle w:val="Ttulo1"/>
      </w:pPr>
    </w:p>
    <w:p w14:paraId="78974632" w14:textId="77777777" w:rsidR="00D35152" w:rsidRDefault="00D35152" w:rsidP="00D35152">
      <w:pPr>
        <w:pStyle w:val="Ttulo1"/>
      </w:pPr>
    </w:p>
    <w:p w14:paraId="5E6CEDA3" w14:textId="77777777" w:rsidR="00D35152" w:rsidRDefault="00D35152" w:rsidP="00D35152">
      <w:pPr>
        <w:pStyle w:val="Ttulo1"/>
      </w:pPr>
    </w:p>
    <w:p w14:paraId="13E581A0" w14:textId="77777777" w:rsidR="00D35152" w:rsidRDefault="00D35152" w:rsidP="00D35152">
      <w:pPr>
        <w:pStyle w:val="Ttulo1"/>
      </w:pPr>
    </w:p>
    <w:p w14:paraId="66AA90D1" w14:textId="77777777" w:rsidR="00D35152" w:rsidRDefault="00D35152" w:rsidP="00D35152">
      <w:pPr>
        <w:pStyle w:val="Ttulo1"/>
      </w:pPr>
    </w:p>
    <w:p w14:paraId="38829CE2" w14:textId="77777777" w:rsidR="00D35152" w:rsidRPr="00D50B3C" w:rsidRDefault="00D35152" w:rsidP="00D35152">
      <w:pPr>
        <w:pStyle w:val="Ttulo1"/>
      </w:pPr>
      <w:r>
        <w:t>Repetidores, unidades de medida y funciones.</w:t>
      </w:r>
    </w:p>
    <w:p w14:paraId="05C966B8" w14:textId="77777777" w:rsidR="00D35152" w:rsidRPr="00D50B3C" w:rsidRDefault="00D35152" w:rsidP="00D35152">
      <w:pPr>
        <w:pStyle w:val="Ttulo1"/>
        <w:rPr>
          <w:sz w:val="24"/>
          <w:szCs w:val="24"/>
        </w:rPr>
      </w:pPr>
      <w:r w:rsidRPr="00D50B3C">
        <w:rPr>
          <w:sz w:val="24"/>
          <w:szCs w:val="24"/>
        </w:rPr>
        <w:t xml:space="preserve">    fr = fracción:</w:t>
      </w:r>
    </w:p>
    <w:p w14:paraId="1A764171" w14:textId="77777777" w:rsidR="00D35152" w:rsidRPr="00D50B3C" w:rsidRDefault="00D35152" w:rsidP="00D35152">
      <w:pPr>
        <w:pStyle w:val="Ttulo1"/>
        <w:rPr>
          <w:b w:val="0"/>
          <w:bCs w:val="0"/>
          <w:sz w:val="24"/>
          <w:szCs w:val="24"/>
        </w:rPr>
      </w:pPr>
      <w:r w:rsidRPr="00D50B3C">
        <w:rPr>
          <w:b w:val="0"/>
          <w:bCs w:val="0"/>
          <w:sz w:val="24"/>
          <w:szCs w:val="24"/>
        </w:rPr>
        <w:t xml:space="preserve">    Es una unidad de medida que establece una división del layout en partes iguales; de manera homogénea entre la distribución de los ítems del contenedor.</w:t>
      </w:r>
    </w:p>
    <w:p w14:paraId="45B9400D" w14:textId="77777777" w:rsidR="00D35152" w:rsidRDefault="00D35152" w:rsidP="00D35152">
      <w:pPr>
        <w:pStyle w:val="Ttulo1"/>
        <w:jc w:val="center"/>
        <w:rPr>
          <w:noProof/>
        </w:rPr>
      </w:pPr>
      <w:r w:rsidRPr="00D50B3C">
        <w:rPr>
          <w:b w:val="0"/>
          <w:bCs w:val="0"/>
          <w:sz w:val="24"/>
          <w:szCs w:val="24"/>
        </w:rPr>
        <w:t>.</w:t>
      </w:r>
      <w:r w:rsidRPr="00D50B3C">
        <w:rPr>
          <w:noProof/>
        </w:rPr>
        <w:t xml:space="preserve"> </w:t>
      </w:r>
      <w:r>
        <w:rPr>
          <w:noProof/>
        </w:rPr>
        <w:drawing>
          <wp:inline distT="0" distB="0" distL="0" distR="0" wp14:anchorId="22846D4E" wp14:editId="4D62050E">
            <wp:extent cx="3920247" cy="457200"/>
            <wp:effectExtent l="0" t="0" r="444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r="30147"/>
                    <a:stretch/>
                  </pic:blipFill>
                  <pic:spPr bwMode="auto">
                    <a:xfrm>
                      <a:off x="0" y="0"/>
                      <a:ext cx="3920247" cy="457200"/>
                    </a:xfrm>
                    <a:prstGeom prst="rect">
                      <a:avLst/>
                    </a:prstGeom>
                    <a:ln>
                      <a:noFill/>
                    </a:ln>
                    <a:extLst>
                      <a:ext uri="{53640926-AAD7-44D8-BBD7-CCE9431645EC}">
                        <a14:shadowObscured xmlns:a14="http://schemas.microsoft.com/office/drawing/2010/main"/>
                      </a:ext>
                    </a:extLst>
                  </pic:spPr>
                </pic:pic>
              </a:graphicData>
            </a:graphic>
          </wp:inline>
        </w:drawing>
      </w:r>
    </w:p>
    <w:p w14:paraId="6EDB0ECF" w14:textId="77777777" w:rsidR="00D35152" w:rsidRDefault="00D35152" w:rsidP="00D35152">
      <w:pPr>
        <w:pStyle w:val="Ttulo1"/>
        <w:rPr>
          <w:b w:val="0"/>
          <w:bCs w:val="0"/>
          <w:sz w:val="24"/>
          <w:szCs w:val="24"/>
        </w:rPr>
      </w:pPr>
      <w:r>
        <w:rPr>
          <w:sz w:val="24"/>
          <w:szCs w:val="24"/>
        </w:rPr>
        <w:t xml:space="preserve">    </w:t>
      </w:r>
      <w:r w:rsidRPr="007162B3">
        <w:rPr>
          <w:sz w:val="24"/>
          <w:szCs w:val="24"/>
        </w:rPr>
        <w:t>Auto:</w:t>
      </w:r>
      <w:r w:rsidRPr="007162B3">
        <w:rPr>
          <w:b w:val="0"/>
          <w:bCs w:val="0"/>
          <w:sz w:val="24"/>
          <w:szCs w:val="24"/>
        </w:rPr>
        <w:t xml:space="preserve"> </w:t>
      </w:r>
    </w:p>
    <w:p w14:paraId="64D3FE1A" w14:textId="77777777" w:rsidR="00D35152" w:rsidRDefault="00D35152" w:rsidP="00D35152">
      <w:pPr>
        <w:pStyle w:val="Ttulo1"/>
        <w:rPr>
          <w:b w:val="0"/>
          <w:bCs w:val="0"/>
          <w:sz w:val="24"/>
          <w:szCs w:val="24"/>
        </w:rPr>
      </w:pPr>
      <w:r w:rsidRPr="007162B3">
        <w:rPr>
          <w:b w:val="0"/>
          <w:bCs w:val="0"/>
          <w:sz w:val="24"/>
          <w:szCs w:val="24"/>
        </w:rPr>
        <w:t>El valor “auto” no queda cómo espacios iguales, ya que el tamaño varía según el contenido del elemento al que se asigna este valor.</w:t>
      </w:r>
    </w:p>
    <w:p w14:paraId="33C822A8" w14:textId="77777777" w:rsidR="00D35152" w:rsidRPr="00D50B3C" w:rsidRDefault="00D35152" w:rsidP="00D35152">
      <w:pPr>
        <w:pStyle w:val="Ttulo1"/>
        <w:jc w:val="center"/>
        <w:rPr>
          <w:b w:val="0"/>
          <w:bCs w:val="0"/>
          <w:sz w:val="24"/>
          <w:szCs w:val="24"/>
        </w:rPr>
      </w:pPr>
      <w:r>
        <w:rPr>
          <w:noProof/>
        </w:rPr>
        <w:drawing>
          <wp:inline distT="0" distB="0" distL="0" distR="0" wp14:anchorId="4468BB02" wp14:editId="00DB1C2A">
            <wp:extent cx="3793787" cy="4572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r="32400"/>
                    <a:stretch/>
                  </pic:blipFill>
                  <pic:spPr bwMode="auto">
                    <a:xfrm>
                      <a:off x="0" y="0"/>
                      <a:ext cx="3793787" cy="457200"/>
                    </a:xfrm>
                    <a:prstGeom prst="rect">
                      <a:avLst/>
                    </a:prstGeom>
                    <a:ln>
                      <a:noFill/>
                    </a:ln>
                    <a:extLst>
                      <a:ext uri="{53640926-AAD7-44D8-BBD7-CCE9431645EC}">
                        <a14:shadowObscured xmlns:a14="http://schemas.microsoft.com/office/drawing/2010/main"/>
                      </a:ext>
                    </a:extLst>
                  </pic:spPr>
                </pic:pic>
              </a:graphicData>
            </a:graphic>
          </wp:inline>
        </w:drawing>
      </w:r>
    </w:p>
    <w:p w14:paraId="1FE6607F" w14:textId="77777777" w:rsidR="00D35152" w:rsidRPr="00D50B3C" w:rsidRDefault="00D35152" w:rsidP="00D35152">
      <w:pPr>
        <w:pStyle w:val="Ttulo1"/>
        <w:rPr>
          <w:sz w:val="24"/>
          <w:szCs w:val="24"/>
        </w:rPr>
      </w:pPr>
      <w:r w:rsidRPr="00D50B3C">
        <w:rPr>
          <w:sz w:val="24"/>
          <w:szCs w:val="24"/>
        </w:rPr>
        <w:t xml:space="preserve">    Función repeat()</w:t>
      </w:r>
    </w:p>
    <w:p w14:paraId="6410BD54" w14:textId="77777777" w:rsidR="00D35152" w:rsidRDefault="00D35152" w:rsidP="00D35152">
      <w:pPr>
        <w:pStyle w:val="Ttulo1"/>
        <w:rPr>
          <w:b w:val="0"/>
          <w:bCs w:val="0"/>
          <w:sz w:val="24"/>
          <w:szCs w:val="24"/>
        </w:rPr>
      </w:pPr>
      <w:r w:rsidRPr="00D50B3C">
        <w:rPr>
          <w:b w:val="0"/>
          <w:bCs w:val="0"/>
          <w:sz w:val="24"/>
          <w:szCs w:val="24"/>
        </w:rPr>
        <w:t>Esta función nos permite repetir la cantidad de veces que le indiquemos la configuración de la unidad.</w:t>
      </w:r>
      <w:r>
        <w:rPr>
          <w:b w:val="0"/>
          <w:bCs w:val="0"/>
          <w:sz w:val="24"/>
          <w:szCs w:val="24"/>
        </w:rPr>
        <w:t xml:space="preserve"> </w:t>
      </w:r>
      <w:r w:rsidRPr="00346653">
        <w:rPr>
          <w:b w:val="0"/>
          <w:bCs w:val="0"/>
          <w:i/>
          <w:iCs/>
          <w:sz w:val="24"/>
          <w:szCs w:val="24"/>
          <w:u w:val="single"/>
        </w:rPr>
        <w:t>repeat(cantidad, valor)</w:t>
      </w:r>
      <w:r w:rsidRPr="00D50B3C">
        <w:rPr>
          <w:b w:val="0"/>
          <w:bCs w:val="0"/>
          <w:sz w:val="24"/>
          <w:szCs w:val="24"/>
        </w:rPr>
        <w:t xml:space="preserve">  </w:t>
      </w:r>
    </w:p>
    <w:p w14:paraId="713C2D82" w14:textId="77777777" w:rsidR="00D35152" w:rsidRPr="00D50B3C" w:rsidRDefault="00D35152" w:rsidP="00D35152">
      <w:pPr>
        <w:pStyle w:val="Ttulo1"/>
        <w:jc w:val="center"/>
        <w:rPr>
          <w:b w:val="0"/>
          <w:bCs w:val="0"/>
          <w:sz w:val="24"/>
          <w:szCs w:val="24"/>
        </w:rPr>
      </w:pPr>
      <w:r w:rsidRPr="00D50B3C">
        <w:rPr>
          <w:b w:val="0"/>
          <w:bCs w:val="0"/>
          <w:sz w:val="24"/>
          <w:szCs w:val="24"/>
        </w:rPr>
        <w:t>.</w:t>
      </w:r>
      <w:r w:rsidRPr="00346653">
        <w:rPr>
          <w:noProof/>
        </w:rPr>
        <w:t xml:space="preserve"> </w:t>
      </w:r>
      <w:r>
        <w:rPr>
          <w:noProof/>
        </w:rPr>
        <w:drawing>
          <wp:inline distT="0" distB="0" distL="0" distR="0" wp14:anchorId="70D421F7" wp14:editId="1527EF1B">
            <wp:extent cx="3443592" cy="437744"/>
            <wp:effectExtent l="0" t="0" r="5080" b="63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4255" r="38640"/>
                    <a:stretch/>
                  </pic:blipFill>
                  <pic:spPr bwMode="auto">
                    <a:xfrm>
                      <a:off x="0" y="0"/>
                      <a:ext cx="3443592" cy="437744"/>
                    </a:xfrm>
                    <a:prstGeom prst="rect">
                      <a:avLst/>
                    </a:prstGeom>
                    <a:ln>
                      <a:noFill/>
                    </a:ln>
                    <a:extLst>
                      <a:ext uri="{53640926-AAD7-44D8-BBD7-CCE9431645EC}">
                        <a14:shadowObscured xmlns:a14="http://schemas.microsoft.com/office/drawing/2010/main"/>
                      </a:ext>
                    </a:extLst>
                  </pic:spPr>
                </pic:pic>
              </a:graphicData>
            </a:graphic>
          </wp:inline>
        </w:drawing>
      </w:r>
    </w:p>
    <w:p w14:paraId="2CAAC6F1" w14:textId="77777777" w:rsidR="00D35152" w:rsidRPr="00D50B3C" w:rsidRDefault="00D35152" w:rsidP="00D35152">
      <w:pPr>
        <w:pStyle w:val="Ttulo1"/>
        <w:rPr>
          <w:sz w:val="24"/>
          <w:szCs w:val="24"/>
        </w:rPr>
      </w:pPr>
      <w:r w:rsidRPr="00D50B3C">
        <w:rPr>
          <w:b w:val="0"/>
          <w:bCs w:val="0"/>
          <w:sz w:val="24"/>
          <w:szCs w:val="24"/>
        </w:rPr>
        <w:t xml:space="preserve">    </w:t>
      </w:r>
      <w:r w:rsidRPr="00D50B3C">
        <w:rPr>
          <w:sz w:val="24"/>
          <w:szCs w:val="24"/>
        </w:rPr>
        <w:t>Función minmax()</w:t>
      </w:r>
      <w:r>
        <w:rPr>
          <w:sz w:val="24"/>
          <w:szCs w:val="24"/>
        </w:rPr>
        <w:t xml:space="preserve"> </w:t>
      </w:r>
    </w:p>
    <w:p w14:paraId="2E9EE8FD" w14:textId="77777777" w:rsidR="00D35152" w:rsidRPr="00D50B3C" w:rsidRDefault="00D35152" w:rsidP="00D35152">
      <w:pPr>
        <w:pStyle w:val="Ttulo1"/>
        <w:rPr>
          <w:b w:val="0"/>
          <w:bCs w:val="0"/>
          <w:sz w:val="24"/>
          <w:szCs w:val="24"/>
        </w:rPr>
      </w:pPr>
      <w:r w:rsidRPr="00D50B3C">
        <w:rPr>
          <w:b w:val="0"/>
          <w:bCs w:val="0"/>
          <w:sz w:val="24"/>
          <w:szCs w:val="24"/>
        </w:rPr>
        <w:t xml:space="preserve">    Esta función nos permite mantener un tamaño máximo y mínimo del elemento que estemos configurando.</w:t>
      </w:r>
      <w:r>
        <w:rPr>
          <w:b w:val="0"/>
          <w:bCs w:val="0"/>
          <w:sz w:val="24"/>
          <w:szCs w:val="24"/>
        </w:rPr>
        <w:t xml:space="preserve"> </w:t>
      </w:r>
    </w:p>
    <w:p w14:paraId="215CF8CB" w14:textId="77777777" w:rsidR="00D35152" w:rsidRDefault="00D35152" w:rsidP="00D35152">
      <w:pPr>
        <w:pStyle w:val="Ttulo1"/>
        <w:jc w:val="center"/>
        <w:rPr>
          <w:sz w:val="24"/>
          <w:szCs w:val="24"/>
        </w:rPr>
      </w:pPr>
      <w:r>
        <w:rPr>
          <w:noProof/>
        </w:rPr>
        <w:drawing>
          <wp:inline distT="0" distB="0" distL="0" distR="0" wp14:anchorId="380C8CE4" wp14:editId="5485D580">
            <wp:extent cx="4416358" cy="447472"/>
            <wp:effectExtent l="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2128" r="21307"/>
                    <a:stretch/>
                  </pic:blipFill>
                  <pic:spPr bwMode="auto">
                    <a:xfrm>
                      <a:off x="0" y="0"/>
                      <a:ext cx="4416358" cy="447472"/>
                    </a:xfrm>
                    <a:prstGeom prst="rect">
                      <a:avLst/>
                    </a:prstGeom>
                    <a:ln>
                      <a:noFill/>
                    </a:ln>
                    <a:extLst>
                      <a:ext uri="{53640926-AAD7-44D8-BBD7-CCE9431645EC}">
                        <a14:shadowObscured xmlns:a14="http://schemas.microsoft.com/office/drawing/2010/main"/>
                      </a:ext>
                    </a:extLst>
                  </pic:spPr>
                </pic:pic>
              </a:graphicData>
            </a:graphic>
          </wp:inline>
        </w:drawing>
      </w:r>
    </w:p>
    <w:p w14:paraId="06C15725" w14:textId="77777777" w:rsidR="00D35152" w:rsidRDefault="00D35152" w:rsidP="00D35152">
      <w:pPr>
        <w:pStyle w:val="Ttulo1"/>
        <w:jc w:val="center"/>
        <w:rPr>
          <w:sz w:val="24"/>
          <w:szCs w:val="24"/>
        </w:rPr>
      </w:pPr>
    </w:p>
    <w:p w14:paraId="4238E049" w14:textId="77777777" w:rsidR="00D35152" w:rsidRDefault="00D35152" w:rsidP="00D35152">
      <w:pPr>
        <w:pStyle w:val="Ttulo1"/>
        <w:jc w:val="center"/>
        <w:rPr>
          <w:sz w:val="24"/>
          <w:szCs w:val="24"/>
        </w:rPr>
      </w:pPr>
    </w:p>
    <w:p w14:paraId="1B01330E" w14:textId="77777777" w:rsidR="00D35152" w:rsidRDefault="00D35152" w:rsidP="00D35152">
      <w:pPr>
        <w:pStyle w:val="Ttulo1"/>
        <w:jc w:val="center"/>
        <w:rPr>
          <w:sz w:val="24"/>
          <w:szCs w:val="24"/>
        </w:rPr>
      </w:pPr>
    </w:p>
    <w:p w14:paraId="18104E18" w14:textId="77777777" w:rsidR="00D35152" w:rsidRDefault="00D35152" w:rsidP="00D35152">
      <w:pPr>
        <w:pStyle w:val="Ttulo1"/>
      </w:pPr>
      <w:r>
        <w:t>Definiendo áreas de contenido.</w:t>
      </w:r>
    </w:p>
    <w:p w14:paraId="4490B66D" w14:textId="77777777" w:rsidR="00D35152" w:rsidRDefault="00D35152" w:rsidP="00D35152">
      <w:pPr>
        <w:pStyle w:val="Ttulo1"/>
        <w:rPr>
          <w:b w:val="0"/>
          <w:bCs w:val="0"/>
          <w:sz w:val="24"/>
          <w:szCs w:val="24"/>
        </w:rPr>
      </w:pPr>
      <w:r w:rsidRPr="00BE4D0B">
        <w:rPr>
          <w:b w:val="0"/>
          <w:bCs w:val="0"/>
          <w:sz w:val="24"/>
          <w:szCs w:val="24"/>
        </w:rPr>
        <w:t xml:space="preserve">Para definir areas del maquetado utilizaremos la propiedad de grid: </w:t>
      </w:r>
      <w:r w:rsidRPr="00BE4D0B">
        <w:rPr>
          <w:b w:val="0"/>
          <w:bCs w:val="0"/>
          <w:i/>
          <w:iCs/>
          <w:sz w:val="24"/>
          <w:szCs w:val="24"/>
          <w:u w:val="single"/>
        </w:rPr>
        <w:t>grid-template-areas</w:t>
      </w:r>
      <w:r w:rsidRPr="00BE4D0B">
        <w:rPr>
          <w:b w:val="0"/>
          <w:bCs w:val="0"/>
          <w:sz w:val="24"/>
          <w:szCs w:val="24"/>
        </w:rPr>
        <w:t>: “header” “left contenido” “footer” (Pero si queremos especificar varias columnas debemos en nuestro ejemplo debemos escribir dos veces header y footer)</w:t>
      </w:r>
    </w:p>
    <w:p w14:paraId="7EB346EA" w14:textId="77777777" w:rsidR="00D35152" w:rsidRDefault="00D35152" w:rsidP="00D35152">
      <w:pPr>
        <w:pStyle w:val="Ttulo1"/>
      </w:pPr>
      <w:r>
        <w:rPr>
          <w:noProof/>
        </w:rPr>
        <w:drawing>
          <wp:inline distT="0" distB="0" distL="0" distR="0" wp14:anchorId="2D5C8510" wp14:editId="5169906D">
            <wp:extent cx="5612130" cy="607060"/>
            <wp:effectExtent l="0" t="0" r="7620"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12130" cy="607060"/>
                    </a:xfrm>
                    <a:prstGeom prst="rect">
                      <a:avLst/>
                    </a:prstGeom>
                  </pic:spPr>
                </pic:pic>
              </a:graphicData>
            </a:graphic>
          </wp:inline>
        </w:drawing>
      </w:r>
    </w:p>
    <w:p w14:paraId="3EB47E9C" w14:textId="77777777" w:rsidR="00D35152" w:rsidRPr="00BF23AA" w:rsidRDefault="00D35152" w:rsidP="00D35152">
      <w:pPr>
        <w:pStyle w:val="Ttulo1"/>
        <w:rPr>
          <w:b w:val="0"/>
          <w:bCs w:val="0"/>
          <w:sz w:val="24"/>
          <w:szCs w:val="24"/>
        </w:rPr>
      </w:pPr>
      <w:r w:rsidRPr="00BF23AA">
        <w:rPr>
          <w:b w:val="0"/>
          <w:bCs w:val="0"/>
          <w:sz w:val="24"/>
          <w:szCs w:val="24"/>
        </w:rPr>
        <w:t>Para usar estas áreas:</w:t>
      </w:r>
    </w:p>
    <w:p w14:paraId="2D6A0D66" w14:textId="77777777" w:rsidR="00D35152" w:rsidRDefault="00D35152" w:rsidP="00D35152">
      <w:pPr>
        <w:pStyle w:val="Ttulo1"/>
      </w:pPr>
      <w:r>
        <w:rPr>
          <w:noProof/>
        </w:rPr>
        <w:drawing>
          <wp:inline distT="0" distB="0" distL="0" distR="0" wp14:anchorId="59D688BA" wp14:editId="16482D53">
            <wp:extent cx="5612130" cy="607060"/>
            <wp:effectExtent l="0" t="0" r="7620" b="254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12130" cy="607060"/>
                    </a:xfrm>
                    <a:prstGeom prst="rect">
                      <a:avLst/>
                    </a:prstGeom>
                  </pic:spPr>
                </pic:pic>
              </a:graphicData>
            </a:graphic>
          </wp:inline>
        </w:drawing>
      </w:r>
    </w:p>
    <w:p w14:paraId="5890DD04" w14:textId="77777777" w:rsidR="00D35152" w:rsidRDefault="00D35152" w:rsidP="00D35152">
      <w:pPr>
        <w:pStyle w:val="Ttulo1"/>
        <w:jc w:val="center"/>
        <w:rPr>
          <w:sz w:val="24"/>
          <w:szCs w:val="24"/>
        </w:rPr>
      </w:pPr>
      <w:r>
        <w:rPr>
          <w:sz w:val="24"/>
          <w:szCs w:val="24"/>
        </w:rPr>
        <w:t>Ejemplo:</w:t>
      </w:r>
    </w:p>
    <w:p w14:paraId="487BCFEC" w14:textId="77777777" w:rsidR="00D35152" w:rsidRDefault="00D35152" w:rsidP="00D35152">
      <w:pPr>
        <w:pStyle w:val="Ttulo1"/>
        <w:jc w:val="center"/>
        <w:rPr>
          <w:sz w:val="24"/>
          <w:szCs w:val="24"/>
        </w:rPr>
      </w:pPr>
      <w:r>
        <w:rPr>
          <w:noProof/>
        </w:rPr>
        <w:drawing>
          <wp:inline distT="0" distB="0" distL="0" distR="0" wp14:anchorId="69FF9640" wp14:editId="0D3411EF">
            <wp:extent cx="5612130" cy="121920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12130" cy="1219200"/>
                    </a:xfrm>
                    <a:prstGeom prst="rect">
                      <a:avLst/>
                    </a:prstGeom>
                  </pic:spPr>
                </pic:pic>
              </a:graphicData>
            </a:graphic>
          </wp:inline>
        </w:drawing>
      </w:r>
      <w:r>
        <w:rPr>
          <w:sz w:val="24"/>
          <w:szCs w:val="24"/>
        </w:rPr>
        <w:t xml:space="preserve"> </w:t>
      </w:r>
    </w:p>
    <w:p w14:paraId="50E47909" w14:textId="77777777" w:rsidR="00D35152" w:rsidRDefault="00D35152" w:rsidP="00D35152">
      <w:pPr>
        <w:pStyle w:val="Ttulo1"/>
        <w:rPr>
          <w:noProof/>
        </w:rPr>
      </w:pPr>
      <w:r>
        <w:rPr>
          <w:noProof/>
        </w:rPr>
        <w:drawing>
          <wp:inline distT="0" distB="0" distL="0" distR="0" wp14:anchorId="21A0BAE5" wp14:editId="2E2E9818">
            <wp:extent cx="2771124" cy="2694049"/>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20457"/>
                    <a:stretch/>
                  </pic:blipFill>
                  <pic:spPr bwMode="auto">
                    <a:xfrm>
                      <a:off x="0" y="0"/>
                      <a:ext cx="2785370" cy="2707899"/>
                    </a:xfrm>
                    <a:prstGeom prst="rect">
                      <a:avLst/>
                    </a:prstGeom>
                    <a:ln>
                      <a:noFill/>
                    </a:ln>
                    <a:extLst>
                      <a:ext uri="{53640926-AAD7-44D8-BBD7-CCE9431645EC}">
                        <a14:shadowObscured xmlns:a14="http://schemas.microsoft.com/office/drawing/2010/main"/>
                      </a:ext>
                    </a:extLst>
                  </pic:spPr>
                </pic:pic>
              </a:graphicData>
            </a:graphic>
          </wp:inline>
        </w:drawing>
      </w:r>
      <w:r w:rsidRPr="00640113">
        <w:rPr>
          <w:noProof/>
        </w:rPr>
        <w:t xml:space="preserve"> </w:t>
      </w:r>
      <w:r>
        <w:rPr>
          <w:noProof/>
        </w:rPr>
        <w:drawing>
          <wp:inline distT="0" distB="0" distL="0" distR="0" wp14:anchorId="4C8D8D56" wp14:editId="6D73F40E">
            <wp:extent cx="2714017" cy="2742565"/>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39934" cy="2768755"/>
                    </a:xfrm>
                    <a:prstGeom prst="rect">
                      <a:avLst/>
                    </a:prstGeom>
                  </pic:spPr>
                </pic:pic>
              </a:graphicData>
            </a:graphic>
          </wp:inline>
        </w:drawing>
      </w:r>
    </w:p>
    <w:p w14:paraId="6804221D" w14:textId="77777777" w:rsidR="00D35152" w:rsidRDefault="00D35152" w:rsidP="00D35152">
      <w:pPr>
        <w:pStyle w:val="Ttulo1"/>
        <w:rPr>
          <w:noProof/>
        </w:rPr>
      </w:pPr>
    </w:p>
    <w:p w14:paraId="019D9632" w14:textId="77777777" w:rsidR="00D35152" w:rsidRDefault="00D35152" w:rsidP="00D35152">
      <w:pPr>
        <w:pStyle w:val="Ttulo1"/>
      </w:pPr>
      <w:r>
        <w:t>Definiendo el tamaño de las columnas dentro de un grid.</w:t>
      </w:r>
    </w:p>
    <w:p w14:paraId="15979F9C" w14:textId="39B242E1" w:rsidR="00D35152" w:rsidRDefault="00D35152" w:rsidP="00D35152">
      <w:pPr>
        <w:pStyle w:val="Ttulo1"/>
        <w:rPr>
          <w:b w:val="0"/>
          <w:bCs w:val="0"/>
          <w:sz w:val="24"/>
          <w:szCs w:val="24"/>
        </w:rPr>
      </w:pPr>
      <w:r>
        <w:rPr>
          <w:b w:val="0"/>
          <w:bCs w:val="0"/>
          <w:sz w:val="24"/>
          <w:szCs w:val="24"/>
        </w:rPr>
        <w:t xml:space="preserve">Para definir el tamaño de las columnas dentro de un grid hago uso de las propiedades </w:t>
      </w:r>
      <w:r w:rsidRPr="002C0295">
        <w:rPr>
          <w:b w:val="0"/>
          <w:bCs w:val="0"/>
          <w:i/>
          <w:iCs/>
          <w:sz w:val="24"/>
          <w:szCs w:val="24"/>
          <w:u w:val="single"/>
        </w:rPr>
        <w:t>grid-column-start:</w:t>
      </w:r>
      <w:r>
        <w:rPr>
          <w:b w:val="0"/>
          <w:bCs w:val="0"/>
          <w:i/>
          <w:iCs/>
          <w:sz w:val="24"/>
          <w:szCs w:val="24"/>
          <w:u w:val="single"/>
        </w:rPr>
        <w:t xml:space="preserve"> </w:t>
      </w:r>
      <w:r>
        <w:rPr>
          <w:b w:val="0"/>
          <w:bCs w:val="0"/>
          <w:sz w:val="24"/>
          <w:szCs w:val="24"/>
        </w:rPr>
        <w:t xml:space="preserve"> y </w:t>
      </w:r>
      <w:r w:rsidRPr="002C0295">
        <w:rPr>
          <w:b w:val="0"/>
          <w:bCs w:val="0"/>
          <w:i/>
          <w:iCs/>
          <w:sz w:val="24"/>
          <w:szCs w:val="24"/>
          <w:u w:val="single"/>
        </w:rPr>
        <w:t>grid-column-end</w:t>
      </w:r>
      <w:r>
        <w:rPr>
          <w:b w:val="0"/>
          <w:bCs w:val="0"/>
          <w:i/>
          <w:iCs/>
          <w:sz w:val="24"/>
          <w:szCs w:val="24"/>
          <w:u w:val="single"/>
        </w:rPr>
        <w:t xml:space="preserve">. </w:t>
      </w:r>
      <w:r>
        <w:rPr>
          <w:b w:val="0"/>
          <w:bCs w:val="0"/>
          <w:sz w:val="24"/>
          <w:szCs w:val="24"/>
        </w:rPr>
        <w:t xml:space="preserve">Para definir debo tener en cuenta de que </w:t>
      </w:r>
      <w:r w:rsidRPr="002C0295">
        <w:rPr>
          <w:sz w:val="24"/>
          <w:szCs w:val="24"/>
        </w:rPr>
        <w:t>grid-line</w:t>
      </w:r>
      <w:r>
        <w:rPr>
          <w:b w:val="0"/>
          <w:bCs w:val="0"/>
          <w:sz w:val="24"/>
          <w:szCs w:val="24"/>
        </w:rPr>
        <w:t xml:space="preserve"> a que </w:t>
      </w:r>
      <w:r w:rsidRPr="002C0295">
        <w:rPr>
          <w:sz w:val="24"/>
          <w:szCs w:val="24"/>
        </w:rPr>
        <w:t>grid-</w:t>
      </w:r>
      <w:r w:rsidR="00D708A5" w:rsidRPr="002C0295">
        <w:rPr>
          <w:sz w:val="24"/>
          <w:szCs w:val="24"/>
        </w:rPr>
        <w:t>line</w:t>
      </w:r>
      <w:r w:rsidR="00D708A5">
        <w:rPr>
          <w:sz w:val="24"/>
          <w:szCs w:val="24"/>
        </w:rPr>
        <w:t xml:space="preserve"> </w:t>
      </w:r>
      <w:proofErr w:type="gramStart"/>
      <w:r w:rsidR="00D708A5">
        <w:rPr>
          <w:b w:val="0"/>
          <w:bCs w:val="0"/>
          <w:sz w:val="24"/>
          <w:szCs w:val="24"/>
        </w:rPr>
        <w:t>va</w:t>
      </w:r>
      <w:proofErr w:type="gramEnd"/>
      <w:r>
        <w:rPr>
          <w:b w:val="0"/>
          <w:bCs w:val="0"/>
          <w:sz w:val="24"/>
          <w:szCs w:val="24"/>
        </w:rPr>
        <w:t xml:space="preserve"> ir el tamaño de mi columna.</w:t>
      </w:r>
    </w:p>
    <w:p w14:paraId="74D2D3ED" w14:textId="77777777" w:rsidR="00D35152" w:rsidRDefault="00D35152" w:rsidP="00D35152">
      <w:pPr>
        <w:pStyle w:val="Ttulo1"/>
        <w:jc w:val="center"/>
        <w:rPr>
          <w:b w:val="0"/>
          <w:bCs w:val="0"/>
          <w:sz w:val="24"/>
          <w:szCs w:val="24"/>
        </w:rPr>
      </w:pPr>
      <w:r>
        <w:rPr>
          <w:noProof/>
        </w:rPr>
        <w:drawing>
          <wp:inline distT="0" distB="0" distL="0" distR="0" wp14:anchorId="1466B8CC" wp14:editId="43CC1964">
            <wp:extent cx="2771775" cy="963039"/>
            <wp:effectExtent l="0" t="0" r="0" b="889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84179" cy="967349"/>
                    </a:xfrm>
                    <a:prstGeom prst="rect">
                      <a:avLst/>
                    </a:prstGeom>
                  </pic:spPr>
                </pic:pic>
              </a:graphicData>
            </a:graphic>
          </wp:inline>
        </w:drawing>
      </w:r>
    </w:p>
    <w:p w14:paraId="57190F8A" w14:textId="77777777" w:rsidR="00D35152" w:rsidRDefault="00D35152" w:rsidP="00D35152">
      <w:pPr>
        <w:pStyle w:val="Ttulo1"/>
        <w:jc w:val="center"/>
        <w:rPr>
          <w:b w:val="0"/>
          <w:bCs w:val="0"/>
          <w:sz w:val="24"/>
          <w:szCs w:val="24"/>
        </w:rPr>
      </w:pPr>
      <w:r>
        <w:rPr>
          <w:b w:val="0"/>
          <w:bCs w:val="0"/>
          <w:sz w:val="24"/>
          <w:szCs w:val="24"/>
        </w:rPr>
        <w:t>En este caso es un grid de 3 columnas</w:t>
      </w:r>
    </w:p>
    <w:p w14:paraId="7775FAAB" w14:textId="77777777" w:rsidR="00D35152" w:rsidRDefault="00D35152" w:rsidP="00D35152">
      <w:pPr>
        <w:pStyle w:val="Ttulo1"/>
        <w:jc w:val="center"/>
        <w:rPr>
          <w:b w:val="0"/>
          <w:bCs w:val="0"/>
          <w:sz w:val="24"/>
          <w:szCs w:val="24"/>
        </w:rPr>
      </w:pPr>
      <w:r>
        <w:rPr>
          <w:noProof/>
        </w:rPr>
        <w:drawing>
          <wp:inline distT="0" distB="0" distL="0" distR="0" wp14:anchorId="07F6DC69" wp14:editId="24725BC6">
            <wp:extent cx="3044757" cy="1080025"/>
            <wp:effectExtent l="0" t="0" r="3810" b="63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75955" cy="1091091"/>
                    </a:xfrm>
                    <a:prstGeom prst="rect">
                      <a:avLst/>
                    </a:prstGeom>
                  </pic:spPr>
                </pic:pic>
              </a:graphicData>
            </a:graphic>
          </wp:inline>
        </w:drawing>
      </w:r>
    </w:p>
    <w:p w14:paraId="041E74A6" w14:textId="77777777" w:rsidR="00D35152" w:rsidRDefault="00D35152" w:rsidP="00D35152">
      <w:pPr>
        <w:pStyle w:val="Ttulo1"/>
        <w:rPr>
          <w:b w:val="0"/>
          <w:bCs w:val="0"/>
          <w:i/>
          <w:iCs/>
          <w:sz w:val="24"/>
          <w:szCs w:val="24"/>
          <w:u w:val="single"/>
        </w:rPr>
      </w:pPr>
      <w:r>
        <w:rPr>
          <w:b w:val="0"/>
          <w:bCs w:val="0"/>
          <w:sz w:val="24"/>
          <w:szCs w:val="24"/>
        </w:rPr>
        <w:t xml:space="preserve">De igual manera puedo realizar la misma asignación, pero solo con la propiedad </w:t>
      </w:r>
      <w:r w:rsidRPr="008145CF">
        <w:rPr>
          <w:b w:val="0"/>
          <w:bCs w:val="0"/>
          <w:i/>
          <w:iCs/>
          <w:sz w:val="24"/>
          <w:szCs w:val="24"/>
          <w:u w:val="single"/>
        </w:rPr>
        <w:t>grid-column</w:t>
      </w:r>
      <w:r>
        <w:rPr>
          <w:b w:val="0"/>
          <w:bCs w:val="0"/>
          <w:i/>
          <w:iCs/>
          <w:sz w:val="24"/>
          <w:szCs w:val="24"/>
          <w:u w:val="single"/>
        </w:rPr>
        <w:t>.</w:t>
      </w:r>
    </w:p>
    <w:p w14:paraId="1F6DC7F8" w14:textId="77777777" w:rsidR="00D35152" w:rsidRDefault="00D35152" w:rsidP="00D35152">
      <w:pPr>
        <w:pStyle w:val="Ttulo1"/>
        <w:jc w:val="center"/>
        <w:rPr>
          <w:b w:val="0"/>
          <w:bCs w:val="0"/>
          <w:i/>
          <w:iCs/>
          <w:sz w:val="24"/>
          <w:szCs w:val="24"/>
          <w:u w:val="single"/>
        </w:rPr>
      </w:pPr>
      <w:r>
        <w:rPr>
          <w:noProof/>
        </w:rPr>
        <w:drawing>
          <wp:inline distT="0" distB="0" distL="0" distR="0" wp14:anchorId="5237742D" wp14:editId="3470B37F">
            <wp:extent cx="2219325" cy="9048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325" cy="904875"/>
                    </a:xfrm>
                    <a:prstGeom prst="rect">
                      <a:avLst/>
                    </a:prstGeom>
                  </pic:spPr>
                </pic:pic>
              </a:graphicData>
            </a:graphic>
          </wp:inline>
        </w:drawing>
      </w:r>
    </w:p>
    <w:p w14:paraId="519D2965" w14:textId="77777777" w:rsidR="00D35152" w:rsidRPr="00E36946" w:rsidRDefault="00D35152" w:rsidP="00D35152">
      <w:pPr>
        <w:pStyle w:val="Ttulo1"/>
        <w:jc w:val="center"/>
        <w:rPr>
          <w:b w:val="0"/>
          <w:bCs w:val="0"/>
          <w:sz w:val="24"/>
          <w:szCs w:val="24"/>
        </w:rPr>
      </w:pPr>
      <w:r>
        <w:rPr>
          <w:b w:val="0"/>
          <w:bCs w:val="0"/>
          <w:sz w:val="24"/>
          <w:szCs w:val="24"/>
        </w:rPr>
        <w:t>En este caso tenemos un grid de 4 columnas.</w:t>
      </w:r>
    </w:p>
    <w:p w14:paraId="1549D94B" w14:textId="77777777" w:rsidR="00D35152" w:rsidRDefault="00D35152" w:rsidP="00D35152">
      <w:pPr>
        <w:pStyle w:val="Ttulo1"/>
        <w:jc w:val="center"/>
        <w:rPr>
          <w:b w:val="0"/>
          <w:bCs w:val="0"/>
          <w:i/>
          <w:iCs/>
          <w:sz w:val="24"/>
          <w:szCs w:val="24"/>
          <w:u w:val="single"/>
        </w:rPr>
      </w:pPr>
      <w:r>
        <w:rPr>
          <w:noProof/>
        </w:rPr>
        <w:drawing>
          <wp:inline distT="0" distB="0" distL="0" distR="0" wp14:anchorId="62A2DE1C" wp14:editId="1D2FC33F">
            <wp:extent cx="3415863" cy="1188395"/>
            <wp:effectExtent l="76200" t="76200" r="127635" b="12636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33012" cy="12291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21BE4E" w14:textId="77777777" w:rsidR="00D35152" w:rsidRPr="00F77D76" w:rsidRDefault="00D35152" w:rsidP="00D35152">
      <w:pPr>
        <w:pStyle w:val="Ttulo1"/>
        <w:rPr>
          <w:i/>
          <w:iCs/>
          <w:sz w:val="24"/>
          <w:szCs w:val="24"/>
          <w:u w:val="single"/>
        </w:rPr>
      </w:pPr>
      <w:r>
        <w:rPr>
          <w:i/>
          <w:iCs/>
          <w:sz w:val="24"/>
          <w:szCs w:val="24"/>
          <w:u w:val="single"/>
        </w:rPr>
        <w:lastRenderedPageBreak/>
        <w:t>Span</w:t>
      </w:r>
    </w:p>
    <w:p w14:paraId="228E88AF" w14:textId="77777777" w:rsidR="00D35152" w:rsidRDefault="00D35152" w:rsidP="00D35152">
      <w:pPr>
        <w:pStyle w:val="Ttulo1"/>
        <w:rPr>
          <w:b w:val="0"/>
          <w:bCs w:val="0"/>
          <w:sz w:val="24"/>
          <w:szCs w:val="24"/>
        </w:rPr>
      </w:pPr>
      <w:r w:rsidRPr="006603BA">
        <w:rPr>
          <w:b w:val="0"/>
          <w:bCs w:val="0"/>
          <w:sz w:val="24"/>
          <w:szCs w:val="24"/>
        </w:rPr>
        <w:t>También podemos</w:t>
      </w:r>
      <w:r>
        <w:rPr>
          <w:b w:val="0"/>
          <w:bCs w:val="0"/>
          <w:sz w:val="24"/>
          <w:szCs w:val="24"/>
        </w:rPr>
        <w:t xml:space="preserve"> hacer uso de </w:t>
      </w:r>
      <w:r>
        <w:rPr>
          <w:b w:val="0"/>
          <w:bCs w:val="0"/>
          <w:i/>
          <w:iCs/>
          <w:sz w:val="24"/>
          <w:szCs w:val="24"/>
          <w:u w:val="single"/>
        </w:rPr>
        <w:t>span</w:t>
      </w:r>
      <w:r>
        <w:rPr>
          <w:b w:val="0"/>
          <w:bCs w:val="0"/>
          <w:sz w:val="24"/>
          <w:szCs w:val="24"/>
        </w:rPr>
        <w:t xml:space="preserve"> que </w:t>
      </w:r>
      <w:r w:rsidRPr="006603BA">
        <w:rPr>
          <w:b w:val="0"/>
          <w:bCs w:val="0"/>
          <w:sz w:val="24"/>
          <w:szCs w:val="24"/>
        </w:rPr>
        <w:t>nos dice cuántas cuadrículas ocupará a partir del inicio dado</w:t>
      </w:r>
      <w:r>
        <w:rPr>
          <w:b w:val="0"/>
          <w:bCs w:val="0"/>
          <w:sz w:val="24"/>
          <w:szCs w:val="24"/>
        </w:rPr>
        <w:t>.</w:t>
      </w:r>
    </w:p>
    <w:p w14:paraId="511E6CF4" w14:textId="77777777" w:rsidR="00D35152" w:rsidRDefault="00D35152" w:rsidP="00D35152">
      <w:pPr>
        <w:pStyle w:val="Ttulo1"/>
        <w:jc w:val="center"/>
        <w:rPr>
          <w:b w:val="0"/>
          <w:bCs w:val="0"/>
          <w:sz w:val="24"/>
          <w:szCs w:val="24"/>
        </w:rPr>
      </w:pPr>
      <w:r>
        <w:rPr>
          <w:noProof/>
        </w:rPr>
        <w:drawing>
          <wp:inline distT="0" distB="0" distL="0" distR="0" wp14:anchorId="4C621104" wp14:editId="6933AB14">
            <wp:extent cx="2552700" cy="942975"/>
            <wp:effectExtent l="0" t="0" r="0"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52700" cy="942975"/>
                    </a:xfrm>
                    <a:prstGeom prst="rect">
                      <a:avLst/>
                    </a:prstGeom>
                  </pic:spPr>
                </pic:pic>
              </a:graphicData>
            </a:graphic>
          </wp:inline>
        </w:drawing>
      </w:r>
    </w:p>
    <w:p w14:paraId="17469C24" w14:textId="77777777" w:rsidR="00D35152" w:rsidRDefault="00D35152" w:rsidP="00D35152">
      <w:pPr>
        <w:pStyle w:val="Ttulo1"/>
        <w:jc w:val="center"/>
        <w:rPr>
          <w:b w:val="0"/>
          <w:bCs w:val="0"/>
          <w:sz w:val="24"/>
          <w:szCs w:val="24"/>
        </w:rPr>
      </w:pPr>
      <w:r>
        <w:rPr>
          <w:b w:val="0"/>
          <w:bCs w:val="0"/>
          <w:sz w:val="24"/>
          <w:szCs w:val="24"/>
        </w:rPr>
        <w:t>En este caso tenemos un grid de 4 columnas.</w:t>
      </w:r>
    </w:p>
    <w:p w14:paraId="0AE0E035" w14:textId="77777777" w:rsidR="00D35152" w:rsidRDefault="00D35152" w:rsidP="00D35152">
      <w:pPr>
        <w:pStyle w:val="Ttulo1"/>
        <w:jc w:val="center"/>
        <w:rPr>
          <w:b w:val="0"/>
          <w:bCs w:val="0"/>
          <w:sz w:val="24"/>
          <w:szCs w:val="24"/>
        </w:rPr>
      </w:pPr>
      <w:r>
        <w:rPr>
          <w:noProof/>
        </w:rPr>
        <w:drawing>
          <wp:inline distT="0" distB="0" distL="0" distR="0" wp14:anchorId="7E371C4B" wp14:editId="23455705">
            <wp:extent cx="4486072" cy="1343660"/>
            <wp:effectExtent l="76200" t="76200" r="124460" b="14224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86072" cy="134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05FD89" w14:textId="77777777" w:rsidR="00D35152" w:rsidRDefault="00D35152" w:rsidP="00D35152">
      <w:pPr>
        <w:pStyle w:val="Ttulo1"/>
        <w:rPr>
          <w:i/>
          <w:iCs/>
          <w:sz w:val="24"/>
          <w:szCs w:val="24"/>
          <w:u w:val="single"/>
        </w:rPr>
      </w:pPr>
    </w:p>
    <w:p w14:paraId="30DC5806" w14:textId="77777777" w:rsidR="00D35152" w:rsidRDefault="00D35152" w:rsidP="00D35152">
      <w:pPr>
        <w:pStyle w:val="Ttulo1"/>
        <w:rPr>
          <w:i/>
          <w:iCs/>
          <w:sz w:val="24"/>
          <w:szCs w:val="24"/>
          <w:u w:val="single"/>
        </w:rPr>
      </w:pPr>
    </w:p>
    <w:p w14:paraId="10299D59" w14:textId="7988E9B2" w:rsidR="00D35152" w:rsidRDefault="00D35152" w:rsidP="00D35152">
      <w:pPr>
        <w:pStyle w:val="Ttulo1"/>
        <w:rPr>
          <w:b w:val="0"/>
          <w:bCs w:val="0"/>
          <w:sz w:val="24"/>
          <w:szCs w:val="24"/>
        </w:rPr>
      </w:pPr>
      <w:r>
        <w:rPr>
          <w:b w:val="0"/>
          <w:bCs w:val="0"/>
          <w:sz w:val="24"/>
          <w:szCs w:val="24"/>
        </w:rPr>
        <w:t xml:space="preserve">Cuando queremos que una columna ocupe todo el ancho podemos asignar la propiedad </w:t>
      </w:r>
      <w:r>
        <w:rPr>
          <w:b w:val="0"/>
          <w:bCs w:val="0"/>
          <w:i/>
          <w:iCs/>
          <w:sz w:val="24"/>
          <w:szCs w:val="24"/>
          <w:u w:val="single"/>
        </w:rPr>
        <w:t>grid-</w:t>
      </w:r>
      <w:r w:rsidR="00553FE3">
        <w:rPr>
          <w:b w:val="0"/>
          <w:bCs w:val="0"/>
          <w:i/>
          <w:iCs/>
          <w:sz w:val="24"/>
          <w:szCs w:val="24"/>
          <w:u w:val="single"/>
        </w:rPr>
        <w:t xml:space="preserve">column </w:t>
      </w:r>
      <w:r w:rsidR="00553FE3">
        <w:rPr>
          <w:b w:val="0"/>
          <w:bCs w:val="0"/>
          <w:sz w:val="24"/>
          <w:szCs w:val="24"/>
        </w:rPr>
        <w:t>de</w:t>
      </w:r>
      <w:r>
        <w:rPr>
          <w:b w:val="0"/>
          <w:bCs w:val="0"/>
          <w:sz w:val="24"/>
          <w:szCs w:val="24"/>
        </w:rPr>
        <w:t xml:space="preserve"> la siguiente manera:</w:t>
      </w:r>
    </w:p>
    <w:p w14:paraId="27861788" w14:textId="77777777" w:rsidR="00D35152" w:rsidRDefault="00D35152" w:rsidP="00D35152">
      <w:pPr>
        <w:pStyle w:val="Ttulo1"/>
        <w:jc w:val="center"/>
        <w:rPr>
          <w:b w:val="0"/>
          <w:bCs w:val="0"/>
          <w:sz w:val="24"/>
          <w:szCs w:val="24"/>
        </w:rPr>
      </w:pPr>
      <w:r>
        <w:rPr>
          <w:noProof/>
        </w:rPr>
        <w:drawing>
          <wp:inline distT="0" distB="0" distL="0" distR="0" wp14:anchorId="36281257" wp14:editId="3A545DEF">
            <wp:extent cx="2381250" cy="9144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81250" cy="914400"/>
                    </a:xfrm>
                    <a:prstGeom prst="rect">
                      <a:avLst/>
                    </a:prstGeom>
                  </pic:spPr>
                </pic:pic>
              </a:graphicData>
            </a:graphic>
          </wp:inline>
        </w:drawing>
      </w:r>
    </w:p>
    <w:p w14:paraId="5E4178B9" w14:textId="77777777" w:rsidR="00D35152" w:rsidRDefault="00D35152" w:rsidP="00D35152">
      <w:pPr>
        <w:pStyle w:val="Ttulo1"/>
        <w:rPr>
          <w:b w:val="0"/>
          <w:bCs w:val="0"/>
          <w:sz w:val="24"/>
          <w:szCs w:val="24"/>
        </w:rPr>
      </w:pPr>
      <w:r>
        <w:rPr>
          <w:noProof/>
        </w:rPr>
        <w:drawing>
          <wp:inline distT="0" distB="0" distL="0" distR="0" wp14:anchorId="51A47ADB" wp14:editId="2E0A0604">
            <wp:extent cx="5612130" cy="1337945"/>
            <wp:effectExtent l="0" t="0" r="762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12130" cy="1337945"/>
                    </a:xfrm>
                    <a:prstGeom prst="rect">
                      <a:avLst/>
                    </a:prstGeom>
                  </pic:spPr>
                </pic:pic>
              </a:graphicData>
            </a:graphic>
          </wp:inline>
        </w:drawing>
      </w:r>
    </w:p>
    <w:p w14:paraId="10C13384" w14:textId="77777777" w:rsidR="00D35152" w:rsidRDefault="00D35152" w:rsidP="00D35152">
      <w:pPr>
        <w:pStyle w:val="Ttulo1"/>
        <w:rPr>
          <w:b w:val="0"/>
          <w:bCs w:val="0"/>
          <w:sz w:val="24"/>
          <w:szCs w:val="24"/>
        </w:rPr>
      </w:pPr>
    </w:p>
    <w:p w14:paraId="5EE20E6A" w14:textId="77777777" w:rsidR="00D35152" w:rsidRDefault="00D35152" w:rsidP="00D35152">
      <w:pPr>
        <w:pStyle w:val="Ttulo1"/>
        <w:rPr>
          <w:b w:val="0"/>
          <w:bCs w:val="0"/>
          <w:sz w:val="24"/>
          <w:szCs w:val="24"/>
        </w:rPr>
      </w:pPr>
    </w:p>
    <w:p w14:paraId="214FF2F1" w14:textId="77777777" w:rsidR="00D35152" w:rsidRDefault="00D35152" w:rsidP="00D35152">
      <w:pPr>
        <w:pStyle w:val="Ttulo1"/>
      </w:pPr>
      <w:r>
        <w:t>Definiendo el tamaño de filas dentro de un grid.</w:t>
      </w:r>
    </w:p>
    <w:p w14:paraId="1327D9C0" w14:textId="2B163A32" w:rsidR="00D35152" w:rsidRDefault="00D35152" w:rsidP="00D35152">
      <w:pPr>
        <w:pStyle w:val="Ttulo1"/>
        <w:rPr>
          <w:b w:val="0"/>
          <w:bCs w:val="0"/>
          <w:sz w:val="24"/>
          <w:szCs w:val="24"/>
        </w:rPr>
      </w:pPr>
      <w:r>
        <w:rPr>
          <w:b w:val="0"/>
          <w:bCs w:val="0"/>
          <w:sz w:val="24"/>
          <w:szCs w:val="24"/>
        </w:rPr>
        <w:t>Para definir el tamaño de las filas se encontrarán disponibles las mismas propiedades que usamos para definir columnas</w:t>
      </w:r>
      <w:r w:rsidR="00DF710C">
        <w:rPr>
          <w:b w:val="0"/>
          <w:bCs w:val="0"/>
          <w:sz w:val="24"/>
          <w:szCs w:val="24"/>
        </w:rPr>
        <w:t>,</w:t>
      </w:r>
      <w:r>
        <w:rPr>
          <w:b w:val="0"/>
          <w:bCs w:val="0"/>
          <w:sz w:val="24"/>
          <w:szCs w:val="24"/>
        </w:rPr>
        <w:t xml:space="preserve"> pero en este caso para filas(row): </w:t>
      </w:r>
      <w:r w:rsidRPr="008145CF">
        <w:rPr>
          <w:b w:val="0"/>
          <w:bCs w:val="0"/>
          <w:i/>
          <w:iCs/>
          <w:sz w:val="24"/>
          <w:szCs w:val="24"/>
          <w:u w:val="single"/>
        </w:rPr>
        <w:t>grid-</w:t>
      </w:r>
      <w:r>
        <w:rPr>
          <w:b w:val="0"/>
          <w:bCs w:val="0"/>
          <w:i/>
          <w:iCs/>
          <w:sz w:val="24"/>
          <w:szCs w:val="24"/>
          <w:u w:val="single"/>
        </w:rPr>
        <w:t>row.</w:t>
      </w:r>
    </w:p>
    <w:p w14:paraId="7AD95830" w14:textId="77777777" w:rsidR="00D35152" w:rsidRDefault="00D35152" w:rsidP="00D35152">
      <w:pPr>
        <w:pStyle w:val="Ttulo1"/>
        <w:jc w:val="center"/>
        <w:rPr>
          <w:b w:val="0"/>
          <w:bCs w:val="0"/>
          <w:sz w:val="24"/>
          <w:szCs w:val="24"/>
        </w:rPr>
      </w:pPr>
      <w:r w:rsidRPr="003B0FE7">
        <w:rPr>
          <w:noProof/>
        </w:rPr>
        <w:drawing>
          <wp:inline distT="0" distB="0" distL="0" distR="0" wp14:anchorId="519594DA" wp14:editId="727C6162">
            <wp:extent cx="3790950" cy="153352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790950" cy="1533525"/>
                    </a:xfrm>
                    <a:prstGeom prst="rect">
                      <a:avLst/>
                    </a:prstGeom>
                  </pic:spPr>
                </pic:pic>
              </a:graphicData>
            </a:graphic>
          </wp:inline>
        </w:drawing>
      </w:r>
    </w:p>
    <w:p w14:paraId="7F19278A" w14:textId="77777777" w:rsidR="00D35152" w:rsidRDefault="00D35152" w:rsidP="00D35152">
      <w:pPr>
        <w:pStyle w:val="Ttulo1"/>
        <w:jc w:val="center"/>
        <w:rPr>
          <w:b w:val="0"/>
          <w:bCs w:val="0"/>
          <w:sz w:val="24"/>
          <w:szCs w:val="24"/>
        </w:rPr>
      </w:pPr>
      <w:r>
        <w:rPr>
          <w:noProof/>
        </w:rPr>
        <w:drawing>
          <wp:inline distT="0" distB="0" distL="0" distR="0" wp14:anchorId="28B0E5EA" wp14:editId="2570F87C">
            <wp:extent cx="2790825" cy="242887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90825" cy="2428875"/>
                    </a:xfrm>
                    <a:prstGeom prst="rect">
                      <a:avLst/>
                    </a:prstGeom>
                  </pic:spPr>
                </pic:pic>
              </a:graphicData>
            </a:graphic>
          </wp:inline>
        </w:drawing>
      </w:r>
    </w:p>
    <w:p w14:paraId="030ECDF3" w14:textId="77777777" w:rsidR="00D35152" w:rsidRDefault="00D35152" w:rsidP="00D35152">
      <w:pPr>
        <w:pStyle w:val="Ttulo1"/>
        <w:jc w:val="center"/>
        <w:rPr>
          <w:b w:val="0"/>
          <w:bCs w:val="0"/>
          <w:sz w:val="24"/>
          <w:szCs w:val="24"/>
        </w:rPr>
      </w:pPr>
      <w:r>
        <w:rPr>
          <w:noProof/>
        </w:rPr>
        <w:drawing>
          <wp:inline distT="0" distB="0" distL="0" distR="0" wp14:anchorId="79F9628B" wp14:editId="6F4662DB">
            <wp:extent cx="5612130" cy="1742440"/>
            <wp:effectExtent l="76200" t="76200" r="140970" b="12446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12130" cy="1742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FF9DA5" w14:textId="77777777" w:rsidR="00D35152" w:rsidRDefault="00D35152" w:rsidP="00D35152">
      <w:pPr>
        <w:pStyle w:val="Ttulo1"/>
        <w:jc w:val="center"/>
        <w:rPr>
          <w:b w:val="0"/>
          <w:bCs w:val="0"/>
          <w:sz w:val="24"/>
          <w:szCs w:val="24"/>
        </w:rPr>
      </w:pPr>
    </w:p>
    <w:p w14:paraId="0E4FAFE5" w14:textId="77777777" w:rsidR="00D35152" w:rsidRDefault="00D35152" w:rsidP="00D35152">
      <w:pPr>
        <w:pStyle w:val="Ttulo1"/>
      </w:pPr>
      <w:r>
        <w:t>Definiendo el nombre de líneas.</w:t>
      </w:r>
    </w:p>
    <w:p w14:paraId="221B8C5B" w14:textId="77777777" w:rsidR="00D35152" w:rsidRDefault="00D35152" w:rsidP="00D35152">
      <w:pPr>
        <w:pStyle w:val="Ttulo1"/>
        <w:rPr>
          <w:b w:val="0"/>
          <w:bCs w:val="0"/>
          <w:sz w:val="24"/>
          <w:szCs w:val="24"/>
        </w:rPr>
      </w:pPr>
      <w:r w:rsidRPr="004630DB">
        <w:rPr>
          <w:b w:val="0"/>
          <w:bCs w:val="0"/>
          <w:sz w:val="24"/>
          <w:szCs w:val="24"/>
        </w:rPr>
        <w:t>Para nombrar líneas colocamos el nombre entre [ ].</w:t>
      </w:r>
    </w:p>
    <w:p w14:paraId="15E44053" w14:textId="77777777" w:rsidR="00D35152" w:rsidRDefault="00D35152" w:rsidP="00D35152">
      <w:pPr>
        <w:pStyle w:val="Ttulo1"/>
        <w:rPr>
          <w:b w:val="0"/>
          <w:bCs w:val="0"/>
          <w:sz w:val="24"/>
          <w:szCs w:val="24"/>
        </w:rPr>
      </w:pPr>
      <w:r>
        <w:rPr>
          <w:noProof/>
        </w:rPr>
        <w:drawing>
          <wp:inline distT="0" distB="0" distL="0" distR="0" wp14:anchorId="7A4B6F34" wp14:editId="3AF623A3">
            <wp:extent cx="5612017" cy="2714017"/>
            <wp:effectExtent l="0" t="0" r="825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1766"/>
                    <a:stretch/>
                  </pic:blipFill>
                  <pic:spPr bwMode="auto">
                    <a:xfrm>
                      <a:off x="0" y="0"/>
                      <a:ext cx="5612130" cy="2714072"/>
                    </a:xfrm>
                    <a:prstGeom prst="rect">
                      <a:avLst/>
                    </a:prstGeom>
                    <a:ln>
                      <a:noFill/>
                    </a:ln>
                    <a:extLst>
                      <a:ext uri="{53640926-AAD7-44D8-BBD7-CCE9431645EC}">
                        <a14:shadowObscured xmlns:a14="http://schemas.microsoft.com/office/drawing/2010/main"/>
                      </a:ext>
                    </a:extLst>
                  </pic:spPr>
                </pic:pic>
              </a:graphicData>
            </a:graphic>
          </wp:inline>
        </w:drawing>
      </w:r>
    </w:p>
    <w:p w14:paraId="70846BA5" w14:textId="77777777" w:rsidR="00D35152" w:rsidRDefault="00D35152" w:rsidP="00D35152">
      <w:pPr>
        <w:pStyle w:val="Ttulo1"/>
        <w:jc w:val="center"/>
        <w:rPr>
          <w:b w:val="0"/>
          <w:bCs w:val="0"/>
          <w:sz w:val="24"/>
          <w:szCs w:val="24"/>
        </w:rPr>
      </w:pPr>
      <w:r w:rsidRPr="00D63A2F">
        <w:rPr>
          <w:b w:val="0"/>
          <w:bCs w:val="0"/>
          <w:sz w:val="24"/>
          <w:szCs w:val="24"/>
        </w:rPr>
        <w:t>En estos casos no podemos usar la función repeat()</w:t>
      </w:r>
    </w:p>
    <w:p w14:paraId="23227B53" w14:textId="77777777" w:rsidR="00D35152" w:rsidRDefault="00D35152" w:rsidP="00D35152">
      <w:pPr>
        <w:pStyle w:val="Ttulo1"/>
        <w:jc w:val="center"/>
        <w:rPr>
          <w:b w:val="0"/>
          <w:bCs w:val="0"/>
          <w:sz w:val="24"/>
          <w:szCs w:val="24"/>
        </w:rPr>
      </w:pPr>
    </w:p>
    <w:p w14:paraId="7CE1E5A8" w14:textId="77777777" w:rsidR="00D35152" w:rsidRDefault="00D35152" w:rsidP="00D35152">
      <w:pPr>
        <w:pStyle w:val="Ttulo1"/>
        <w:jc w:val="center"/>
        <w:rPr>
          <w:b w:val="0"/>
          <w:bCs w:val="0"/>
          <w:sz w:val="24"/>
          <w:szCs w:val="24"/>
        </w:rPr>
      </w:pPr>
    </w:p>
    <w:p w14:paraId="01345B51" w14:textId="77777777" w:rsidR="00D35152" w:rsidRDefault="00D35152" w:rsidP="00D35152">
      <w:pPr>
        <w:pStyle w:val="Ttulo1"/>
      </w:pPr>
    </w:p>
    <w:p w14:paraId="509FDA83" w14:textId="77777777" w:rsidR="00D35152" w:rsidRDefault="00D35152" w:rsidP="00D35152">
      <w:pPr>
        <w:pStyle w:val="Ttulo1"/>
      </w:pPr>
    </w:p>
    <w:p w14:paraId="1F8EB440" w14:textId="77777777" w:rsidR="00D35152" w:rsidRDefault="00D35152" w:rsidP="00D35152">
      <w:pPr>
        <w:pStyle w:val="Ttulo1"/>
      </w:pPr>
    </w:p>
    <w:p w14:paraId="40A5C654" w14:textId="77777777" w:rsidR="00D35152" w:rsidRDefault="00D35152" w:rsidP="00D35152">
      <w:pPr>
        <w:pStyle w:val="Ttulo1"/>
      </w:pPr>
    </w:p>
    <w:p w14:paraId="32B65E81" w14:textId="77777777" w:rsidR="00D35152" w:rsidRDefault="00D35152" w:rsidP="00D35152">
      <w:pPr>
        <w:pStyle w:val="Ttulo1"/>
      </w:pPr>
    </w:p>
    <w:p w14:paraId="19545A79" w14:textId="77777777" w:rsidR="00D35152" w:rsidRDefault="00D35152" w:rsidP="00D35152">
      <w:pPr>
        <w:pStyle w:val="Ttulo1"/>
      </w:pPr>
    </w:p>
    <w:p w14:paraId="541FA51A" w14:textId="77777777" w:rsidR="00D35152" w:rsidRDefault="00D35152" w:rsidP="00D35152">
      <w:pPr>
        <w:pStyle w:val="Ttulo1"/>
      </w:pPr>
    </w:p>
    <w:p w14:paraId="5D0DCBC8" w14:textId="77777777" w:rsidR="00D35152" w:rsidRDefault="00D35152" w:rsidP="00D35152">
      <w:pPr>
        <w:pStyle w:val="Ttulo1"/>
      </w:pPr>
      <w:r>
        <w:t>Manejando el grid implícito.</w:t>
      </w:r>
    </w:p>
    <w:p w14:paraId="754FA2BA" w14:textId="77777777" w:rsidR="00D35152" w:rsidRPr="00AB5B56" w:rsidRDefault="00D35152" w:rsidP="00D35152">
      <w:pPr>
        <w:pStyle w:val="Ttulo1"/>
        <w:rPr>
          <w:b w:val="0"/>
          <w:bCs w:val="0"/>
          <w:sz w:val="24"/>
          <w:szCs w:val="24"/>
        </w:rPr>
      </w:pPr>
      <w:r w:rsidRPr="00AB5B56">
        <w:rPr>
          <w:b w:val="0"/>
          <w:bCs w:val="0"/>
          <w:sz w:val="24"/>
          <w:szCs w:val="24"/>
        </w:rPr>
        <w:t>Cuando columnas o filas no tienen un valor explicito, es decir, cuando no asignamos valores específicos para controlarlas, se ordenan de manera implícita, hay propiedades que existen para manipular nuestro grid implícito:</w:t>
      </w:r>
    </w:p>
    <w:p w14:paraId="0B22A911" w14:textId="77777777" w:rsidR="00D35152" w:rsidRPr="00AB5B56" w:rsidRDefault="00D35152" w:rsidP="00D35152">
      <w:pPr>
        <w:pStyle w:val="Ttulo1"/>
        <w:rPr>
          <w:b w:val="0"/>
          <w:bCs w:val="0"/>
          <w:sz w:val="24"/>
          <w:szCs w:val="24"/>
        </w:rPr>
      </w:pPr>
      <w:r w:rsidRPr="00AB5B56">
        <w:rPr>
          <w:i/>
          <w:iCs/>
          <w:sz w:val="24"/>
          <w:szCs w:val="24"/>
          <w:u w:val="single"/>
        </w:rPr>
        <w:t>grid-auto-flow:</w:t>
      </w:r>
      <w:r w:rsidRPr="00AB5B56">
        <w:rPr>
          <w:b w:val="0"/>
          <w:bCs w:val="0"/>
          <w:sz w:val="24"/>
          <w:szCs w:val="24"/>
        </w:rPr>
        <w:t xml:space="preserve"> Con esta propiedad manipulamos el orden del grid implícito. Si ingresamos el valor </w:t>
      </w:r>
      <w:r w:rsidRPr="00AB5B56">
        <w:rPr>
          <w:sz w:val="24"/>
          <w:szCs w:val="24"/>
        </w:rPr>
        <w:t>column</w:t>
      </w:r>
      <w:r w:rsidRPr="00AB5B56">
        <w:rPr>
          <w:b w:val="0"/>
          <w:bCs w:val="0"/>
          <w:sz w:val="24"/>
          <w:szCs w:val="24"/>
        </w:rPr>
        <w:t xml:space="preserve">, todo lo que sea grid implícito se apilara como columna y si ingresamos </w:t>
      </w:r>
      <w:r w:rsidRPr="00AB5B56">
        <w:rPr>
          <w:sz w:val="24"/>
          <w:szCs w:val="24"/>
        </w:rPr>
        <w:t>row</w:t>
      </w:r>
      <w:r w:rsidRPr="00AB5B56">
        <w:rPr>
          <w:b w:val="0"/>
          <w:bCs w:val="0"/>
          <w:sz w:val="24"/>
          <w:szCs w:val="24"/>
        </w:rPr>
        <w:t>, como fila.</w:t>
      </w:r>
    </w:p>
    <w:p w14:paraId="4BBCAF71" w14:textId="77777777" w:rsidR="00D35152" w:rsidRDefault="00D35152" w:rsidP="00D35152">
      <w:pPr>
        <w:pStyle w:val="Ttulo1"/>
        <w:rPr>
          <w:i/>
          <w:iCs/>
          <w:sz w:val="24"/>
          <w:szCs w:val="24"/>
        </w:rPr>
      </w:pPr>
      <w:r>
        <w:rPr>
          <w:noProof/>
        </w:rPr>
        <w:drawing>
          <wp:inline distT="0" distB="0" distL="0" distR="0" wp14:anchorId="0FC206E6" wp14:editId="218F6180">
            <wp:extent cx="5612130" cy="548640"/>
            <wp:effectExtent l="0" t="0" r="7620" b="381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12130" cy="548640"/>
                    </a:xfrm>
                    <a:prstGeom prst="rect">
                      <a:avLst/>
                    </a:prstGeom>
                  </pic:spPr>
                </pic:pic>
              </a:graphicData>
            </a:graphic>
          </wp:inline>
        </w:drawing>
      </w:r>
    </w:p>
    <w:p w14:paraId="20A359B8" w14:textId="77777777" w:rsidR="00D35152" w:rsidRPr="00B4503F" w:rsidRDefault="00D35152" w:rsidP="00D35152">
      <w:pPr>
        <w:pStyle w:val="Ttulo1"/>
        <w:jc w:val="center"/>
        <w:rPr>
          <w:b w:val="0"/>
          <w:bCs w:val="0"/>
          <w:i/>
          <w:iCs/>
          <w:sz w:val="24"/>
          <w:szCs w:val="24"/>
          <w:u w:val="single"/>
        </w:rPr>
      </w:pPr>
      <w:r>
        <w:rPr>
          <w:i/>
          <w:iCs/>
          <w:sz w:val="24"/>
          <w:szCs w:val="24"/>
        </w:rPr>
        <w:t xml:space="preserve">Por defecto viene: </w:t>
      </w:r>
      <w:r w:rsidRPr="00675254">
        <w:rPr>
          <w:rStyle w:val="CdigoHTML"/>
          <w:b w:val="0"/>
          <w:bCs w:val="0"/>
          <w:i/>
          <w:iCs/>
          <w:u w:val="single"/>
        </w:rPr>
        <w:t>grid-auto-flow: row;</w:t>
      </w:r>
    </w:p>
    <w:p w14:paraId="35B5AF40" w14:textId="77777777" w:rsidR="00D35152" w:rsidRPr="00AB5B56" w:rsidRDefault="00D35152" w:rsidP="00D35152">
      <w:pPr>
        <w:pStyle w:val="Ttulo1"/>
        <w:rPr>
          <w:b w:val="0"/>
          <w:bCs w:val="0"/>
          <w:sz w:val="24"/>
          <w:szCs w:val="24"/>
        </w:rPr>
      </w:pPr>
      <w:r w:rsidRPr="00AB5B56">
        <w:rPr>
          <w:i/>
          <w:iCs/>
          <w:sz w:val="24"/>
          <w:szCs w:val="24"/>
        </w:rPr>
        <w:t>grid-auto-column:</w:t>
      </w:r>
      <w:r w:rsidRPr="00AB5B56">
        <w:rPr>
          <w:b w:val="0"/>
          <w:bCs w:val="0"/>
          <w:sz w:val="24"/>
          <w:szCs w:val="24"/>
        </w:rPr>
        <w:t xml:space="preserve"> Con esta propiedad podemos darle valores a cada columna.</w:t>
      </w:r>
    </w:p>
    <w:p w14:paraId="16110810" w14:textId="77777777" w:rsidR="00D35152" w:rsidRDefault="00D35152" w:rsidP="00D35152">
      <w:pPr>
        <w:pStyle w:val="Ttulo1"/>
        <w:rPr>
          <w:b w:val="0"/>
          <w:bCs w:val="0"/>
          <w:sz w:val="24"/>
          <w:szCs w:val="24"/>
        </w:rPr>
      </w:pPr>
      <w:r w:rsidRPr="00AB5B56">
        <w:rPr>
          <w:i/>
          <w:iCs/>
          <w:sz w:val="24"/>
          <w:szCs w:val="24"/>
        </w:rPr>
        <w:t>grid-auto-row:</w:t>
      </w:r>
      <w:r w:rsidRPr="00AB5B56">
        <w:rPr>
          <w:b w:val="0"/>
          <w:bCs w:val="0"/>
          <w:sz w:val="24"/>
          <w:szCs w:val="24"/>
        </w:rPr>
        <w:t xml:space="preserve"> Con esta propiedad podemos darle valores a cada fila.</w:t>
      </w:r>
    </w:p>
    <w:p w14:paraId="266F112D" w14:textId="77777777" w:rsidR="00D35152" w:rsidRPr="00AB5B56" w:rsidRDefault="00D35152" w:rsidP="00D35152">
      <w:pPr>
        <w:pStyle w:val="Ttulo1"/>
        <w:rPr>
          <w:b w:val="0"/>
          <w:bCs w:val="0"/>
          <w:sz w:val="24"/>
          <w:szCs w:val="24"/>
        </w:rPr>
      </w:pPr>
      <w:r>
        <w:rPr>
          <w:noProof/>
        </w:rPr>
        <w:drawing>
          <wp:inline distT="0" distB="0" distL="0" distR="0" wp14:anchorId="149C2AF8" wp14:editId="462919CD">
            <wp:extent cx="5612130" cy="45720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12130" cy="457200"/>
                    </a:xfrm>
                    <a:prstGeom prst="rect">
                      <a:avLst/>
                    </a:prstGeom>
                  </pic:spPr>
                </pic:pic>
              </a:graphicData>
            </a:graphic>
          </wp:inline>
        </w:drawing>
      </w:r>
    </w:p>
    <w:p w14:paraId="0DF2AA24" w14:textId="77777777" w:rsidR="00D35152" w:rsidRDefault="00D35152" w:rsidP="00D35152">
      <w:pPr>
        <w:pStyle w:val="Ttulo1"/>
        <w:jc w:val="center"/>
        <w:rPr>
          <w:b w:val="0"/>
          <w:bCs w:val="0"/>
          <w:sz w:val="24"/>
          <w:szCs w:val="24"/>
        </w:rPr>
      </w:pPr>
    </w:p>
    <w:p w14:paraId="3175E2CC" w14:textId="77777777" w:rsidR="00D35152" w:rsidRDefault="00D35152" w:rsidP="00D35152">
      <w:pPr>
        <w:pStyle w:val="Ttulo1"/>
        <w:jc w:val="center"/>
        <w:rPr>
          <w:b w:val="0"/>
          <w:bCs w:val="0"/>
          <w:sz w:val="24"/>
          <w:szCs w:val="24"/>
        </w:rPr>
      </w:pPr>
    </w:p>
    <w:p w14:paraId="128A7D09" w14:textId="77777777" w:rsidR="00D35152" w:rsidRDefault="00D35152" w:rsidP="00D35152">
      <w:pPr>
        <w:pStyle w:val="Ttulo1"/>
        <w:jc w:val="center"/>
        <w:rPr>
          <w:b w:val="0"/>
          <w:bCs w:val="0"/>
          <w:sz w:val="24"/>
          <w:szCs w:val="24"/>
        </w:rPr>
      </w:pPr>
    </w:p>
    <w:p w14:paraId="65EB7C56" w14:textId="77777777" w:rsidR="00D35152" w:rsidRDefault="00D35152" w:rsidP="00D35152">
      <w:pPr>
        <w:pStyle w:val="Ttulo1"/>
        <w:jc w:val="center"/>
        <w:rPr>
          <w:b w:val="0"/>
          <w:bCs w:val="0"/>
          <w:sz w:val="24"/>
          <w:szCs w:val="24"/>
        </w:rPr>
      </w:pPr>
    </w:p>
    <w:p w14:paraId="160DE6AE" w14:textId="77777777" w:rsidR="00D35152" w:rsidRDefault="00D35152" w:rsidP="00D35152">
      <w:pPr>
        <w:pStyle w:val="Ttulo1"/>
        <w:jc w:val="center"/>
        <w:rPr>
          <w:b w:val="0"/>
          <w:bCs w:val="0"/>
          <w:sz w:val="24"/>
          <w:szCs w:val="24"/>
        </w:rPr>
      </w:pPr>
    </w:p>
    <w:p w14:paraId="2E576938" w14:textId="77777777" w:rsidR="00D35152" w:rsidRDefault="00D35152" w:rsidP="00D35152">
      <w:pPr>
        <w:pStyle w:val="Ttulo1"/>
        <w:jc w:val="center"/>
        <w:rPr>
          <w:b w:val="0"/>
          <w:bCs w:val="0"/>
          <w:sz w:val="24"/>
          <w:szCs w:val="24"/>
        </w:rPr>
      </w:pPr>
    </w:p>
    <w:p w14:paraId="6A6C522C" w14:textId="77777777" w:rsidR="00D35152" w:rsidRDefault="00D35152" w:rsidP="00D35152">
      <w:pPr>
        <w:pStyle w:val="Ttulo1"/>
        <w:jc w:val="center"/>
        <w:rPr>
          <w:b w:val="0"/>
          <w:bCs w:val="0"/>
          <w:sz w:val="24"/>
          <w:szCs w:val="24"/>
        </w:rPr>
      </w:pPr>
    </w:p>
    <w:p w14:paraId="5899511A" w14:textId="77777777" w:rsidR="00D35152" w:rsidRDefault="00D35152" w:rsidP="00D35152">
      <w:pPr>
        <w:pStyle w:val="Ttulo1"/>
        <w:jc w:val="center"/>
        <w:rPr>
          <w:b w:val="0"/>
          <w:bCs w:val="0"/>
          <w:sz w:val="24"/>
          <w:szCs w:val="24"/>
        </w:rPr>
      </w:pPr>
    </w:p>
    <w:p w14:paraId="0CC93A99" w14:textId="77777777" w:rsidR="00D35152" w:rsidRDefault="00D35152" w:rsidP="00D35152">
      <w:pPr>
        <w:pStyle w:val="Ttulo1"/>
        <w:jc w:val="center"/>
        <w:rPr>
          <w:b w:val="0"/>
          <w:bCs w:val="0"/>
          <w:sz w:val="24"/>
          <w:szCs w:val="24"/>
        </w:rPr>
      </w:pPr>
    </w:p>
    <w:p w14:paraId="1ED9C57E" w14:textId="77777777" w:rsidR="00D35152" w:rsidRDefault="00D35152" w:rsidP="00D35152">
      <w:pPr>
        <w:pStyle w:val="Ttulo1"/>
        <w:jc w:val="center"/>
        <w:rPr>
          <w:b w:val="0"/>
          <w:bCs w:val="0"/>
          <w:sz w:val="24"/>
          <w:szCs w:val="24"/>
        </w:rPr>
      </w:pPr>
    </w:p>
    <w:p w14:paraId="237A384F" w14:textId="77777777" w:rsidR="00D35152" w:rsidRDefault="00D35152" w:rsidP="00D35152">
      <w:pPr>
        <w:pStyle w:val="Ttulo1"/>
        <w:jc w:val="center"/>
        <w:rPr>
          <w:b w:val="0"/>
          <w:bCs w:val="0"/>
          <w:sz w:val="24"/>
          <w:szCs w:val="24"/>
        </w:rPr>
      </w:pPr>
    </w:p>
    <w:p w14:paraId="22CEF7C2" w14:textId="77777777" w:rsidR="00D35152" w:rsidRDefault="00D35152" w:rsidP="00D35152">
      <w:pPr>
        <w:pStyle w:val="Ttulo1"/>
      </w:pPr>
      <w:r>
        <w:t>Alineación de contenido.</w:t>
      </w:r>
    </w:p>
    <w:p w14:paraId="790384C5" w14:textId="77777777" w:rsidR="00D35152" w:rsidRPr="00855192" w:rsidRDefault="00D35152" w:rsidP="00D35152">
      <w:pPr>
        <w:spacing w:before="100" w:beforeAutospacing="1" w:after="100" w:afterAutospacing="1" w:line="240" w:lineRule="auto"/>
        <w:rPr>
          <w:rFonts w:ascii="Times New Roman" w:eastAsia="Times New Roman" w:hAnsi="Times New Roman" w:cs="Times New Roman"/>
          <w:b/>
          <w:bCs/>
          <w:i/>
          <w:iCs/>
          <w:sz w:val="32"/>
          <w:szCs w:val="32"/>
          <w:lang w:eastAsia="es-CO"/>
        </w:rPr>
      </w:pPr>
      <w:r w:rsidRPr="00855192">
        <w:rPr>
          <w:rFonts w:ascii="Times New Roman" w:eastAsia="Times New Roman" w:hAnsi="Times New Roman" w:cs="Times New Roman"/>
          <w:b/>
          <w:bCs/>
          <w:i/>
          <w:iCs/>
          <w:sz w:val="32"/>
          <w:szCs w:val="32"/>
          <w:lang w:eastAsia="es-CO"/>
        </w:rPr>
        <w:t xml:space="preserve">justify-items (Horizontal) </w:t>
      </w:r>
    </w:p>
    <w:p w14:paraId="17097BB8" w14:textId="77777777" w:rsidR="00D35152" w:rsidRDefault="00D35152" w:rsidP="00D35152">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31CF9FAC" wp14:editId="052D46EE">
            <wp:extent cx="5612130" cy="307340"/>
            <wp:effectExtent l="0" t="0" r="762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12130" cy="307340"/>
                    </a:xfrm>
                    <a:prstGeom prst="rect">
                      <a:avLst/>
                    </a:prstGeom>
                  </pic:spPr>
                </pic:pic>
              </a:graphicData>
            </a:graphic>
          </wp:inline>
        </w:drawing>
      </w:r>
    </w:p>
    <w:p w14:paraId="61DC08F3" w14:textId="77777777" w:rsidR="00D35152" w:rsidRPr="00FE745E"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7B3B75">
        <w:rPr>
          <w:rFonts w:ascii="Times New Roman" w:eastAsia="Times New Roman" w:hAnsi="Times New Roman" w:cs="Times New Roman"/>
          <w:sz w:val="24"/>
          <w:szCs w:val="24"/>
          <w:lang w:eastAsia="es-CO"/>
        </w:rPr>
        <w:t>VALUES:</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start</w:t>
      </w:r>
      <w:r w:rsidRPr="007B3B75">
        <w:rPr>
          <w:rFonts w:ascii="Times New Roman" w:eastAsia="Times New Roman" w:hAnsi="Times New Roman" w:cs="Times New Roman"/>
          <w:sz w:val="24"/>
          <w:szCs w:val="24"/>
          <w:lang w:eastAsia="es-CO"/>
        </w:rPr>
        <w:t xml:space="preserve"> : contenido hacia la izquierda</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end</w:t>
      </w:r>
      <w:r w:rsidRPr="007B3B75">
        <w:rPr>
          <w:rFonts w:ascii="Times New Roman" w:eastAsia="Times New Roman" w:hAnsi="Times New Roman" w:cs="Times New Roman"/>
          <w:sz w:val="24"/>
          <w:szCs w:val="24"/>
          <w:lang w:eastAsia="es-CO"/>
        </w:rPr>
        <w:t xml:space="preserve"> : contenido hacia la derecha</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center</w:t>
      </w:r>
      <w:r w:rsidRPr="007B3B75">
        <w:rPr>
          <w:rFonts w:ascii="Times New Roman" w:eastAsia="Times New Roman" w:hAnsi="Times New Roman" w:cs="Times New Roman"/>
          <w:sz w:val="24"/>
          <w:szCs w:val="24"/>
          <w:lang w:eastAsia="es-CO"/>
        </w:rPr>
        <w:t xml:space="preserve"> : contenido al medio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stretch</w:t>
      </w:r>
      <w:r w:rsidRPr="007B3B75">
        <w:rPr>
          <w:rFonts w:ascii="Times New Roman" w:eastAsia="Times New Roman" w:hAnsi="Times New Roman" w:cs="Times New Roman"/>
          <w:sz w:val="24"/>
          <w:szCs w:val="24"/>
          <w:lang w:eastAsia="es-CO"/>
        </w:rPr>
        <w:t xml:space="preserve"> : estira el contenido al espacio que nos dé el grid</w:t>
      </w:r>
      <w:r>
        <w:rPr>
          <w:rFonts w:ascii="Times New Roman" w:eastAsia="Times New Roman" w:hAnsi="Times New Roman" w:cs="Times New Roman"/>
          <w:sz w:val="24"/>
          <w:szCs w:val="24"/>
          <w:lang w:eastAsia="es-CO"/>
        </w:rPr>
        <w:t>. (</w:t>
      </w:r>
      <w:r>
        <w:rPr>
          <w:rFonts w:ascii="Times New Roman" w:eastAsia="Times New Roman" w:hAnsi="Times New Roman" w:cs="Times New Roman"/>
          <w:b/>
          <w:bCs/>
          <w:sz w:val="24"/>
          <w:szCs w:val="24"/>
          <w:lang w:eastAsia="es-CO"/>
        </w:rPr>
        <w:t>Valor por defecto</w:t>
      </w:r>
      <w:r>
        <w:rPr>
          <w:rFonts w:ascii="Times New Roman" w:eastAsia="Times New Roman" w:hAnsi="Times New Roman" w:cs="Times New Roman"/>
          <w:sz w:val="24"/>
          <w:szCs w:val="24"/>
          <w:lang w:eastAsia="es-CO"/>
        </w:rPr>
        <w:t>)</w:t>
      </w:r>
    </w:p>
    <w:p w14:paraId="51503A94" w14:textId="77777777" w:rsidR="00D35152" w:rsidRDefault="00D35152" w:rsidP="00D35152">
      <w:pPr>
        <w:pStyle w:val="Ttulo1"/>
        <w:rPr>
          <w:i/>
          <w:iCs/>
          <w:sz w:val="32"/>
          <w:szCs w:val="32"/>
          <w:lang w:val="en-US"/>
        </w:rPr>
      </w:pPr>
    </w:p>
    <w:p w14:paraId="0DE4139D" w14:textId="77777777" w:rsidR="00D35152" w:rsidRDefault="00D35152" w:rsidP="00D35152">
      <w:pPr>
        <w:pStyle w:val="Ttulo1"/>
        <w:rPr>
          <w:i/>
          <w:iCs/>
          <w:sz w:val="32"/>
          <w:szCs w:val="32"/>
          <w:lang w:val="en-US"/>
        </w:rPr>
      </w:pPr>
      <w:r w:rsidRPr="0048700A">
        <w:rPr>
          <w:i/>
          <w:iCs/>
          <w:sz w:val="32"/>
          <w:szCs w:val="32"/>
          <w:lang w:val="en-US"/>
        </w:rPr>
        <w:t>align-item</w:t>
      </w:r>
      <w:r>
        <w:rPr>
          <w:i/>
          <w:iCs/>
          <w:sz w:val="32"/>
          <w:szCs w:val="32"/>
          <w:lang w:val="en-US"/>
        </w:rPr>
        <w:t xml:space="preserve">s </w:t>
      </w:r>
      <w:r w:rsidRPr="0048700A">
        <w:rPr>
          <w:i/>
          <w:iCs/>
          <w:sz w:val="32"/>
          <w:szCs w:val="32"/>
          <w:lang w:val="en-US"/>
        </w:rPr>
        <w:t>(Vertical)</w:t>
      </w:r>
      <w:r>
        <w:rPr>
          <w:i/>
          <w:iCs/>
          <w:sz w:val="32"/>
          <w:szCs w:val="32"/>
          <w:lang w:val="en-US"/>
        </w:rPr>
        <w:t xml:space="preserve"> </w:t>
      </w:r>
    </w:p>
    <w:p w14:paraId="01D12B55" w14:textId="77777777" w:rsidR="00D35152" w:rsidRDefault="00D35152" w:rsidP="00D35152">
      <w:pPr>
        <w:pStyle w:val="Ttulo1"/>
        <w:rPr>
          <w:sz w:val="24"/>
          <w:szCs w:val="24"/>
        </w:rPr>
      </w:pPr>
      <w:r>
        <w:rPr>
          <w:noProof/>
        </w:rPr>
        <w:drawing>
          <wp:inline distT="0" distB="0" distL="0" distR="0" wp14:anchorId="3506C9D7" wp14:editId="607A0B7B">
            <wp:extent cx="5612130" cy="307340"/>
            <wp:effectExtent l="0" t="0" r="762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12130" cy="307340"/>
                    </a:xfrm>
                    <a:prstGeom prst="rect">
                      <a:avLst/>
                    </a:prstGeom>
                  </pic:spPr>
                </pic:pic>
              </a:graphicData>
            </a:graphic>
          </wp:inline>
        </w:drawing>
      </w:r>
    </w:p>
    <w:p w14:paraId="5077FF52" w14:textId="77777777" w:rsidR="00D35152" w:rsidRPr="007B3B75"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7B3B75">
        <w:rPr>
          <w:rFonts w:ascii="Times New Roman" w:eastAsia="Times New Roman" w:hAnsi="Times New Roman" w:cs="Times New Roman"/>
          <w:sz w:val="24"/>
          <w:szCs w:val="24"/>
          <w:lang w:eastAsia="es-CO"/>
        </w:rPr>
        <w:t>VALUES:</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start</w:t>
      </w:r>
      <w:r w:rsidRPr="007B3B75">
        <w:rPr>
          <w:rFonts w:ascii="Times New Roman" w:eastAsia="Times New Roman" w:hAnsi="Times New Roman" w:cs="Times New Roman"/>
          <w:sz w:val="24"/>
          <w:szCs w:val="24"/>
          <w:lang w:eastAsia="es-CO"/>
        </w:rPr>
        <w:t xml:space="preserve"> : </w:t>
      </w:r>
      <w:r>
        <w:rPr>
          <w:rFonts w:ascii="Times New Roman" w:eastAsia="Times New Roman" w:hAnsi="Times New Roman" w:cs="Times New Roman"/>
          <w:sz w:val="24"/>
          <w:szCs w:val="24"/>
          <w:lang w:eastAsia="es-CO"/>
        </w:rPr>
        <w:t xml:space="preserve">contenido hacia arriba </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end</w:t>
      </w:r>
      <w:r w:rsidRPr="007B3B75">
        <w:rPr>
          <w:rFonts w:ascii="Times New Roman" w:eastAsia="Times New Roman" w:hAnsi="Times New Roman" w:cs="Times New Roman"/>
          <w:sz w:val="24"/>
          <w:szCs w:val="24"/>
          <w:lang w:eastAsia="es-CO"/>
        </w:rPr>
        <w:t xml:space="preserve"> : contenido hacia </w:t>
      </w:r>
      <w:r>
        <w:rPr>
          <w:rFonts w:ascii="Times New Roman" w:eastAsia="Times New Roman" w:hAnsi="Times New Roman" w:cs="Times New Roman"/>
          <w:sz w:val="24"/>
          <w:szCs w:val="24"/>
          <w:lang w:eastAsia="es-CO"/>
        </w:rPr>
        <w:t>abajo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center</w:t>
      </w:r>
      <w:r w:rsidRPr="007B3B75">
        <w:rPr>
          <w:rFonts w:ascii="Times New Roman" w:eastAsia="Times New Roman" w:hAnsi="Times New Roman" w:cs="Times New Roman"/>
          <w:sz w:val="24"/>
          <w:szCs w:val="24"/>
          <w:lang w:eastAsia="es-CO"/>
        </w:rPr>
        <w:t xml:space="preserve"> : contenido al medio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stretch</w:t>
      </w:r>
      <w:r w:rsidRPr="007B3B75">
        <w:rPr>
          <w:rFonts w:ascii="Times New Roman" w:eastAsia="Times New Roman" w:hAnsi="Times New Roman" w:cs="Times New Roman"/>
          <w:sz w:val="24"/>
          <w:szCs w:val="24"/>
          <w:lang w:eastAsia="es-CO"/>
        </w:rPr>
        <w:t xml:space="preserve"> : estira el contenido al espacio que nos dé el grid</w:t>
      </w:r>
      <w:r>
        <w:rPr>
          <w:rFonts w:ascii="Times New Roman" w:eastAsia="Times New Roman" w:hAnsi="Times New Roman" w:cs="Times New Roman"/>
          <w:sz w:val="24"/>
          <w:szCs w:val="24"/>
          <w:lang w:eastAsia="es-CO"/>
        </w:rPr>
        <w:t>. (</w:t>
      </w:r>
      <w:r>
        <w:rPr>
          <w:rFonts w:ascii="Times New Roman" w:eastAsia="Times New Roman" w:hAnsi="Times New Roman" w:cs="Times New Roman"/>
          <w:b/>
          <w:bCs/>
          <w:sz w:val="24"/>
          <w:szCs w:val="24"/>
          <w:lang w:eastAsia="es-CO"/>
        </w:rPr>
        <w:t>Valor por defecto</w:t>
      </w:r>
      <w:r>
        <w:rPr>
          <w:rFonts w:ascii="Times New Roman" w:eastAsia="Times New Roman" w:hAnsi="Times New Roman" w:cs="Times New Roman"/>
          <w:sz w:val="24"/>
          <w:szCs w:val="24"/>
          <w:lang w:eastAsia="es-CO"/>
        </w:rPr>
        <w:t>)</w:t>
      </w:r>
    </w:p>
    <w:p w14:paraId="268AC369" w14:textId="77777777" w:rsidR="00D35152" w:rsidRDefault="00D35152" w:rsidP="00D35152">
      <w:pPr>
        <w:pStyle w:val="Ttulo1"/>
        <w:rPr>
          <w:i/>
          <w:iCs/>
          <w:sz w:val="32"/>
          <w:szCs w:val="32"/>
        </w:rPr>
      </w:pPr>
    </w:p>
    <w:p w14:paraId="34775CBA" w14:textId="77777777" w:rsidR="00D35152" w:rsidRDefault="00D35152" w:rsidP="00D35152">
      <w:pPr>
        <w:pStyle w:val="Ttulo1"/>
        <w:rPr>
          <w:i/>
          <w:iCs/>
          <w:sz w:val="32"/>
          <w:szCs w:val="32"/>
        </w:rPr>
      </w:pPr>
      <w:r w:rsidRPr="00FE745E">
        <w:rPr>
          <w:i/>
          <w:iCs/>
          <w:sz w:val="32"/>
          <w:szCs w:val="32"/>
        </w:rPr>
        <w:t>Alineación individual</w:t>
      </w:r>
    </w:p>
    <w:p w14:paraId="622D0D48" w14:textId="77777777" w:rsidR="00D35152" w:rsidRPr="00855192" w:rsidRDefault="00D35152" w:rsidP="00D35152">
      <w:pPr>
        <w:pStyle w:val="Ttulo1"/>
        <w:rPr>
          <w:b w:val="0"/>
          <w:bCs w:val="0"/>
          <w:sz w:val="24"/>
          <w:szCs w:val="24"/>
        </w:rPr>
      </w:pPr>
      <w:r>
        <w:rPr>
          <w:noProof/>
        </w:rPr>
        <w:drawing>
          <wp:anchor distT="0" distB="0" distL="114300" distR="114300" simplePos="0" relativeHeight="251661312" behindDoc="1" locked="0" layoutInCell="1" allowOverlap="1" wp14:anchorId="4517475F" wp14:editId="2919F19D">
            <wp:simplePos x="0" y="0"/>
            <wp:positionH relativeFrom="column">
              <wp:posOffset>2517775</wp:posOffset>
            </wp:positionH>
            <wp:positionV relativeFrom="paragraph">
              <wp:posOffset>9525</wp:posOffset>
            </wp:positionV>
            <wp:extent cx="2800350" cy="1047750"/>
            <wp:effectExtent l="0" t="0" r="0" b="0"/>
            <wp:wrapTight wrapText="bothSides">
              <wp:wrapPolygon edited="0">
                <wp:start x="0" y="0"/>
                <wp:lineTo x="0" y="21207"/>
                <wp:lineTo x="21453" y="21207"/>
                <wp:lineTo x="21453" y="0"/>
                <wp:lineTo x="0" y="0"/>
              </wp:wrapPolygon>
            </wp:wrapTight>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2800350" cy="1047750"/>
                    </a:xfrm>
                    <a:prstGeom prst="rect">
                      <a:avLst/>
                    </a:prstGeom>
                  </pic:spPr>
                </pic:pic>
              </a:graphicData>
            </a:graphic>
          </wp:anchor>
        </w:drawing>
      </w:r>
      <w:r w:rsidRPr="00855192">
        <w:rPr>
          <w:b w:val="0"/>
          <w:bCs w:val="0"/>
          <w:sz w:val="24"/>
          <w:szCs w:val="24"/>
        </w:rPr>
        <w:t>justify-self (HORIZONTAL)</w:t>
      </w:r>
    </w:p>
    <w:p w14:paraId="75636875" w14:textId="77777777" w:rsidR="00D35152" w:rsidRPr="00855192" w:rsidRDefault="00D35152" w:rsidP="00D35152">
      <w:pPr>
        <w:pStyle w:val="Ttulo1"/>
        <w:rPr>
          <w:b w:val="0"/>
          <w:bCs w:val="0"/>
          <w:sz w:val="24"/>
          <w:szCs w:val="24"/>
        </w:rPr>
      </w:pPr>
      <w:r w:rsidRPr="00855192">
        <w:rPr>
          <w:b w:val="0"/>
          <w:bCs w:val="0"/>
          <w:sz w:val="24"/>
          <w:szCs w:val="24"/>
        </w:rPr>
        <w:t xml:space="preserve">align-self (VERTICAL )   </w:t>
      </w:r>
    </w:p>
    <w:p w14:paraId="01AB4087" w14:textId="77777777" w:rsidR="00D35152" w:rsidRPr="00855192" w:rsidRDefault="00D35152" w:rsidP="00D35152">
      <w:pPr>
        <w:pStyle w:val="Ttulo1"/>
        <w:rPr>
          <w:b w:val="0"/>
          <w:bCs w:val="0"/>
          <w:sz w:val="24"/>
          <w:szCs w:val="24"/>
        </w:rPr>
      </w:pPr>
    </w:p>
    <w:p w14:paraId="21D71D70" w14:textId="77777777" w:rsidR="00D35152" w:rsidRPr="00855192" w:rsidRDefault="00D35152" w:rsidP="00D35152">
      <w:pPr>
        <w:pStyle w:val="Ttulo1"/>
        <w:rPr>
          <w:b w:val="0"/>
          <w:bCs w:val="0"/>
          <w:sz w:val="24"/>
          <w:szCs w:val="24"/>
        </w:rPr>
      </w:pPr>
    </w:p>
    <w:p w14:paraId="5491137A" w14:textId="77777777" w:rsidR="00D35152" w:rsidRPr="00855192" w:rsidRDefault="00D35152" w:rsidP="00D35152">
      <w:pPr>
        <w:pStyle w:val="Ttulo1"/>
        <w:rPr>
          <w:b w:val="0"/>
          <w:bCs w:val="0"/>
          <w:sz w:val="24"/>
          <w:szCs w:val="24"/>
        </w:rPr>
      </w:pPr>
    </w:p>
    <w:p w14:paraId="5CA50C3B" w14:textId="77777777" w:rsidR="00D35152" w:rsidRPr="00855192" w:rsidRDefault="00D35152" w:rsidP="00D35152">
      <w:pPr>
        <w:pStyle w:val="Ttulo1"/>
        <w:rPr>
          <w:b w:val="0"/>
          <w:bCs w:val="0"/>
          <w:sz w:val="24"/>
          <w:szCs w:val="24"/>
        </w:rPr>
      </w:pPr>
    </w:p>
    <w:p w14:paraId="42D31644" w14:textId="77777777" w:rsidR="00D35152" w:rsidRPr="00855192" w:rsidRDefault="00D35152" w:rsidP="00D35152">
      <w:pPr>
        <w:pStyle w:val="Ttulo1"/>
        <w:rPr>
          <w:b w:val="0"/>
          <w:bCs w:val="0"/>
          <w:sz w:val="24"/>
          <w:szCs w:val="24"/>
        </w:rPr>
      </w:pPr>
    </w:p>
    <w:p w14:paraId="3709F895" w14:textId="77777777" w:rsidR="00D35152" w:rsidRDefault="00D35152" w:rsidP="00D35152">
      <w:pPr>
        <w:pStyle w:val="Ttulo1"/>
      </w:pPr>
      <w:r>
        <w:t xml:space="preserve">Alineación de filas y columnas. </w:t>
      </w:r>
    </w:p>
    <w:p w14:paraId="149249B8" w14:textId="77777777" w:rsidR="00D35152" w:rsidRDefault="00D35152" w:rsidP="00D35152">
      <w:pPr>
        <w:pStyle w:val="NormalWeb"/>
      </w:pPr>
      <w:r>
        <w:t>Para alinear el contenido de filas y columnas:</w:t>
      </w:r>
      <w:r>
        <w:br/>
      </w:r>
      <w:r>
        <w:rPr>
          <w:rStyle w:val="CdigoHTML"/>
        </w:rPr>
        <w:t>justify-content: valor;</w:t>
      </w:r>
      <w:r>
        <w:t xml:space="preserve"> horizontal</w:t>
      </w:r>
      <w:r>
        <w:br/>
      </w:r>
      <w:r>
        <w:rPr>
          <w:rStyle w:val="CdigoHTML"/>
        </w:rPr>
        <w:t>align-content: valor;</w:t>
      </w:r>
      <w:r>
        <w:t xml:space="preserve"> vertical</w:t>
      </w:r>
    </w:p>
    <w:p w14:paraId="4B22C64D" w14:textId="77777777" w:rsidR="00D35152" w:rsidRDefault="00D35152" w:rsidP="00D35152">
      <w:pPr>
        <w:pStyle w:val="NormalWeb"/>
      </w:pPr>
      <w:r>
        <w:t>Pata distribuir uniformemente:</w:t>
      </w:r>
      <w:r>
        <w:br/>
        <w:t xml:space="preserve">Con </w:t>
      </w:r>
      <w:r>
        <w:rPr>
          <w:rStyle w:val="CdigoHTML"/>
        </w:rPr>
        <w:t>space-around</w:t>
      </w:r>
      <w:r>
        <w:t xml:space="preserve"> Los ítems tienen el mismo espacio a su alrededor</w:t>
      </w:r>
      <w:r>
        <w:br/>
        <w:t xml:space="preserve">Con </w:t>
      </w:r>
      <w:r>
        <w:rPr>
          <w:rStyle w:val="CdigoHTML"/>
        </w:rPr>
        <w:t>space-evenly</w:t>
      </w:r>
      <w:r>
        <w:t xml:space="preserve"> Hay un espacio más homogéneo entre ítems</w:t>
      </w:r>
      <w:r>
        <w:br/>
        <w:t xml:space="preserve">Con </w:t>
      </w:r>
      <w:r>
        <w:rPr>
          <w:rStyle w:val="CdigoHTML"/>
        </w:rPr>
        <w:t>space-between</w:t>
      </w:r>
      <w:r>
        <w:t xml:space="preserve"> El primer ítem al inicio, el último al final</w:t>
      </w:r>
    </w:p>
    <w:p w14:paraId="101E4321" w14:textId="77777777" w:rsidR="00D35152" w:rsidRDefault="00D35152" w:rsidP="00D35152">
      <w:pPr>
        <w:pStyle w:val="NormalWeb"/>
      </w:pPr>
    </w:p>
    <w:p w14:paraId="74020394" w14:textId="77777777" w:rsidR="00D35152" w:rsidRDefault="00D35152" w:rsidP="00D35152">
      <w:pPr>
        <w:pStyle w:val="NormalWeb"/>
      </w:pPr>
      <w:r>
        <w:rPr>
          <w:noProof/>
        </w:rPr>
        <w:drawing>
          <wp:inline distT="0" distB="0" distL="0" distR="0" wp14:anchorId="6356CF4D" wp14:editId="145BB0D1">
            <wp:extent cx="5612130" cy="3805555"/>
            <wp:effectExtent l="0" t="0" r="7620" b="4445"/>
            <wp:docPr id="186" name="Imagen 186" descr="Imagen Justify C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Justify Conten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12130" cy="3805555"/>
                    </a:xfrm>
                    <a:prstGeom prst="rect">
                      <a:avLst/>
                    </a:prstGeom>
                    <a:noFill/>
                    <a:ln>
                      <a:noFill/>
                    </a:ln>
                  </pic:spPr>
                </pic:pic>
              </a:graphicData>
            </a:graphic>
          </wp:inline>
        </w:drawing>
      </w:r>
    </w:p>
    <w:p w14:paraId="0C50469F"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p>
    <w:p w14:paraId="7EB1ECFE"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p>
    <w:p w14:paraId="0ADDC510"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p>
    <w:p w14:paraId="78DDA2CB"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p>
    <w:p w14:paraId="69BB377C" w14:textId="77777777" w:rsidR="00D35152" w:rsidRPr="00E51D2B"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r w:rsidRPr="00E51D2B">
        <w:rPr>
          <w:rFonts w:ascii="Times New Roman" w:eastAsia="Times New Roman" w:hAnsi="Times New Roman" w:cs="Times New Roman"/>
          <w:b/>
          <w:bCs/>
          <w:sz w:val="48"/>
          <w:szCs w:val="48"/>
          <w:lang w:eastAsia="es-CO"/>
        </w:rPr>
        <w:t>Notas del ejercicio de Layout Mansory</w:t>
      </w:r>
    </w:p>
    <w:p w14:paraId="4E4C860F" w14:textId="77777777" w:rsidR="00D35152" w:rsidRDefault="00D35152" w:rsidP="00D35152">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Si se desea configurar los elementos grid para que continúen (o empiece) inmediatamente después</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del otro elemento se declara solo el grid-row-end seguido de la cantidad de espacios a ocupar.</w:t>
      </w:r>
    </w:p>
    <w:p w14:paraId="68BFCA82" w14:textId="77777777" w:rsidR="00D35152" w:rsidRPr="00E51D2B" w:rsidRDefault="00D35152" w:rsidP="00D35152">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br/>
      </w:r>
      <w:r w:rsidRPr="00E51D2B">
        <w:rPr>
          <w:rFonts w:ascii="Times New Roman" w:eastAsia="Times New Roman" w:hAnsi="Times New Roman" w:cs="Times New Roman"/>
          <w:i/>
          <w:iCs/>
          <w:sz w:val="24"/>
          <w:szCs w:val="24"/>
          <w:u w:val="single"/>
          <w:lang w:eastAsia="es-CO"/>
        </w:rPr>
        <w:t>grid-row-end: span 3;</w:t>
      </w:r>
    </w:p>
    <w:p w14:paraId="20C8CDFF" w14:textId="77777777" w:rsidR="00D35152" w:rsidRDefault="00D35152" w:rsidP="00D35152">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Para que las columnas se distribuyan dependiendo de la cantidad de espacio disponible en el viewport</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se usa el atributo auto-fill de la propiedad repeat (que sería más o menos igual a lo que hace flex con el wrap</w:t>
      </w:r>
    </w:p>
    <w:p w14:paraId="52937146" w14:textId="77777777" w:rsidR="00D35152" w:rsidRPr="00E51D2B"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F7ECB5"/>
          <w:sz w:val="21"/>
          <w:szCs w:val="21"/>
          <w:lang w:eastAsia="es-CO"/>
        </w:rPr>
        <w:t>.padre</w:t>
      </w:r>
      <w:r w:rsidRPr="00E51D2B">
        <w:rPr>
          <w:rFonts w:ascii="Consolas" w:eastAsia="Times New Roman" w:hAnsi="Consolas" w:cs="Times New Roman"/>
          <w:color w:val="A7DBF7"/>
          <w:sz w:val="21"/>
          <w:szCs w:val="21"/>
          <w:lang w:eastAsia="es-CO"/>
        </w:rPr>
        <w:t> {</w:t>
      </w:r>
    </w:p>
    <w:p w14:paraId="7D6D68C3" w14:textId="77777777" w:rsidR="00D35152" w:rsidRPr="00E51D2B"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7FDBCA"/>
          <w:sz w:val="21"/>
          <w:szCs w:val="21"/>
          <w:lang w:eastAsia="es-CO"/>
        </w:rPr>
        <w:t>grid-template-columns</w:t>
      </w: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F7ECB5"/>
          <w:sz w:val="21"/>
          <w:szCs w:val="21"/>
          <w:lang w:eastAsia="es-CO"/>
        </w:rPr>
        <w:t>repeat</w:t>
      </w:r>
      <w:r w:rsidRPr="00E51D2B">
        <w:rPr>
          <w:rFonts w:ascii="Consolas" w:eastAsia="Times New Roman" w:hAnsi="Consolas" w:cs="Times New Roman"/>
          <w:color w:val="A7DBF7"/>
          <w:sz w:val="21"/>
          <w:szCs w:val="21"/>
          <w:lang w:eastAsia="es-CO"/>
        </w:rPr>
        <w:t>(</w:t>
      </w:r>
      <w:r w:rsidRPr="00E51D2B">
        <w:rPr>
          <w:rFonts w:ascii="Consolas" w:eastAsia="Times New Roman" w:hAnsi="Consolas" w:cs="Times New Roman"/>
          <w:color w:val="D7DBE0"/>
          <w:sz w:val="21"/>
          <w:szCs w:val="21"/>
          <w:lang w:eastAsia="es-CO"/>
        </w:rPr>
        <w:t>auto-fill</w:t>
      </w: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8DEC95"/>
          <w:sz w:val="21"/>
          <w:szCs w:val="21"/>
          <w:lang w:eastAsia="es-CO"/>
        </w:rPr>
        <w:t>250</w:t>
      </w:r>
      <w:r w:rsidRPr="00E51D2B">
        <w:rPr>
          <w:rFonts w:ascii="Consolas" w:eastAsia="Times New Roman" w:hAnsi="Consolas" w:cs="Times New Roman"/>
          <w:color w:val="00BFF9"/>
          <w:sz w:val="21"/>
          <w:szCs w:val="21"/>
          <w:lang w:eastAsia="es-CO"/>
        </w:rPr>
        <w:t>px</w:t>
      </w:r>
      <w:r w:rsidRPr="00E51D2B">
        <w:rPr>
          <w:rFonts w:ascii="Consolas" w:eastAsia="Times New Roman" w:hAnsi="Consolas" w:cs="Times New Roman"/>
          <w:color w:val="A7DBF7"/>
          <w:sz w:val="21"/>
          <w:szCs w:val="21"/>
          <w:lang w:eastAsia="es-CO"/>
        </w:rPr>
        <w:t>);</w:t>
      </w:r>
    </w:p>
    <w:p w14:paraId="6958F4FA" w14:textId="77777777" w:rsidR="00D35152" w:rsidRPr="00E51D2B"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A7DBF7"/>
          <w:sz w:val="21"/>
          <w:szCs w:val="21"/>
          <w:lang w:eastAsia="es-CO"/>
        </w:rPr>
        <w:t>            }</w:t>
      </w:r>
    </w:p>
    <w:p w14:paraId="14BB09A4" w14:textId="77777777" w:rsidR="00D35152" w:rsidRPr="00E51D2B"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NOTA: Esta forma de distribución llenara la pantalla de tantas columnas quepan en el viewport (así estén vacías)</w:t>
      </w:r>
    </w:p>
    <w:p w14:paraId="666DA4DA" w14:textId="5FCF55C5" w:rsidR="00D35152" w:rsidRPr="00E51D2B" w:rsidRDefault="00D35152" w:rsidP="00D35152">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En caso de que quedaran espacios vacíos o no se ajustara los elementos correctamente al layout</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 xml:space="preserve">deseado, se puede usar </w:t>
      </w:r>
      <w:r w:rsidRPr="00E51D2B">
        <w:rPr>
          <w:rFonts w:ascii="Times New Roman" w:eastAsia="Times New Roman" w:hAnsi="Times New Roman" w:cs="Times New Roman"/>
          <w:i/>
          <w:iCs/>
          <w:sz w:val="24"/>
          <w:szCs w:val="24"/>
          <w:u w:val="single"/>
          <w:lang w:eastAsia="es-CO"/>
        </w:rPr>
        <w:t>grid-auto-flow</w:t>
      </w:r>
      <w:r w:rsidRPr="00E51D2B">
        <w:rPr>
          <w:rFonts w:ascii="Times New Roman" w:eastAsia="Times New Roman" w:hAnsi="Times New Roman" w:cs="Times New Roman"/>
          <w:sz w:val="24"/>
          <w:szCs w:val="24"/>
          <w:lang w:eastAsia="es-CO"/>
        </w:rPr>
        <w:t>, el cual es una propiedad que modifica la colocación automática</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de cada elemento en el grid. Su valor por defecto es el “sparse” el cual indica que si un elemento no</w:t>
      </w:r>
      <w:r w:rsidRPr="00E51D2B">
        <w:rPr>
          <w:rFonts w:ascii="Times New Roman" w:eastAsia="Times New Roman" w:hAnsi="Times New Roman" w:cs="Times New Roman"/>
          <w:sz w:val="24"/>
          <w:szCs w:val="24"/>
          <w:lang w:eastAsia="es-CO"/>
        </w:rPr>
        <w:br/>
        <w:t xml:space="preserve">cabe en el “espacio” que dejo otro elemento </w:t>
      </w:r>
      <w:r w:rsidR="00DA6951" w:rsidRPr="00E51D2B">
        <w:rPr>
          <w:rFonts w:ascii="Times New Roman" w:eastAsia="Times New Roman" w:hAnsi="Times New Roman" w:cs="Times New Roman"/>
          <w:sz w:val="24"/>
          <w:szCs w:val="24"/>
          <w:lang w:eastAsia="es-CO"/>
        </w:rPr>
        <w:t>más</w:t>
      </w:r>
      <w:r w:rsidRPr="00E51D2B">
        <w:rPr>
          <w:rFonts w:ascii="Times New Roman" w:eastAsia="Times New Roman" w:hAnsi="Times New Roman" w:cs="Times New Roman"/>
          <w:sz w:val="24"/>
          <w:szCs w:val="24"/>
          <w:lang w:eastAsia="es-CO"/>
        </w:rPr>
        <w:t xml:space="preserve"> grande para colocarlo este saltara hasta encontrar un espacio</w:t>
      </w:r>
      <w:r w:rsidRPr="00E51D2B">
        <w:rPr>
          <w:rFonts w:ascii="Times New Roman" w:eastAsia="Times New Roman" w:hAnsi="Times New Roman" w:cs="Times New Roman"/>
          <w:sz w:val="24"/>
          <w:szCs w:val="24"/>
          <w:lang w:eastAsia="es-CO"/>
        </w:rPr>
        <w:br/>
        <w:t>donde quepa el elemento siguiente.</w:t>
      </w:r>
      <w:r w:rsidRPr="00E51D2B">
        <w:rPr>
          <w:rFonts w:ascii="Times New Roman" w:eastAsia="Times New Roman" w:hAnsi="Times New Roman" w:cs="Times New Roman"/>
          <w:sz w:val="24"/>
          <w:szCs w:val="24"/>
          <w:lang w:eastAsia="es-CO"/>
        </w:rPr>
        <w:br/>
        <w:t>Sin embargo con la propiedad “dense” esto se puede alterar, ya que con esta propiedad se indica que</w:t>
      </w:r>
      <w:r w:rsidRPr="00E51D2B">
        <w:rPr>
          <w:rFonts w:ascii="Times New Roman" w:eastAsia="Times New Roman" w:hAnsi="Times New Roman" w:cs="Times New Roman"/>
          <w:sz w:val="24"/>
          <w:szCs w:val="24"/>
          <w:lang w:eastAsia="es-CO"/>
        </w:rPr>
        <w:br/>
        <w:t>en el espacio disponible coloque cualquier elemento que quepa en dicho espacio sin importar su orden.</w:t>
      </w:r>
      <w:r w:rsidRPr="00E51D2B">
        <w:rPr>
          <w:rFonts w:ascii="Times New Roman" w:eastAsia="Times New Roman" w:hAnsi="Times New Roman" w:cs="Times New Roman"/>
          <w:sz w:val="24"/>
          <w:szCs w:val="24"/>
          <w:lang w:eastAsia="es-CO"/>
        </w:rPr>
        <w:br/>
        <w:t>NOTA: En el Dense se necesita declarar medidas de alto y ancho a los contenedores .hijos (al menos 100% para cada una)</w:t>
      </w:r>
    </w:p>
    <w:p w14:paraId="175A3BF4" w14:textId="77777777" w:rsidR="00D35152" w:rsidRDefault="00D35152" w:rsidP="00D35152">
      <w:pPr>
        <w:pStyle w:val="NormalWeb"/>
      </w:pPr>
    </w:p>
    <w:p w14:paraId="7BBAC3AC" w14:textId="77777777" w:rsidR="00D35152" w:rsidRPr="002A74A3" w:rsidRDefault="00D35152" w:rsidP="00D35152">
      <w:pPr>
        <w:pStyle w:val="Ttulo1"/>
        <w:rPr>
          <w:b w:val="0"/>
          <w:bCs w:val="0"/>
          <w:sz w:val="24"/>
          <w:szCs w:val="24"/>
        </w:rPr>
      </w:pPr>
    </w:p>
    <w:p w14:paraId="46F19AFD" w14:textId="77777777" w:rsidR="00D35152" w:rsidRPr="000B7E5A" w:rsidRDefault="00D35152" w:rsidP="00D35152">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3DD3BF57" w14:textId="77777777" w:rsidR="00D35152" w:rsidRDefault="00D35152" w:rsidP="00D35152">
      <w:pPr>
        <w:rPr>
          <w:rFonts w:ascii="Times New Roman" w:hAnsi="Times New Roman" w:cs="Times New Roman"/>
          <w:b/>
          <w:bCs/>
          <w:i/>
          <w:iCs/>
          <w:sz w:val="48"/>
          <w:szCs w:val="48"/>
        </w:rPr>
      </w:pPr>
    </w:p>
    <w:p w14:paraId="7F6047DD" w14:textId="77777777" w:rsidR="00D35152" w:rsidRPr="00D35152" w:rsidRDefault="00D35152" w:rsidP="00D35152">
      <w:pPr>
        <w:rPr>
          <w:rFonts w:ascii="Times New Roman" w:hAnsi="Times New Roman" w:cs="Times New Roman"/>
          <w:b/>
          <w:bCs/>
          <w:sz w:val="24"/>
          <w:szCs w:val="24"/>
        </w:rPr>
      </w:pPr>
    </w:p>
    <w:p w14:paraId="2BB1F2A1" w14:textId="6F94096E" w:rsidR="00D35152" w:rsidRPr="003278BE" w:rsidRDefault="003278BE" w:rsidP="003278BE">
      <w:pPr>
        <w:jc w:val="center"/>
        <w:rPr>
          <w:rFonts w:ascii="Times New Roman" w:hAnsi="Times New Roman" w:cs="Times New Roman"/>
          <w:b/>
          <w:bCs/>
          <w:sz w:val="48"/>
          <w:szCs w:val="48"/>
        </w:rPr>
      </w:pPr>
      <w:r w:rsidRPr="003278BE">
        <w:rPr>
          <w:rFonts w:ascii="Times New Roman" w:hAnsi="Times New Roman" w:cs="Times New Roman"/>
          <w:b/>
          <w:bCs/>
          <w:sz w:val="48"/>
          <w:szCs w:val="48"/>
          <w:highlight w:val="green"/>
        </w:rPr>
        <w:t>ULTIMAS CONSIDERACIONES</w:t>
      </w:r>
    </w:p>
    <w:p w14:paraId="64B5E261" w14:textId="77777777" w:rsidR="00D35152" w:rsidRDefault="00D35152" w:rsidP="00D35152">
      <w:pPr>
        <w:jc w:val="center"/>
        <w:rPr>
          <w:rFonts w:ascii="Times New Roman" w:hAnsi="Times New Roman" w:cs="Times New Roman"/>
          <w:b/>
          <w:bCs/>
          <w:sz w:val="24"/>
          <w:szCs w:val="24"/>
        </w:rPr>
      </w:pPr>
    </w:p>
    <w:p w14:paraId="30BA7F8D" w14:textId="77777777" w:rsidR="00D35152" w:rsidRPr="00A20D24" w:rsidRDefault="00D35152" w:rsidP="00D35152">
      <w:pPr>
        <w:jc w:val="center"/>
        <w:rPr>
          <w:rFonts w:ascii="Times New Roman" w:hAnsi="Times New Roman" w:cs="Times New Roman"/>
          <w:b/>
          <w:bCs/>
          <w:sz w:val="24"/>
          <w:szCs w:val="24"/>
        </w:rPr>
      </w:pPr>
      <w:r w:rsidRPr="00A20D24">
        <w:rPr>
          <w:rFonts w:ascii="Times New Roman" w:hAnsi="Times New Roman" w:cs="Times New Roman"/>
          <w:b/>
          <w:bCs/>
          <w:sz w:val="24"/>
          <w:szCs w:val="24"/>
        </w:rPr>
        <w:t>Extension Autocompletition CSS VsCode.</w:t>
      </w:r>
    </w:p>
    <w:p w14:paraId="7DBC15AB" w14:textId="77777777" w:rsidR="00D35152" w:rsidRPr="00A20D24" w:rsidRDefault="00D6773A" w:rsidP="00D35152">
      <w:pPr>
        <w:jc w:val="center"/>
        <w:rPr>
          <w:rFonts w:ascii="Times New Roman" w:hAnsi="Times New Roman" w:cs="Times New Roman"/>
          <w:i/>
          <w:iCs/>
          <w:sz w:val="32"/>
          <w:szCs w:val="32"/>
          <w:u w:val="single"/>
        </w:rPr>
      </w:pPr>
      <w:hyperlink r:id="rId210" w:history="1">
        <w:r w:rsidR="00D35152" w:rsidRPr="00A20D24">
          <w:rPr>
            <w:rStyle w:val="Hipervnculo"/>
            <w:i/>
            <w:iCs/>
            <w:sz w:val="32"/>
            <w:szCs w:val="32"/>
            <w:highlight w:val="yellow"/>
          </w:rPr>
          <w:t>https://marketplace.visualstudio.com/items?itemName=solnurkarim.html-to-css-autocompletion</w:t>
        </w:r>
      </w:hyperlink>
    </w:p>
    <w:p w14:paraId="33982BF8" w14:textId="77777777" w:rsidR="00D35152" w:rsidRPr="00A20D24" w:rsidRDefault="00D35152" w:rsidP="00D35152">
      <w:pPr>
        <w:rPr>
          <w:rFonts w:ascii="Times New Roman" w:hAnsi="Times New Roman" w:cs="Times New Roman"/>
          <w:i/>
          <w:iCs/>
          <w:sz w:val="32"/>
          <w:szCs w:val="32"/>
          <w:u w:val="single"/>
        </w:rPr>
      </w:pPr>
    </w:p>
    <w:p w14:paraId="6FDBA3D4" w14:textId="77777777" w:rsidR="00D35152" w:rsidRPr="00A20D24" w:rsidRDefault="00D35152" w:rsidP="00D35152">
      <w:pPr>
        <w:rPr>
          <w:rFonts w:ascii="Times New Roman" w:hAnsi="Times New Roman" w:cs="Times New Roman"/>
          <w:i/>
          <w:iCs/>
          <w:sz w:val="32"/>
          <w:szCs w:val="32"/>
          <w:u w:val="single"/>
        </w:rPr>
      </w:pPr>
    </w:p>
    <w:p w14:paraId="5828FAF1" w14:textId="77777777" w:rsidR="00D35152" w:rsidRDefault="00D35152" w:rsidP="00D35152">
      <w:pPr>
        <w:rPr>
          <w:rFonts w:ascii="Times New Roman" w:hAnsi="Times New Roman" w:cs="Times New Roman"/>
          <w:i/>
          <w:iCs/>
          <w:sz w:val="32"/>
          <w:szCs w:val="32"/>
          <w:u w:val="single"/>
        </w:rPr>
      </w:pPr>
      <w:r>
        <w:rPr>
          <w:rFonts w:ascii="Times New Roman" w:hAnsi="Times New Roman" w:cs="Times New Roman"/>
          <w:i/>
          <w:iCs/>
          <w:sz w:val="32"/>
          <w:szCs w:val="32"/>
          <w:u w:val="single"/>
        </w:rPr>
        <w:t>Para tener en cuenta:</w:t>
      </w:r>
    </w:p>
    <w:p w14:paraId="372FE45D" w14:textId="77777777" w:rsidR="00D35152"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Algunas etiquetas como &lt;body&gt; contienen estilos predeterminados. Debemos realizar un formateo de estilos inicial.</w:t>
      </w:r>
    </w:p>
    <w:p w14:paraId="4358A471" w14:textId="77777777" w:rsidR="00D35152"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 xml:space="preserve">Si quiero crear un botón sin funcionalidad puedo hacer uso de </w:t>
      </w:r>
      <w:r w:rsidRPr="00762BFC">
        <w:rPr>
          <w:rFonts w:ascii="Times New Roman" w:hAnsi="Times New Roman" w:cs="Times New Roman"/>
          <w:b/>
          <w:bCs/>
          <w:sz w:val="24"/>
          <w:szCs w:val="24"/>
        </w:rPr>
        <w:t>&lt;a&gt;</w:t>
      </w:r>
    </w:p>
    <w:p w14:paraId="3AA96907" w14:textId="77777777" w:rsidR="00D35152"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 xml:space="preserve">Si mi botón debe tener funcionalidad (como en un form), puedo hacer uso de </w:t>
      </w:r>
      <w:r w:rsidRPr="00762BFC">
        <w:rPr>
          <w:rFonts w:ascii="Times New Roman" w:hAnsi="Times New Roman" w:cs="Times New Roman"/>
          <w:b/>
          <w:bCs/>
          <w:sz w:val="24"/>
          <w:szCs w:val="24"/>
        </w:rPr>
        <w:t>&lt;button&gt;</w:t>
      </w:r>
      <w:r>
        <w:rPr>
          <w:rFonts w:ascii="Times New Roman" w:hAnsi="Times New Roman" w:cs="Times New Roman"/>
          <w:sz w:val="24"/>
          <w:szCs w:val="24"/>
        </w:rPr>
        <w:t xml:space="preserve"> </w:t>
      </w:r>
    </w:p>
    <w:p w14:paraId="102F138D" w14:textId="77777777" w:rsidR="00D35152" w:rsidRPr="00F23F58"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 xml:space="preserve">Atajos para crear estructura HTML: </w:t>
      </w:r>
      <w:r w:rsidRPr="00762BFC">
        <w:rPr>
          <w:rFonts w:ascii="Times New Roman" w:hAnsi="Times New Roman" w:cs="Times New Roman"/>
          <w:b/>
          <w:bCs/>
          <w:sz w:val="24"/>
          <w:szCs w:val="24"/>
          <w:u w:val="single"/>
        </w:rPr>
        <w:t>html5 + TAB</w:t>
      </w:r>
      <w:r>
        <w:rPr>
          <w:rFonts w:ascii="Times New Roman" w:hAnsi="Times New Roman" w:cs="Times New Roman"/>
          <w:sz w:val="24"/>
          <w:szCs w:val="24"/>
        </w:rPr>
        <w:t xml:space="preserve">    --------     </w:t>
      </w:r>
      <w:r w:rsidRPr="00762BFC">
        <w:rPr>
          <w:rFonts w:ascii="Times New Roman" w:hAnsi="Times New Roman" w:cs="Times New Roman"/>
          <w:b/>
          <w:bCs/>
          <w:sz w:val="24"/>
          <w:szCs w:val="24"/>
          <w:u w:val="single"/>
        </w:rPr>
        <w:t>¡ + TAB</w:t>
      </w:r>
    </w:p>
    <w:p w14:paraId="790DD22C" w14:textId="77777777" w:rsidR="00D35152" w:rsidRDefault="00D35152" w:rsidP="00D35152">
      <w:pPr>
        <w:pStyle w:val="Prrafodelista"/>
        <w:numPr>
          <w:ilvl w:val="0"/>
          <w:numId w:val="12"/>
        </w:numPr>
        <w:rPr>
          <w:rFonts w:ascii="Times New Roman" w:hAnsi="Times New Roman" w:cs="Times New Roman"/>
          <w:sz w:val="24"/>
          <w:szCs w:val="24"/>
        </w:rPr>
      </w:pPr>
      <w:r w:rsidRPr="00F23F58">
        <w:rPr>
          <w:rFonts w:ascii="Times New Roman" w:hAnsi="Times New Roman" w:cs="Times New Roman"/>
          <w:sz w:val="24"/>
          <w:szCs w:val="24"/>
        </w:rPr>
        <w:t>Crear</w:t>
      </w:r>
      <w:r>
        <w:rPr>
          <w:rFonts w:ascii="Times New Roman" w:hAnsi="Times New Roman" w:cs="Times New Roman"/>
          <w:sz w:val="24"/>
          <w:szCs w:val="24"/>
        </w:rPr>
        <w:t xml:space="preserve"> texto dummy : </w:t>
      </w:r>
      <w:r w:rsidRPr="00F23F58">
        <w:rPr>
          <w:rFonts w:ascii="Times New Roman" w:hAnsi="Times New Roman" w:cs="Times New Roman"/>
          <w:b/>
          <w:bCs/>
          <w:sz w:val="24"/>
          <w:szCs w:val="24"/>
          <w:u w:val="single"/>
        </w:rPr>
        <w:t>Lorem + TAB</w:t>
      </w:r>
      <w:r>
        <w:rPr>
          <w:rFonts w:ascii="Times New Roman" w:hAnsi="Times New Roman" w:cs="Times New Roman"/>
          <w:sz w:val="24"/>
          <w:szCs w:val="24"/>
        </w:rPr>
        <w:t xml:space="preserve"> ---- Lorem20 ----Lorem5----Lorem50</w:t>
      </w:r>
    </w:p>
    <w:p w14:paraId="2244ECE7" w14:textId="77777777" w:rsidR="00D35152"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 xml:space="preserve">Para crear línea de </w:t>
      </w:r>
      <w:r w:rsidRPr="00E8704B">
        <w:rPr>
          <w:rFonts w:ascii="Times New Roman" w:hAnsi="Times New Roman" w:cs="Times New Roman"/>
          <w:b/>
          <w:bCs/>
          <w:sz w:val="24"/>
          <w:szCs w:val="24"/>
          <w:u w:val="single"/>
        </w:rPr>
        <w:t>subrayado</w:t>
      </w:r>
      <w:r w:rsidRPr="009F6CD7">
        <w:rPr>
          <w:rFonts w:ascii="Times New Roman" w:hAnsi="Times New Roman" w:cs="Times New Roman"/>
          <w:sz w:val="24"/>
          <w:szCs w:val="24"/>
        </w:rPr>
        <w:t xml:space="preserve"> puedo hacer uso de la propiedad</w:t>
      </w:r>
      <w:r>
        <w:rPr>
          <w:rFonts w:ascii="Times New Roman" w:hAnsi="Times New Roman" w:cs="Times New Roman"/>
          <w:sz w:val="24"/>
          <w:szCs w:val="24"/>
        </w:rPr>
        <w:t>:</w:t>
      </w:r>
    </w:p>
    <w:p w14:paraId="49412AC4" w14:textId="77777777" w:rsidR="00D35152" w:rsidRDefault="00D35152" w:rsidP="00D35152">
      <w:pPr>
        <w:pStyle w:val="Prrafodelista"/>
        <w:jc w:val="center"/>
        <w:rPr>
          <w:rFonts w:ascii="Times New Roman" w:hAnsi="Times New Roman" w:cs="Times New Roman"/>
          <w:i/>
          <w:iCs/>
          <w:sz w:val="24"/>
          <w:szCs w:val="24"/>
        </w:rPr>
      </w:pPr>
      <w:r w:rsidRPr="009F6CD7">
        <w:rPr>
          <w:rFonts w:ascii="Times New Roman" w:hAnsi="Times New Roman" w:cs="Times New Roman"/>
          <w:i/>
          <w:iCs/>
          <w:sz w:val="24"/>
          <w:szCs w:val="24"/>
        </w:rPr>
        <w:t>border-bottom: 1px solid grey</w:t>
      </w:r>
    </w:p>
    <w:p w14:paraId="64127AAA" w14:textId="77777777" w:rsidR="00D35152" w:rsidRPr="009F6CD7" w:rsidRDefault="00D35152" w:rsidP="00D35152">
      <w:pPr>
        <w:pStyle w:val="Prrafodelista"/>
        <w:numPr>
          <w:ilvl w:val="0"/>
          <w:numId w:val="12"/>
        </w:numPr>
        <w:rPr>
          <w:rFonts w:ascii="Times New Roman" w:hAnsi="Times New Roman" w:cs="Times New Roman"/>
          <w:i/>
          <w:iCs/>
          <w:sz w:val="24"/>
          <w:szCs w:val="24"/>
        </w:rPr>
      </w:pPr>
      <w:r>
        <w:rPr>
          <w:rFonts w:ascii="Times New Roman" w:hAnsi="Times New Roman" w:cs="Times New Roman"/>
          <w:sz w:val="24"/>
          <w:szCs w:val="24"/>
        </w:rPr>
        <w:t xml:space="preserve">Para crear una coherencia entre tamaños de elemento puedo definir width/height estáticos a los elementos padre y a los elementos hijos medidas relativas. </w:t>
      </w:r>
    </w:p>
    <w:p w14:paraId="33F8C751" w14:textId="77777777" w:rsidR="00D35152" w:rsidRPr="009F6CD7" w:rsidRDefault="00D35152" w:rsidP="00D35152">
      <w:pPr>
        <w:pStyle w:val="Prrafodelista"/>
        <w:numPr>
          <w:ilvl w:val="1"/>
          <w:numId w:val="12"/>
        </w:numPr>
        <w:rPr>
          <w:rFonts w:ascii="Times New Roman" w:hAnsi="Times New Roman" w:cs="Times New Roman"/>
          <w:i/>
          <w:iCs/>
          <w:sz w:val="24"/>
          <w:szCs w:val="24"/>
        </w:rPr>
      </w:pPr>
      <w:r>
        <w:rPr>
          <w:rFonts w:ascii="Times New Roman" w:hAnsi="Times New Roman" w:cs="Times New Roman"/>
          <w:sz w:val="24"/>
          <w:szCs w:val="24"/>
        </w:rPr>
        <w:t>.padre {min-height: 250px;}</w:t>
      </w:r>
    </w:p>
    <w:p w14:paraId="6A03360E" w14:textId="77777777" w:rsidR="00D35152" w:rsidRPr="00EC3077" w:rsidRDefault="00D35152" w:rsidP="00D35152">
      <w:pPr>
        <w:pStyle w:val="Prrafodelista"/>
        <w:numPr>
          <w:ilvl w:val="1"/>
          <w:numId w:val="12"/>
        </w:numPr>
        <w:rPr>
          <w:rFonts w:ascii="Times New Roman" w:hAnsi="Times New Roman" w:cs="Times New Roman"/>
          <w:i/>
          <w:iCs/>
          <w:sz w:val="24"/>
          <w:szCs w:val="24"/>
        </w:rPr>
      </w:pPr>
      <w:r>
        <w:rPr>
          <w:rFonts w:ascii="Times New Roman" w:hAnsi="Times New Roman" w:cs="Times New Roman"/>
          <w:sz w:val="24"/>
          <w:szCs w:val="24"/>
        </w:rPr>
        <w:t xml:space="preserve">.hijo {width: 50%;} </w:t>
      </w:r>
    </w:p>
    <w:p w14:paraId="183DA9CE" w14:textId="77777777" w:rsidR="00D35152" w:rsidRPr="009168FF" w:rsidRDefault="00D35152" w:rsidP="00D35152">
      <w:pPr>
        <w:ind w:left="1080"/>
        <w:rPr>
          <w:rFonts w:ascii="Times New Roman" w:hAnsi="Times New Roman" w:cs="Times New Roman"/>
          <w:i/>
          <w:iCs/>
          <w:sz w:val="24"/>
          <w:szCs w:val="24"/>
        </w:rPr>
      </w:pPr>
    </w:p>
    <w:p w14:paraId="10A7FAD6" w14:textId="77777777" w:rsidR="00D35152" w:rsidRPr="00EC3077" w:rsidRDefault="00D35152" w:rsidP="00D35152">
      <w:pPr>
        <w:rPr>
          <w:rFonts w:ascii="Times New Roman" w:hAnsi="Times New Roman" w:cs="Times New Roman"/>
          <w:b/>
          <w:bCs/>
          <w:i/>
          <w:iCs/>
          <w:sz w:val="24"/>
          <w:szCs w:val="24"/>
        </w:rPr>
      </w:pPr>
    </w:p>
    <w:p w14:paraId="174EA3A9" w14:textId="77777777" w:rsidR="00D35152" w:rsidRDefault="00D35152" w:rsidP="00D35152">
      <w:pPr>
        <w:rPr>
          <w:rFonts w:ascii="Times New Roman" w:hAnsi="Times New Roman" w:cs="Times New Roman"/>
          <w:b/>
          <w:bCs/>
          <w:i/>
          <w:iCs/>
          <w:sz w:val="24"/>
          <w:szCs w:val="24"/>
        </w:rPr>
      </w:pPr>
      <w:r w:rsidRPr="00EC3077">
        <w:rPr>
          <w:rFonts w:ascii="Times New Roman" w:hAnsi="Times New Roman" w:cs="Times New Roman"/>
          <w:b/>
          <w:bCs/>
          <w:i/>
          <w:iCs/>
          <w:sz w:val="24"/>
          <w:szCs w:val="24"/>
        </w:rPr>
        <w:t>Documentación importante de Grid:</w:t>
      </w:r>
    </w:p>
    <w:p w14:paraId="3EE93B8C" w14:textId="77777777" w:rsidR="00D35152" w:rsidRDefault="00D6773A" w:rsidP="00D35152">
      <w:pPr>
        <w:jc w:val="center"/>
        <w:rPr>
          <w:rFonts w:ascii="Times New Roman" w:hAnsi="Times New Roman" w:cs="Times New Roman"/>
          <w:i/>
          <w:iCs/>
          <w:sz w:val="32"/>
          <w:szCs w:val="32"/>
          <w:u w:val="single"/>
        </w:rPr>
      </w:pPr>
      <w:hyperlink r:id="rId211" w:history="1">
        <w:r w:rsidR="00D35152" w:rsidRPr="00835BB3">
          <w:rPr>
            <w:rStyle w:val="Hipervnculo"/>
            <w:rFonts w:ascii="Times New Roman" w:hAnsi="Times New Roman" w:cs="Times New Roman"/>
            <w:i/>
            <w:iCs/>
            <w:sz w:val="32"/>
            <w:szCs w:val="32"/>
            <w:highlight w:val="yellow"/>
          </w:rPr>
          <w:t>https://css-tricks.com/snippets/css/complete-guide-grid/</w:t>
        </w:r>
      </w:hyperlink>
    </w:p>
    <w:p w14:paraId="149E49B2" w14:textId="77777777" w:rsidR="00D35152" w:rsidRDefault="00D35152" w:rsidP="00D35152">
      <w:pPr>
        <w:jc w:val="center"/>
        <w:rPr>
          <w:rFonts w:ascii="Times New Roman" w:hAnsi="Times New Roman" w:cs="Times New Roman"/>
          <w:i/>
          <w:iCs/>
          <w:sz w:val="32"/>
          <w:szCs w:val="32"/>
          <w:u w:val="single"/>
        </w:rPr>
      </w:pPr>
    </w:p>
    <w:p w14:paraId="177DF15B" w14:textId="77777777" w:rsidR="00D35152" w:rsidRPr="00957BB0" w:rsidRDefault="00D35152" w:rsidP="00D35152">
      <w:pPr>
        <w:pStyle w:val="NormalWeb"/>
        <w:jc w:val="center"/>
        <w:rPr>
          <w:b/>
          <w:bCs/>
          <w:sz w:val="40"/>
          <w:szCs w:val="40"/>
        </w:rPr>
      </w:pPr>
      <w:r w:rsidRPr="00957BB0">
        <w:rPr>
          <w:b/>
          <w:bCs/>
          <w:sz w:val="40"/>
          <w:szCs w:val="40"/>
        </w:rPr>
        <w:t>Pagina para practicar código.</w:t>
      </w:r>
    </w:p>
    <w:p w14:paraId="55A0F2AB" w14:textId="77777777" w:rsidR="00D35152" w:rsidRPr="00782A6F" w:rsidRDefault="00D35152" w:rsidP="00D35152">
      <w:pPr>
        <w:pStyle w:val="NormalWeb"/>
        <w:jc w:val="center"/>
        <w:rPr>
          <w:i/>
          <w:iCs/>
          <w:sz w:val="40"/>
          <w:szCs w:val="40"/>
        </w:rPr>
      </w:pPr>
      <w:r w:rsidRPr="00957BB0">
        <w:rPr>
          <w:i/>
          <w:iCs/>
          <w:sz w:val="40"/>
          <w:szCs w:val="40"/>
          <w:highlight w:val="yellow"/>
        </w:rPr>
        <w:t>https://www.codewars.com/</w:t>
      </w:r>
    </w:p>
    <w:p w14:paraId="408EDDFB" w14:textId="43E6C292" w:rsidR="00871B9A" w:rsidRDefault="00871B9A"/>
    <w:p w14:paraId="0999CFDF" w14:textId="77777777" w:rsidR="00871B9A" w:rsidRDefault="00871B9A" w:rsidP="00871B9A">
      <w:pPr>
        <w:pStyle w:val="Ttulo1"/>
      </w:pPr>
      <w:r w:rsidRPr="007C2BB0">
        <w:rPr>
          <w:highlight w:val="cyan"/>
        </w:rPr>
        <w:t>Configurar botón de pago PayPal a mi sitio web.</w:t>
      </w:r>
    </w:p>
    <w:p w14:paraId="6CC8529C" w14:textId="77777777" w:rsidR="00871B9A" w:rsidRDefault="00871B9A" w:rsidP="00871B9A">
      <w:pPr>
        <w:pStyle w:val="NormalWeb"/>
      </w:pPr>
      <w:r>
        <w:t>El botón de pago es una herramienta de PayPal que ayuda a configurar la cantidad y el método de pago para que nuestro usuarios paguen por nuestros productos o servicios de forma fácil y rápida.</w:t>
      </w:r>
    </w:p>
    <w:p w14:paraId="5C161824" w14:textId="77777777" w:rsidR="00871B9A" w:rsidRDefault="00871B9A" w:rsidP="00871B9A">
      <w:pPr>
        <w:pStyle w:val="NormalWeb"/>
      </w:pPr>
      <w:r>
        <w:t xml:space="preserve">Cuando configuremos nuestro botón, vamos a copiar la URL que generamos con PayPal y la vamos a pegar en el atributo </w:t>
      </w:r>
      <w:r>
        <w:rPr>
          <w:rStyle w:val="CdigoHTML"/>
        </w:rPr>
        <w:t>action</w:t>
      </w:r>
      <w:r>
        <w:t xml:space="preserve"> de nuestro formulario, además debemos añadir el atributo </w:t>
      </w:r>
      <w:r>
        <w:rPr>
          <w:rStyle w:val="CdigoHTML"/>
        </w:rPr>
        <w:t>method="POST"</w:t>
      </w:r>
      <w:r>
        <w:t xml:space="preserve"> para que nuestro formulario funcione correctamente.</w:t>
      </w:r>
    </w:p>
    <w:p w14:paraId="56A90574" w14:textId="77777777" w:rsidR="00871B9A" w:rsidRDefault="00871B9A" w:rsidP="00871B9A">
      <w:pPr>
        <w:pStyle w:val="NormalWeb"/>
      </w:pPr>
      <w:r>
        <w:rPr>
          <w:noProof/>
        </w:rPr>
        <w:drawing>
          <wp:inline distT="0" distB="0" distL="0" distR="0" wp14:anchorId="19B50D9E" wp14:editId="51D81886">
            <wp:extent cx="5612130" cy="2056765"/>
            <wp:effectExtent l="0" t="0" r="762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12130" cy="2056765"/>
                    </a:xfrm>
                    <a:prstGeom prst="rect">
                      <a:avLst/>
                    </a:prstGeom>
                  </pic:spPr>
                </pic:pic>
              </a:graphicData>
            </a:graphic>
          </wp:inline>
        </w:drawing>
      </w:r>
    </w:p>
    <w:p w14:paraId="2D430DF5" w14:textId="77777777" w:rsidR="00871B9A" w:rsidRDefault="00871B9A" w:rsidP="00871B9A">
      <w:pPr>
        <w:pStyle w:val="NormalWeb"/>
        <w:jc w:val="center"/>
      </w:pPr>
      <w:r>
        <w:rPr>
          <w:noProof/>
        </w:rPr>
        <w:drawing>
          <wp:inline distT="0" distB="0" distL="0" distR="0" wp14:anchorId="6A31BA5F" wp14:editId="10C7CBB8">
            <wp:extent cx="4019550" cy="2924175"/>
            <wp:effectExtent l="76200" t="76200" r="133350" b="1428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19550"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B292E" w14:textId="77777777" w:rsidR="00871B9A" w:rsidRDefault="00871B9A" w:rsidP="00871B9A">
      <w:pPr>
        <w:pStyle w:val="NormalWeb"/>
        <w:jc w:val="center"/>
      </w:pPr>
      <w:r>
        <w:rPr>
          <w:noProof/>
        </w:rPr>
        <w:lastRenderedPageBreak/>
        <w:drawing>
          <wp:inline distT="0" distB="0" distL="0" distR="0" wp14:anchorId="5BDF1953" wp14:editId="18DB69EF">
            <wp:extent cx="5612130" cy="2933065"/>
            <wp:effectExtent l="0" t="0" r="7620" b="6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12130" cy="2933065"/>
                    </a:xfrm>
                    <a:prstGeom prst="rect">
                      <a:avLst/>
                    </a:prstGeom>
                  </pic:spPr>
                </pic:pic>
              </a:graphicData>
            </a:graphic>
          </wp:inline>
        </w:drawing>
      </w:r>
    </w:p>
    <w:p w14:paraId="0FE76D88" w14:textId="77777777" w:rsidR="00871B9A" w:rsidRDefault="00D6773A" w:rsidP="00871B9A">
      <w:pPr>
        <w:rPr>
          <w:rFonts w:ascii="Times New Roman" w:hAnsi="Times New Roman" w:cs="Times New Roman"/>
          <w:b/>
          <w:bCs/>
          <w:i/>
          <w:iCs/>
          <w:sz w:val="24"/>
          <w:szCs w:val="24"/>
        </w:rPr>
      </w:pPr>
      <w:hyperlink r:id="rId215" w:history="1">
        <w:r w:rsidR="00871B9A" w:rsidRPr="00511940">
          <w:rPr>
            <w:rStyle w:val="Hipervnculo"/>
            <w:b/>
            <w:bCs/>
            <w:sz w:val="24"/>
            <w:szCs w:val="24"/>
          </w:rPr>
          <w:t>https://uxplanet.org/the-sad-state-of-payment-buttons-4d5cef3b9578</w:t>
        </w:r>
      </w:hyperlink>
    </w:p>
    <w:p w14:paraId="3C61A724" w14:textId="77777777" w:rsidR="00871B9A" w:rsidRDefault="00D6773A" w:rsidP="00871B9A">
      <w:pPr>
        <w:rPr>
          <w:rFonts w:ascii="Times New Roman" w:hAnsi="Times New Roman" w:cs="Times New Roman"/>
          <w:b/>
          <w:bCs/>
          <w:i/>
          <w:iCs/>
          <w:sz w:val="24"/>
          <w:szCs w:val="24"/>
        </w:rPr>
      </w:pPr>
      <w:hyperlink r:id="rId216" w:history="1">
        <w:r w:rsidR="00871B9A" w:rsidRPr="00511940">
          <w:rPr>
            <w:rStyle w:val="Hipervnculo"/>
            <w:b/>
            <w:bCs/>
            <w:sz w:val="24"/>
            <w:szCs w:val="24"/>
          </w:rPr>
          <w:t>https://medium.com/@bluepnume/less-is-more-reducing-thousands-of-paypal-buttons-into-a-single-iframe-using-xcomponent-d902d71d8875</w:t>
        </w:r>
      </w:hyperlink>
    </w:p>
    <w:p w14:paraId="0955DFEB" w14:textId="77777777" w:rsidR="00871B9A" w:rsidRDefault="00D6773A" w:rsidP="00871B9A">
      <w:pPr>
        <w:rPr>
          <w:rFonts w:ascii="Times New Roman" w:hAnsi="Times New Roman" w:cs="Times New Roman"/>
          <w:b/>
          <w:bCs/>
          <w:i/>
          <w:iCs/>
          <w:sz w:val="24"/>
          <w:szCs w:val="24"/>
        </w:rPr>
      </w:pPr>
      <w:hyperlink r:id="rId217" w:history="1">
        <w:r w:rsidR="00871B9A" w:rsidRPr="00511940">
          <w:rPr>
            <w:rStyle w:val="Hipervnculo"/>
            <w:b/>
            <w:bCs/>
            <w:sz w:val="24"/>
            <w:szCs w:val="24"/>
          </w:rPr>
          <w:t>https://www.paypal.com/us/webapps/mpp/logos-buttons</w:t>
        </w:r>
      </w:hyperlink>
    </w:p>
    <w:p w14:paraId="3E7BEF45" w14:textId="77777777" w:rsidR="00871B9A" w:rsidRDefault="00D6773A" w:rsidP="00871B9A">
      <w:pPr>
        <w:rPr>
          <w:rFonts w:ascii="Times New Roman" w:hAnsi="Times New Roman" w:cs="Times New Roman"/>
          <w:b/>
          <w:bCs/>
          <w:i/>
          <w:iCs/>
          <w:sz w:val="24"/>
          <w:szCs w:val="24"/>
        </w:rPr>
      </w:pPr>
      <w:hyperlink r:id="rId218" w:history="1">
        <w:r w:rsidR="00871B9A" w:rsidRPr="00511940">
          <w:rPr>
            <w:rStyle w:val="Hipervnculo"/>
            <w:b/>
            <w:bCs/>
            <w:sz w:val="24"/>
            <w:szCs w:val="24"/>
          </w:rPr>
          <w:t>https://writingcooperative.com/paypal-donations-vs-paypal-me-option-the-beginners-guide-to-medium-6-a2d35a9c8fe1</w:t>
        </w:r>
      </w:hyperlink>
    </w:p>
    <w:p w14:paraId="33970D0C" w14:textId="77777777" w:rsidR="00871B9A" w:rsidRDefault="00D6773A" w:rsidP="00871B9A">
      <w:pPr>
        <w:rPr>
          <w:rFonts w:ascii="Times New Roman" w:hAnsi="Times New Roman" w:cs="Times New Roman"/>
          <w:b/>
          <w:bCs/>
          <w:i/>
          <w:iCs/>
          <w:sz w:val="24"/>
          <w:szCs w:val="24"/>
        </w:rPr>
      </w:pPr>
      <w:hyperlink r:id="rId219" w:history="1">
        <w:r w:rsidR="00871B9A" w:rsidRPr="00511940">
          <w:rPr>
            <w:rStyle w:val="Hipervnculo"/>
            <w:b/>
            <w:bCs/>
            <w:sz w:val="24"/>
            <w:szCs w:val="24"/>
          </w:rPr>
          <w:t>https://medium.muz.li/these-11-tips-will-help-you-create-succesful-checkouts-b78f54a6751b</w:t>
        </w:r>
      </w:hyperlink>
    </w:p>
    <w:p w14:paraId="44DC5D2D" w14:textId="77777777" w:rsidR="00871B9A" w:rsidRDefault="00871B9A" w:rsidP="00871B9A">
      <w:pPr>
        <w:rPr>
          <w:rFonts w:ascii="Times New Roman" w:hAnsi="Times New Roman" w:cs="Times New Roman"/>
          <w:b/>
          <w:bCs/>
          <w:i/>
          <w:iCs/>
          <w:sz w:val="24"/>
          <w:szCs w:val="24"/>
        </w:rPr>
      </w:pPr>
    </w:p>
    <w:p w14:paraId="54EF5CB1" w14:textId="77777777" w:rsidR="00871B9A" w:rsidRPr="001C38A7" w:rsidRDefault="00871B9A" w:rsidP="00871B9A">
      <w:pPr>
        <w:rPr>
          <w:rFonts w:ascii="Times New Roman" w:hAnsi="Times New Roman" w:cs="Times New Roman"/>
          <w:b/>
          <w:bCs/>
          <w:i/>
          <w:iCs/>
          <w:sz w:val="24"/>
          <w:szCs w:val="24"/>
        </w:rPr>
      </w:pPr>
    </w:p>
    <w:p w14:paraId="7DC3C7DE" w14:textId="77777777" w:rsidR="00871B9A" w:rsidRDefault="00871B9A" w:rsidP="00871B9A">
      <w:pPr>
        <w:pStyle w:val="Ttulo1"/>
      </w:pPr>
      <w:r>
        <w:t xml:space="preserve">Autofill del formulario de PayPal </w:t>
      </w:r>
    </w:p>
    <w:p w14:paraId="5AD77A1F" w14:textId="31EDE7AB" w:rsidR="00871B9A" w:rsidRPr="00291121" w:rsidRDefault="00A670A2"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Qué</w:t>
      </w:r>
      <w:r w:rsidR="00871B9A" w:rsidRPr="00291121">
        <w:rPr>
          <w:rFonts w:ascii="Times New Roman" w:eastAsia="Times New Roman" w:hAnsi="Times New Roman" w:cs="Times New Roman"/>
          <w:sz w:val="24"/>
          <w:szCs w:val="24"/>
          <w:lang w:eastAsia="es-CO"/>
        </w:rPr>
        <w:t xml:space="preserve"> bueno que has llegado hasta aquí. En esta clase aprenderemos algunas cosas extras pero muy importantes sobre PAYPAL y el formulario que acabamos de hacer, lo más importante ahora es que seguro tienes dudas y una de ellas puede ser ¿qué pasa con las variables que envías por el formulario?¿cómo las recibe Paypal en su sistema y para qué nos sirve?</w:t>
      </w:r>
    </w:p>
    <w:p w14:paraId="1774D573"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Vamos por pasos:</w:t>
      </w:r>
    </w:p>
    <w:p w14:paraId="782D5C9D"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b/>
          <w:bCs/>
          <w:sz w:val="24"/>
          <w:szCs w:val="24"/>
          <w:lang w:eastAsia="es-CO"/>
        </w:rPr>
        <w:t>Variables</w:t>
      </w:r>
    </w:p>
    <w:p w14:paraId="7F46E9F1"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lastRenderedPageBreak/>
        <w:t>Las variables que nosotros enviamos en el código tal como name, phone e email Paypal las recibe para poder completar su formulario por ejemplo cuando nosotros no enviamos ninguna variable en el POST del formulario, la pantalla de Paypal será:</w:t>
      </w:r>
    </w:p>
    <w:p w14:paraId="5E89CCF1" w14:textId="77777777" w:rsidR="00871B9A" w:rsidRDefault="00871B9A" w:rsidP="00871B9A">
      <w:pPr>
        <w:jc w:val="center"/>
        <w:rPr>
          <w:rFonts w:ascii="Times New Roman" w:hAnsi="Times New Roman" w:cs="Times New Roman"/>
          <w:sz w:val="48"/>
          <w:szCs w:val="48"/>
        </w:rPr>
      </w:pPr>
      <w:r>
        <w:rPr>
          <w:noProof/>
        </w:rPr>
        <w:drawing>
          <wp:inline distT="0" distB="0" distL="0" distR="0" wp14:anchorId="347BB511" wp14:editId="08DE0C58">
            <wp:extent cx="2667000" cy="3246020"/>
            <wp:effectExtent l="76200" t="76200" r="133350" b="12636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667736" cy="3246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882645" w14:textId="77777777" w:rsidR="00871B9A" w:rsidRDefault="00871B9A" w:rsidP="00871B9A">
      <w:r>
        <w:t>Al recibir data del formulario de PayPal cambia la pantalla por algo como esto:</w:t>
      </w:r>
    </w:p>
    <w:p w14:paraId="6D311468" w14:textId="77777777" w:rsidR="00871B9A" w:rsidRDefault="00871B9A" w:rsidP="00871B9A">
      <w:pPr>
        <w:jc w:val="center"/>
        <w:rPr>
          <w:rFonts w:ascii="Times New Roman" w:hAnsi="Times New Roman" w:cs="Times New Roman"/>
          <w:sz w:val="48"/>
          <w:szCs w:val="48"/>
        </w:rPr>
      </w:pPr>
      <w:r>
        <w:rPr>
          <w:noProof/>
        </w:rPr>
        <w:lastRenderedPageBreak/>
        <w:drawing>
          <wp:inline distT="0" distB="0" distL="0" distR="0" wp14:anchorId="498C442A" wp14:editId="251FE1F1">
            <wp:extent cx="5181600" cy="4819650"/>
            <wp:effectExtent l="76200" t="76200" r="133350" b="133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81600" cy="481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E8D6D7"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 xml:space="preserve">Esto sucede porque las variables que enviamos por el </w:t>
      </w:r>
      <w:proofErr w:type="gramStart"/>
      <w:r w:rsidRPr="00291121">
        <w:rPr>
          <w:rFonts w:ascii="Times New Roman" w:eastAsia="Times New Roman" w:hAnsi="Times New Roman" w:cs="Times New Roman"/>
          <w:sz w:val="24"/>
          <w:szCs w:val="24"/>
          <w:lang w:eastAsia="es-CO"/>
        </w:rPr>
        <w:t>formulario,</w:t>
      </w:r>
      <w:proofErr w:type="gramEnd"/>
      <w:r w:rsidRPr="00291121">
        <w:rPr>
          <w:rFonts w:ascii="Times New Roman" w:eastAsia="Times New Roman" w:hAnsi="Times New Roman" w:cs="Times New Roman"/>
          <w:sz w:val="24"/>
          <w:szCs w:val="24"/>
          <w:lang w:eastAsia="es-CO"/>
        </w:rPr>
        <w:t xml:space="preserve"> después viajan por el URL y llegan a PayPal, son las mismas variables que utiliza para llenar su formulario y así el usuario no tiene que ingresar 2 veces la misma información.</w:t>
      </w:r>
    </w:p>
    <w:p w14:paraId="1586AFBA"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Tu código debe tener estas variables para que la opción de autollenado funcione</w:t>
      </w:r>
    </w:p>
    <w:p w14:paraId="6B104032" w14:textId="77777777" w:rsidR="00871B9A" w:rsidRDefault="00871B9A" w:rsidP="00871B9A">
      <w:pPr>
        <w:jc w:val="center"/>
        <w:rPr>
          <w:rFonts w:ascii="Times New Roman" w:hAnsi="Times New Roman" w:cs="Times New Roman"/>
          <w:sz w:val="48"/>
          <w:szCs w:val="48"/>
        </w:rPr>
      </w:pPr>
      <w:r>
        <w:rPr>
          <w:noProof/>
        </w:rPr>
        <w:drawing>
          <wp:inline distT="0" distB="0" distL="0" distR="0" wp14:anchorId="532B967E" wp14:editId="4A39459A">
            <wp:extent cx="4857750" cy="6858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57750" cy="685800"/>
                    </a:xfrm>
                    <a:prstGeom prst="rect">
                      <a:avLst/>
                    </a:prstGeom>
                    <a:noFill/>
                    <a:ln>
                      <a:noFill/>
                    </a:ln>
                  </pic:spPr>
                </pic:pic>
              </a:graphicData>
            </a:graphic>
          </wp:inline>
        </w:drawing>
      </w:r>
    </w:p>
    <w:p w14:paraId="697B9EE5"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Con esto puedes notar que tienes muchas opciones para tu formulario lo importante es que sigas el mismo formato que tiene paypal para pasar las variables.</w:t>
      </w:r>
    </w:p>
    <w:p w14:paraId="468BA436"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Te dejo también un ejemplo más amplio de variables para los forms:</w:t>
      </w:r>
    </w:p>
    <w:p w14:paraId="76279078" w14:textId="77777777" w:rsidR="00871B9A" w:rsidRDefault="00871B9A" w:rsidP="00871B9A">
      <w:pPr>
        <w:jc w:val="center"/>
        <w:rPr>
          <w:rFonts w:ascii="Times New Roman" w:hAnsi="Times New Roman" w:cs="Times New Roman"/>
          <w:sz w:val="48"/>
          <w:szCs w:val="48"/>
        </w:rPr>
      </w:pPr>
      <w:r>
        <w:rPr>
          <w:noProof/>
        </w:rPr>
        <w:lastRenderedPageBreak/>
        <w:drawing>
          <wp:inline distT="0" distB="0" distL="0" distR="0" wp14:anchorId="122FF905" wp14:editId="5570E0A6">
            <wp:extent cx="4857750" cy="23717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57750" cy="2371725"/>
                    </a:xfrm>
                    <a:prstGeom prst="rect">
                      <a:avLst/>
                    </a:prstGeom>
                    <a:noFill/>
                    <a:ln>
                      <a:noFill/>
                    </a:ln>
                  </pic:spPr>
                </pic:pic>
              </a:graphicData>
            </a:graphic>
          </wp:inline>
        </w:drawing>
      </w:r>
    </w:p>
    <w:p w14:paraId="66DE382A" w14:textId="77777777" w:rsidR="00871B9A" w:rsidRDefault="00871B9A" w:rsidP="00871B9A">
      <w:pPr>
        <w:pStyle w:val="NormalWeb"/>
      </w:pPr>
      <w:r>
        <w:t>Toda la documentación de la función de autollenado la encuentras en este enlace:</w:t>
      </w:r>
      <w:r>
        <w:br/>
      </w:r>
      <w:hyperlink r:id="rId224" w:anchor="auto-fill-forms-with-html-variables" w:tgtFrame="_blank" w:history="1">
        <w:r>
          <w:rPr>
            <w:rStyle w:val="Hipervnculo"/>
          </w:rPr>
          <w:t>https://developer.paypal.com/docs/classic/paypal-payments-standard/integration-guide/formbasics/#auto-fill-forms-with-html-variables</w:t>
        </w:r>
      </w:hyperlink>
    </w:p>
    <w:p w14:paraId="761D84BD" w14:textId="77777777" w:rsidR="00871B9A" w:rsidRDefault="00871B9A" w:rsidP="00871B9A">
      <w:pPr>
        <w:pStyle w:val="NormalWeb"/>
      </w:pPr>
      <w:r>
        <w:t>Y las variables que pueden enviar para el auto llenado del formulario son :</w:t>
      </w:r>
      <w:r>
        <w:br/>
      </w:r>
      <w:hyperlink r:id="rId225" w:anchor="paypal-checkout-page-variables" w:tgtFrame="_blank" w:history="1">
        <w:r>
          <w:rPr>
            <w:rStyle w:val="Hipervnculo"/>
          </w:rPr>
          <w:t>https://developer.paypal.com/docs/classic/paypal-payments-standard/integration-guide/Appx_websitestandard_htmlvariables/#paypal-checkout-page-variables</w:t>
        </w:r>
      </w:hyperlink>
    </w:p>
    <w:p w14:paraId="657A2C90" w14:textId="77777777" w:rsidR="00871B9A" w:rsidRDefault="00871B9A" w:rsidP="00871B9A">
      <w:pPr>
        <w:rPr>
          <w:rFonts w:ascii="Times New Roman" w:hAnsi="Times New Roman" w:cs="Times New Roman"/>
          <w:b/>
          <w:bCs/>
          <w:i/>
          <w:iCs/>
          <w:sz w:val="48"/>
          <w:szCs w:val="48"/>
        </w:rPr>
      </w:pPr>
    </w:p>
    <w:p w14:paraId="1B0C6B5A" w14:textId="2CCE416E" w:rsidR="00871B9A" w:rsidRDefault="00871B9A" w:rsidP="00871B9A">
      <w:pPr>
        <w:rPr>
          <w:rFonts w:ascii="Times New Roman" w:hAnsi="Times New Roman" w:cs="Times New Roman"/>
          <w:b/>
          <w:bCs/>
          <w:i/>
          <w:iCs/>
          <w:sz w:val="48"/>
          <w:szCs w:val="48"/>
        </w:rPr>
      </w:pPr>
      <w:r w:rsidRPr="00256B64">
        <w:rPr>
          <w:rFonts w:ascii="Times New Roman" w:hAnsi="Times New Roman" w:cs="Times New Roman"/>
          <w:b/>
          <w:bCs/>
          <w:i/>
          <w:iCs/>
          <w:sz w:val="48"/>
          <w:szCs w:val="48"/>
        </w:rPr>
        <w:t xml:space="preserve">Configurar </w:t>
      </w:r>
      <w:r w:rsidR="0087201D" w:rsidRPr="00256B64">
        <w:rPr>
          <w:rFonts w:ascii="Times New Roman" w:hAnsi="Times New Roman" w:cs="Times New Roman"/>
          <w:b/>
          <w:bCs/>
          <w:i/>
          <w:iCs/>
          <w:sz w:val="48"/>
          <w:szCs w:val="48"/>
        </w:rPr>
        <w:t>página</w:t>
      </w:r>
      <w:r w:rsidRPr="00256B64">
        <w:rPr>
          <w:rFonts w:ascii="Times New Roman" w:hAnsi="Times New Roman" w:cs="Times New Roman"/>
          <w:b/>
          <w:bCs/>
          <w:i/>
          <w:iCs/>
          <w:sz w:val="48"/>
          <w:szCs w:val="48"/>
        </w:rPr>
        <w:t xml:space="preserve"> de éxito y falla en el pago.</w:t>
      </w:r>
    </w:p>
    <w:p w14:paraId="467F29C5" w14:textId="77777777" w:rsidR="00871B9A" w:rsidRDefault="00871B9A" w:rsidP="00871B9A">
      <w:pPr>
        <w:rPr>
          <w:rFonts w:ascii="Times New Roman" w:hAnsi="Times New Roman" w:cs="Times New Roman"/>
          <w:i/>
          <w:iCs/>
          <w:sz w:val="24"/>
          <w:szCs w:val="24"/>
        </w:rPr>
      </w:pPr>
      <w:r>
        <w:rPr>
          <w:rFonts w:ascii="Times New Roman" w:hAnsi="Times New Roman" w:cs="Times New Roman"/>
          <w:i/>
          <w:iCs/>
          <w:sz w:val="24"/>
          <w:szCs w:val="24"/>
        </w:rPr>
        <w:t>Ingresamos a la sección de mis botones guardados y editamos nuevamente nuestro botón Paypal.</w:t>
      </w:r>
    </w:p>
    <w:p w14:paraId="17724EC0" w14:textId="77777777" w:rsidR="00871B9A" w:rsidRPr="00256B64" w:rsidRDefault="00871B9A" w:rsidP="00871B9A">
      <w:pPr>
        <w:rPr>
          <w:rFonts w:ascii="Times New Roman" w:hAnsi="Times New Roman" w:cs="Times New Roman"/>
          <w:i/>
          <w:iCs/>
          <w:sz w:val="24"/>
          <w:szCs w:val="24"/>
        </w:rPr>
      </w:pPr>
      <w:r>
        <w:rPr>
          <w:noProof/>
        </w:rPr>
        <w:drawing>
          <wp:inline distT="0" distB="0" distL="0" distR="0" wp14:anchorId="6667241B" wp14:editId="1DE11DEA">
            <wp:extent cx="5612130" cy="1541145"/>
            <wp:effectExtent l="76200" t="76200" r="140970" b="135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12130" cy="1541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43C99C" w14:textId="77777777" w:rsidR="00871B9A" w:rsidRPr="00256B64" w:rsidRDefault="00871B9A" w:rsidP="00871B9A">
      <w:pPr>
        <w:rPr>
          <w:rFonts w:ascii="Times New Roman" w:hAnsi="Times New Roman" w:cs="Times New Roman"/>
          <w:b/>
          <w:bCs/>
          <w:i/>
          <w:iCs/>
          <w:sz w:val="48"/>
          <w:szCs w:val="48"/>
        </w:rPr>
      </w:pPr>
      <w:r>
        <w:rPr>
          <w:noProof/>
        </w:rPr>
        <w:lastRenderedPageBreak/>
        <w:drawing>
          <wp:inline distT="0" distB="0" distL="0" distR="0" wp14:anchorId="60456862" wp14:editId="61C2514A">
            <wp:extent cx="5612130" cy="5859780"/>
            <wp:effectExtent l="76200" t="76200" r="140970" b="1409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12130" cy="585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A1F72" w14:textId="77777777" w:rsidR="00871B9A" w:rsidRPr="00AF0DD2" w:rsidRDefault="00871B9A" w:rsidP="00871B9A">
      <w:pPr>
        <w:jc w:val="center"/>
        <w:rPr>
          <w:rFonts w:ascii="Times New Roman" w:hAnsi="Times New Roman" w:cs="Times New Roman"/>
          <w:b/>
          <w:bCs/>
          <w:i/>
          <w:iCs/>
          <w:sz w:val="48"/>
          <w:szCs w:val="48"/>
        </w:rPr>
      </w:pPr>
    </w:p>
    <w:p w14:paraId="06C33375" w14:textId="4B167291" w:rsidR="00871B9A" w:rsidRDefault="00871B9A"/>
    <w:p w14:paraId="373614EB" w14:textId="30CD58F5" w:rsidR="00AF6804" w:rsidRDefault="00AF6804"/>
    <w:p w14:paraId="50DA83D2" w14:textId="6A0000CE" w:rsidR="00AF6804" w:rsidRDefault="00AF6804"/>
    <w:p w14:paraId="1D2BBFCC" w14:textId="3269AA3C" w:rsidR="00AF6804" w:rsidRDefault="00AF6804"/>
    <w:p w14:paraId="1AB49152" w14:textId="1C37C23F" w:rsidR="00AF6804" w:rsidRDefault="00AF6804"/>
    <w:p w14:paraId="22239AFE" w14:textId="4AFDCD47" w:rsidR="00AF6804" w:rsidRDefault="00AF6804"/>
    <w:p w14:paraId="05B8EFD1" w14:textId="22D4E24B" w:rsidR="00AF6804" w:rsidRDefault="00AF6804"/>
    <w:p w14:paraId="26DE1A50" w14:textId="77777777" w:rsidR="00AF6804" w:rsidRDefault="00AF6804" w:rsidP="00AF6804">
      <w:pPr>
        <w:pStyle w:val="Ttulo1"/>
      </w:pPr>
      <w:r w:rsidRPr="002F09F3">
        <w:rPr>
          <w:highlight w:val="cyan"/>
        </w:rPr>
        <w:t>Crear un servidor de archivos estáticos con Node</w:t>
      </w:r>
    </w:p>
    <w:p w14:paraId="31A44861" w14:textId="77777777" w:rsidR="00AF6804" w:rsidRDefault="00AF6804" w:rsidP="00AF6804">
      <w:pPr>
        <w:pStyle w:val="NormalWeb"/>
      </w:pPr>
      <w:r>
        <w:t>Por ahora, aprenderás a realizar un servidor de archivos estáticos con Node, esto te permitirá contar con las herramientas necesarias para trabajar sobre el remote debugging en distintos dispositivos. Así que, en primer lugar, vas a descargar el software de Node, que te permitirá crear los archivos estáticos.</w:t>
      </w:r>
    </w:p>
    <w:p w14:paraId="06797880" w14:textId="77777777" w:rsidR="00AF6804" w:rsidRDefault="00AF6804" w:rsidP="00AF6804">
      <w:pPr>
        <w:pStyle w:val="NormalWeb"/>
      </w:pPr>
      <w:r>
        <w:t>De esta manera podemos emular la pantalla de un dispositivo móvil en un servidor para archivos estáticos con node.js ya que no estamos manipulando un celular, sino un tamaño desde el navegador, por lo que debemos dirigirnos a la página principal de Node:</w:t>
      </w:r>
    </w:p>
    <w:p w14:paraId="7D107002" w14:textId="77777777" w:rsidR="00AF6804" w:rsidRDefault="00D6773A" w:rsidP="00AF6804">
      <w:pPr>
        <w:pStyle w:val="NormalWeb"/>
        <w:jc w:val="center"/>
      </w:pPr>
      <w:hyperlink r:id="rId228" w:tgtFrame="_blank" w:history="1">
        <w:r w:rsidR="00AF6804">
          <w:rPr>
            <w:rStyle w:val="Hipervnculo"/>
            <w:b/>
            <w:bCs/>
          </w:rPr>
          <w:t>https://nodejs.org/en/</w:t>
        </w:r>
      </w:hyperlink>
    </w:p>
    <w:p w14:paraId="7AA5EEB0" w14:textId="77777777" w:rsidR="00AF6804" w:rsidRDefault="00AF6804" w:rsidP="00AF6804">
      <w:pPr>
        <w:pStyle w:val="NormalWeb"/>
      </w:pPr>
      <w:r>
        <w:t>Bajar con el scroll luego y descargar la versión para nuestro navegador.</w:t>
      </w:r>
    </w:p>
    <w:p w14:paraId="4AC2E0C7" w14:textId="77777777" w:rsidR="00AF6804" w:rsidRDefault="00AF6804" w:rsidP="00AF6804">
      <w:pPr>
        <w:pStyle w:val="NormalWeb"/>
      </w:pPr>
      <w:r>
        <w:t>Luego de haber instalado node, debemos ejecutar la terminal de comandos de nuestro SO. Debemos verificar que npm está corriendo correctamente. NPM es el gestor de módulos de paquetes de node, los paquetes pueden ser cualquier código de javascript que hayamos escrito.</w:t>
      </w:r>
    </w:p>
    <w:p w14:paraId="31362276" w14:textId="77777777" w:rsidR="00AF6804" w:rsidRDefault="00AF6804" w:rsidP="00AF6804">
      <w:pPr>
        <w:pStyle w:val="NormalWeb"/>
      </w:pPr>
      <w:r>
        <w:t>Debemos descargar un módulo ya creado por la comunidad que servirá de servidor de archivos estáticos. Para ello debemos escribir en nuestra terminal lo siguiente:</w:t>
      </w:r>
    </w:p>
    <w:p w14:paraId="04D4DF7D" w14:textId="77777777" w:rsidR="00AF6804" w:rsidRDefault="00AF6804" w:rsidP="00AF6804">
      <w:pPr>
        <w:pStyle w:val="NormalWeb"/>
      </w:pPr>
      <w:r>
        <w:rPr>
          <w:rStyle w:val="Textoennegrita"/>
        </w:rPr>
        <w:t>npm -g install static-server</w:t>
      </w:r>
    </w:p>
    <w:p w14:paraId="758E70FC" w14:textId="77777777" w:rsidR="00AF6804" w:rsidRDefault="00AF6804" w:rsidP="00AF6804">
      <w:pPr>
        <w:pStyle w:val="NormalWeb"/>
      </w:pPr>
      <w:r>
        <w:t>Luego de ello debemos ubicarnos a la carpeta de nuestro proyecto, para saber en qué carpeta estamos ubicados en Windows es el comando dir, y para movernos entre carpetas nos movemos con el comando cd.</w:t>
      </w:r>
    </w:p>
    <w:p w14:paraId="749164B0" w14:textId="77777777" w:rsidR="00AF6804" w:rsidRDefault="00AF6804" w:rsidP="00AF6804">
      <w:pPr>
        <w:pStyle w:val="NormalWeb"/>
      </w:pPr>
      <w:r>
        <w:t xml:space="preserve">Una vez estemos ubicados en la carpeta, ejecutamos el comando “static-server”, una vez haya creado el servidor estático, tenemos los privilegios de detener la ejecución del servidor oprimiendo la combinación de </w:t>
      </w:r>
      <w:r w:rsidRPr="002000BA">
        <w:rPr>
          <w:b/>
          <w:bCs/>
        </w:rPr>
        <w:t>Ctrl + c</w:t>
      </w:r>
      <w:r>
        <w:t>, pero en vez de eso, copiamos el puerto que nos arrojó (9080) por defecto, copiamos la url y podemos acceder a nuestro proyecto a través de esa url.</w:t>
      </w:r>
    </w:p>
    <w:p w14:paraId="08D09892" w14:textId="77777777" w:rsidR="00AF6804" w:rsidRDefault="00AF6804" w:rsidP="00AF6804">
      <w:pPr>
        <w:pStyle w:val="NormalWeb"/>
      </w:pPr>
      <w:r>
        <w:t>Luego de ello podemos acceder a cualquier otro dispositivo y observar nuestro proyecto. Para ello debemos verificar nuestra dirección ip con ipconfig desde la terminal (Windows).</w:t>
      </w:r>
    </w:p>
    <w:p w14:paraId="4579CA6B" w14:textId="77777777" w:rsidR="00AF6804" w:rsidRDefault="00AF6804" w:rsidP="00AF6804">
      <w:pPr>
        <w:pStyle w:val="NormalWeb"/>
      </w:pPr>
      <w:r>
        <w:rPr>
          <w:rStyle w:val="Textoennegrita"/>
        </w:rPr>
        <w:t>Ejemplo: 192.168.0.19:9080</w:t>
      </w:r>
    </w:p>
    <w:p w14:paraId="6C57393E" w14:textId="77777777" w:rsidR="00AF6804" w:rsidRDefault="00AF6804" w:rsidP="00AF6804">
      <w:pPr>
        <w:pStyle w:val="NormalWeb"/>
      </w:pPr>
      <w:r>
        <w:t>Nota: debemos tener un archivo index.html</w:t>
      </w:r>
    </w:p>
    <w:p w14:paraId="7B8BBD7C" w14:textId="77777777" w:rsidR="0046185A" w:rsidRDefault="0046185A" w:rsidP="0046185A">
      <w:pPr>
        <w:pStyle w:val="Ttulo1"/>
      </w:pPr>
    </w:p>
    <w:p w14:paraId="6F3FBF8F" w14:textId="532CDF9F" w:rsidR="0046185A" w:rsidRDefault="0046185A" w:rsidP="0046185A">
      <w:pPr>
        <w:pStyle w:val="Ttulo1"/>
      </w:pPr>
      <w:r w:rsidRPr="005710CD">
        <w:rPr>
          <w:highlight w:val="cyan"/>
        </w:rPr>
        <w:t>Maquetación de tarjetas de producto</w:t>
      </w:r>
    </w:p>
    <w:p w14:paraId="7BA4B87F" w14:textId="77777777" w:rsidR="0046185A" w:rsidRDefault="0046185A" w:rsidP="0046185A">
      <w:pPr>
        <w:pStyle w:val="NormalWeb"/>
      </w:pPr>
      <w:r>
        <w:t xml:space="preserve">Vamos a utilizar el atributo </w:t>
      </w:r>
      <w:r>
        <w:rPr>
          <w:rStyle w:val="CdigoHTML"/>
        </w:rPr>
        <w:t>margin-top</w:t>
      </w:r>
      <w:r>
        <w:t xml:space="preserve"> de CSS para darle espacio a nuestros elementos de producto, entre más grande sea el valor que configuremos en este atributo, más grande será el espaciado entre estos elementos y los de arriba, además, podemos utilizar valores negativos (</w:t>
      </w:r>
      <w:r>
        <w:rPr>
          <w:rStyle w:val="CdigoHTML"/>
        </w:rPr>
        <w:t>margin-top: -50px</w:t>
      </w:r>
      <w:r>
        <w:t>) para disminuir este espaciado y conseguir el efecto que diseñamos.</w:t>
      </w:r>
    </w:p>
    <w:p w14:paraId="7946E189" w14:textId="77777777" w:rsidR="0046185A" w:rsidRDefault="0046185A" w:rsidP="0046185A">
      <w:pPr>
        <w:pStyle w:val="NormalWeb"/>
      </w:pPr>
      <w:r>
        <w:t xml:space="preserve">También vamos a añadir sombras a nuestros elementos utilizando el atributo </w:t>
      </w:r>
      <w:r>
        <w:rPr>
          <w:rStyle w:val="CdigoHTML"/>
        </w:rPr>
        <w:t>box-shadow: 0 0 2px black;</w:t>
      </w:r>
      <w:r>
        <w:t xml:space="preserve"> de CSS. Si quieres configurar el color y dirección de estas sombras, puedes hacer click derecho en tus elementos, seleccionar ““Inspector de Elementos”” y configurar las sombras como más te gusten, recuerda copiar y pegar tus modificaciones porque, por defecto, no se guardan cuando refresques la página.</w:t>
      </w:r>
    </w:p>
    <w:p w14:paraId="2F473949" w14:textId="77777777" w:rsidR="0046185A" w:rsidRPr="00EB21FA" w:rsidRDefault="0046185A" w:rsidP="0046185A">
      <w:pPr>
        <w:pStyle w:val="NormalWeb"/>
        <w:jc w:val="center"/>
        <w:rPr>
          <w:b/>
          <w:bCs/>
          <w:i/>
          <w:iCs/>
        </w:rPr>
      </w:pPr>
      <w:r w:rsidRPr="00EB21FA">
        <w:rPr>
          <w:b/>
          <w:bCs/>
          <w:i/>
          <w:iCs/>
        </w:rPr>
        <w:t>Example:</w:t>
      </w:r>
    </w:p>
    <w:p w14:paraId="5A6D6A61" w14:textId="77777777" w:rsidR="0046185A" w:rsidRDefault="0046185A" w:rsidP="0046185A">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3296E24E" wp14:editId="6174A6B9">
            <wp:extent cx="5238750" cy="40005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38750" cy="4000500"/>
                    </a:xfrm>
                    <a:prstGeom prst="rect">
                      <a:avLst/>
                    </a:prstGeom>
                  </pic:spPr>
                </pic:pic>
              </a:graphicData>
            </a:graphic>
          </wp:inline>
        </w:drawing>
      </w:r>
    </w:p>
    <w:p w14:paraId="7ED0A0A6" w14:textId="77777777" w:rsidR="006D1532" w:rsidRDefault="006D1532" w:rsidP="006F3497">
      <w:pPr>
        <w:pStyle w:val="Ttulo1"/>
      </w:pPr>
    </w:p>
    <w:p w14:paraId="17616877" w14:textId="77777777" w:rsidR="0032349F" w:rsidRDefault="0032349F" w:rsidP="006F3497">
      <w:pPr>
        <w:pStyle w:val="Ttulo1"/>
      </w:pPr>
    </w:p>
    <w:p w14:paraId="491715ED" w14:textId="0424EB3E" w:rsidR="006F3497" w:rsidRDefault="006D1532" w:rsidP="006F3497">
      <w:pPr>
        <w:pStyle w:val="Ttulo1"/>
      </w:pPr>
      <w:r w:rsidRPr="0032349F">
        <w:rPr>
          <w:highlight w:val="cyan"/>
        </w:rPr>
        <w:t>M</w:t>
      </w:r>
      <w:r w:rsidR="006F3497" w:rsidRPr="0032349F">
        <w:rPr>
          <w:highlight w:val="cyan"/>
        </w:rPr>
        <w:t>enú de hamburguesa</w:t>
      </w:r>
    </w:p>
    <w:p w14:paraId="15B113EB" w14:textId="77777777" w:rsidR="006F3497" w:rsidRDefault="006F3497" w:rsidP="006F3497">
      <w:pPr>
        <w:pStyle w:val="NormalWeb"/>
      </w:pPr>
      <w:r>
        <w:t xml:space="preserve">En esta clase convertirás el ícono que has elegido según las fuentes de íconos y le destinarás una función, es decir, le adjudicarás un “call to action” o llamado a la acción. Así, tu usuario sabrá cómo relacionar el ícono a la función que necesita realizar. </w:t>
      </w:r>
    </w:p>
    <w:p w14:paraId="4555EAA6" w14:textId="77777777" w:rsidR="006F3497" w:rsidRDefault="006F3497" w:rsidP="006F3497">
      <w:pPr>
        <w:pStyle w:val="NormalWeb"/>
      </w:pPr>
      <w:r>
        <w:t xml:space="preserve">Para ello le añadiremos una nueva clase </w:t>
      </w:r>
      <w:r>
        <w:rPr>
          <w:i/>
          <w:iCs/>
        </w:rPr>
        <w:t>b</w:t>
      </w:r>
      <w:r w:rsidRPr="00D200EC">
        <w:rPr>
          <w:i/>
          <w:iCs/>
        </w:rPr>
        <w:t>urger-button</w:t>
      </w:r>
      <w:r>
        <w:rPr>
          <w:i/>
          <w:iCs/>
        </w:rPr>
        <w:t xml:space="preserve"> </w:t>
      </w:r>
      <w:r>
        <w:t>ajustándolo como un botón.</w:t>
      </w:r>
    </w:p>
    <w:p w14:paraId="0C17B8B3" w14:textId="77777777" w:rsidR="006F3497" w:rsidRDefault="006F3497" w:rsidP="006F3497">
      <w:pPr>
        <w:pStyle w:val="NormalWeb"/>
        <w:jc w:val="center"/>
      </w:pPr>
      <w:r>
        <w:rPr>
          <w:noProof/>
        </w:rPr>
        <w:drawing>
          <wp:inline distT="0" distB="0" distL="0" distR="0" wp14:anchorId="478047E9" wp14:editId="1F539960">
            <wp:extent cx="3743325" cy="514350"/>
            <wp:effectExtent l="0" t="0" r="952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43325" cy="514350"/>
                    </a:xfrm>
                    <a:prstGeom prst="rect">
                      <a:avLst/>
                    </a:prstGeom>
                  </pic:spPr>
                </pic:pic>
              </a:graphicData>
            </a:graphic>
          </wp:inline>
        </w:drawing>
      </w:r>
    </w:p>
    <w:p w14:paraId="05156F11" w14:textId="77777777" w:rsidR="006F3497" w:rsidRDefault="006F3497" w:rsidP="006F3497">
      <w:pPr>
        <w:pStyle w:val="NormalWeb"/>
      </w:pPr>
      <w:r>
        <w:rPr>
          <w:noProof/>
        </w:rPr>
        <w:drawing>
          <wp:inline distT="0" distB="0" distL="0" distR="0" wp14:anchorId="652FC8A5" wp14:editId="75315ACC">
            <wp:extent cx="5612130" cy="2365375"/>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12130" cy="2365375"/>
                    </a:xfrm>
                    <a:prstGeom prst="rect">
                      <a:avLst/>
                    </a:prstGeom>
                  </pic:spPr>
                </pic:pic>
              </a:graphicData>
            </a:graphic>
          </wp:inline>
        </w:drawing>
      </w:r>
    </w:p>
    <w:p w14:paraId="22528FF5" w14:textId="77777777" w:rsidR="006F3497" w:rsidRDefault="006F3497" w:rsidP="006F3497">
      <w:pPr>
        <w:pStyle w:val="NormalWeb"/>
      </w:pPr>
      <w:r>
        <w:rPr>
          <w:noProof/>
        </w:rPr>
        <w:drawing>
          <wp:inline distT="0" distB="0" distL="0" distR="0" wp14:anchorId="017543CB" wp14:editId="0AB663A5">
            <wp:extent cx="5612130" cy="1165860"/>
            <wp:effectExtent l="76200" t="76200" r="140970" b="129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12130" cy="1165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6966FF" w14:textId="77777777" w:rsidR="006F3497" w:rsidRDefault="006F3497" w:rsidP="006F3497">
      <w:pPr>
        <w:pStyle w:val="NormalWeb"/>
      </w:pPr>
    </w:p>
    <w:p w14:paraId="6AA118EE" w14:textId="77777777" w:rsidR="006F3497" w:rsidRDefault="006F3497" w:rsidP="006F3497">
      <w:pPr>
        <w:pStyle w:val="NormalWeb"/>
      </w:pPr>
    </w:p>
    <w:p w14:paraId="41464990" w14:textId="77777777" w:rsidR="006F3497" w:rsidRDefault="006F3497" w:rsidP="006F3497">
      <w:pPr>
        <w:pStyle w:val="NormalWeb"/>
      </w:pPr>
    </w:p>
    <w:p w14:paraId="4080F0C1" w14:textId="77777777" w:rsidR="006F3497" w:rsidRDefault="006F3497" w:rsidP="006F3497">
      <w:pPr>
        <w:pStyle w:val="NormalWeb"/>
      </w:pPr>
    </w:p>
    <w:p w14:paraId="2DA0F4FB" w14:textId="77777777" w:rsidR="006F3497" w:rsidRDefault="006F3497" w:rsidP="006F3497">
      <w:pPr>
        <w:pStyle w:val="NormalWeb"/>
      </w:pPr>
    </w:p>
    <w:p w14:paraId="12E304FF" w14:textId="77777777" w:rsidR="006F3497" w:rsidRDefault="006F3497" w:rsidP="006F3497">
      <w:pPr>
        <w:pStyle w:val="Ttulo1"/>
      </w:pPr>
      <w:r>
        <w:t>Posicionando el menú</w:t>
      </w:r>
    </w:p>
    <w:p w14:paraId="2A436CE0" w14:textId="77777777" w:rsidR="006F3497" w:rsidRDefault="006F3497" w:rsidP="006F3497">
      <w:pPr>
        <w:pStyle w:val="NormalWeb"/>
      </w:pPr>
      <w:r>
        <w:t>Antes de que tu menú tenga elementos que permitan la interactividad, es necesario definir sus posiciones y ordenamientos desde tu editor de código. En esta clase definirás los tamaños de tu menú, de los textos y, especialmente, trabajarás sobre sus estilos. Estos estilos los irás comprobando en distintas opciones de visualización o tamaños de dispositivos, con el propósito de estar realizando un trabajo efectivo en cuanto al responsive design. No obstante, al finalizar verás que aún no tiene la posibilidad de aparecer y esconderse, según lo necesite tu usuario, por este motivo: te invitamos a ver la próxima clase en donde usarás elementos de javascript para brindarle otra experiencia, mucho más completa, a tus usuarios.</w:t>
      </w:r>
    </w:p>
    <w:p w14:paraId="77B496BA" w14:textId="77777777" w:rsidR="006F3497" w:rsidRDefault="006F3497" w:rsidP="006F3497">
      <w:pPr>
        <w:pStyle w:val="NormalWeb"/>
        <w:numPr>
          <w:ilvl w:val="0"/>
          <w:numId w:val="4"/>
        </w:numPr>
      </w:pPr>
      <w:r>
        <w:t xml:space="preserve">Primero agregaremos estilos a nuestro </w:t>
      </w:r>
      <w:r w:rsidRPr="004D6F63">
        <w:rPr>
          <w:i/>
          <w:iCs/>
          <w:u w:val="single"/>
        </w:rPr>
        <w:t>.menu</w:t>
      </w:r>
      <w:r>
        <w:rPr>
          <w:i/>
          <w:iCs/>
          <w:u w:val="single"/>
        </w:rPr>
        <w:t xml:space="preserve"> </w:t>
      </w:r>
      <w:r w:rsidRPr="004D6F63">
        <w:t xml:space="preserve">que </w:t>
      </w:r>
      <w:r>
        <w:t>en este caso es nuestro navBar.</w:t>
      </w:r>
    </w:p>
    <w:p w14:paraId="6607571A" w14:textId="77777777" w:rsidR="006F3497" w:rsidRDefault="006F3497" w:rsidP="006F3497">
      <w:pPr>
        <w:pStyle w:val="NormalWeb"/>
        <w:rPr>
          <w:lang w:val="es-MX"/>
        </w:rPr>
      </w:pPr>
      <w:r>
        <w:rPr>
          <w:noProof/>
        </w:rPr>
        <w:drawing>
          <wp:inline distT="0" distB="0" distL="0" distR="0" wp14:anchorId="12195A75" wp14:editId="71AFEB3E">
            <wp:extent cx="5612130" cy="2492375"/>
            <wp:effectExtent l="0" t="0" r="7620" b="31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612130" cy="2492375"/>
                    </a:xfrm>
                    <a:prstGeom prst="rect">
                      <a:avLst/>
                    </a:prstGeom>
                  </pic:spPr>
                </pic:pic>
              </a:graphicData>
            </a:graphic>
          </wp:inline>
        </w:drawing>
      </w:r>
    </w:p>
    <w:p w14:paraId="42A57243" w14:textId="77777777" w:rsidR="006F3497" w:rsidRDefault="006F3497" w:rsidP="006F3497">
      <w:pPr>
        <w:pStyle w:val="NormalWeb"/>
        <w:numPr>
          <w:ilvl w:val="0"/>
          <w:numId w:val="4"/>
        </w:numPr>
        <w:rPr>
          <w:lang w:val="es-MX"/>
        </w:rPr>
      </w:pPr>
      <w:r>
        <w:rPr>
          <w:lang w:val="es-MX"/>
        </w:rPr>
        <w:t xml:space="preserve">Aquí añadimos una clase </w:t>
      </w:r>
      <w:r w:rsidRPr="004D6F63">
        <w:rPr>
          <w:i/>
          <w:iCs/>
          <w:u w:val="single"/>
          <w:lang w:val="es-MX"/>
        </w:rPr>
        <w:t>.is-active</w:t>
      </w:r>
      <w:r>
        <w:rPr>
          <w:lang w:val="es-MX"/>
        </w:rPr>
        <w:t xml:space="preserve"> que nos permite mostrar el navBar </w:t>
      </w:r>
      <w:proofErr w:type="gramStart"/>
      <w:r>
        <w:rPr>
          <w:lang w:val="es-MX"/>
        </w:rPr>
        <w:t>ya que</w:t>
      </w:r>
      <w:proofErr w:type="gramEnd"/>
      <w:r>
        <w:rPr>
          <w:lang w:val="es-MX"/>
        </w:rPr>
        <w:t xml:space="preserve"> si nos fijamos, en los estilos nuestro </w:t>
      </w:r>
      <w:r w:rsidRPr="004D6F63">
        <w:rPr>
          <w:i/>
          <w:iCs/>
          <w:u w:val="single"/>
          <w:lang w:val="es-MX"/>
        </w:rPr>
        <w:t>.menu</w:t>
      </w:r>
      <w:r>
        <w:rPr>
          <w:lang w:val="es-MX"/>
        </w:rPr>
        <w:t xml:space="preserve"> tiene un </w:t>
      </w:r>
      <w:r w:rsidRPr="004D6F63">
        <w:rPr>
          <w:i/>
          <w:iCs/>
          <w:u w:val="single"/>
          <w:lang w:val="es-MX"/>
        </w:rPr>
        <w:t>left:-100vw;</w:t>
      </w:r>
      <w:r>
        <w:rPr>
          <w:i/>
          <w:iCs/>
          <w:u w:val="single"/>
          <w:lang w:val="es-MX"/>
        </w:rPr>
        <w:t xml:space="preserve"> </w:t>
      </w:r>
      <w:r>
        <w:rPr>
          <w:lang w:val="es-MX"/>
        </w:rPr>
        <w:t xml:space="preserve">y al colocarle un </w:t>
      </w:r>
      <w:r w:rsidRPr="004D6F63">
        <w:rPr>
          <w:i/>
          <w:iCs/>
          <w:lang w:val="es-MX"/>
        </w:rPr>
        <w:t>left:0</w:t>
      </w:r>
      <w:r>
        <w:rPr>
          <w:i/>
          <w:iCs/>
          <w:lang w:val="es-MX"/>
        </w:rPr>
        <w:t xml:space="preserve"> </w:t>
      </w:r>
      <w:r>
        <w:rPr>
          <w:lang w:val="es-MX"/>
        </w:rPr>
        <w:t>lo que haría es que se visualice en nuestro viewport.</w:t>
      </w:r>
    </w:p>
    <w:p w14:paraId="601D4ACE" w14:textId="77777777" w:rsidR="006F3497" w:rsidRPr="004D6F63" w:rsidRDefault="006F3497" w:rsidP="006F3497">
      <w:pPr>
        <w:pStyle w:val="NormalWeb"/>
        <w:numPr>
          <w:ilvl w:val="0"/>
          <w:numId w:val="4"/>
        </w:numPr>
        <w:rPr>
          <w:lang w:val="es-MX"/>
        </w:rPr>
      </w:pPr>
      <w:r>
        <w:rPr>
          <w:lang w:val="es-MX"/>
        </w:rPr>
        <w:t>Luego tendremos que darle interacción con JavaScript añadiendo una etiqueta &lt;script&gt; en nuestro HTML.</w:t>
      </w:r>
    </w:p>
    <w:p w14:paraId="5ECBB233" w14:textId="77777777" w:rsidR="006F3497" w:rsidRDefault="006F3497" w:rsidP="006F3497">
      <w:pPr>
        <w:pStyle w:val="NormalWeb"/>
        <w:rPr>
          <w:lang w:val="es-MX"/>
        </w:rPr>
      </w:pPr>
      <w:r>
        <w:rPr>
          <w:noProof/>
        </w:rPr>
        <w:lastRenderedPageBreak/>
        <w:drawing>
          <wp:inline distT="0" distB="0" distL="0" distR="0" wp14:anchorId="04E09C94" wp14:editId="37E39CFA">
            <wp:extent cx="5612130" cy="3662680"/>
            <wp:effectExtent l="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612130" cy="3662680"/>
                    </a:xfrm>
                    <a:prstGeom prst="rect">
                      <a:avLst/>
                    </a:prstGeom>
                  </pic:spPr>
                </pic:pic>
              </a:graphicData>
            </a:graphic>
          </wp:inline>
        </w:drawing>
      </w:r>
    </w:p>
    <w:p w14:paraId="5BFA2804" w14:textId="77777777" w:rsidR="00AF6804" w:rsidRDefault="00AF6804"/>
    <w:sectPr w:rsidR="00AF680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D4A5E"/>
    <w:multiLevelType w:val="multilevel"/>
    <w:tmpl w:val="60AAE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426C3"/>
    <w:multiLevelType w:val="multilevel"/>
    <w:tmpl w:val="A2B8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543B6A"/>
    <w:multiLevelType w:val="multilevel"/>
    <w:tmpl w:val="25DE3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E24AC7"/>
    <w:multiLevelType w:val="multilevel"/>
    <w:tmpl w:val="071E6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3C7E87"/>
    <w:multiLevelType w:val="hybridMultilevel"/>
    <w:tmpl w:val="96F85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8543330"/>
    <w:multiLevelType w:val="hybridMultilevel"/>
    <w:tmpl w:val="91C485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D9669B1"/>
    <w:multiLevelType w:val="hybridMultilevel"/>
    <w:tmpl w:val="B29816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4006F1F"/>
    <w:multiLevelType w:val="hybridMultilevel"/>
    <w:tmpl w:val="917018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3EC55F0"/>
    <w:multiLevelType w:val="multilevel"/>
    <w:tmpl w:val="4A7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5B75818"/>
    <w:multiLevelType w:val="hybridMultilevel"/>
    <w:tmpl w:val="881ABB1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700B2F04"/>
    <w:multiLevelType w:val="multilevel"/>
    <w:tmpl w:val="C4127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4F2370"/>
    <w:multiLevelType w:val="multilevel"/>
    <w:tmpl w:val="65EED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1"/>
  </w:num>
  <w:num w:numId="3">
    <w:abstractNumId w:val="6"/>
  </w:num>
  <w:num w:numId="4">
    <w:abstractNumId w:val="5"/>
  </w:num>
  <w:num w:numId="5">
    <w:abstractNumId w:val="1"/>
  </w:num>
  <w:num w:numId="6">
    <w:abstractNumId w:val="10"/>
  </w:num>
  <w:num w:numId="7">
    <w:abstractNumId w:val="8"/>
  </w:num>
  <w:num w:numId="8">
    <w:abstractNumId w:val="0"/>
  </w:num>
  <w:num w:numId="9">
    <w:abstractNumId w:val="7"/>
  </w:num>
  <w:num w:numId="10">
    <w:abstractNumId w:val="4"/>
  </w:num>
  <w:num w:numId="11">
    <w:abstractNumId w:val="3"/>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0C1"/>
    <w:rsid w:val="000029EA"/>
    <w:rsid w:val="00025767"/>
    <w:rsid w:val="0003052E"/>
    <w:rsid w:val="00033EDF"/>
    <w:rsid w:val="00045E4B"/>
    <w:rsid w:val="00047CE2"/>
    <w:rsid w:val="00057F5F"/>
    <w:rsid w:val="000663C9"/>
    <w:rsid w:val="0009761F"/>
    <w:rsid w:val="000A7CAF"/>
    <w:rsid w:val="000B12D1"/>
    <w:rsid w:val="000B31C6"/>
    <w:rsid w:val="000E627D"/>
    <w:rsid w:val="000F5F20"/>
    <w:rsid w:val="00105742"/>
    <w:rsid w:val="00141EC6"/>
    <w:rsid w:val="00153C53"/>
    <w:rsid w:val="0018329D"/>
    <w:rsid w:val="0018524A"/>
    <w:rsid w:val="00191A94"/>
    <w:rsid w:val="001B6FDD"/>
    <w:rsid w:val="001D6F00"/>
    <w:rsid w:val="001E43F5"/>
    <w:rsid w:val="001F1C9E"/>
    <w:rsid w:val="0022101E"/>
    <w:rsid w:val="00234CB1"/>
    <w:rsid w:val="002438A8"/>
    <w:rsid w:val="002561ED"/>
    <w:rsid w:val="00262F49"/>
    <w:rsid w:val="002726C5"/>
    <w:rsid w:val="002B1010"/>
    <w:rsid w:val="002B3830"/>
    <w:rsid w:val="002B6E73"/>
    <w:rsid w:val="002D4894"/>
    <w:rsid w:val="002F09F3"/>
    <w:rsid w:val="002F3144"/>
    <w:rsid w:val="00311580"/>
    <w:rsid w:val="0032349F"/>
    <w:rsid w:val="003278BE"/>
    <w:rsid w:val="00382996"/>
    <w:rsid w:val="00386797"/>
    <w:rsid w:val="003926CC"/>
    <w:rsid w:val="003B09F0"/>
    <w:rsid w:val="003B1A59"/>
    <w:rsid w:val="003F2A71"/>
    <w:rsid w:val="003F7097"/>
    <w:rsid w:val="0041309A"/>
    <w:rsid w:val="00417C8D"/>
    <w:rsid w:val="00433816"/>
    <w:rsid w:val="0044157A"/>
    <w:rsid w:val="0046185A"/>
    <w:rsid w:val="00464ACB"/>
    <w:rsid w:val="00486858"/>
    <w:rsid w:val="00494455"/>
    <w:rsid w:val="004C648A"/>
    <w:rsid w:val="004D5A66"/>
    <w:rsid w:val="00504122"/>
    <w:rsid w:val="005103A8"/>
    <w:rsid w:val="00532EA2"/>
    <w:rsid w:val="00540A61"/>
    <w:rsid w:val="00553FE3"/>
    <w:rsid w:val="00556928"/>
    <w:rsid w:val="00560E5E"/>
    <w:rsid w:val="00571048"/>
    <w:rsid w:val="005710CD"/>
    <w:rsid w:val="0057795C"/>
    <w:rsid w:val="005821AE"/>
    <w:rsid w:val="005C6A8F"/>
    <w:rsid w:val="005D7C81"/>
    <w:rsid w:val="005E3A30"/>
    <w:rsid w:val="005F1E06"/>
    <w:rsid w:val="005F389D"/>
    <w:rsid w:val="006036B1"/>
    <w:rsid w:val="0060451F"/>
    <w:rsid w:val="0061544D"/>
    <w:rsid w:val="00624ADD"/>
    <w:rsid w:val="00630DEB"/>
    <w:rsid w:val="00664B77"/>
    <w:rsid w:val="006702FC"/>
    <w:rsid w:val="006B5995"/>
    <w:rsid w:val="006D1532"/>
    <w:rsid w:val="006F3497"/>
    <w:rsid w:val="00721CD6"/>
    <w:rsid w:val="0074090E"/>
    <w:rsid w:val="00745CC1"/>
    <w:rsid w:val="0076454E"/>
    <w:rsid w:val="0077785B"/>
    <w:rsid w:val="00786CD9"/>
    <w:rsid w:val="00796FE5"/>
    <w:rsid w:val="00797CC4"/>
    <w:rsid w:val="007A13E9"/>
    <w:rsid w:val="007C1AD5"/>
    <w:rsid w:val="007C2BB0"/>
    <w:rsid w:val="007D5C53"/>
    <w:rsid w:val="007E1658"/>
    <w:rsid w:val="008000D2"/>
    <w:rsid w:val="008153A4"/>
    <w:rsid w:val="0083394B"/>
    <w:rsid w:val="00834657"/>
    <w:rsid w:val="008569EC"/>
    <w:rsid w:val="00871B9A"/>
    <w:rsid w:val="0087201D"/>
    <w:rsid w:val="0089045E"/>
    <w:rsid w:val="008B2A7A"/>
    <w:rsid w:val="008C33CE"/>
    <w:rsid w:val="008E40C1"/>
    <w:rsid w:val="009037BD"/>
    <w:rsid w:val="00937A96"/>
    <w:rsid w:val="00952FFA"/>
    <w:rsid w:val="00975DDE"/>
    <w:rsid w:val="009813C7"/>
    <w:rsid w:val="0099491B"/>
    <w:rsid w:val="009B1ABB"/>
    <w:rsid w:val="009D0CE9"/>
    <w:rsid w:val="009D6C8A"/>
    <w:rsid w:val="00A1208A"/>
    <w:rsid w:val="00A20D24"/>
    <w:rsid w:val="00A5018D"/>
    <w:rsid w:val="00A516FD"/>
    <w:rsid w:val="00A670A2"/>
    <w:rsid w:val="00A759D6"/>
    <w:rsid w:val="00A87E16"/>
    <w:rsid w:val="00AD1A79"/>
    <w:rsid w:val="00AD6CEB"/>
    <w:rsid w:val="00AD6EAD"/>
    <w:rsid w:val="00AE1B74"/>
    <w:rsid w:val="00AF6804"/>
    <w:rsid w:val="00B170E8"/>
    <w:rsid w:val="00B171C5"/>
    <w:rsid w:val="00B17502"/>
    <w:rsid w:val="00B33D7F"/>
    <w:rsid w:val="00B9094E"/>
    <w:rsid w:val="00BC4258"/>
    <w:rsid w:val="00BC5A76"/>
    <w:rsid w:val="00BE519C"/>
    <w:rsid w:val="00C13DC9"/>
    <w:rsid w:val="00C26624"/>
    <w:rsid w:val="00C441C6"/>
    <w:rsid w:val="00CA040C"/>
    <w:rsid w:val="00CA0C1A"/>
    <w:rsid w:val="00CA1FF5"/>
    <w:rsid w:val="00CD3EE0"/>
    <w:rsid w:val="00CE0BB5"/>
    <w:rsid w:val="00CE6F30"/>
    <w:rsid w:val="00CF0C07"/>
    <w:rsid w:val="00CF30F3"/>
    <w:rsid w:val="00D35152"/>
    <w:rsid w:val="00D46CF6"/>
    <w:rsid w:val="00D60F30"/>
    <w:rsid w:val="00D6773A"/>
    <w:rsid w:val="00D708A5"/>
    <w:rsid w:val="00D91AB6"/>
    <w:rsid w:val="00DA63B2"/>
    <w:rsid w:val="00DA6951"/>
    <w:rsid w:val="00DE415D"/>
    <w:rsid w:val="00DF710C"/>
    <w:rsid w:val="00E42351"/>
    <w:rsid w:val="00E43D23"/>
    <w:rsid w:val="00E56201"/>
    <w:rsid w:val="00E61BC6"/>
    <w:rsid w:val="00E8704B"/>
    <w:rsid w:val="00E91AE7"/>
    <w:rsid w:val="00E9628A"/>
    <w:rsid w:val="00EA03FD"/>
    <w:rsid w:val="00EA3AA2"/>
    <w:rsid w:val="00EC078C"/>
    <w:rsid w:val="00ED1BF9"/>
    <w:rsid w:val="00ED62B8"/>
    <w:rsid w:val="00ED7AC1"/>
    <w:rsid w:val="00EE0793"/>
    <w:rsid w:val="00EE3AA2"/>
    <w:rsid w:val="00EF6020"/>
    <w:rsid w:val="00F23457"/>
    <w:rsid w:val="00F56AC5"/>
    <w:rsid w:val="00F65907"/>
    <w:rsid w:val="00F8784D"/>
    <w:rsid w:val="00FA53D4"/>
    <w:rsid w:val="00FA6D55"/>
    <w:rsid w:val="00FA7BB7"/>
    <w:rsid w:val="00FB03A9"/>
    <w:rsid w:val="00FB0B07"/>
    <w:rsid w:val="00FB2385"/>
    <w:rsid w:val="00FC7AAF"/>
    <w:rsid w:val="00FD2513"/>
    <w:rsid w:val="00FD46C6"/>
    <w:rsid w:val="00FF0A1F"/>
    <w:rsid w:val="00FF305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CEFB8"/>
  <w15:chartTrackingRefBased/>
  <w15:docId w15:val="{DB83EA83-B85A-4391-B49F-6692DADAE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DDE"/>
    <w:pPr>
      <w:spacing w:line="256" w:lineRule="auto"/>
    </w:pPr>
  </w:style>
  <w:style w:type="paragraph" w:styleId="Ttulo1">
    <w:name w:val="heading 1"/>
    <w:basedOn w:val="Normal"/>
    <w:link w:val="Ttulo1Car"/>
    <w:uiPriority w:val="9"/>
    <w:qFormat/>
    <w:rsid w:val="00975DD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18524A"/>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75DDE"/>
    <w:rPr>
      <w:rFonts w:ascii="Times New Roman" w:eastAsia="Times New Roman" w:hAnsi="Times New Roman" w:cs="Times New Roman"/>
      <w:b/>
      <w:bCs/>
      <w:kern w:val="36"/>
      <w:sz w:val="48"/>
      <w:szCs w:val="48"/>
      <w:lang w:eastAsia="es-CO"/>
    </w:rPr>
  </w:style>
  <w:style w:type="character" w:styleId="Hipervnculo">
    <w:name w:val="Hyperlink"/>
    <w:basedOn w:val="Fuentedeprrafopredeter"/>
    <w:uiPriority w:val="99"/>
    <w:unhideWhenUsed/>
    <w:rsid w:val="00975DDE"/>
    <w:rPr>
      <w:color w:val="0563C1" w:themeColor="hyperlink"/>
      <w:u w:val="single"/>
    </w:rPr>
  </w:style>
  <w:style w:type="character" w:styleId="CdigoHTML">
    <w:name w:val="HTML Code"/>
    <w:basedOn w:val="Fuentedeprrafopredeter"/>
    <w:uiPriority w:val="99"/>
    <w:semiHidden/>
    <w:unhideWhenUsed/>
    <w:rsid w:val="00975DDE"/>
    <w:rPr>
      <w:rFonts w:ascii="Courier New" w:eastAsia="Times New Roman" w:hAnsi="Courier New" w:cs="Courier New" w:hint="default"/>
      <w:sz w:val="20"/>
      <w:szCs w:val="20"/>
    </w:rPr>
  </w:style>
  <w:style w:type="paragraph" w:styleId="NormalWeb">
    <w:name w:val="Normal (Web)"/>
    <w:basedOn w:val="Normal"/>
    <w:uiPriority w:val="99"/>
    <w:unhideWhenUsed/>
    <w:rsid w:val="00975DD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975DDE"/>
    <w:rPr>
      <w:b/>
      <w:bCs/>
    </w:rPr>
  </w:style>
  <w:style w:type="character" w:styleId="nfasis">
    <w:name w:val="Emphasis"/>
    <w:basedOn w:val="Fuentedeprrafopredeter"/>
    <w:uiPriority w:val="20"/>
    <w:qFormat/>
    <w:rsid w:val="00975DDE"/>
    <w:rPr>
      <w:i/>
      <w:iCs/>
    </w:rPr>
  </w:style>
  <w:style w:type="paragraph" w:styleId="HTMLconformatoprevio">
    <w:name w:val="HTML Preformatted"/>
    <w:basedOn w:val="Normal"/>
    <w:link w:val="HTMLconformatoprevioCar"/>
    <w:uiPriority w:val="99"/>
    <w:unhideWhenUsed/>
    <w:rsid w:val="00486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486858"/>
    <w:rPr>
      <w:rFonts w:ascii="Courier New" w:eastAsia="Times New Roman" w:hAnsi="Courier New" w:cs="Courier New"/>
      <w:sz w:val="20"/>
      <w:szCs w:val="20"/>
      <w:lang w:eastAsia="es-CO"/>
    </w:rPr>
  </w:style>
  <w:style w:type="character" w:customStyle="1" w:styleId="hljs-number">
    <w:name w:val="hljs-number"/>
    <w:basedOn w:val="Fuentedeprrafopredeter"/>
    <w:rsid w:val="00486858"/>
  </w:style>
  <w:style w:type="character" w:customStyle="1" w:styleId="hljs-attribute">
    <w:name w:val="hljs-attribute"/>
    <w:basedOn w:val="Fuentedeprrafopredeter"/>
    <w:rsid w:val="00486858"/>
  </w:style>
  <w:style w:type="character" w:customStyle="1" w:styleId="hljs-selector-class">
    <w:name w:val="hljs-selector-class"/>
    <w:basedOn w:val="Fuentedeprrafopredeter"/>
    <w:rsid w:val="00486858"/>
  </w:style>
  <w:style w:type="character" w:customStyle="1" w:styleId="hljs-tag">
    <w:name w:val="hljs-tag"/>
    <w:basedOn w:val="Fuentedeprrafopredeter"/>
    <w:rsid w:val="00486858"/>
  </w:style>
  <w:style w:type="character" w:customStyle="1" w:styleId="hljs-name">
    <w:name w:val="hljs-name"/>
    <w:basedOn w:val="Fuentedeprrafopredeter"/>
    <w:rsid w:val="00486858"/>
  </w:style>
  <w:style w:type="character" w:customStyle="1" w:styleId="hljs-attr">
    <w:name w:val="hljs-attr"/>
    <w:basedOn w:val="Fuentedeprrafopredeter"/>
    <w:rsid w:val="00486858"/>
  </w:style>
  <w:style w:type="character" w:customStyle="1" w:styleId="hljs-string">
    <w:name w:val="hljs-string"/>
    <w:basedOn w:val="Fuentedeprrafopredeter"/>
    <w:rsid w:val="00486858"/>
  </w:style>
  <w:style w:type="character" w:customStyle="1" w:styleId="undefined">
    <w:name w:val="undefined"/>
    <w:basedOn w:val="Fuentedeprrafopredeter"/>
    <w:rsid w:val="00486858"/>
  </w:style>
  <w:style w:type="character" w:customStyle="1" w:styleId="Ttulo2Car">
    <w:name w:val="Título 2 Car"/>
    <w:basedOn w:val="Fuentedeprrafopredeter"/>
    <w:link w:val="Ttulo2"/>
    <w:uiPriority w:val="9"/>
    <w:semiHidden/>
    <w:rsid w:val="0018524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6F3497"/>
    <w:pPr>
      <w:spacing w:line="259" w:lineRule="auto"/>
      <w:ind w:left="720"/>
      <w:contextualSpacing/>
    </w:pPr>
  </w:style>
  <w:style w:type="character" w:customStyle="1" w:styleId="hljs-keyword">
    <w:name w:val="hljs-keyword"/>
    <w:basedOn w:val="Fuentedeprrafopredeter"/>
    <w:rsid w:val="00D35152"/>
  </w:style>
  <w:style w:type="character" w:customStyle="1" w:styleId="hljs-selector-tag">
    <w:name w:val="hljs-selector-tag"/>
    <w:basedOn w:val="Fuentedeprrafopredeter"/>
    <w:rsid w:val="00D35152"/>
  </w:style>
  <w:style w:type="character" w:styleId="Mencinsinresolver">
    <w:name w:val="Unresolved Mention"/>
    <w:basedOn w:val="Fuentedeprrafopredeter"/>
    <w:uiPriority w:val="99"/>
    <w:semiHidden/>
    <w:unhideWhenUsed/>
    <w:rsid w:val="00B909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8472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6.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6.png"/><Relationship Id="rId138" Type="http://schemas.openxmlformats.org/officeDocument/2006/relationships/image" Target="media/image116.png"/><Relationship Id="rId159" Type="http://schemas.openxmlformats.org/officeDocument/2006/relationships/image" Target="media/image135.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191.png"/><Relationship Id="rId107" Type="http://schemas.openxmlformats.org/officeDocument/2006/relationships/image" Target="media/image87.png"/><Relationship Id="rId11" Type="http://schemas.openxmlformats.org/officeDocument/2006/relationships/image" Target="media/image6.png"/><Relationship Id="rId32" Type="http://schemas.openxmlformats.org/officeDocument/2006/relationships/hyperlink" Target="https://unsplash.com/" TargetMode="Externa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8.jpeg"/><Relationship Id="rId149" Type="http://schemas.openxmlformats.org/officeDocument/2006/relationships/image" Target="media/image127.png"/><Relationship Id="rId5" Type="http://schemas.openxmlformats.org/officeDocument/2006/relationships/image" Target="media/image1.png"/><Relationship Id="rId95" Type="http://schemas.openxmlformats.org/officeDocument/2006/relationships/image" Target="media/image76.png"/><Relationship Id="rId160" Type="http://schemas.openxmlformats.org/officeDocument/2006/relationships/image" Target="media/image136.png"/><Relationship Id="rId181" Type="http://schemas.openxmlformats.org/officeDocument/2006/relationships/image" Target="media/image155.png"/><Relationship Id="rId216" Type="http://schemas.openxmlformats.org/officeDocument/2006/relationships/hyperlink" Target="https://medium.com/@bluepnume/less-is-more-reducing-thousands-of-paypal-buttons-into-a-single-iframe-using-xcomponent-d902d71d8875" TargetMode="External"/><Relationship Id="rId22" Type="http://schemas.openxmlformats.org/officeDocument/2006/relationships/image" Target="media/image17.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8.png"/><Relationship Id="rId139" Type="http://schemas.openxmlformats.org/officeDocument/2006/relationships/image" Target="media/image117.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28.png"/><Relationship Id="rId155" Type="http://schemas.openxmlformats.org/officeDocument/2006/relationships/hyperlink" Target="https://allthetags.com/" TargetMode="External"/><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image" Target="media/image166.png"/><Relationship Id="rId197" Type="http://schemas.openxmlformats.org/officeDocument/2006/relationships/image" Target="media/image171.png"/><Relationship Id="rId206" Type="http://schemas.openxmlformats.org/officeDocument/2006/relationships/image" Target="media/image180.png"/><Relationship Id="rId227" Type="http://schemas.openxmlformats.org/officeDocument/2006/relationships/image" Target="media/image192.png"/><Relationship Id="rId201" Type="http://schemas.openxmlformats.org/officeDocument/2006/relationships/image" Target="media/image175.png"/><Relationship Id="rId222" Type="http://schemas.openxmlformats.org/officeDocument/2006/relationships/image" Target="media/image189.jpe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1.png"/><Relationship Id="rId38" Type="http://schemas.openxmlformats.org/officeDocument/2006/relationships/hyperlink" Target="https://www.flaticon.es/" TargetMode="External"/><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image" Target="media/image104.jpeg"/><Relationship Id="rId129" Type="http://schemas.openxmlformats.org/officeDocument/2006/relationships/hyperlink" Target="https://necolas.github.io/normalize.css/"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7.png"/><Relationship Id="rId166" Type="http://schemas.openxmlformats.org/officeDocument/2006/relationships/hyperlink" Target="https://cssgridgarden.com/" TargetMode="External"/><Relationship Id="rId182" Type="http://schemas.openxmlformats.org/officeDocument/2006/relationships/image" Target="media/image156.png"/><Relationship Id="rId187" Type="http://schemas.openxmlformats.org/officeDocument/2006/relationships/image" Target="media/image161.png"/><Relationship Id="rId217" Type="http://schemas.openxmlformats.org/officeDocument/2006/relationships/hyperlink" Target="https://www.paypal.com/us/webapps/mpp/logos-buttons" TargetMode="External"/><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84.png"/><Relationship Id="rId233" Type="http://schemas.openxmlformats.org/officeDocument/2006/relationships/image" Target="media/image197.png"/><Relationship Id="rId23" Type="http://schemas.openxmlformats.org/officeDocument/2006/relationships/image" Target="media/image18.png"/><Relationship Id="rId28" Type="http://schemas.openxmlformats.org/officeDocument/2006/relationships/hyperlink" Target="https://www.pexels.com/es-es/" TargetMode="External"/><Relationship Id="rId49" Type="http://schemas.openxmlformats.org/officeDocument/2006/relationships/image" Target="media/image33.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hyperlink" Target="https://developer.mozilla.org/en-US/docs/Web/CSS/CSS_Box_Model/Introduction_to_the_CSS_box_model" TargetMode="External"/><Relationship Id="rId130" Type="http://schemas.openxmlformats.org/officeDocument/2006/relationships/hyperlink" Target="http://www.mediaqueri.es" TargetMode="External"/><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2.png"/><Relationship Id="rId177" Type="http://schemas.openxmlformats.org/officeDocument/2006/relationships/image" Target="media/image151.png"/><Relationship Id="rId198" Type="http://schemas.openxmlformats.org/officeDocument/2006/relationships/image" Target="media/image172.png"/><Relationship Id="rId172" Type="http://schemas.openxmlformats.org/officeDocument/2006/relationships/image" Target="media/image146.png"/><Relationship Id="rId193" Type="http://schemas.openxmlformats.org/officeDocument/2006/relationships/image" Target="media/image167.png"/><Relationship Id="rId202" Type="http://schemas.openxmlformats.org/officeDocument/2006/relationships/image" Target="media/image176.png"/><Relationship Id="rId207" Type="http://schemas.openxmlformats.org/officeDocument/2006/relationships/image" Target="media/image181.png"/><Relationship Id="rId223" Type="http://schemas.openxmlformats.org/officeDocument/2006/relationships/image" Target="media/image190.jpeg"/><Relationship Id="rId228" Type="http://schemas.openxmlformats.org/officeDocument/2006/relationships/hyperlink" Target="https://nodejs.org/en/"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iconscout.com/" TargetMode="External"/><Relationship Id="rId109" Type="http://schemas.openxmlformats.org/officeDocument/2006/relationships/image" Target="media/image89.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hyperlink" Target="https://flukeout.github.io/" TargetMode="External"/><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54.png"/><Relationship Id="rId92" Type="http://schemas.openxmlformats.org/officeDocument/2006/relationships/image" Target="media/image73.png"/><Relationship Id="rId162" Type="http://schemas.openxmlformats.org/officeDocument/2006/relationships/image" Target="media/image138.png"/><Relationship Id="rId183" Type="http://schemas.openxmlformats.org/officeDocument/2006/relationships/image" Target="media/image157.png"/><Relationship Id="rId213" Type="http://schemas.openxmlformats.org/officeDocument/2006/relationships/image" Target="media/image185.png"/><Relationship Id="rId218" Type="http://schemas.openxmlformats.org/officeDocument/2006/relationships/hyperlink" Target="https://writingcooperative.com/paypal-donations-vs-paypal-me-option-the-beginners-guide-to-medium-6-a2d35a9c8fe1" TargetMode="External"/><Relationship Id="rId234" Type="http://schemas.openxmlformats.org/officeDocument/2006/relationships/image" Target="media/image198.png"/><Relationship Id="rId2" Type="http://schemas.openxmlformats.org/officeDocument/2006/relationships/styles" Target="styles.xml"/><Relationship Id="rId29" Type="http://schemas.openxmlformats.org/officeDocument/2006/relationships/hyperlink" Target="http://styleguides.io/" TargetMode="External"/><Relationship Id="rId24" Type="http://schemas.openxmlformats.org/officeDocument/2006/relationships/hyperlink" Target="https://tinypng.com/" TargetMode="External"/><Relationship Id="rId40" Type="http://schemas.openxmlformats.org/officeDocument/2006/relationships/hyperlink" Target="https://icomoon.io/" TargetMode="External"/><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3.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64.png"/><Relationship Id="rId152" Type="http://schemas.openxmlformats.org/officeDocument/2006/relationships/image" Target="media/image130.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229" Type="http://schemas.openxmlformats.org/officeDocument/2006/relationships/image" Target="media/image193.png"/><Relationship Id="rId19" Type="http://schemas.openxmlformats.org/officeDocument/2006/relationships/image" Target="media/image14.png"/><Relationship Id="rId224" Type="http://schemas.openxmlformats.org/officeDocument/2006/relationships/hyperlink" Target="https://developer.paypal.com/docs/classic/paypal-payments-standard/integration-guide/formbasics/" TargetMode="External"/><Relationship Id="rId14" Type="http://schemas.openxmlformats.org/officeDocument/2006/relationships/image" Target="media/image9.png"/><Relationship Id="rId30" Type="http://schemas.openxmlformats.org/officeDocument/2006/relationships/hyperlink" Target="https://www.freepik.es/" TargetMode="External"/><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5.jpeg"/><Relationship Id="rId126" Type="http://schemas.openxmlformats.org/officeDocument/2006/relationships/image" Target="media/image106.png"/><Relationship Id="rId147" Type="http://schemas.openxmlformats.org/officeDocument/2006/relationships/image" Target="media/image125.jpeg"/><Relationship Id="rId168"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hyperlink" Target="https://www.w3schools.com/html/html_form_input_types.asp" TargetMode="External"/><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0.png"/><Relationship Id="rId163" Type="http://schemas.openxmlformats.org/officeDocument/2006/relationships/image" Target="media/image139.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hyperlink" Target="https://medium.muz.li/these-11-tips-will-help-you-create-succesful-checkouts-b78f54a6751b" TargetMode="External"/><Relationship Id="rId3" Type="http://schemas.openxmlformats.org/officeDocument/2006/relationships/settings" Target="settings.xml"/><Relationship Id="rId214" Type="http://schemas.openxmlformats.org/officeDocument/2006/relationships/image" Target="media/image186.png"/><Relationship Id="rId230" Type="http://schemas.openxmlformats.org/officeDocument/2006/relationships/image" Target="media/image194.png"/><Relationship Id="rId235" Type="http://schemas.openxmlformats.org/officeDocument/2006/relationships/fontTable" Target="fontTable.xml"/><Relationship Id="rId25" Type="http://schemas.openxmlformats.org/officeDocument/2006/relationships/hyperlink" Target="https://www.verexif.com/" TargetMode="External"/><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5.png"/><Relationship Id="rId158" Type="http://schemas.openxmlformats.org/officeDocument/2006/relationships/image" Target="media/image134.png"/><Relationship Id="rId20" Type="http://schemas.openxmlformats.org/officeDocument/2006/relationships/image" Target="media/image15.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image" Target="media/image187.jpeg"/><Relationship Id="rId225" Type="http://schemas.openxmlformats.org/officeDocument/2006/relationships/hyperlink" Target="https://developer.paypal.com/docs/classic/paypal-payments-standard/integration-guide/Appx_websitestandard_htmlvariables/" TargetMode="External"/><Relationship Id="rId15" Type="http://schemas.openxmlformats.org/officeDocument/2006/relationships/image" Target="media/image10.png"/><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5.png"/><Relationship Id="rId31" Type="http://schemas.openxmlformats.org/officeDocument/2006/relationships/hyperlink" Target="https://icons8.com/illustrations" TargetMode="Externa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hyperlink" Target="https://fonts.google.com"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jpe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0.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hyperlink" Target="https://developer.mozilla.org/es/docs/HTML/HTML5/HTML5_lista_elementos" TargetMode="External"/><Relationship Id="rId180" Type="http://schemas.openxmlformats.org/officeDocument/2006/relationships/image" Target="media/image154.png"/><Relationship Id="rId210" Type="http://schemas.openxmlformats.org/officeDocument/2006/relationships/hyperlink" Target="https://marketplace.visualstudio.com/items?itemName=solnurkarim.html-to-css-autocompletion" TargetMode="External"/><Relationship Id="rId215" Type="http://schemas.openxmlformats.org/officeDocument/2006/relationships/hyperlink" Target="https://uxplanet.org/the-sad-state-of-payment-buttons-4d5cef3b9578" TargetMode="External"/><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195.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1.png"/><Relationship Id="rId154" Type="http://schemas.openxmlformats.org/officeDocument/2006/relationships/hyperlink" Target="https://daneden.github.io/animate.css/" TargetMode="External"/><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11.png"/><Relationship Id="rId221" Type="http://schemas.openxmlformats.org/officeDocument/2006/relationships/image" Target="media/image188.jpeg"/><Relationship Id="rId37" Type="http://schemas.openxmlformats.org/officeDocument/2006/relationships/hyperlink" Target="http://icomoon.io" TargetMode="External"/><Relationship Id="rId58" Type="http://schemas.openxmlformats.org/officeDocument/2006/relationships/image" Target="media/image41.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103.jpeg"/><Relationship Id="rId144" Type="http://schemas.openxmlformats.org/officeDocument/2006/relationships/image" Target="media/image122.png"/><Relationship Id="rId90" Type="http://schemas.openxmlformats.org/officeDocument/2006/relationships/image" Target="media/image71.png"/><Relationship Id="rId165" Type="http://schemas.openxmlformats.org/officeDocument/2006/relationships/hyperlink" Target="https://flexboxfroggy.com/" TargetMode="External"/><Relationship Id="rId186" Type="http://schemas.openxmlformats.org/officeDocument/2006/relationships/image" Target="media/image160.png"/><Relationship Id="rId211" Type="http://schemas.openxmlformats.org/officeDocument/2006/relationships/hyperlink" Target="https://css-tricks.com/snippets/css/complete-guide-grid/" TargetMode="External"/><Relationship Id="rId232" Type="http://schemas.openxmlformats.org/officeDocument/2006/relationships/image" Target="media/image196.png"/><Relationship Id="rId27" Type="http://schemas.openxmlformats.org/officeDocument/2006/relationships/image" Target="media/image20.pn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3.png"/><Relationship Id="rId134" Type="http://schemas.openxmlformats.org/officeDocument/2006/relationships/image" Target="media/image1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1411</TotalTime>
  <Pages>104</Pages>
  <Words>10464</Words>
  <Characters>57558</Characters>
  <Application>Microsoft Office Word</Application>
  <DocSecurity>0</DocSecurity>
  <Lines>479</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388</cp:revision>
  <dcterms:created xsi:type="dcterms:W3CDTF">2020-10-11T01:46:00Z</dcterms:created>
  <dcterms:modified xsi:type="dcterms:W3CDTF">2020-10-22T01:31:00Z</dcterms:modified>
</cp:coreProperties>
</file>