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5A4D6" w14:textId="77777777" w:rsidR="00271D47" w:rsidRDefault="00271D47">
      <w:pPr>
        <w:rPr>
          <w:rFonts w:ascii="Times New Roman" w:hAnsi="Times New Roman" w:cs="Times New Roman"/>
          <w:b/>
          <w:bCs/>
          <w:i/>
          <w:iCs/>
          <w:color w:val="FFC000" w:themeColor="accent4"/>
          <w:sz w:val="32"/>
          <w:szCs w:val="32"/>
        </w:rPr>
      </w:pPr>
    </w:p>
    <w:p w14:paraId="3D493877" w14:textId="77777777" w:rsidR="00BE0BDF" w:rsidRDefault="00271D47">
      <w:pPr>
        <w:rPr>
          <w:rFonts w:ascii="Times New Roman" w:hAnsi="Times New Roman" w:cs="Times New Roman"/>
          <w:b/>
          <w:bCs/>
          <w:i/>
          <w:iCs/>
          <w:color w:val="FFC000" w:themeColor="accent4"/>
          <w:sz w:val="32"/>
          <w:szCs w:val="32"/>
        </w:rPr>
      </w:pPr>
      <w:r w:rsidRPr="00271D47">
        <w:rPr>
          <w:rFonts w:ascii="Times New Roman" w:hAnsi="Times New Roman" w:cs="Times New Roman"/>
          <w:b/>
          <w:bCs/>
          <w:i/>
          <w:iCs/>
          <w:color w:val="FFC000" w:themeColor="accent4"/>
          <w:sz w:val="32"/>
          <w:szCs w:val="32"/>
        </w:rPr>
        <w:t>Curso de Inteligencia Emocional.</w:t>
      </w:r>
      <w:r w:rsidR="00BE0BDF">
        <w:rPr>
          <w:rFonts w:ascii="Times New Roman" w:hAnsi="Times New Roman" w:cs="Times New Roman"/>
          <w:b/>
          <w:bCs/>
          <w:i/>
          <w:iCs/>
          <w:color w:val="FFC000" w:themeColor="accent4"/>
          <w:sz w:val="32"/>
          <w:szCs w:val="32"/>
        </w:rPr>
        <w:t xml:space="preserve"> </w:t>
      </w:r>
    </w:p>
    <w:p w14:paraId="6DF51C03" w14:textId="77777777" w:rsidR="00072A44" w:rsidRPr="005D3891" w:rsidRDefault="00072A44" w:rsidP="00072A44">
      <w:pPr>
        <w:rPr>
          <w:rFonts w:ascii="Times New Roman" w:hAnsi="Times New Roman" w:cs="Times New Roman"/>
          <w:b/>
          <w:bCs/>
          <w:i/>
          <w:iCs/>
          <w:sz w:val="32"/>
          <w:szCs w:val="32"/>
          <w:u w:val="single"/>
        </w:rPr>
      </w:pPr>
      <w:r w:rsidRPr="005D3891">
        <w:rPr>
          <w:rFonts w:ascii="Times New Roman" w:hAnsi="Times New Roman" w:cs="Times New Roman"/>
          <w:b/>
          <w:bCs/>
          <w:i/>
          <w:iCs/>
          <w:sz w:val="32"/>
          <w:szCs w:val="32"/>
          <w:u w:val="single"/>
        </w:rPr>
        <w:t>Introducción.</w:t>
      </w:r>
    </w:p>
    <w:p w14:paraId="6F407F85"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La </w:t>
      </w:r>
      <w:r w:rsidRPr="00A304E1">
        <w:rPr>
          <w:rFonts w:ascii="Times New Roman" w:eastAsia="Times New Roman" w:hAnsi="Times New Roman" w:cs="Times New Roman"/>
          <w:b/>
          <w:bCs/>
          <w:sz w:val="24"/>
          <w:szCs w:val="24"/>
          <w:lang w:eastAsia="es-CO"/>
        </w:rPr>
        <w:t>inteligencia emocional</w:t>
      </w:r>
      <w:r w:rsidRPr="00A304E1">
        <w:rPr>
          <w:rFonts w:ascii="Times New Roman" w:eastAsia="Times New Roman" w:hAnsi="Times New Roman" w:cs="Times New Roman"/>
          <w:sz w:val="24"/>
          <w:szCs w:val="24"/>
          <w:lang w:eastAsia="es-CO"/>
        </w:rPr>
        <w:t xml:space="preserve"> habla de cómo interactúas con tus propias emociones y con las de otros. Así como controlamos nuestras necesidades fisiológicas básicas, lo hacemos con nuestras emociones, especialmente en el ámbito profesional. El objetivo es que podamos comunicarnos de una mejor manera.</w:t>
      </w:r>
    </w:p>
    <w:p w14:paraId="186908D4"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Conocerás los fundamentos de la </w:t>
      </w:r>
      <w:r w:rsidRPr="00A304E1">
        <w:rPr>
          <w:rFonts w:ascii="Times New Roman" w:eastAsia="Times New Roman" w:hAnsi="Times New Roman" w:cs="Times New Roman"/>
          <w:b/>
          <w:bCs/>
          <w:sz w:val="24"/>
          <w:szCs w:val="24"/>
          <w:lang w:eastAsia="es-CO"/>
        </w:rPr>
        <w:t>IE</w:t>
      </w:r>
      <w:r w:rsidRPr="00A304E1">
        <w:rPr>
          <w:rFonts w:ascii="Times New Roman" w:eastAsia="Times New Roman" w:hAnsi="Times New Roman" w:cs="Times New Roman"/>
          <w:sz w:val="24"/>
          <w:szCs w:val="24"/>
          <w:lang w:eastAsia="es-CO"/>
        </w:rPr>
        <w:t xml:space="preserve"> y la aplicarás en tus relaciones profesionales para que mejoren y tengas más salud emocional.</w:t>
      </w:r>
    </w:p>
    <w:p w14:paraId="10847C11" w14:textId="77777777" w:rsidR="00072A44" w:rsidRPr="00A304E1"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A304E1">
        <w:rPr>
          <w:rFonts w:ascii="Times New Roman" w:eastAsia="Times New Roman" w:hAnsi="Times New Roman" w:cs="Times New Roman"/>
          <w:b/>
          <w:bCs/>
          <w:sz w:val="36"/>
          <w:szCs w:val="36"/>
          <w:lang w:eastAsia="es-CO"/>
        </w:rPr>
        <w:t>Aprenderemos:</w:t>
      </w:r>
    </w:p>
    <w:p w14:paraId="459863DA"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Profesión, emociones e inteligencia</w:t>
      </w:r>
    </w:p>
    <w:p w14:paraId="023B8D92"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Conocer y manejar tus emociones</w:t>
      </w:r>
    </w:p>
    <w:p w14:paraId="41B2D8AE"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Emociones y relaciones sociales</w:t>
      </w:r>
    </w:p>
    <w:p w14:paraId="052F5F5D"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Inteligencia emocional y liderazgo</w:t>
      </w:r>
    </w:p>
    <w:p w14:paraId="056A163B"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La IE en el entorno laboral</w:t>
      </w:r>
    </w:p>
    <w:p w14:paraId="51E385B0" w14:textId="77777777" w:rsidR="00072A44" w:rsidRPr="005D389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Resumen y proyecto</w:t>
      </w:r>
    </w:p>
    <w:p w14:paraId="208C89E1"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A924784"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8CE776E"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3C8A70E" w14:textId="77777777" w:rsidR="00072A44" w:rsidRPr="005D3891" w:rsidRDefault="00072A44" w:rsidP="00072A44">
      <w:pPr>
        <w:pStyle w:val="Ttulo1"/>
        <w:rPr>
          <w:b w:val="0"/>
          <w:bCs w:val="0"/>
        </w:rPr>
      </w:pPr>
      <w:r w:rsidRPr="005D3891">
        <w:t>Qué es la inteligencia emocional.</w:t>
      </w:r>
    </w:p>
    <w:p w14:paraId="53BD93BC" w14:textId="77777777" w:rsidR="00072A44" w:rsidRPr="005D3891" w:rsidRDefault="00072A44" w:rsidP="00072A44">
      <w:pPr>
        <w:pStyle w:val="NormalWeb"/>
      </w:pPr>
      <w:r w:rsidRPr="005D3891">
        <w:t>Según Howard Gardner (1983) tenemos inteligencias múltiples. Nos enfocaremos especialmente en dos, inteligencia intrapersonal (cómo te relacionas con lo que sientes) e interpersonal (cómo te relacionas con las otras personas).</w:t>
      </w:r>
    </w:p>
    <w:p w14:paraId="2AD9705C" w14:textId="77777777" w:rsidR="00072A44" w:rsidRPr="005D3891" w:rsidRDefault="00072A44" w:rsidP="00072A44">
      <w:pPr>
        <w:pStyle w:val="NormalWeb"/>
      </w:pPr>
      <w:r w:rsidRPr="005D3891">
        <w:t>Para Daniel Goleman (1995) la inteligencia interpersonal e intrapersonal son una sola. Según Goleman la IE se define como:</w:t>
      </w:r>
    </w:p>
    <w:p w14:paraId="72B843D3" w14:textId="77777777" w:rsidR="00072A44" w:rsidRPr="005D3891" w:rsidRDefault="00072A44" w:rsidP="00072A44">
      <w:pPr>
        <w:pStyle w:val="NormalWeb"/>
      </w:pPr>
      <w:r w:rsidRPr="005D3891">
        <w:t xml:space="preserve">La </w:t>
      </w:r>
      <w:r w:rsidRPr="005D3891">
        <w:rPr>
          <w:rStyle w:val="nfasis"/>
          <w:rFonts w:eastAsiaTheme="majorEastAsia"/>
        </w:rPr>
        <w:t>capacidad</w:t>
      </w:r>
      <w:r w:rsidRPr="005D3891">
        <w:t xml:space="preserve"> de las personas de </w:t>
      </w:r>
      <w:r w:rsidRPr="005D3891">
        <w:rPr>
          <w:rStyle w:val="nfasis"/>
          <w:rFonts w:eastAsiaTheme="majorEastAsia"/>
        </w:rPr>
        <w:t>reconocer sus emociones y las de los demás</w:t>
      </w:r>
      <w:r w:rsidRPr="005D3891">
        <w:t xml:space="preserve"> y de </w:t>
      </w:r>
      <w:r w:rsidRPr="005D3891">
        <w:rPr>
          <w:rStyle w:val="nfasis"/>
          <w:rFonts w:eastAsiaTheme="majorEastAsia"/>
        </w:rPr>
        <w:t>gestionarlas</w:t>
      </w:r>
      <w:r w:rsidRPr="005D3891">
        <w:t xml:space="preserve"> para </w:t>
      </w:r>
      <w:r w:rsidRPr="005D3891">
        <w:rPr>
          <w:rStyle w:val="nfasis"/>
          <w:rFonts w:eastAsiaTheme="majorEastAsia"/>
        </w:rPr>
        <w:t>adaptarse</w:t>
      </w:r>
      <w:r w:rsidRPr="005D3891">
        <w:t xml:space="preserve"> al entorno y alcanzar sus </w:t>
      </w:r>
      <w:r w:rsidRPr="005D3891">
        <w:rPr>
          <w:rStyle w:val="nfasis"/>
          <w:rFonts w:eastAsiaTheme="majorEastAsia"/>
        </w:rPr>
        <w:t>objetivos</w:t>
      </w:r>
      <w:r w:rsidRPr="005D3891">
        <w:t>.</w:t>
      </w:r>
    </w:p>
    <w:p w14:paraId="220EDDA8"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F5A2E01" w14:textId="77777777" w:rsidR="00072A44" w:rsidRPr="005D3891" w:rsidRDefault="00072A44" w:rsidP="00072A44">
      <w:pPr>
        <w:rPr>
          <w:rFonts w:ascii="Times New Roman" w:hAnsi="Times New Roman" w:cs="Times New Roman"/>
          <w:i/>
          <w:iCs/>
          <w:sz w:val="48"/>
          <w:szCs w:val="48"/>
          <w:u w:val="single"/>
        </w:rPr>
      </w:pPr>
    </w:p>
    <w:p w14:paraId="31A3AA24" w14:textId="77777777" w:rsidR="00072A44" w:rsidRPr="005D3891" w:rsidRDefault="00072A44" w:rsidP="00072A44">
      <w:pPr>
        <w:rPr>
          <w:rFonts w:ascii="Times New Roman" w:hAnsi="Times New Roman" w:cs="Times New Roman"/>
          <w:i/>
          <w:iCs/>
          <w:sz w:val="48"/>
          <w:szCs w:val="48"/>
          <w:u w:val="single"/>
        </w:rPr>
      </w:pPr>
    </w:p>
    <w:p w14:paraId="6EC2EF62" w14:textId="77777777" w:rsidR="00072A44" w:rsidRPr="005D3891" w:rsidRDefault="00072A44" w:rsidP="00072A44">
      <w:pPr>
        <w:pStyle w:val="Ttulo1"/>
        <w:rPr>
          <w:b w:val="0"/>
          <w:bCs w:val="0"/>
        </w:rPr>
      </w:pPr>
      <w:r w:rsidRPr="005D3891">
        <w:t>El aspecto humano de las organizaciones</w:t>
      </w:r>
    </w:p>
    <w:p w14:paraId="4766674E" w14:textId="77777777" w:rsidR="00072A44" w:rsidRPr="005D3891" w:rsidRDefault="00072A44" w:rsidP="00072A44">
      <w:pPr>
        <w:pStyle w:val="NormalWeb"/>
      </w:pPr>
      <w:r w:rsidRPr="005D3891">
        <w:t>Las organizaciones están compuestas por personas y si ellas tienen inteligencia emocional, las empresas serán más productivas. Al relacionarnos con otras personas debemos atravesar una red llena de emociones.</w:t>
      </w:r>
    </w:p>
    <w:p w14:paraId="3E95F9F9" w14:textId="77777777" w:rsidR="00072A44" w:rsidRPr="005D3891" w:rsidRDefault="00072A44" w:rsidP="00072A44">
      <w:pPr>
        <w:pStyle w:val="NormalWeb"/>
      </w:pPr>
      <w:r w:rsidRPr="005D3891">
        <w:t xml:space="preserve">Las </w:t>
      </w:r>
      <w:r w:rsidRPr="005D3891">
        <w:rPr>
          <w:rStyle w:val="Textoennegrita"/>
          <w:rFonts w:eastAsiaTheme="majorEastAsia"/>
        </w:rPr>
        <w:t>habilidades duras</w:t>
      </w:r>
      <w:r w:rsidRPr="005D3891">
        <w:t xml:space="preserve"> son capacidades muy técnicas y puntuales. Ejemplo, un técnico de laboratorio necesita saber formulación química.</w:t>
      </w:r>
    </w:p>
    <w:p w14:paraId="1AA388BF" w14:textId="77777777" w:rsidR="00072A44" w:rsidRPr="005D3891" w:rsidRDefault="00072A44" w:rsidP="00072A44">
      <w:pPr>
        <w:pStyle w:val="NormalWeb"/>
      </w:pPr>
      <w:r w:rsidRPr="005D3891">
        <w:t xml:space="preserve">Las </w:t>
      </w:r>
      <w:r w:rsidRPr="005D3891">
        <w:rPr>
          <w:rStyle w:val="Textoennegrita"/>
          <w:rFonts w:eastAsiaTheme="majorEastAsia"/>
        </w:rPr>
        <w:t>habilidades blandas</w:t>
      </w:r>
      <w:r w:rsidRPr="005D3891">
        <w:t xml:space="preserve"> son las que tienen que ver con el aspecto más humano y social. Ejemplo; habilidades de comunicación, liderazgo o inteligencia emocional.</w:t>
      </w:r>
    </w:p>
    <w:p w14:paraId="0EC1BF36" w14:textId="77777777" w:rsidR="00072A44" w:rsidRPr="005D3891" w:rsidRDefault="00072A44" w:rsidP="00072A44">
      <w:pPr>
        <w:pStyle w:val="NormalWeb"/>
      </w:pPr>
      <w:r w:rsidRPr="005D3891">
        <w:t xml:space="preserve">Es buena idea establecer un registro personal y profesional con límites. Examina tus emociones, identifícalas. Recuerda tener una actividad </w:t>
      </w:r>
      <w:r w:rsidRPr="005D3891">
        <w:rPr>
          <w:rStyle w:val="nfasis"/>
        </w:rPr>
        <w:t>en tarea</w:t>
      </w:r>
      <w:r w:rsidRPr="005D3891">
        <w:t xml:space="preserve"> (sumergirte en tu trabajo).</w:t>
      </w:r>
    </w:p>
    <w:p w14:paraId="39D13A75" w14:textId="77777777" w:rsidR="00072A44" w:rsidRPr="005D3891" w:rsidRDefault="00072A44" w:rsidP="00072A44">
      <w:pPr>
        <w:pStyle w:val="NormalWeb"/>
        <w:rPr>
          <w:b/>
          <w:bCs/>
        </w:rPr>
      </w:pPr>
      <w:r w:rsidRPr="005D3891">
        <w:rPr>
          <w:b/>
          <w:bCs/>
        </w:rPr>
        <w:t>Para reflexionar:</w:t>
      </w:r>
    </w:p>
    <w:p w14:paraId="2ABC6B0E" w14:textId="77777777" w:rsidR="00072A44" w:rsidRPr="005D3891" w:rsidRDefault="00072A44" w:rsidP="00072A44">
      <w:pPr>
        <w:pStyle w:val="NormalWeb"/>
      </w:pPr>
      <w:r w:rsidRPr="005D3891">
        <w:t>¿Conoces alguna empresa emocionalmente inteligente? ¿Por qué crees que lo es?</w:t>
      </w:r>
    </w:p>
    <w:p w14:paraId="1963B5AE" w14:textId="77777777" w:rsidR="00072A44" w:rsidRPr="005D3891" w:rsidRDefault="00072A44" w:rsidP="00072A44">
      <w:pPr>
        <w:pStyle w:val="NormalWeb"/>
      </w:pPr>
      <w:r w:rsidRPr="005D3891">
        <w:t>¿Cuáles actividades relacionas con tu vida personal y cuáles con tu vida profesional?</w:t>
      </w:r>
    </w:p>
    <w:p w14:paraId="213D9387" w14:textId="77777777" w:rsidR="00072A44" w:rsidRPr="005D3891" w:rsidRDefault="00072A44" w:rsidP="00072A44">
      <w:pPr>
        <w:pStyle w:val="NormalWeb"/>
      </w:pPr>
    </w:p>
    <w:p w14:paraId="5251682D" w14:textId="77777777" w:rsidR="00072A44" w:rsidRPr="005D3891" w:rsidRDefault="00072A44" w:rsidP="00072A44">
      <w:pPr>
        <w:pStyle w:val="NormalWeb"/>
      </w:pPr>
    </w:p>
    <w:p w14:paraId="181660CA" w14:textId="77777777" w:rsidR="00072A44" w:rsidRPr="005D3891" w:rsidRDefault="00072A44" w:rsidP="00072A44">
      <w:pPr>
        <w:pStyle w:val="NormalWeb"/>
      </w:pPr>
    </w:p>
    <w:p w14:paraId="2D8BE214"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Lo personal y lo emocional</w:t>
      </w:r>
      <w:r w:rsidRPr="00D47DE3">
        <w:rPr>
          <w:rFonts w:ascii="Times New Roman" w:eastAsia="Times New Roman" w:hAnsi="Times New Roman" w:cs="Times New Roman"/>
          <w:sz w:val="24"/>
          <w:szCs w:val="24"/>
          <w:lang w:eastAsia="es-CO"/>
        </w:rPr>
        <w:t xml:space="preserve"> (</w:t>
      </w:r>
      <w:ins w:id="0" w:author="Unknown">
        <w:r w:rsidRPr="00D47DE3">
          <w:rPr>
            <w:rFonts w:ascii="Times New Roman" w:eastAsia="Times New Roman" w:hAnsi="Times New Roman" w:cs="Times New Roman"/>
            <w:sz w:val="24"/>
            <w:szCs w:val="24"/>
            <w:lang w:eastAsia="es-CO"/>
          </w:rPr>
          <w:t>Aprender aunar ambos</w:t>
        </w:r>
      </w:ins>
      <w:r w:rsidRPr="00D47DE3">
        <w:rPr>
          <w:rFonts w:ascii="Times New Roman" w:eastAsia="Times New Roman" w:hAnsi="Times New Roman" w:cs="Times New Roman"/>
          <w:sz w:val="24"/>
          <w:szCs w:val="24"/>
          <w:lang w:eastAsia="es-CO"/>
        </w:rPr>
        <w:t>):</w:t>
      </w:r>
    </w:p>
    <w:p w14:paraId="6A6CD1AF"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Llevar un registro personal y un registro profesional</w:t>
      </w:r>
    </w:p>
    <w:p w14:paraId="6BB51E28"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Establecer límites (para distinguir lo personal de lo profesional)</w:t>
      </w:r>
    </w:p>
    <w:p w14:paraId="1E52E0D7"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Emociones (ver que emociones positivas me favorecen)</w:t>
      </w:r>
    </w:p>
    <w:p w14:paraId="6C8858C4"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Tener una mentalidad en tarea.</w:t>
      </w:r>
    </w:p>
    <w:p w14:paraId="45C24E0A"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Actividad de autoconocimiento</w:t>
      </w:r>
      <w:r w:rsidRPr="00D47DE3">
        <w:rPr>
          <w:rFonts w:ascii="Times New Roman" w:eastAsia="Times New Roman" w:hAnsi="Times New Roman" w:cs="Times New Roman"/>
          <w:sz w:val="24"/>
          <w:szCs w:val="24"/>
          <w:lang w:eastAsia="es-CO"/>
        </w:rPr>
        <w:t xml:space="preserve"> (Est</w:t>
      </w:r>
      <w:r>
        <w:rPr>
          <w:rFonts w:ascii="Times New Roman" w:eastAsia="Times New Roman" w:hAnsi="Times New Roman" w:cs="Times New Roman"/>
          <w:sz w:val="24"/>
          <w:szCs w:val="24"/>
          <w:lang w:eastAsia="es-CO"/>
        </w:rPr>
        <w:t>o</w:t>
      </w:r>
      <w:r w:rsidRPr="00D47DE3">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t</w:t>
      </w:r>
      <w:r w:rsidRPr="00D47DE3">
        <w:rPr>
          <w:rFonts w:ascii="Times New Roman" w:eastAsia="Times New Roman" w:hAnsi="Times New Roman" w:cs="Times New Roman"/>
          <w:sz w:val="24"/>
          <w:szCs w:val="24"/>
          <w:lang w:eastAsia="es-CO"/>
        </w:rPr>
        <w:t>e ayudara a ver dónde poner el límite entre lo profesional y lo personal): Debo hacer dos listas y en cada una de ellas debo pensar y agregar, situaciones, objetivos, actividades o sensaciones; pero en una lista van las que suelo sentir en mi vida personal y en la otra las que suelo sentir en la vida profesional.</w:t>
      </w:r>
    </w:p>
    <w:p w14:paraId="4A38B2C5" w14:textId="77777777" w:rsidR="00072A44" w:rsidRPr="005D3891" w:rsidRDefault="00072A44" w:rsidP="00072A44">
      <w:pPr>
        <w:pStyle w:val="NormalWeb"/>
      </w:pPr>
    </w:p>
    <w:p w14:paraId="7C2F00EF" w14:textId="77777777" w:rsidR="00072A44" w:rsidRPr="005D3891" w:rsidRDefault="00072A44" w:rsidP="00072A44">
      <w:pPr>
        <w:rPr>
          <w:rFonts w:ascii="Times New Roman" w:hAnsi="Times New Roman" w:cs="Times New Roman"/>
          <w:i/>
          <w:iCs/>
          <w:sz w:val="48"/>
          <w:szCs w:val="48"/>
          <w:u w:val="single"/>
        </w:rPr>
      </w:pPr>
    </w:p>
    <w:p w14:paraId="3243DB11" w14:textId="77777777" w:rsidR="00072A44" w:rsidRPr="005D3891" w:rsidRDefault="00072A44" w:rsidP="00072A44">
      <w:pPr>
        <w:pStyle w:val="Ttulo1"/>
        <w:rPr>
          <w:b w:val="0"/>
          <w:bCs w:val="0"/>
        </w:rPr>
      </w:pPr>
      <w:r w:rsidRPr="005D3891">
        <w:t>Autoconciencia y autogestión emocional</w:t>
      </w:r>
    </w:p>
    <w:p w14:paraId="7037F9F5" w14:textId="77777777" w:rsidR="00072A44" w:rsidRPr="005D3891" w:rsidRDefault="00072A44" w:rsidP="00072A44">
      <w:pPr>
        <w:pStyle w:val="NormalWeb"/>
      </w:pPr>
      <w:r w:rsidRPr="005D3891">
        <w:t xml:space="preserve">El autoconocimiento o autoconciencia nos permite darnos cuenta que </w:t>
      </w:r>
      <w:r w:rsidRPr="005D3891">
        <w:rPr>
          <w:rStyle w:val="Textoennegrita"/>
          <w:rFonts w:eastAsiaTheme="majorEastAsia"/>
        </w:rPr>
        <w:t>sabemos</w:t>
      </w:r>
      <w:r w:rsidRPr="005D3891">
        <w:t xml:space="preserve"> lo que estamos sintiendo. La autogestión o autocontrol es el siguiente paso, ya identificaste lo que sientes ahora puedes decidir </w:t>
      </w:r>
      <w:r w:rsidRPr="005D3891">
        <w:rPr>
          <w:rStyle w:val="Textoennegrita"/>
          <w:rFonts w:eastAsiaTheme="majorEastAsia"/>
        </w:rPr>
        <w:t>qué hacer</w:t>
      </w:r>
      <w:r w:rsidRPr="005D3891">
        <w:t xml:space="preserve"> con ello.</w:t>
      </w:r>
    </w:p>
    <w:p w14:paraId="2E7D2397" w14:textId="77777777" w:rsidR="00072A44" w:rsidRPr="005D3891" w:rsidRDefault="00072A44" w:rsidP="00072A44">
      <w:pPr>
        <w:pStyle w:val="NormalWeb"/>
      </w:pPr>
      <w:r w:rsidRPr="005D3891">
        <w:t>La autoconciencia y autogestión favorecen a que las relaciones profesionales sean más fluidas y evitemos malentendidos. Aparte, ayudará a mejorar tu imagen. Mostrarás más seguridad, confianza y madurez profesional.</w:t>
      </w:r>
    </w:p>
    <w:p w14:paraId="11CB2DCD" w14:textId="77777777" w:rsidR="00072A44" w:rsidRPr="005D3891" w:rsidRDefault="00072A44" w:rsidP="00072A44">
      <w:pPr>
        <w:pStyle w:val="Ttulo1"/>
        <w:rPr>
          <w:b w:val="0"/>
          <w:bCs w:val="0"/>
        </w:rPr>
      </w:pPr>
      <w:r>
        <w:t>I</w:t>
      </w:r>
      <w:r w:rsidRPr="005D3891">
        <w:t>dentificar emociones y sentimientos</w:t>
      </w:r>
    </w:p>
    <w:p w14:paraId="3AA8D210" w14:textId="77777777" w:rsidR="00072A44" w:rsidRPr="005D3891" w:rsidRDefault="00072A44" w:rsidP="00072A44">
      <w:pPr>
        <w:pStyle w:val="NormalWeb"/>
      </w:pPr>
      <w:r w:rsidRPr="005D3891">
        <w:t xml:space="preserve">Es importante que en tu tiempo profesional estés en contacto con lo que estás sintiendo. Las </w:t>
      </w:r>
      <w:r w:rsidRPr="005D3891">
        <w:rPr>
          <w:rStyle w:val="Textoennegrita"/>
          <w:rFonts w:eastAsiaTheme="majorEastAsia"/>
        </w:rPr>
        <w:t>emociones</w:t>
      </w:r>
      <w:r w:rsidRPr="005D3891">
        <w:t xml:space="preserve"> se consideran reacciones físicas y psíquicas a estímulos internos o externos. Suelen ser automáticas, básicas, primitivas e instintivas.</w:t>
      </w:r>
    </w:p>
    <w:p w14:paraId="798F7950" w14:textId="77777777" w:rsidR="00072A44" w:rsidRPr="005D3891" w:rsidRDefault="00072A44" w:rsidP="00072A44">
      <w:pPr>
        <w:pStyle w:val="NormalWeb"/>
      </w:pPr>
      <w:r w:rsidRPr="005D3891">
        <w:rPr>
          <w:rStyle w:val="Textoennegrita"/>
          <w:rFonts w:eastAsiaTheme="majorEastAsia"/>
        </w:rPr>
        <w:t>Emociones de nutrición:</w:t>
      </w:r>
      <w:r w:rsidRPr="005D3891">
        <w:t xml:space="preserve"> dar (alegría, afecto, etc.) o recibir (interés, atracción, lo que queremos atraer hacia nosotros).</w:t>
      </w:r>
    </w:p>
    <w:p w14:paraId="102DF989" w14:textId="77777777" w:rsidR="00072A44" w:rsidRPr="005D3891" w:rsidRDefault="00072A44" w:rsidP="00072A44">
      <w:pPr>
        <w:pStyle w:val="NormalWeb"/>
      </w:pPr>
      <w:r w:rsidRPr="005D3891">
        <w:rPr>
          <w:rStyle w:val="Textoennegrita"/>
          <w:rFonts w:eastAsiaTheme="majorEastAsia"/>
        </w:rPr>
        <w:t>Emociones de protección:</w:t>
      </w:r>
      <w:r w:rsidRPr="005D3891">
        <w:t xml:space="preserve"> expulsión (Ira, rabia, etc.) o huida (miedo o tristeza).</w:t>
      </w:r>
    </w:p>
    <w:p w14:paraId="4ECABFD4" w14:textId="77777777" w:rsidR="00072A44" w:rsidRPr="005D3891" w:rsidRDefault="00072A44" w:rsidP="00072A44">
      <w:pPr>
        <w:pStyle w:val="NormalWeb"/>
      </w:pPr>
      <w:r w:rsidRPr="005D3891">
        <w:t>Los sentimientos son emociones más elaboradas. Tienen relación con un pensamiento, razonamiento o algo más cognitivo. Normalmente tienen más duración que las emociones. Entre ellos están la admiración, satisfacción, arrepentimiento o gratitud.</w:t>
      </w:r>
    </w:p>
    <w:p w14:paraId="532E17A8" w14:textId="77777777" w:rsidR="00072A44" w:rsidRPr="005D3891" w:rsidRDefault="00072A44" w:rsidP="00072A44">
      <w:pPr>
        <w:pStyle w:val="Ttulo3"/>
        <w:rPr>
          <w:rFonts w:ascii="Times New Roman" w:hAnsi="Times New Roman" w:cs="Times New Roman"/>
          <w:b/>
          <w:bCs/>
          <w:color w:val="auto"/>
        </w:rPr>
      </w:pPr>
      <w:r w:rsidRPr="005D3891">
        <w:rPr>
          <w:rFonts w:ascii="Times New Roman" w:hAnsi="Times New Roman" w:cs="Times New Roman"/>
          <w:b/>
          <w:bCs/>
          <w:color w:val="auto"/>
        </w:rPr>
        <w:t>¿Los reconoces todos?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9"/>
        <w:gridCol w:w="30"/>
        <w:gridCol w:w="66"/>
        <w:gridCol w:w="66"/>
        <w:gridCol w:w="66"/>
        <w:gridCol w:w="66"/>
        <w:gridCol w:w="81"/>
      </w:tblGrid>
      <w:tr w:rsidR="00072A44" w:rsidRPr="005D3891" w14:paraId="0F274DC7" w14:textId="77777777" w:rsidTr="00733ABD">
        <w:trPr>
          <w:tblHeader/>
          <w:tblCellSpacing w:w="15" w:type="dxa"/>
        </w:trPr>
        <w:tc>
          <w:tcPr>
            <w:tcW w:w="0" w:type="auto"/>
            <w:gridSpan w:val="2"/>
            <w:vAlign w:val="center"/>
            <w:hideMark/>
          </w:tcPr>
          <w:p w14:paraId="2A4E7A99" w14:textId="77777777" w:rsidR="00072A44" w:rsidRPr="005D3891" w:rsidRDefault="00072A44" w:rsidP="00733ABD">
            <w:pPr>
              <w:rPr>
                <w:rFonts w:ascii="Times New Roman" w:hAnsi="Times New Roman" w:cs="Times New Roman"/>
              </w:rPr>
            </w:pPr>
          </w:p>
        </w:tc>
        <w:tc>
          <w:tcPr>
            <w:tcW w:w="0" w:type="auto"/>
            <w:vAlign w:val="center"/>
            <w:hideMark/>
          </w:tcPr>
          <w:p w14:paraId="1FC20F02"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72C687E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557BFD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2688EAD"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10365353" w14:textId="77777777" w:rsidR="00072A44" w:rsidRPr="005D3891" w:rsidRDefault="00072A44" w:rsidP="00733ABD">
            <w:pPr>
              <w:jc w:val="center"/>
              <w:rPr>
                <w:rFonts w:ascii="Times New Roman" w:hAnsi="Times New Roman" w:cs="Times New Roman"/>
                <w:sz w:val="20"/>
                <w:szCs w:val="20"/>
              </w:rPr>
            </w:pPr>
          </w:p>
        </w:tc>
      </w:tr>
      <w:tr w:rsidR="00072A44" w:rsidRPr="005D3891" w14:paraId="287361B2" w14:textId="77777777" w:rsidTr="00733ABD">
        <w:trPr>
          <w:gridAfter w:val="6"/>
          <w:tblCellSpacing w:w="15" w:type="dxa"/>
        </w:trPr>
        <w:tc>
          <w:tcPr>
            <w:tcW w:w="0" w:type="auto"/>
            <w:vAlign w:val="center"/>
            <w:hideMark/>
          </w:tcPr>
          <w:p w14:paraId="71DF8EBA" w14:textId="77777777" w:rsidR="00072A44" w:rsidRPr="005D3891" w:rsidRDefault="00072A44" w:rsidP="006B7961">
            <w:pPr>
              <w:rPr>
                <w:rFonts w:ascii="Times New Roman" w:hAnsi="Times New Roman" w:cs="Times New Roman"/>
              </w:rPr>
            </w:pPr>
            <w:r w:rsidRPr="005D3891">
              <w:rPr>
                <w:rFonts w:ascii="Times New Roman" w:hAnsi="Times New Roman" w:cs="Times New Roman"/>
                <w:noProof/>
              </w:rPr>
              <w:drawing>
                <wp:inline distT="0" distB="0" distL="0" distR="0" wp14:anchorId="24C3EFE9" wp14:editId="0BD77399">
                  <wp:extent cx="3647873" cy="212435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49008" cy="2125011"/>
                          </a:xfrm>
                          <a:prstGeom prst="rect">
                            <a:avLst/>
                          </a:prstGeom>
                        </pic:spPr>
                      </pic:pic>
                    </a:graphicData>
                  </a:graphic>
                </wp:inline>
              </w:drawing>
            </w:r>
          </w:p>
        </w:tc>
      </w:tr>
      <w:tr w:rsidR="00072A44" w:rsidRPr="005D3891" w14:paraId="21753883" w14:textId="77777777" w:rsidTr="00733ABD">
        <w:trPr>
          <w:gridAfter w:val="6"/>
          <w:tblCellSpacing w:w="15" w:type="dxa"/>
        </w:trPr>
        <w:tc>
          <w:tcPr>
            <w:tcW w:w="0" w:type="auto"/>
            <w:vAlign w:val="center"/>
            <w:hideMark/>
          </w:tcPr>
          <w:p w14:paraId="6D77A155" w14:textId="77777777" w:rsidR="00072A44" w:rsidRPr="005D3891" w:rsidRDefault="00072A44" w:rsidP="00733ABD">
            <w:pPr>
              <w:rPr>
                <w:rFonts w:ascii="Times New Roman" w:hAnsi="Times New Roman" w:cs="Times New Roman"/>
              </w:rPr>
            </w:pPr>
          </w:p>
        </w:tc>
      </w:tr>
      <w:tr w:rsidR="00072A44" w:rsidRPr="005D3891" w14:paraId="59AAB866" w14:textId="77777777" w:rsidTr="00733ABD">
        <w:trPr>
          <w:gridAfter w:val="6"/>
          <w:tblCellSpacing w:w="15" w:type="dxa"/>
        </w:trPr>
        <w:tc>
          <w:tcPr>
            <w:tcW w:w="0" w:type="auto"/>
            <w:vAlign w:val="center"/>
            <w:hideMark/>
          </w:tcPr>
          <w:p w14:paraId="2905AC2B" w14:textId="77777777" w:rsidR="00072A44" w:rsidRPr="005D3891" w:rsidRDefault="00072A44" w:rsidP="00733ABD">
            <w:pPr>
              <w:rPr>
                <w:rFonts w:ascii="Times New Roman" w:hAnsi="Times New Roman" w:cs="Times New Roman"/>
              </w:rPr>
            </w:pPr>
          </w:p>
        </w:tc>
      </w:tr>
      <w:tr w:rsidR="00072A44" w:rsidRPr="005D3891" w14:paraId="5BEE227F" w14:textId="77777777" w:rsidTr="00733ABD">
        <w:trPr>
          <w:gridAfter w:val="6"/>
          <w:tblCellSpacing w:w="15" w:type="dxa"/>
        </w:trPr>
        <w:tc>
          <w:tcPr>
            <w:tcW w:w="0" w:type="auto"/>
            <w:vAlign w:val="center"/>
            <w:hideMark/>
          </w:tcPr>
          <w:p w14:paraId="0571058A" w14:textId="77777777" w:rsidR="00072A44" w:rsidRPr="005D3891" w:rsidRDefault="00072A44" w:rsidP="00733ABD">
            <w:pPr>
              <w:rPr>
                <w:rFonts w:ascii="Times New Roman" w:hAnsi="Times New Roman" w:cs="Times New Roman"/>
              </w:rPr>
            </w:pPr>
          </w:p>
        </w:tc>
      </w:tr>
      <w:tr w:rsidR="00072A44" w:rsidRPr="005D3891" w14:paraId="107886DE" w14:textId="77777777" w:rsidTr="00733ABD">
        <w:trPr>
          <w:gridAfter w:val="6"/>
          <w:tblCellSpacing w:w="15" w:type="dxa"/>
        </w:trPr>
        <w:tc>
          <w:tcPr>
            <w:tcW w:w="0" w:type="auto"/>
            <w:vAlign w:val="center"/>
            <w:hideMark/>
          </w:tcPr>
          <w:p w14:paraId="59AE5826" w14:textId="77777777" w:rsidR="00072A44" w:rsidRPr="005D3891" w:rsidRDefault="00072A44" w:rsidP="00733ABD">
            <w:pPr>
              <w:rPr>
                <w:rFonts w:ascii="Times New Roman" w:hAnsi="Times New Roman" w:cs="Times New Roman"/>
              </w:rPr>
            </w:pPr>
          </w:p>
        </w:tc>
      </w:tr>
      <w:tr w:rsidR="00072A44" w:rsidRPr="005D3891" w14:paraId="349383B9" w14:textId="77777777" w:rsidTr="00733ABD">
        <w:trPr>
          <w:gridAfter w:val="6"/>
          <w:tblCellSpacing w:w="15" w:type="dxa"/>
        </w:trPr>
        <w:tc>
          <w:tcPr>
            <w:tcW w:w="0" w:type="auto"/>
            <w:vAlign w:val="center"/>
            <w:hideMark/>
          </w:tcPr>
          <w:p w14:paraId="7ADABD0D" w14:textId="77777777" w:rsidR="00072A44" w:rsidRPr="005D3891" w:rsidRDefault="00072A44" w:rsidP="00733ABD">
            <w:pPr>
              <w:rPr>
                <w:rFonts w:ascii="Times New Roman" w:hAnsi="Times New Roman" w:cs="Times New Roman"/>
              </w:rPr>
            </w:pPr>
          </w:p>
        </w:tc>
      </w:tr>
      <w:tr w:rsidR="00072A44" w:rsidRPr="005D3891" w14:paraId="6BD35845" w14:textId="77777777" w:rsidTr="00733ABD">
        <w:trPr>
          <w:gridAfter w:val="6"/>
          <w:tblCellSpacing w:w="15" w:type="dxa"/>
        </w:trPr>
        <w:tc>
          <w:tcPr>
            <w:tcW w:w="0" w:type="auto"/>
            <w:vAlign w:val="center"/>
            <w:hideMark/>
          </w:tcPr>
          <w:p w14:paraId="1A312E8B" w14:textId="77777777" w:rsidR="00072A44" w:rsidRPr="005D3891" w:rsidRDefault="00072A44" w:rsidP="00733ABD">
            <w:pPr>
              <w:rPr>
                <w:rFonts w:ascii="Times New Roman" w:hAnsi="Times New Roman" w:cs="Times New Roman"/>
              </w:rPr>
            </w:pPr>
          </w:p>
        </w:tc>
      </w:tr>
      <w:tr w:rsidR="00072A44" w:rsidRPr="005D3891" w14:paraId="3FC33A13" w14:textId="77777777" w:rsidTr="00733ABD">
        <w:trPr>
          <w:gridAfter w:val="6"/>
          <w:tblCellSpacing w:w="15" w:type="dxa"/>
        </w:trPr>
        <w:tc>
          <w:tcPr>
            <w:tcW w:w="0" w:type="auto"/>
            <w:vAlign w:val="center"/>
            <w:hideMark/>
          </w:tcPr>
          <w:p w14:paraId="25EE3DBD" w14:textId="77777777" w:rsidR="00072A44" w:rsidRPr="005D3891" w:rsidRDefault="00072A44" w:rsidP="00733ABD">
            <w:pPr>
              <w:rPr>
                <w:rFonts w:ascii="Times New Roman" w:hAnsi="Times New Roman" w:cs="Times New Roman"/>
                <w:sz w:val="20"/>
                <w:szCs w:val="20"/>
              </w:rPr>
            </w:pPr>
          </w:p>
        </w:tc>
      </w:tr>
    </w:tbl>
    <w:p w14:paraId="3F97D081" w14:textId="77777777" w:rsidR="00072A44" w:rsidRPr="005D3891" w:rsidRDefault="00072A44" w:rsidP="00072A44">
      <w:pPr>
        <w:rPr>
          <w:rFonts w:ascii="Times New Roman" w:hAnsi="Times New Roman" w:cs="Times New Roman"/>
          <w:i/>
          <w:iCs/>
          <w:sz w:val="48"/>
          <w:szCs w:val="48"/>
        </w:rPr>
      </w:pPr>
    </w:p>
    <w:p w14:paraId="3E26CA64" w14:textId="77777777" w:rsidR="00072A44" w:rsidRPr="005D3891" w:rsidRDefault="00072A44" w:rsidP="00072A44">
      <w:pPr>
        <w:pStyle w:val="Ttulo1"/>
        <w:rPr>
          <w:b w:val="0"/>
          <w:bCs w:val="0"/>
        </w:rPr>
      </w:pPr>
      <w:r w:rsidRPr="005D3891">
        <w:t>Emociones positivas y emociones negativas, emociones frecuentes y emociones deseadas.</w:t>
      </w:r>
    </w:p>
    <w:p w14:paraId="712F3CE3" w14:textId="77777777" w:rsidR="00072A44" w:rsidRPr="005D3891" w:rsidRDefault="00072A44" w:rsidP="00072A44">
      <w:pPr>
        <w:pStyle w:val="NormalWeb"/>
      </w:pPr>
      <w:r w:rsidRPr="005D3891">
        <w:t>¿Qué significan para ti emociones positivas o negativas?</w:t>
      </w:r>
    </w:p>
    <w:p w14:paraId="3C3FB325" w14:textId="77777777" w:rsidR="00072A44" w:rsidRPr="005D3891" w:rsidRDefault="00072A44" w:rsidP="00072A44">
      <w:pPr>
        <w:pStyle w:val="NormalWeb"/>
      </w:pPr>
      <w:r w:rsidRPr="005D3891">
        <w:t>Todas son necesarias para nutrir nuestra experiencia o protegernos. Clasifica estas emociones en negativas o positivas.</w:t>
      </w:r>
    </w:p>
    <w:p w14:paraId="72C874D2" w14:textId="77777777" w:rsidR="00072A44" w:rsidRPr="005D3891" w:rsidRDefault="00072A44" w:rsidP="00072A44">
      <w:pPr>
        <w:pStyle w:val="NormalWeb"/>
        <w:jc w:val="center"/>
      </w:pPr>
      <w:r w:rsidRPr="005D3891">
        <w:rPr>
          <w:noProof/>
        </w:rPr>
        <w:drawing>
          <wp:inline distT="0" distB="0" distL="0" distR="0" wp14:anchorId="637A5FAA" wp14:editId="68B4E79A">
            <wp:extent cx="3842426" cy="2222215"/>
            <wp:effectExtent l="0" t="0" r="571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9066" cy="2231839"/>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66"/>
        <w:gridCol w:w="81"/>
      </w:tblGrid>
      <w:tr w:rsidR="00072A44" w:rsidRPr="005D3891" w14:paraId="36C6489F" w14:textId="77777777" w:rsidTr="00733ABD">
        <w:trPr>
          <w:tblHeader/>
          <w:tblCellSpacing w:w="15" w:type="dxa"/>
        </w:trPr>
        <w:tc>
          <w:tcPr>
            <w:tcW w:w="0" w:type="auto"/>
            <w:vAlign w:val="center"/>
            <w:hideMark/>
          </w:tcPr>
          <w:p w14:paraId="0F368917" w14:textId="77777777" w:rsidR="00072A44" w:rsidRPr="005D3891" w:rsidRDefault="00072A44" w:rsidP="00733ABD">
            <w:pPr>
              <w:rPr>
                <w:rFonts w:ascii="Times New Roman" w:hAnsi="Times New Roman" w:cs="Times New Roman"/>
              </w:rPr>
            </w:pPr>
          </w:p>
        </w:tc>
        <w:tc>
          <w:tcPr>
            <w:tcW w:w="0" w:type="auto"/>
            <w:vAlign w:val="center"/>
            <w:hideMark/>
          </w:tcPr>
          <w:p w14:paraId="3A35E0F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003501F"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A25958B"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6EE6DEF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2A05ACE3" w14:textId="77777777" w:rsidR="00072A44" w:rsidRPr="005D3891" w:rsidRDefault="00072A44" w:rsidP="00733ABD">
            <w:pPr>
              <w:jc w:val="center"/>
              <w:rPr>
                <w:rFonts w:ascii="Times New Roman" w:hAnsi="Times New Roman" w:cs="Times New Roman"/>
                <w:sz w:val="20"/>
                <w:szCs w:val="20"/>
              </w:rPr>
            </w:pPr>
          </w:p>
        </w:tc>
      </w:tr>
    </w:tbl>
    <w:p w14:paraId="6FDCD287" w14:textId="77777777" w:rsidR="00072A44" w:rsidRPr="005D3891" w:rsidRDefault="00072A44" w:rsidP="00072A44">
      <w:pPr>
        <w:pStyle w:val="NormalWeb"/>
      </w:pPr>
      <w:r w:rsidRPr="005D3891">
        <w:t>Puedes realizar una tabla de frecuencia percibida o análisis semanal y llevar un registro más específico. Llevar un diario de frecuencia de emociones te permitirá sacar mejores conclusiones de tu contexto.</w:t>
      </w:r>
    </w:p>
    <w:p w14:paraId="05856BEC" w14:textId="77777777" w:rsidR="00072A44" w:rsidRPr="0028245D" w:rsidRDefault="00072A44" w:rsidP="00072A44">
      <w:pPr>
        <w:rPr>
          <w:rFonts w:ascii="Times New Roman" w:hAnsi="Times New Roman" w:cs="Times New Roman"/>
          <w:noProof/>
        </w:rPr>
      </w:pPr>
      <w:r w:rsidRPr="005D3891">
        <w:rPr>
          <w:rFonts w:ascii="Times New Roman" w:hAnsi="Times New Roman" w:cs="Times New Roman"/>
          <w:noProof/>
        </w:rPr>
        <w:drawing>
          <wp:inline distT="0" distB="0" distL="0" distR="0" wp14:anchorId="7F25FFE5" wp14:editId="6FD6E52E">
            <wp:extent cx="2675107" cy="2088509"/>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3213" cy="2165102"/>
                    </a:xfrm>
                    <a:prstGeom prst="rect">
                      <a:avLst/>
                    </a:prstGeom>
                  </pic:spPr>
                </pic:pic>
              </a:graphicData>
            </a:graphic>
          </wp:inline>
        </w:drawing>
      </w:r>
      <w:r w:rsidRPr="005D3891">
        <w:rPr>
          <w:rFonts w:ascii="Times New Roman" w:hAnsi="Times New Roman" w:cs="Times New Roman"/>
          <w:noProof/>
        </w:rPr>
        <w:t xml:space="preserve">  </w:t>
      </w:r>
      <w:r w:rsidRPr="005D3891">
        <w:rPr>
          <w:rFonts w:ascii="Times New Roman" w:hAnsi="Times New Roman" w:cs="Times New Roman"/>
          <w:noProof/>
        </w:rPr>
        <w:drawing>
          <wp:inline distT="0" distB="0" distL="0" distR="0" wp14:anchorId="2223129E" wp14:editId="368E0972">
            <wp:extent cx="2840477" cy="2106733"/>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1109" cy="2122035"/>
                    </a:xfrm>
                    <a:prstGeom prst="rect">
                      <a:avLst/>
                    </a:prstGeom>
                  </pic:spPr>
                </pic:pic>
              </a:graphicData>
            </a:graphic>
          </wp:inline>
        </w:drawing>
      </w:r>
    </w:p>
    <w:p w14:paraId="6A89FF58" w14:textId="77777777" w:rsidR="00072A44" w:rsidRPr="005D3891" w:rsidRDefault="00072A44" w:rsidP="00072A44">
      <w:pPr>
        <w:jc w:val="center"/>
        <w:rPr>
          <w:rFonts w:ascii="Times New Roman" w:hAnsi="Times New Roman" w:cs="Times New Roman"/>
          <w:b/>
          <w:bCs/>
          <w:noProof/>
          <w:sz w:val="48"/>
          <w:szCs w:val="48"/>
        </w:rPr>
      </w:pPr>
      <w:r w:rsidRPr="005D3891">
        <w:rPr>
          <w:rFonts w:ascii="Times New Roman" w:hAnsi="Times New Roman" w:cs="Times New Roman"/>
          <w:b/>
          <w:bCs/>
          <w:noProof/>
          <w:sz w:val="48"/>
          <w:szCs w:val="48"/>
        </w:rPr>
        <w:lastRenderedPageBreak/>
        <w:t>Rueda de Emociones.</w:t>
      </w:r>
    </w:p>
    <w:p w14:paraId="4B15BF2A"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drawing>
          <wp:inline distT="0" distB="0" distL="0" distR="0" wp14:anchorId="020D3049" wp14:editId="4F021A24">
            <wp:extent cx="6177064" cy="7315199"/>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4844" cy="7442838"/>
                    </a:xfrm>
                    <a:prstGeom prst="rect">
                      <a:avLst/>
                    </a:prstGeom>
                    <a:noFill/>
                    <a:ln>
                      <a:noFill/>
                    </a:ln>
                  </pic:spPr>
                </pic:pic>
              </a:graphicData>
            </a:graphic>
          </wp:inline>
        </w:drawing>
      </w:r>
    </w:p>
    <w:p w14:paraId="1C539330"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lastRenderedPageBreak/>
        <w:drawing>
          <wp:inline distT="0" distB="0" distL="0" distR="0" wp14:anchorId="1EB1A4B5" wp14:editId="20088521">
            <wp:extent cx="6167336" cy="802513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9397" cy="8027812"/>
                    </a:xfrm>
                    <a:prstGeom prst="rect">
                      <a:avLst/>
                    </a:prstGeom>
                    <a:noFill/>
                    <a:ln>
                      <a:noFill/>
                    </a:ln>
                  </pic:spPr>
                </pic:pic>
              </a:graphicData>
            </a:graphic>
          </wp:inline>
        </w:drawing>
      </w:r>
    </w:p>
    <w:p w14:paraId="4D42659D"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07411553"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12EF5">
        <w:rPr>
          <w:rFonts w:ascii="Times New Roman" w:eastAsia="Times New Roman" w:hAnsi="Times New Roman" w:cs="Times New Roman"/>
          <w:b/>
          <w:bCs/>
          <w:kern w:val="36"/>
          <w:sz w:val="48"/>
          <w:szCs w:val="48"/>
          <w:lang w:eastAsia="es-CO"/>
        </w:rPr>
        <w:t>Cómo gestionar tus emociones en la vida profesional</w:t>
      </w:r>
      <w:r w:rsidRPr="005D3891">
        <w:rPr>
          <w:rFonts w:ascii="Times New Roman" w:eastAsia="Times New Roman" w:hAnsi="Times New Roman" w:cs="Times New Roman"/>
          <w:b/>
          <w:bCs/>
          <w:kern w:val="36"/>
          <w:sz w:val="48"/>
          <w:szCs w:val="48"/>
          <w:lang w:eastAsia="es-CO"/>
        </w:rPr>
        <w:t>.</w:t>
      </w:r>
    </w:p>
    <w:p w14:paraId="66DBCA19"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P</w:t>
      </w:r>
      <w:r w:rsidRPr="00F12EF5">
        <w:rPr>
          <w:rFonts w:ascii="Times New Roman" w:eastAsia="Times New Roman" w:hAnsi="Times New Roman" w:cs="Times New Roman"/>
          <w:sz w:val="24"/>
          <w:szCs w:val="24"/>
          <w:lang w:eastAsia="es-CO"/>
        </w:rPr>
        <w:t xml:space="preserve">uedes </w:t>
      </w:r>
      <w:r w:rsidRPr="00F12EF5">
        <w:rPr>
          <w:rFonts w:ascii="Times New Roman" w:eastAsia="Times New Roman" w:hAnsi="Times New Roman" w:cs="Times New Roman"/>
          <w:i/>
          <w:iCs/>
          <w:sz w:val="24"/>
          <w:szCs w:val="24"/>
          <w:lang w:eastAsia="es-CO"/>
        </w:rPr>
        <w:t>gestionar emociones</w:t>
      </w:r>
      <w:r w:rsidRPr="00F12EF5">
        <w:rPr>
          <w:rFonts w:ascii="Times New Roman" w:eastAsia="Times New Roman" w:hAnsi="Times New Roman" w:cs="Times New Roman"/>
          <w:sz w:val="24"/>
          <w:szCs w:val="24"/>
          <w:lang w:eastAsia="es-CO"/>
        </w:rPr>
        <w:t xml:space="preserve"> a través de la </w:t>
      </w:r>
      <w:r w:rsidRPr="00F12EF5">
        <w:rPr>
          <w:rFonts w:ascii="Times New Roman" w:eastAsia="Times New Roman" w:hAnsi="Times New Roman" w:cs="Times New Roman"/>
          <w:i/>
          <w:iCs/>
          <w:sz w:val="24"/>
          <w:szCs w:val="24"/>
          <w:lang w:eastAsia="es-CO"/>
        </w:rPr>
        <w:t>inteligencia emocional</w:t>
      </w:r>
      <w:r w:rsidRPr="00F12EF5">
        <w:rPr>
          <w:rFonts w:ascii="Times New Roman" w:eastAsia="Times New Roman" w:hAnsi="Times New Roman" w:cs="Times New Roman"/>
          <w:sz w:val="24"/>
          <w:szCs w:val="24"/>
          <w:lang w:eastAsia="es-CO"/>
        </w:rPr>
        <w:t xml:space="preserve">; </w:t>
      </w:r>
      <w:r w:rsidRPr="00F12EF5">
        <w:rPr>
          <w:rFonts w:ascii="Times New Roman" w:eastAsia="Times New Roman" w:hAnsi="Times New Roman" w:cs="Times New Roman"/>
          <w:b/>
          <w:bCs/>
          <w:sz w:val="24"/>
          <w:szCs w:val="24"/>
          <w:lang w:eastAsia="es-CO"/>
        </w:rPr>
        <w:t>identificando, reconociendo y decidiendo</w:t>
      </w:r>
      <w:r w:rsidRPr="00F12EF5">
        <w:rPr>
          <w:rFonts w:ascii="Times New Roman" w:eastAsia="Times New Roman" w:hAnsi="Times New Roman" w:cs="Times New Roman"/>
          <w:sz w:val="24"/>
          <w:szCs w:val="24"/>
          <w:lang w:eastAsia="es-CO"/>
        </w:rPr>
        <w:t xml:space="preserve"> que emociones se desea sentir y cuáles no.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Para controlar emociones negativas como el estrés y la ansiedad, se pueden usar técnicas de control, como:</w:t>
      </w:r>
    </w:p>
    <w:p w14:paraId="18E4FCB9"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Técnicas de respiración y control muscular.</w:t>
      </w:r>
    </w:p>
    <w:p w14:paraId="23BFFE4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Mindfulness: concentración mental plena.</w:t>
      </w:r>
    </w:p>
    <w:p w14:paraId="178BB98D"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Actividades físicas para liberar tensión.</w:t>
      </w:r>
    </w:p>
    <w:p w14:paraId="4A2B3910" w14:textId="32932939" w:rsidR="00FF73B6" w:rsidRPr="00FF73B6" w:rsidRDefault="00072A44" w:rsidP="00FF73B6">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Identificar momentos dónde se siente ansiedad y qué lo provoca.</w:t>
      </w:r>
    </w:p>
    <w:p w14:paraId="665A0713" w14:textId="6E443828" w:rsidR="00072A44" w:rsidRPr="00F12EF5" w:rsidRDefault="00072A44" w:rsidP="00FF73B6">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Una vez identificado, puedes:</w:t>
      </w:r>
    </w:p>
    <w:p w14:paraId="26CE4E3A"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Reaccionar diferente.</w:t>
      </w:r>
    </w:p>
    <w:p w14:paraId="539BD73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Gestionar emociones de forma positiva.</w:t>
      </w:r>
    </w:p>
    <w:p w14:paraId="1C9D4D00"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Comunicarse de forma positiva.</w:t>
      </w:r>
    </w:p>
    <w:p w14:paraId="599FCCEB"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Alejarse del problema.</w:t>
      </w:r>
    </w:p>
    <w:p w14:paraId="62853DF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Para sentirse más alegre se puede buscar estímulos que generen esa emoción, pueden ser del tipo:</w:t>
      </w:r>
    </w:p>
    <w:p w14:paraId="2CA8255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Visual: Imágenes bonitas, colores agradables.</w:t>
      </w:r>
    </w:p>
    <w:p w14:paraId="49AC91C8"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Mental: Visualización, coaching, meditación.</w:t>
      </w:r>
    </w:p>
    <w:p w14:paraId="7C617B1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 xml:space="preserve">Emocional: Saber </w:t>
      </w:r>
      <w:r w:rsidRPr="005D3891">
        <w:rPr>
          <w:rFonts w:ascii="Times New Roman" w:eastAsia="Times New Roman" w:hAnsi="Times New Roman" w:cs="Times New Roman"/>
          <w:sz w:val="24"/>
          <w:szCs w:val="24"/>
          <w:lang w:eastAsia="es-CO"/>
        </w:rPr>
        <w:t>cómo</w:t>
      </w:r>
      <w:r w:rsidRPr="00F12EF5">
        <w:rPr>
          <w:rFonts w:ascii="Times New Roman" w:eastAsia="Times New Roman" w:hAnsi="Times New Roman" w:cs="Times New Roman"/>
          <w:sz w:val="24"/>
          <w:szCs w:val="24"/>
          <w:lang w:eastAsia="es-CO"/>
        </w:rPr>
        <w:t xml:space="preserve"> te sientes, que te gustaría sentir, acoger a otras personas y animarlas, auto motivarse.</w:t>
      </w:r>
    </w:p>
    <w:p w14:paraId="42BB6470"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Comunicativa: Hablar con todos, favorecer la comunicación, colaborar para la organización de un evento.</w:t>
      </w:r>
      <w:r w:rsidRPr="00F12EF5">
        <w:rPr>
          <w:rFonts w:ascii="Times New Roman" w:eastAsia="Times New Roman" w:hAnsi="Times New Roman" w:cs="Times New Roman"/>
          <w:sz w:val="24"/>
          <w:szCs w:val="24"/>
          <w:lang w:eastAsia="es-CO"/>
        </w:rPr>
        <w:br/>
        <w:t>.</w:t>
      </w:r>
    </w:p>
    <w:p w14:paraId="2A09031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b/>
          <w:bCs/>
          <w:sz w:val="24"/>
          <w:szCs w:val="24"/>
          <w:lang w:eastAsia="es-CO"/>
        </w:rPr>
        <w:t>Ejercicio:</w:t>
      </w:r>
      <w:r w:rsidRPr="00F12EF5">
        <w:rPr>
          <w:rFonts w:ascii="Times New Roman" w:eastAsia="Times New Roman" w:hAnsi="Times New Roman" w:cs="Times New Roman"/>
          <w:sz w:val="24"/>
          <w:szCs w:val="24"/>
          <w:lang w:eastAsia="es-CO"/>
        </w:rPr>
        <w:br/>
        <w:t xml:space="preserve">Escribe en qué situaciones te gustaría cambiar tus emociones en el ámbito profesional y realizar un pequeño plan de acción sobre </w:t>
      </w:r>
      <w:r w:rsidRPr="005D3891">
        <w:rPr>
          <w:rFonts w:ascii="Times New Roman" w:eastAsia="Times New Roman" w:hAnsi="Times New Roman" w:cs="Times New Roman"/>
          <w:sz w:val="24"/>
          <w:szCs w:val="24"/>
          <w:lang w:eastAsia="es-CO"/>
        </w:rPr>
        <w:t>qué vas</w:t>
      </w:r>
      <w:r w:rsidRPr="00F12EF5">
        <w:rPr>
          <w:rFonts w:ascii="Times New Roman" w:eastAsia="Times New Roman" w:hAnsi="Times New Roman" w:cs="Times New Roman"/>
          <w:sz w:val="24"/>
          <w:szCs w:val="24"/>
          <w:lang w:eastAsia="es-CO"/>
        </w:rPr>
        <w:t xml:space="preserve"> a aprender, iniciar o realizar para conseguirlo.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Realización de un plan de acción:</w:t>
      </w:r>
    </w:p>
    <w:p w14:paraId="36C954F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¿En qué situaciones te quieres sentir diferente?</w:t>
      </w:r>
    </w:p>
    <w:p w14:paraId="64CE4580"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puedes aprender?</w:t>
      </w:r>
    </w:p>
    <w:p w14:paraId="584D264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lastRenderedPageBreak/>
        <w:t>¿Qué acciones puedes hacer?</w:t>
      </w:r>
    </w:p>
    <w:p w14:paraId="22C339E8"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actividades puedes iniciar para conseguirlo?</w:t>
      </w:r>
    </w:p>
    <w:p w14:paraId="36913C45"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¿Cuándo vas a hacerlo?</w:t>
      </w:r>
    </w:p>
    <w:p w14:paraId="7CC1E560" w14:textId="77777777" w:rsidR="00072A44" w:rsidRPr="00F12EF5"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35898A90"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70BA1">
        <w:rPr>
          <w:rFonts w:ascii="Times New Roman" w:eastAsia="Times New Roman" w:hAnsi="Times New Roman" w:cs="Times New Roman"/>
          <w:b/>
          <w:bCs/>
          <w:kern w:val="36"/>
          <w:sz w:val="48"/>
          <w:szCs w:val="48"/>
          <w:lang w:eastAsia="es-CO"/>
        </w:rPr>
        <w:t>Relaciones profesionales, habilidades sociales e IE</w:t>
      </w:r>
    </w:p>
    <w:p w14:paraId="7895855C"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Las emociones tiñen con un “color” o “sabor” específico a nuestras relaciones profesionales. Hablaremos de la importancia de las habilidades sociales, la empatía, escucha activa, asertividad, rapport, entre otros.</w:t>
      </w:r>
    </w:p>
    <w:p w14:paraId="1B2A0C77"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32"/>
          <w:szCs w:val="32"/>
          <w:lang w:eastAsia="es-CO"/>
        </w:rPr>
      </w:pPr>
      <w:r w:rsidRPr="00470BA1">
        <w:rPr>
          <w:rFonts w:ascii="Times New Roman" w:eastAsia="Times New Roman" w:hAnsi="Times New Roman" w:cs="Times New Roman"/>
          <w:b/>
          <w:bCs/>
          <w:kern w:val="36"/>
          <w:sz w:val="32"/>
          <w:szCs w:val="32"/>
          <w:lang w:eastAsia="es-CO"/>
        </w:rPr>
        <w:t>Automotivación y motivación</w:t>
      </w:r>
    </w:p>
    <w:p w14:paraId="372CF664"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Muchas veces nos motivamos simplemente porque nos satisface o nos apasiona lo que hacemos. Otras veces necesitamos automotivarnos y pensar en aspectos positivos, beneficios que vamos a recibir cuando completemos o hagamos lo que debíamos hacer.</w:t>
      </w:r>
    </w:p>
    <w:p w14:paraId="52F526E7"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El típico ejemplo es “el burrito y la zanahoria”. Hay un palo con una zanahoria colgado en el lomo y el burrito avanza con la intención de comerla.</w:t>
      </w:r>
    </w:p>
    <w:p w14:paraId="21E25E30"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¿Qué te motiva en tu vida personal?</w:t>
      </w:r>
    </w:p>
    <w:p w14:paraId="04440AFE"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¿Y en tu vida profesional?</w:t>
      </w:r>
    </w:p>
    <w:p w14:paraId="4166648D"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motivas?</w:t>
      </w:r>
    </w:p>
    <w:p w14:paraId="102C4A7F"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motivan tus compañer@s de trabajo? ¿Y tus jefes?</w:t>
      </w:r>
    </w:p>
    <w:p w14:paraId="0E329260" w14:textId="77777777" w:rsidR="00072A44" w:rsidRPr="005D389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motivas tú a las personas que trabajan contigo?</w:t>
      </w:r>
    </w:p>
    <w:p w14:paraId="4526351B"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8"/>
          <w:szCs w:val="28"/>
          <w:lang w:eastAsia="es-CO"/>
        </w:rPr>
      </w:pPr>
      <w:r w:rsidRPr="005D3891">
        <w:rPr>
          <w:rFonts w:ascii="Times New Roman" w:hAnsi="Times New Roman" w:cs="Times New Roman"/>
          <w:b/>
          <w:bCs/>
          <w:sz w:val="24"/>
          <w:szCs w:val="24"/>
        </w:rPr>
        <w:t>La pirámide de Maslow</w:t>
      </w:r>
      <w:r w:rsidRPr="005D3891">
        <w:rPr>
          <w:rFonts w:ascii="Times New Roman" w:hAnsi="Times New Roman" w:cs="Times New Roman"/>
          <w:sz w:val="24"/>
          <w:szCs w:val="24"/>
        </w:rPr>
        <w:t xml:space="preserve"> trata de explicar qué impulsa la conducta humana:</w:t>
      </w:r>
    </w:p>
    <w:p w14:paraId="65D02A8B" w14:textId="77777777" w:rsidR="00072A44" w:rsidRPr="00470BA1" w:rsidRDefault="00072A44" w:rsidP="00FF73B6">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5D3891">
        <w:rPr>
          <w:rFonts w:ascii="Times New Roman" w:hAnsi="Times New Roman" w:cs="Times New Roman"/>
          <w:noProof/>
        </w:rPr>
        <w:drawing>
          <wp:inline distT="0" distB="0" distL="0" distR="0" wp14:anchorId="01E80082" wp14:editId="31C49CD3">
            <wp:extent cx="5133975" cy="25146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10733"/>
                    <a:stretch/>
                  </pic:blipFill>
                  <pic:spPr bwMode="auto">
                    <a:xfrm>
                      <a:off x="0" y="0"/>
                      <a:ext cx="5194186" cy="2544091"/>
                    </a:xfrm>
                    <a:prstGeom prst="rect">
                      <a:avLst/>
                    </a:prstGeom>
                    <a:noFill/>
                    <a:ln>
                      <a:noFill/>
                    </a:ln>
                    <a:extLst>
                      <a:ext uri="{53640926-AAD7-44D8-BBD7-CCE9431645EC}">
                        <a14:shadowObscured xmlns:a14="http://schemas.microsoft.com/office/drawing/2010/main"/>
                      </a:ext>
                    </a:extLst>
                  </pic:spPr>
                </pic:pic>
              </a:graphicData>
            </a:graphic>
          </wp:inline>
        </w:drawing>
      </w:r>
    </w:p>
    <w:p w14:paraId="7DFCF940"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D3891">
        <w:rPr>
          <w:rFonts w:ascii="Times New Roman" w:eastAsia="Times New Roman" w:hAnsi="Times New Roman" w:cs="Times New Roman"/>
          <w:b/>
          <w:bCs/>
          <w:kern w:val="36"/>
          <w:sz w:val="48"/>
          <w:szCs w:val="48"/>
          <w:lang w:eastAsia="es-CO"/>
        </w:rPr>
        <w:lastRenderedPageBreak/>
        <w:t>La escucha activa</w:t>
      </w:r>
    </w:p>
    <w:p w14:paraId="6CF2F58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“Escucha 360 grados”. Nos convertimos en antenas parabólicas. Usamos nuestra mirada y oídos para interpretar toda la comunicación.</w:t>
      </w:r>
    </w:p>
    <w:p w14:paraId="3FC1F77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Debemos favorecer la comprensión indicando lo que la otra persona nos está diciendo. Para eso puedes:</w:t>
      </w:r>
    </w:p>
    <w:p w14:paraId="0F3F455C"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048F58AA" wp14:editId="0A49161A">
            <wp:extent cx="4863000" cy="309339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6075" cy="3108074"/>
                    </a:xfrm>
                    <a:prstGeom prst="rect">
                      <a:avLst/>
                    </a:prstGeom>
                  </pic:spPr>
                </pic:pic>
              </a:graphicData>
            </a:graphic>
          </wp:inline>
        </w:drawing>
      </w:r>
    </w:p>
    <w:p w14:paraId="09548596"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30E19A98" wp14:editId="59F48711">
            <wp:extent cx="4630366" cy="28098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5214" cy="2818885"/>
                    </a:xfrm>
                    <a:prstGeom prst="rect">
                      <a:avLst/>
                    </a:prstGeom>
                  </pic:spPr>
                </pic:pic>
              </a:graphicData>
            </a:graphic>
          </wp:inline>
        </w:drawing>
      </w:r>
    </w:p>
    <w:p w14:paraId="0A957096" w14:textId="77777777" w:rsidR="00072A44" w:rsidRDefault="00072A44" w:rsidP="00072A44">
      <w:pPr>
        <w:jc w:val="center"/>
        <w:rPr>
          <w:rFonts w:ascii="Times New Roman" w:hAnsi="Times New Roman" w:cs="Times New Roman"/>
          <w:b/>
          <w:bCs/>
          <w:i/>
          <w:iCs/>
          <w:sz w:val="48"/>
          <w:szCs w:val="48"/>
        </w:rPr>
      </w:pPr>
    </w:p>
    <w:p w14:paraId="220CDA99"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622AEA95"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t>Reconocer las emociones de las otras personas</w:t>
      </w:r>
    </w:p>
    <w:p w14:paraId="23764F84"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Para poder reconocer las emociones de los demás nos podemos ayudar a través de:</w:t>
      </w:r>
    </w:p>
    <w:p w14:paraId="0CD53853"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corporal</w:t>
      </w:r>
      <w:r w:rsidRPr="005F2122">
        <w:rPr>
          <w:rFonts w:ascii="Times New Roman" w:eastAsia="Times New Roman" w:hAnsi="Times New Roman" w:cs="Times New Roman"/>
          <w:sz w:val="24"/>
          <w:szCs w:val="24"/>
          <w:lang w:eastAsia="es-CO"/>
        </w:rPr>
        <w:br/>
        <w:t>Observar detalles de la sonrisa, posición de espalda, hombros altos o bajos, movimiento de manos.</w:t>
      </w:r>
    </w:p>
    <w:p w14:paraId="6ADE728F"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Voz</w:t>
      </w:r>
      <w:r w:rsidRPr="005F2122">
        <w:rPr>
          <w:rFonts w:ascii="Times New Roman" w:eastAsia="Times New Roman" w:hAnsi="Times New Roman" w:cs="Times New Roman"/>
          <w:sz w:val="24"/>
          <w:szCs w:val="24"/>
          <w:lang w:eastAsia="es-CO"/>
        </w:rPr>
        <w:br/>
        <w:t>La fuerza de la voz transmite energía, alegría, cansancio, entre otros. Las pausas te pueden dar una señal de una persona más pensativa.</w:t>
      </w:r>
    </w:p>
    <w:p w14:paraId="72DDD0CE" w14:textId="77777777" w:rsidR="00072A44"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verbal</w:t>
      </w:r>
      <w:r w:rsidRPr="005F2122">
        <w:rPr>
          <w:rFonts w:ascii="Times New Roman" w:eastAsia="Times New Roman" w:hAnsi="Times New Roman" w:cs="Times New Roman"/>
          <w:sz w:val="24"/>
          <w:szCs w:val="24"/>
          <w:lang w:eastAsia="es-CO"/>
        </w:rPr>
        <w:br/>
        <w:t>Lo que dice. Expresiones de alegría o tristeza. Observa el vocabulario específico que usa.</w:t>
      </w:r>
    </w:p>
    <w:p w14:paraId="42A06E9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1FBF652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C988241"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4EE8CD1" wp14:editId="1E9CE826">
            <wp:extent cx="5398770" cy="30930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3093085"/>
                    </a:xfrm>
                    <a:prstGeom prst="rect">
                      <a:avLst/>
                    </a:prstGeom>
                    <a:noFill/>
                    <a:ln>
                      <a:noFill/>
                    </a:ln>
                  </pic:spPr>
                </pic:pic>
              </a:graphicData>
            </a:graphic>
          </wp:inline>
        </w:drawing>
      </w:r>
    </w:p>
    <w:p w14:paraId="51C9BF7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3C33FDA"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4755F32"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lastRenderedPageBreak/>
        <w:t>La empatía</w:t>
      </w:r>
    </w:p>
    <w:p w14:paraId="15D1C234"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Es la capacidad de percibir, compartir y comprender lo que otra persona puede sentir.</w:t>
      </w:r>
    </w:p>
    <w:p w14:paraId="2B1411D8"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Ponerse en el lugar de la otra persona.</w:t>
      </w:r>
    </w:p>
    <w:p w14:paraId="3BFD53DA"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afectiva</w:t>
      </w:r>
      <w:r w:rsidRPr="005F2122">
        <w:rPr>
          <w:rFonts w:ascii="Times New Roman" w:eastAsia="Times New Roman" w:hAnsi="Times New Roman" w:cs="Times New Roman"/>
          <w:sz w:val="24"/>
          <w:szCs w:val="24"/>
          <w:lang w:eastAsia="es-CO"/>
        </w:rPr>
        <w:t xml:space="preserve"> es una reacción automática de sentir lo que realmente está sintiendo la otra persona. Es un proceso más natural e instintivo. Por supuesto, siempre puedes decidir si lo quieres expresar directamente, lo verbalizas o lo controlas.</w:t>
      </w:r>
    </w:p>
    <w:p w14:paraId="00869782"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cognitiva</w:t>
      </w:r>
      <w:r w:rsidRPr="005F2122">
        <w:rPr>
          <w:rFonts w:ascii="Times New Roman" w:eastAsia="Times New Roman" w:hAnsi="Times New Roman" w:cs="Times New Roman"/>
          <w:sz w:val="24"/>
          <w:szCs w:val="24"/>
          <w:lang w:eastAsia="es-CO"/>
        </w:rPr>
        <w:t xml:space="preserve"> asocia tus propias experiencias personales con lo que siente la otra persona.</w:t>
      </w:r>
    </w:p>
    <w:p w14:paraId="466F0A60" w14:textId="77777777" w:rsidR="00072A44" w:rsidRPr="005F2122"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F2122">
        <w:rPr>
          <w:rFonts w:ascii="Times New Roman" w:eastAsia="Times New Roman" w:hAnsi="Times New Roman" w:cs="Times New Roman"/>
          <w:b/>
          <w:bCs/>
          <w:sz w:val="36"/>
          <w:szCs w:val="36"/>
          <w:lang w:eastAsia="es-CO"/>
        </w:rPr>
        <w:t>¿Cómo transmitir empatía?</w:t>
      </w:r>
    </w:p>
    <w:p w14:paraId="2CEDEEE7"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“Trata a l@s demás como les gustaría que les trataran a ell@s”</w:t>
      </w:r>
    </w:p>
    <w:p w14:paraId="3EF2D3AF"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Puedes hacer esta pregunta tan sencilla pero poderosa: ¿cómo estás? Luego espera.</w:t>
      </w:r>
    </w:p>
    <w:p w14:paraId="04AFAA28"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Enfoca tu cuerpo hacia esa persona.</w:t>
      </w:r>
    </w:p>
    <w:p w14:paraId="621F823E"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Suave contacto físico.</w:t>
      </w:r>
    </w:p>
    <w:p w14:paraId="6DD469D3"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Recuerda</w:t>
      </w:r>
      <w:r w:rsidRPr="005F2122">
        <w:rPr>
          <w:rFonts w:ascii="Times New Roman" w:eastAsia="Times New Roman" w:hAnsi="Times New Roman" w:cs="Times New Roman"/>
          <w:sz w:val="24"/>
          <w:szCs w:val="24"/>
          <w:lang w:eastAsia="es-CO"/>
        </w:rPr>
        <w:t>:</w:t>
      </w:r>
    </w:p>
    <w:p w14:paraId="08ECB3AD"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“Cada persona tiene sus razones”</w:t>
      </w:r>
    </w:p>
    <w:p w14:paraId="7BB5963D"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Nosotros debemos entender y comprender.</w:t>
      </w:r>
    </w:p>
    <w:p w14:paraId="00518A51" w14:textId="77777777" w:rsidR="00072A44" w:rsidRPr="005F2122"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482B274" wp14:editId="2504CBE8">
            <wp:extent cx="3725545" cy="3112851"/>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089" cy="3127509"/>
                    </a:xfrm>
                    <a:prstGeom prst="rect">
                      <a:avLst/>
                    </a:prstGeom>
                    <a:noFill/>
                    <a:ln>
                      <a:noFill/>
                    </a:ln>
                  </pic:spPr>
                </pic:pic>
              </a:graphicData>
            </a:graphic>
          </wp:inline>
        </w:drawing>
      </w:r>
    </w:p>
    <w:p w14:paraId="5333E51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8E9A9BD" w14:textId="77777777" w:rsidR="00072A44" w:rsidRPr="00BA4CF6"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A4CF6">
        <w:rPr>
          <w:rFonts w:ascii="Times New Roman" w:eastAsia="Times New Roman" w:hAnsi="Times New Roman" w:cs="Times New Roman"/>
          <w:b/>
          <w:bCs/>
          <w:kern w:val="36"/>
          <w:sz w:val="48"/>
          <w:szCs w:val="48"/>
          <w:lang w:eastAsia="es-CO"/>
        </w:rPr>
        <w:t>La asertividad</w:t>
      </w:r>
    </w:p>
    <w:p w14:paraId="07216080" w14:textId="77777777" w:rsidR="00072A44" w:rsidRPr="00BA4CF6"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la comprensión, resolución de conflictos y solucionar temas mucho más profundos.</w:t>
      </w:r>
    </w:p>
    <w:p w14:paraId="267FC1C1"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La asertividad es la capacidad de defender los argumentos propios y respetar los de las otras personas.</w:t>
      </w:r>
    </w:p>
    <w:p w14:paraId="0E38C5E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una actitud ni pasiva ni agresiva.</w:t>
      </w:r>
    </w:p>
    <w:p w14:paraId="330C2E7E"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la intención de herir ni perjudicar.</w:t>
      </w:r>
    </w:p>
    <w:p w14:paraId="756064DF"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verbalizar las emociones.</w:t>
      </w:r>
    </w:p>
    <w:p w14:paraId="0E0ABBB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Se expresa desde el “yo”.</w:t>
      </w:r>
    </w:p>
    <w:p w14:paraId="4CCF58BB"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Asertividad no verbal</w:t>
      </w:r>
    </w:p>
    <w:p w14:paraId="498BD93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Postura corporal abierta centrada y receptiva.</w:t>
      </w:r>
    </w:p>
    <w:p w14:paraId="15183626"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Tono de voz amable.</w:t>
      </w:r>
    </w:p>
    <w:p w14:paraId="5CE2014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Gestualidad firme y relajada.</w:t>
      </w:r>
    </w:p>
    <w:p w14:paraId="65571651"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Técnicas de asertividad</w:t>
      </w:r>
    </w:p>
    <w:p w14:paraId="59001D5B"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 xml:space="preserve">“No” </w:t>
      </w:r>
      <w:r>
        <w:rPr>
          <w:rFonts w:ascii="Times New Roman" w:eastAsia="Times New Roman" w:hAnsi="Times New Roman" w:cs="Times New Roman"/>
          <w:sz w:val="24"/>
          <w:szCs w:val="24"/>
          <w:lang w:eastAsia="es-CO"/>
        </w:rPr>
        <w:t xml:space="preserve">De forma </w:t>
      </w:r>
      <w:r w:rsidRPr="00BA4CF6">
        <w:rPr>
          <w:rFonts w:ascii="Times New Roman" w:eastAsia="Times New Roman" w:hAnsi="Times New Roman" w:cs="Times New Roman"/>
          <w:sz w:val="24"/>
          <w:szCs w:val="24"/>
          <w:lang w:eastAsia="es-CO"/>
        </w:rPr>
        <w:t>tranquil</w:t>
      </w:r>
      <w:r>
        <w:rPr>
          <w:rFonts w:ascii="Times New Roman" w:eastAsia="Times New Roman" w:hAnsi="Times New Roman" w:cs="Times New Roman"/>
          <w:sz w:val="24"/>
          <w:szCs w:val="24"/>
          <w:lang w:eastAsia="es-CO"/>
        </w:rPr>
        <w:t>a</w:t>
      </w:r>
    </w:p>
    <w:p w14:paraId="74731687"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“Entiendo”</w:t>
      </w:r>
    </w:p>
    <w:p w14:paraId="7E343D83"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“Disco rayado”</w:t>
      </w:r>
    </w:p>
    <w:p w14:paraId="3528D030" w14:textId="77777777" w:rsidR="00072A44"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“Desde el yo” (I-statement)</w:t>
      </w:r>
      <w:r w:rsidRPr="00BA4CF6">
        <w:rPr>
          <w:rFonts w:ascii="Times New Roman" w:eastAsia="Times New Roman" w:hAnsi="Times New Roman" w:cs="Times New Roman"/>
          <w:sz w:val="24"/>
          <w:szCs w:val="24"/>
          <w:lang w:eastAsia="es-CO"/>
        </w:rPr>
        <w:br/>
        <w:t>– Descripción del comportamiento</w:t>
      </w:r>
      <w:r w:rsidRPr="00BA4CF6">
        <w:rPr>
          <w:rFonts w:ascii="Times New Roman" w:eastAsia="Times New Roman" w:hAnsi="Times New Roman" w:cs="Times New Roman"/>
          <w:sz w:val="24"/>
          <w:szCs w:val="24"/>
          <w:lang w:eastAsia="es-CO"/>
        </w:rPr>
        <w:br/>
        <w:t>– Descripción de mi sentimiento</w:t>
      </w:r>
      <w:r w:rsidRPr="00BA4CF6">
        <w:rPr>
          <w:rFonts w:ascii="Times New Roman" w:eastAsia="Times New Roman" w:hAnsi="Times New Roman" w:cs="Times New Roman"/>
          <w:sz w:val="24"/>
          <w:szCs w:val="24"/>
          <w:lang w:eastAsia="es-CO"/>
        </w:rPr>
        <w:br/>
        <w:t>– Lo que se quiere de la otra persona</w:t>
      </w:r>
    </w:p>
    <w:p w14:paraId="79C7962E" w14:textId="77777777" w:rsidR="00072A44" w:rsidRDefault="00072A44" w:rsidP="00072A44">
      <w:pPr>
        <w:spacing w:before="100" w:beforeAutospacing="1" w:after="100" w:afterAutospacing="1" w:line="240" w:lineRule="auto"/>
        <w:ind w:left="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78D94D41" w14:textId="77777777" w:rsidR="00072A44" w:rsidRDefault="00072A44" w:rsidP="00072A44">
      <w:pPr>
        <w:spacing w:before="100" w:beforeAutospacing="1" w:after="100" w:afterAutospacing="1" w:line="240" w:lineRule="auto"/>
        <w:ind w:left="720"/>
      </w:pPr>
      <w:r>
        <w:t>Empleando la técnica I-statement definiendo el comportamiento, sentimiento o malestares: (estamos en una reunión importante y nos distraes) y petición (por favor baja un poco tu tono de voz)</w:t>
      </w:r>
    </w:p>
    <w:p w14:paraId="4375C234" w14:textId="77777777" w:rsidR="00072A44" w:rsidRDefault="00072A44" w:rsidP="00072A44">
      <w:pPr>
        <w:spacing w:before="100" w:beforeAutospacing="1" w:after="100" w:afterAutospacing="1" w:line="240" w:lineRule="auto"/>
        <w:ind w:left="720"/>
      </w:pPr>
    </w:p>
    <w:p w14:paraId="17A82E05" w14:textId="77777777" w:rsidR="00072A44" w:rsidRDefault="00072A44" w:rsidP="00072A44">
      <w:pPr>
        <w:spacing w:before="100" w:beforeAutospacing="1" w:after="100" w:afterAutospacing="1" w:line="240" w:lineRule="auto"/>
      </w:pPr>
      <w:r>
        <w:t>Para más información leer:</w:t>
      </w:r>
    </w:p>
    <w:p w14:paraId="29FA233A" w14:textId="77777777" w:rsidR="00072A44" w:rsidRPr="005769DA" w:rsidRDefault="00072A44" w:rsidP="00072A44">
      <w:pPr>
        <w:spacing w:before="100" w:beforeAutospacing="1" w:after="100" w:afterAutospacing="1" w:line="240" w:lineRule="auto"/>
        <w:jc w:val="center"/>
        <w:rPr>
          <w:rFonts w:ascii="Times New Roman" w:hAnsi="Times New Roman" w:cs="Times New Roman"/>
          <w:i/>
          <w:iCs/>
          <w:sz w:val="36"/>
          <w:szCs w:val="36"/>
          <w:u w:val="single"/>
        </w:rPr>
      </w:pPr>
      <w:r w:rsidRPr="005769DA">
        <w:rPr>
          <w:rFonts w:ascii="Times New Roman" w:hAnsi="Times New Roman" w:cs="Times New Roman"/>
          <w:i/>
          <w:iCs/>
          <w:sz w:val="36"/>
          <w:szCs w:val="36"/>
          <w:highlight w:val="yellow"/>
          <w:u w:val="single"/>
        </w:rPr>
        <w:t>Consejos para ser una persona Asertiva.docx</w:t>
      </w:r>
    </w:p>
    <w:p w14:paraId="7C261E64" w14:textId="77777777" w:rsidR="00072A44" w:rsidRDefault="00072A44" w:rsidP="00072A44">
      <w:pPr>
        <w:spacing w:before="100" w:beforeAutospacing="1" w:after="100" w:afterAutospacing="1" w:line="240" w:lineRule="auto"/>
      </w:pPr>
    </w:p>
    <w:p w14:paraId="5D68D69E"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9FE41A5" w14:textId="77777777" w:rsidR="00072A44" w:rsidRPr="00405B6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05B64">
        <w:rPr>
          <w:rFonts w:ascii="Times New Roman" w:eastAsia="Times New Roman" w:hAnsi="Times New Roman" w:cs="Times New Roman"/>
          <w:b/>
          <w:bCs/>
          <w:kern w:val="36"/>
          <w:sz w:val="48"/>
          <w:szCs w:val="48"/>
          <w:lang w:eastAsia="es-CO"/>
        </w:rPr>
        <w:t>Otras habilidades sociales</w:t>
      </w:r>
    </w:p>
    <w:p w14:paraId="4A290D0A"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Debes tener en cuenta el contexto social y cultural en el que te encuentres.</w:t>
      </w:r>
    </w:p>
    <w:p w14:paraId="23E6180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Amabilidad y respeto</w:t>
      </w:r>
    </w:p>
    <w:p w14:paraId="4D34340F"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Saludar</w:t>
      </w:r>
    </w:p>
    <w:p w14:paraId="66BDFEC9"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Iniciar una conversación</w:t>
      </w:r>
    </w:p>
    <w:p w14:paraId="21E44EF8"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Agradecer</w:t>
      </w:r>
    </w:p>
    <w:p w14:paraId="4EB653C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Disculparse</w:t>
      </w:r>
    </w:p>
    <w:p w14:paraId="43B9421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Presentarse</w:t>
      </w:r>
    </w:p>
    <w:p w14:paraId="3529B17E"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un cumplido</w:t>
      </w:r>
    </w:p>
    <w:p w14:paraId="1B8B04A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Pedir permiso</w:t>
      </w:r>
    </w:p>
    <w:p w14:paraId="3F3DE79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Negociar</w:t>
      </w:r>
    </w:p>
    <w:p w14:paraId="44E94CF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Acordar</w:t>
      </w:r>
    </w:p>
    <w:p w14:paraId="453973EC"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Expresión de emociones y sentimientos</w:t>
      </w:r>
    </w:p>
    <w:p w14:paraId="4820EB51"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bromas</w:t>
      </w:r>
    </w:p>
    <w:p w14:paraId="31F0605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Formular una petición o queja</w:t>
      </w:r>
    </w:p>
    <w:p w14:paraId="6DABA764" w14:textId="77777777" w:rsidR="00072A4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Responder a una petición o queja</w:t>
      </w:r>
    </w:p>
    <w:p w14:paraId="6D41885C"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61913F5"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B1F4C17" w14:textId="77777777" w:rsidR="00072A44" w:rsidRPr="00405B6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05B64">
        <w:rPr>
          <w:rFonts w:ascii="Times New Roman" w:eastAsia="Times New Roman" w:hAnsi="Times New Roman" w:cs="Times New Roman"/>
          <w:b/>
          <w:bCs/>
          <w:sz w:val="36"/>
          <w:szCs w:val="36"/>
          <w:lang w:eastAsia="es-CO"/>
        </w:rPr>
        <w:t>La IE en la comunicación escrita</w:t>
      </w:r>
    </w:p>
    <w:p w14:paraId="4AB6B6AB"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Puntuación</w:t>
      </w:r>
    </w:p>
    <w:p w14:paraId="5E8A8D52"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Estructura</w:t>
      </w:r>
    </w:p>
    <w:p w14:paraId="045C5C68"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Emoticones</w:t>
      </w:r>
    </w:p>
    <w:p w14:paraId="6651BE8C"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Lenguaje</w:t>
      </w:r>
    </w:p>
    <w:p w14:paraId="6907E69C"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¿Qué te parecen estas habilidades? ¿Crees que se te dan bien todas? ¿Son apreciadas en tu entorno, en tu cultura? Te propongo hacer un autoanálisis de cada una de estas habilidades.</w:t>
      </w:r>
    </w:p>
    <w:p w14:paraId="6F26E222" w14:textId="77777777" w:rsidR="00072A44" w:rsidRDefault="00072A44" w:rsidP="00072A44">
      <w:pPr>
        <w:spacing w:before="100" w:beforeAutospacing="1" w:after="100" w:afterAutospacing="1" w:line="240" w:lineRule="auto"/>
      </w:pPr>
    </w:p>
    <w:p w14:paraId="41BE2F08" w14:textId="77777777" w:rsidR="00072A44" w:rsidRDefault="00072A44" w:rsidP="00072A44">
      <w:pPr>
        <w:spacing w:before="100" w:beforeAutospacing="1" w:after="100" w:afterAutospacing="1" w:line="240" w:lineRule="auto"/>
      </w:pPr>
    </w:p>
    <w:p w14:paraId="381F2956" w14:textId="77777777" w:rsidR="00072A44" w:rsidRDefault="00072A44" w:rsidP="00072A44">
      <w:pPr>
        <w:spacing w:before="100" w:beforeAutospacing="1" w:after="100" w:afterAutospacing="1" w:line="240" w:lineRule="auto"/>
      </w:pPr>
    </w:p>
    <w:p w14:paraId="1E81A382" w14:textId="77777777" w:rsidR="00072A44" w:rsidRDefault="00072A44" w:rsidP="00072A44">
      <w:pPr>
        <w:spacing w:before="100" w:beforeAutospacing="1" w:after="100" w:afterAutospacing="1" w:line="240" w:lineRule="auto"/>
      </w:pPr>
    </w:p>
    <w:p w14:paraId="6E6A6ED7" w14:textId="77777777" w:rsidR="00072A44" w:rsidRDefault="00072A44" w:rsidP="00072A44">
      <w:pPr>
        <w:spacing w:before="100" w:beforeAutospacing="1" w:after="100" w:afterAutospacing="1" w:line="240" w:lineRule="auto"/>
      </w:pPr>
    </w:p>
    <w:p w14:paraId="042B2C4A" w14:textId="77777777" w:rsidR="00072A44" w:rsidRDefault="00072A44" w:rsidP="00072A44">
      <w:pPr>
        <w:spacing w:before="100" w:beforeAutospacing="1" w:after="100" w:afterAutospacing="1" w:line="240" w:lineRule="auto"/>
      </w:pPr>
    </w:p>
    <w:p w14:paraId="074EC1DE" w14:textId="77777777" w:rsidR="00072A44" w:rsidRPr="00311AD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59264" behindDoc="1" locked="0" layoutInCell="1" allowOverlap="1" wp14:anchorId="440F4CDC" wp14:editId="1A047C00">
            <wp:simplePos x="0" y="0"/>
            <wp:positionH relativeFrom="column">
              <wp:posOffset>3275330</wp:posOffset>
            </wp:positionH>
            <wp:positionV relativeFrom="paragraph">
              <wp:posOffset>156845</wp:posOffset>
            </wp:positionV>
            <wp:extent cx="3007360" cy="2172970"/>
            <wp:effectExtent l="152400" t="152400" r="364490" b="36068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360" cy="2172970"/>
                    </a:xfrm>
                    <a:prstGeom prst="rect">
                      <a:avLst/>
                    </a:prstGeom>
                    <a:ln>
                      <a:noFill/>
                    </a:ln>
                    <a:effectLst>
                      <a:outerShdw blurRad="292100" dist="139700" dir="2700000" algn="tl" rotWithShape="0">
                        <a:srgbClr val="333333">
                          <a:alpha val="65000"/>
                        </a:srgbClr>
                      </a:outerShdw>
                    </a:effectLst>
                  </pic:spPr>
                </pic:pic>
              </a:graphicData>
            </a:graphic>
          </wp:anchor>
        </w:drawing>
      </w:r>
      <w:r w:rsidRPr="00311ADA">
        <w:rPr>
          <w:rFonts w:ascii="Times New Roman" w:eastAsia="Times New Roman" w:hAnsi="Times New Roman" w:cs="Times New Roman"/>
          <w:b/>
          <w:bCs/>
          <w:kern w:val="36"/>
          <w:sz w:val="48"/>
          <w:szCs w:val="48"/>
          <w:lang w:eastAsia="es-CO"/>
        </w:rPr>
        <w:t>Voz y lenguaje no verbal</w:t>
      </w:r>
    </w:p>
    <w:p w14:paraId="737010DA" w14:textId="77777777" w:rsidR="00072A44" w:rsidRPr="00311AD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El lenguaje no verbal lo relacionamos a:</w:t>
      </w:r>
    </w:p>
    <w:p w14:paraId="2D4365AB"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tiempo (cronémica)</w:t>
      </w:r>
    </w:p>
    <w:p w14:paraId="0DA02F4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espacio (proxémica)</w:t>
      </w:r>
    </w:p>
    <w:p w14:paraId="5543A98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físico (háptica)</w:t>
      </w:r>
    </w:p>
    <w:p w14:paraId="1FCBE3A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Imagen personal</w:t>
      </w:r>
    </w:p>
    <w:p w14:paraId="6BEA6E2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Lenguaje corporal (cinésica)</w:t>
      </w:r>
    </w:p>
    <w:p w14:paraId="1B9126F0"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Voz</w:t>
      </w:r>
    </w:p>
    <w:p w14:paraId="2A8F8B66" w14:textId="77777777" w:rsidR="00072A4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p>
    <w:p w14:paraId="5FE38319" w14:textId="77777777" w:rsidR="00072A44" w:rsidRPr="00311AD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311ADA">
        <w:rPr>
          <w:rFonts w:ascii="Times New Roman" w:eastAsia="Times New Roman" w:hAnsi="Times New Roman" w:cs="Times New Roman"/>
          <w:b/>
          <w:bCs/>
          <w:sz w:val="36"/>
          <w:szCs w:val="36"/>
          <w:lang w:eastAsia="es-CO"/>
        </w:rPr>
        <w:t>Tips para mejorar tu lenguaje no verbal</w:t>
      </w:r>
    </w:p>
    <w:p w14:paraId="36293504"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Saludo</w:t>
      </w:r>
    </w:p>
    <w:p w14:paraId="65E3B99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Sonrisa (ligera elevación de las comisuras labiales)</w:t>
      </w:r>
    </w:p>
    <w:p w14:paraId="6C5489B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visual</w:t>
      </w:r>
    </w:p>
    <w:p w14:paraId="0234D900"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Gestos que ayudan</w:t>
      </w:r>
    </w:p>
    <w:p w14:paraId="40759776"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Silencios</w:t>
      </w:r>
    </w:p>
    <w:p w14:paraId="7A406820" w14:textId="77777777" w:rsidR="00072A44" w:rsidRPr="00155928"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Énfasis (bajando el ritmo del habla)</w:t>
      </w:r>
      <w:r>
        <w:rPr>
          <w:rFonts w:ascii="Times New Roman" w:eastAsia="Times New Roman" w:hAnsi="Times New Roman" w:cs="Times New Roman"/>
          <w:sz w:val="24"/>
          <w:szCs w:val="24"/>
          <w:lang w:eastAsia="es-CO"/>
        </w:rPr>
        <w:t xml:space="preserve"> </w:t>
      </w:r>
    </w:p>
    <w:p w14:paraId="13E797CD"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p>
    <w:p w14:paraId="36B756D6"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importante en el lenguaje corporal: </w:t>
      </w:r>
    </w:p>
    <w:p w14:paraId="328B0E89"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Saludo “Estrecho de manos (Poder – Igualdad - Sumisión)”</w:t>
      </w:r>
    </w:p>
    <w:p w14:paraId="1BB9597D"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Ilustradores (Mano derecha “Lo aprendido” – Mano Izquierda “Lo emocional”)</w:t>
      </w:r>
    </w:p>
    <w:p w14:paraId="30AAE155"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Movimiento Ocular (Triangulo superior de la cara </w:t>
      </w:r>
      <w:r w:rsidRPr="00155928">
        <w:rPr>
          <w:rFonts w:ascii="Times New Roman" w:eastAsia="Times New Roman" w:hAnsi="Times New Roman" w:cs="Times New Roman"/>
          <w:b/>
          <w:bCs/>
          <w:sz w:val="24"/>
          <w:szCs w:val="24"/>
          <w:lang w:eastAsia="es-CO"/>
        </w:rPr>
        <w:t>Dominio</w:t>
      </w:r>
      <w:r>
        <w:rPr>
          <w:rFonts w:ascii="Times New Roman" w:eastAsia="Times New Roman" w:hAnsi="Times New Roman" w:cs="Times New Roman"/>
          <w:sz w:val="24"/>
          <w:szCs w:val="24"/>
          <w:lang w:eastAsia="es-CO"/>
        </w:rPr>
        <w:t xml:space="preserve"> – Triángulo Inferior de la cara </w:t>
      </w:r>
      <w:r w:rsidRPr="00155928">
        <w:rPr>
          <w:rFonts w:ascii="Times New Roman" w:eastAsia="Times New Roman" w:hAnsi="Times New Roman" w:cs="Times New Roman"/>
          <w:b/>
          <w:bCs/>
          <w:sz w:val="24"/>
          <w:szCs w:val="24"/>
          <w:lang w:eastAsia="es-CO"/>
        </w:rPr>
        <w:t>Ligoteo</w:t>
      </w:r>
      <w:r>
        <w:rPr>
          <w:rFonts w:ascii="Times New Roman" w:eastAsia="Times New Roman" w:hAnsi="Times New Roman" w:cs="Times New Roman"/>
          <w:sz w:val="24"/>
          <w:szCs w:val="24"/>
          <w:lang w:eastAsia="es-CO"/>
        </w:rPr>
        <w:t>)</w:t>
      </w:r>
    </w:p>
    <w:p w14:paraId="26935A50"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Toque Sutil</w:t>
      </w:r>
    </w:p>
    <w:p w14:paraId="7DFC8022"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ACC86B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359301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F97984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5B9000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5421303"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2E01C1B" w14:textId="77777777" w:rsidR="00072A44" w:rsidRPr="006B675F"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6B675F">
        <w:rPr>
          <w:rFonts w:ascii="Times New Roman" w:eastAsia="Times New Roman" w:hAnsi="Times New Roman" w:cs="Times New Roman"/>
          <w:b/>
          <w:bCs/>
          <w:kern w:val="36"/>
          <w:sz w:val="48"/>
          <w:szCs w:val="48"/>
          <w:lang w:eastAsia="es-CO"/>
        </w:rPr>
        <w:t>El rapport</w:t>
      </w:r>
    </w:p>
    <w:p w14:paraId="0AA2EC43"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“Sintonía en la comunicación”. Es adaptarse al lenguaje de la otra persona. Esto permite que fluya la comunicación y que nos abramos a otras experiencias emocionales.</w:t>
      </w:r>
    </w:p>
    <w:p w14:paraId="274E7F83" w14:textId="77777777" w:rsidR="00072A44"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Calibrar y sintonizar nuestra comunicación con la otra persona.</w:t>
      </w:r>
    </w:p>
    <w:p w14:paraId="097E8EC6"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El Mirroring es el comportamiento en el que imita a una persona inconsciente del gesto y el Rapport es el fenómeno en el que dos o más personas sienten que están en “sintonía” psicológica y emocional (simpatía), porque se sienten similares o se relacionan bien entre sí. La teoría del rapport incluye tres componentes conductuales: atención mutua, positividad mutua y coordinación.</w:t>
      </w:r>
    </w:p>
    <w:p w14:paraId="5737EEA9"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Creo que podemos decir que sí, el rapport es un mirroning consciente</w:t>
      </w:r>
    </w:p>
    <w:p w14:paraId="17CBB418" w14:textId="77777777" w:rsidR="00072A44"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p>
    <w:p w14:paraId="7CC8C95E" w14:textId="77777777" w:rsidR="00072A44" w:rsidRPr="006B675F"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6B675F">
        <w:rPr>
          <w:rFonts w:ascii="Times New Roman" w:eastAsia="Times New Roman" w:hAnsi="Times New Roman" w:cs="Times New Roman"/>
          <w:b/>
          <w:bCs/>
          <w:sz w:val="27"/>
          <w:szCs w:val="27"/>
          <w:lang w:eastAsia="es-CO"/>
        </w:rPr>
        <w:t>¿Cómo hacer rapport?</w:t>
      </w:r>
    </w:p>
    <w:p w14:paraId="3DE21462"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Imita de forma sutil los movimientos y lenguaje verbal que está haciendo la otra persona unos cuantos segundos después.</w:t>
      </w:r>
    </w:p>
    <w:p w14:paraId="2534C98C"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no verbal</w:t>
      </w:r>
      <w:r w:rsidRPr="006B675F">
        <w:rPr>
          <w:rFonts w:ascii="Times New Roman" w:eastAsia="Times New Roman" w:hAnsi="Times New Roman" w:cs="Times New Roman"/>
          <w:sz w:val="24"/>
          <w:szCs w:val="24"/>
          <w:lang w:eastAsia="es-CO"/>
        </w:rPr>
        <w:br/>
        <w:t>Imitas la gestualidad y el estilo de voz de la otra persona.</w:t>
      </w:r>
    </w:p>
    <w:p w14:paraId="7524C072"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verbal</w:t>
      </w:r>
      <w:r w:rsidRPr="006B675F">
        <w:rPr>
          <w:rFonts w:ascii="Times New Roman" w:eastAsia="Times New Roman" w:hAnsi="Times New Roman" w:cs="Times New Roman"/>
          <w:sz w:val="24"/>
          <w:szCs w:val="24"/>
          <w:lang w:eastAsia="es-CO"/>
        </w:rPr>
        <w:br/>
        <w:t>Intentas asemejarte a su lenguaje verbal, al tipo de vocabulario o expresiones. Buscas coincidencias o intereses comunes.</w:t>
      </w:r>
    </w:p>
    <w:p w14:paraId="1DF7C549" w14:textId="77777777" w:rsidR="00072A44"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Anti-rapport</w:t>
      </w:r>
      <w:r w:rsidRPr="006B675F">
        <w:rPr>
          <w:rFonts w:ascii="Times New Roman" w:eastAsia="Times New Roman" w:hAnsi="Times New Roman" w:cs="Times New Roman"/>
          <w:sz w:val="24"/>
          <w:szCs w:val="24"/>
          <w:lang w:eastAsia="es-CO"/>
        </w:rPr>
        <w:br/>
        <w:t>Lo puedes usar cuando no quieres que fluya la comunicación o quieres que cambie.</w:t>
      </w:r>
    </w:p>
    <w:p w14:paraId="45583C5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50F9FA2" w14:textId="77777777" w:rsidR="00072A44" w:rsidRDefault="00072A44" w:rsidP="00072A44">
      <w:pPr>
        <w:spacing w:before="100" w:beforeAutospacing="1" w:after="100" w:afterAutospacing="1" w:line="240" w:lineRule="auto"/>
        <w:jc w:val="center"/>
        <w:outlineLvl w:val="2"/>
        <w:rPr>
          <w:rFonts w:ascii="Times New Roman" w:eastAsia="Times New Roman" w:hAnsi="Times New Roman" w:cs="Times New Roman"/>
          <w:b/>
          <w:bCs/>
          <w:sz w:val="27"/>
          <w:szCs w:val="27"/>
          <w:lang w:eastAsia="es-CO"/>
        </w:rPr>
      </w:pPr>
      <w:r>
        <w:rPr>
          <w:rFonts w:ascii="Times New Roman" w:eastAsia="Times New Roman" w:hAnsi="Times New Roman" w:cs="Times New Roman"/>
          <w:b/>
          <w:bCs/>
          <w:sz w:val="27"/>
          <w:szCs w:val="27"/>
          <w:lang w:eastAsia="es-CO"/>
        </w:rPr>
        <w:t>El rapport es adaptarse a la comunicación de la otra persona.</w:t>
      </w:r>
    </w:p>
    <w:p w14:paraId="236BF560"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FB13073"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Ejercicio: La próxima vez que estés con otras personas toma conciencia del lenguaje corporal de cada uno. Fíjate en su postura, donde apoyan las manos, etc. Y ahora practica rapport.</w:t>
      </w:r>
    </w:p>
    <w:p w14:paraId="4B9C9E0B"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267E5FC" w14:textId="77777777" w:rsidR="00072A44" w:rsidRPr="00F63BE7"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63BE7">
        <w:rPr>
          <w:rFonts w:ascii="Times New Roman" w:eastAsia="Times New Roman" w:hAnsi="Times New Roman" w:cs="Times New Roman"/>
          <w:b/>
          <w:bCs/>
          <w:kern w:val="36"/>
          <w:sz w:val="48"/>
          <w:szCs w:val="48"/>
          <w:lang w:eastAsia="es-CO"/>
        </w:rPr>
        <w:t>Actitud positiva</w:t>
      </w:r>
    </w:p>
    <w:p w14:paraId="76EED427" w14:textId="77777777" w:rsidR="00072A44" w:rsidRPr="00F63BE7"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Es la capacidad de generar un buen ambiente en nuestro entorno.</w:t>
      </w:r>
      <w:r w:rsidRPr="00F63BE7">
        <w:rPr>
          <w:rFonts w:ascii="Times New Roman" w:eastAsia="Times New Roman" w:hAnsi="Times New Roman" w:cs="Times New Roman"/>
          <w:sz w:val="24"/>
          <w:szCs w:val="24"/>
          <w:lang w:eastAsia="es-CO"/>
        </w:rPr>
        <w:br/>
        <w:t>Se puede conseguir con:</w:t>
      </w:r>
    </w:p>
    <w:p w14:paraId="434DD3AE"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Pensamiento positivo</w:t>
      </w:r>
    </w:p>
    <w:p w14:paraId="1BBE8943"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Perspectivas de mejora</w:t>
      </w:r>
    </w:p>
    <w:p w14:paraId="77A49B04"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Gratitud</w:t>
      </w:r>
    </w:p>
    <w:p w14:paraId="00DBD3D4"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¿Observas en ti algún patrón de actitud no positiva? ¿Y en otras personas?</w:t>
      </w:r>
      <w:r w:rsidRPr="00F63BE7">
        <w:rPr>
          <w:rFonts w:ascii="Times New Roman" w:eastAsia="Times New Roman" w:hAnsi="Times New Roman" w:cs="Times New Roman"/>
          <w:sz w:val="24"/>
          <w:szCs w:val="24"/>
          <w:lang w:eastAsia="es-CO"/>
        </w:rPr>
        <w:br/>
        <w:t>¿Cómo puedes cambiar tus patrones no positivos? ¿Y los de las otras personas?</w:t>
      </w:r>
    </w:p>
    <w:p w14:paraId="0C5A2ABC"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915CAF1" wp14:editId="14174935">
            <wp:extent cx="2995930" cy="25000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1404" cy="2512922"/>
                    </a:xfrm>
                    <a:prstGeom prst="rect">
                      <a:avLst/>
                    </a:prstGeom>
                    <a:noFill/>
                    <a:ln>
                      <a:noFill/>
                    </a:ln>
                  </pic:spPr>
                </pic:pic>
              </a:graphicData>
            </a:graphic>
          </wp:inline>
        </w:drawing>
      </w:r>
    </w:p>
    <w:p w14:paraId="7A26230B" w14:textId="77777777" w:rsidR="00072A44" w:rsidRPr="00311ADA"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C603EEF" wp14:editId="735B3801">
            <wp:extent cx="3132306" cy="2869565"/>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9299" cy="2894294"/>
                    </a:xfrm>
                    <a:prstGeom prst="rect">
                      <a:avLst/>
                    </a:prstGeom>
                    <a:noFill/>
                    <a:ln>
                      <a:noFill/>
                    </a:ln>
                  </pic:spPr>
                </pic:pic>
              </a:graphicData>
            </a:graphic>
          </wp:inline>
        </w:drawing>
      </w:r>
    </w:p>
    <w:p w14:paraId="241B63E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9D483BD" w14:textId="77777777" w:rsidR="00072A44" w:rsidRPr="0071232C"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1232C">
        <w:rPr>
          <w:rFonts w:ascii="Times New Roman" w:eastAsia="Times New Roman" w:hAnsi="Times New Roman" w:cs="Times New Roman"/>
          <w:b/>
          <w:bCs/>
          <w:kern w:val="36"/>
          <w:sz w:val="48"/>
          <w:szCs w:val="48"/>
          <w:lang w:eastAsia="es-CO"/>
        </w:rPr>
        <w:t>Gestión de conflictos</w:t>
      </w:r>
    </w:p>
    <w:p w14:paraId="78CEB5EF" w14:textId="77777777" w:rsidR="00072A44" w:rsidRPr="0071232C"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Son necesarios porque nos desvelan diferencias y nos invitan a buscar soluciones. Son oportunidades para negociar y aplicar todas las herramientas de IE como:</w:t>
      </w:r>
    </w:p>
    <w:p w14:paraId="2D268E95"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Escucha activa</w:t>
      </w:r>
    </w:p>
    <w:p w14:paraId="3B38AE3D"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Empatía</w:t>
      </w:r>
    </w:p>
    <w:p w14:paraId="08813846"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Asertividad</w:t>
      </w:r>
    </w:p>
    <w:p w14:paraId="60588E4C"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Relativizar</w:t>
      </w:r>
    </w:p>
    <w:p w14:paraId="4057F4A4" w14:textId="77777777" w:rsidR="00072A44" w:rsidRPr="008C198D"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Resolutividad</w:t>
      </w:r>
    </w:p>
    <w:p w14:paraId="09511B29" w14:textId="77777777" w:rsidR="00072A44" w:rsidRDefault="00072A44" w:rsidP="00072A44">
      <w:pPr>
        <w:pStyle w:val="NormalWeb"/>
        <w:ind w:left="720"/>
      </w:pPr>
      <w:r>
        <w:rPr>
          <w:rStyle w:val="Textoennegrita"/>
        </w:rPr>
        <w:t>Análisis de una situación:</w:t>
      </w:r>
      <w:r>
        <w:br/>
        <w:t>Él le dice que tiene que aprender a trabajar sola y que ella no debería depender de el trabajo de él. (tal vez él no sepa que es un trabajo en equipo, si se delegaron). El chico tiene una mala actitud porque la quiere responsabilizar a ella de no obtener un buen resultado.</w:t>
      </w:r>
      <w:r>
        <w:br/>
        <w:t>El chico se está tomando las cosas a nivel personal, enojándose cuando se da cuenta que no entregó el trabajo a tiempo.</w:t>
      </w:r>
      <w:r>
        <w:br/>
        <w:t>No hay Resolutividad porque él dio por terminada la situación yéndose y restando importancia al problema.</w:t>
      </w:r>
      <w:r>
        <w:br/>
        <w:t>El diálogo no es asertivo ya que no se entienden entre ellos cual fue el error.</w:t>
      </w:r>
    </w:p>
    <w:p w14:paraId="078BB6BC" w14:textId="77777777" w:rsidR="00072A44" w:rsidRPr="00206DDB" w:rsidRDefault="00072A44" w:rsidP="00072A44">
      <w:p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eastAsia="Times New Roman" w:hAnsi="Times New Roman" w:cs="Times New Roman"/>
          <w:lang w:eastAsia="es-CO"/>
        </w:rPr>
        <w:t>Ejemplos de resolución:</w:t>
      </w:r>
    </w:p>
    <w:p w14:paraId="15EDFEAD"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Primero, solicitaría respeto entre ambos, que no existan juicios de valor, que no se interrumpan cuando es turno de hablar de cada uno y que expliquen con argumentos y con un tono adecuado de voz que sucedió, conociendo el origen de la discusión, establecer acuerdos entre ambas partes que queden por escrito y que permitan que el trabajo fluya sin contratiempos.</w:t>
      </w:r>
    </w:p>
    <w:p w14:paraId="664FE50C" w14:textId="77777777" w:rsidR="00072A44" w:rsidRPr="00206DDB" w:rsidRDefault="00072A44" w:rsidP="00072A44">
      <w:pPr>
        <w:pStyle w:val="Prrafodelista"/>
        <w:spacing w:before="100" w:beforeAutospacing="1" w:after="100" w:afterAutospacing="1" w:line="240" w:lineRule="auto"/>
        <w:rPr>
          <w:rFonts w:ascii="Times New Roman" w:eastAsia="Times New Roman" w:hAnsi="Times New Roman" w:cs="Times New Roman"/>
          <w:lang w:eastAsia="es-CO"/>
        </w:rPr>
      </w:pPr>
    </w:p>
    <w:p w14:paraId="2212F206"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Como juez mediador, sugeriría que cada uno cuente su experiencia y que problemas están teniendo, luego buscaría que cada uno, enserio se parara en los zapatos del otro, fueran empáticos y vieran que problemas tiene cada uno y una vez pase esto les digo que quiero que me cuenten a que conclusiones llegaron y cómo van a mejorar estos temas, y que si se presenta algún problema, vengan y hablemos otra vez, puesto que tenemos un objetivo en común, no es cada uno solo.</w:t>
      </w:r>
    </w:p>
    <w:p w14:paraId="4BDBA2E6" w14:textId="77777777" w:rsidR="00072A44" w:rsidRPr="00206DDB" w:rsidRDefault="00072A44" w:rsidP="00072A44">
      <w:pPr>
        <w:pStyle w:val="NormalWeb"/>
        <w:numPr>
          <w:ilvl w:val="0"/>
          <w:numId w:val="30"/>
        </w:numPr>
        <w:rPr>
          <w:sz w:val="22"/>
          <w:szCs w:val="22"/>
        </w:rPr>
      </w:pPr>
      <w:r w:rsidRPr="00206DDB">
        <w:rPr>
          <w:sz w:val="22"/>
          <w:szCs w:val="22"/>
        </w:rPr>
        <w:br/>
        <w:t>Para resolverlo deberíamos mejorar la comunicación, dejar en claro, ya sea por un correo o poner un letrero del día y la hora de entrega del trabajo y la fecha de publicado para que no haya malos entendidos.</w:t>
      </w:r>
      <w:r w:rsidRPr="00206DDB">
        <w:rPr>
          <w:sz w:val="22"/>
          <w:szCs w:val="22"/>
        </w:rPr>
        <w:br/>
        <w:t>Una tercer persona debería hablar con los dos al mismo tiempo y que ellos expongan cual fue el error según cada punto de vista para que se den cuenta de la solución a tomar y que actúen como profesionales en futuras situaciones similares.</w:t>
      </w:r>
    </w:p>
    <w:p w14:paraId="44053FC6" w14:textId="77777777" w:rsidR="00072A44" w:rsidRPr="006A09CD" w:rsidRDefault="00072A44" w:rsidP="00072A44">
      <w:pPr>
        <w:pStyle w:val="Prrafodelista"/>
        <w:spacing w:before="100" w:beforeAutospacing="1" w:after="100" w:afterAutospacing="1" w:line="240" w:lineRule="auto"/>
        <w:rPr>
          <w:rFonts w:ascii="Times New Roman" w:eastAsia="Times New Roman" w:hAnsi="Times New Roman" w:cs="Times New Roman"/>
          <w:sz w:val="24"/>
          <w:szCs w:val="24"/>
          <w:lang w:eastAsia="es-CO"/>
        </w:rPr>
      </w:pPr>
    </w:p>
    <w:p w14:paraId="186C7030" w14:textId="77777777" w:rsidR="00072A44" w:rsidRPr="005B3F3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B3F3A">
        <w:rPr>
          <w:rFonts w:ascii="Times New Roman" w:eastAsia="Times New Roman" w:hAnsi="Times New Roman" w:cs="Times New Roman"/>
          <w:b/>
          <w:bCs/>
          <w:kern w:val="36"/>
          <w:sz w:val="48"/>
          <w:szCs w:val="48"/>
          <w:lang w:eastAsia="es-CO"/>
        </w:rPr>
        <w:t>La influencia del líder en el clima emocional del equipo</w:t>
      </w:r>
    </w:p>
    <w:p w14:paraId="1318B270"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Para actividades de liderazgo es mejor pensar en una estructura circular. En una posición donde pueda coordinar y gestionar al resto de miembros del equipo que está de forma periférica.</w:t>
      </w:r>
    </w:p>
    <w:p w14:paraId="358233BA"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El líder ejerce una influencia emocional importante. Debe tener desarrolladas las habilidades sociales, de comunicación y de IE.</w:t>
      </w:r>
    </w:p>
    <w:p w14:paraId="5F073385"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¿Has notado diferentes climas en los equipos de trabajo en los que has estado?</w:t>
      </w:r>
      <w:r w:rsidRPr="005B3F3A">
        <w:rPr>
          <w:rFonts w:ascii="Times New Roman" w:eastAsia="Times New Roman" w:hAnsi="Times New Roman" w:cs="Times New Roman"/>
          <w:sz w:val="24"/>
          <w:szCs w:val="24"/>
          <w:lang w:eastAsia="es-CO"/>
        </w:rPr>
        <w:br/>
        <w:t>¿El clima diferente del equipo está generado por el rol del líder?</w:t>
      </w:r>
      <w:r w:rsidRPr="005B3F3A">
        <w:rPr>
          <w:rFonts w:ascii="Times New Roman" w:eastAsia="Times New Roman" w:hAnsi="Times New Roman" w:cs="Times New Roman"/>
          <w:sz w:val="24"/>
          <w:szCs w:val="24"/>
          <w:lang w:eastAsia="es-CO"/>
        </w:rPr>
        <w:br/>
        <w:t>¿Existen liderazgos positivos o negativos?</w:t>
      </w:r>
    </w:p>
    <w:p w14:paraId="32506410" w14:textId="77777777" w:rsidR="00072A44" w:rsidRPr="005B3F3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B3F3A">
        <w:rPr>
          <w:rFonts w:ascii="Times New Roman" w:eastAsia="Times New Roman" w:hAnsi="Times New Roman" w:cs="Times New Roman"/>
          <w:b/>
          <w:bCs/>
          <w:sz w:val="36"/>
          <w:szCs w:val="36"/>
          <w:lang w:eastAsia="es-CO"/>
        </w:rPr>
        <w:t>¿Cómo gestionar personas a través de la IE?</w:t>
      </w:r>
    </w:p>
    <w:p w14:paraId="511B7F1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Captar el clima emocional (busca analogías, es frío, es cálido, etc.).</w:t>
      </w:r>
    </w:p>
    <w:p w14:paraId="26E8A2C7"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y relacionarse</w:t>
      </w:r>
    </w:p>
    <w:p w14:paraId="45B96FF4"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diversidad e individualidad</w:t>
      </w:r>
    </w:p>
    <w:p w14:paraId="7608BE4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motivaciones y motivar</w:t>
      </w:r>
    </w:p>
    <w:p w14:paraId="487987E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Cuidar</w:t>
      </w:r>
    </w:p>
    <w:p w14:paraId="7960AE5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Ayudar a crecer</w:t>
      </w:r>
    </w:p>
    <w:p w14:paraId="0D0C591B"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los sistemas de los que proviene cada persona</w:t>
      </w:r>
    </w:p>
    <w:p w14:paraId="2DC3281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Gestionar las relaciones</w:t>
      </w:r>
    </w:p>
    <w:p w14:paraId="32E4E40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Fomentar la cohesión</w:t>
      </w:r>
    </w:p>
    <w:p w14:paraId="120D9254" w14:textId="77777777" w:rsidR="00072A44"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Feedback 360°</w:t>
      </w:r>
    </w:p>
    <w:p w14:paraId="2DB35E8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53F56B6"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9EE57E2"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r w:rsidRPr="005B3F3A">
        <w:rPr>
          <w:rFonts w:ascii="Times New Roman" w:hAnsi="Times New Roman" w:cs="Times New Roman"/>
          <w:i/>
          <w:iCs/>
          <w:sz w:val="48"/>
          <w:szCs w:val="48"/>
        </w:rPr>
        <w:t>“Para tratar contigo mismo usa la cabeza, para tratar con otros usa el corazón” Eleanor Roosevelt”</w:t>
      </w:r>
    </w:p>
    <w:p w14:paraId="47AE7C27"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p>
    <w:p w14:paraId="0BDDB22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308F8D5" w14:textId="77777777" w:rsidR="00072A44" w:rsidRPr="00AC639D"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AC639D">
        <w:rPr>
          <w:rFonts w:ascii="Times New Roman" w:eastAsia="Times New Roman" w:hAnsi="Times New Roman" w:cs="Times New Roman"/>
          <w:b/>
          <w:bCs/>
          <w:kern w:val="36"/>
          <w:sz w:val="48"/>
          <w:szCs w:val="48"/>
          <w:lang w:eastAsia="es-CO"/>
        </w:rPr>
        <w:t>Mejora de la comunicación y el clima en los equipos de trabajo</w:t>
      </w:r>
    </w:p>
    <w:p w14:paraId="1A3EDBB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Seguro que a lo largo de tu recorrido profesional te has encontrado con personas con las que conectabas más o menos. O quizás alguien te ha hablado de cómo el comportamiento de una persona tuvo una influencia emocional negativa en el equipo.</w:t>
      </w:r>
    </w:p>
    <w:p w14:paraId="7880019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¿Crees que podrías haber actuado diferente? ¿En qué? ¿En qué crees que la otra persona podría haber actuado diferente? ¿Cómo habría cambiado el clima en el equipo?</w:t>
      </w:r>
    </w:p>
    <w:p w14:paraId="61CA5007"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Te invito a que elabores un sociograma de todas tus relaciones profesionales actuales o anteriores. Incluso de las relaciones profesionales de alguien que conozcas (si escoges esta última opción, que sepas que estarás ayudando a esa persona con una técnica de coaching).</w:t>
      </w:r>
    </w:p>
    <w:p w14:paraId="296D09B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Recuerda introducir a todas las personas con las que te relacionas profesionalmente.</w:t>
      </w:r>
    </w:p>
    <w:p w14:paraId="571A7DE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E5D119D" w14:textId="77777777" w:rsidR="00072A44" w:rsidRPr="00AC639D"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D806EC2" wp14:editId="1325CDA3">
            <wp:extent cx="4484451" cy="3564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7671" cy="3567084"/>
                    </a:xfrm>
                    <a:prstGeom prst="rect">
                      <a:avLst/>
                    </a:prstGeom>
                  </pic:spPr>
                </pic:pic>
              </a:graphicData>
            </a:graphic>
          </wp:inline>
        </w:drawing>
      </w:r>
    </w:p>
    <w:p w14:paraId="752CCFED" w14:textId="77777777" w:rsidR="00BE0BDF" w:rsidRDefault="00BE0BDF">
      <w:pPr>
        <w:rPr>
          <w:rFonts w:ascii="Times New Roman" w:hAnsi="Times New Roman" w:cs="Times New Roman"/>
          <w:b/>
          <w:bCs/>
          <w:i/>
          <w:iCs/>
          <w:color w:val="FFC000" w:themeColor="accent4"/>
          <w:sz w:val="32"/>
          <w:szCs w:val="32"/>
        </w:rPr>
      </w:pPr>
    </w:p>
    <w:p w14:paraId="36462BA7" w14:textId="77777777" w:rsidR="00BE0BDF" w:rsidRDefault="00BE0BDF">
      <w:pPr>
        <w:rPr>
          <w:rFonts w:ascii="Times New Roman" w:hAnsi="Times New Roman" w:cs="Times New Roman"/>
          <w:b/>
          <w:bCs/>
          <w:i/>
          <w:iCs/>
          <w:color w:val="FFC000" w:themeColor="accent4"/>
          <w:sz w:val="32"/>
          <w:szCs w:val="32"/>
        </w:rPr>
      </w:pPr>
    </w:p>
    <w:p w14:paraId="0F812783" w14:textId="3C3D64C5" w:rsidR="00D464BD" w:rsidRDefault="00BE0BDF">
      <w:pPr>
        <w:rPr>
          <w:rFonts w:ascii="Times New Roman" w:hAnsi="Times New Roman" w:cs="Times New Roman"/>
          <w:b/>
          <w:bCs/>
          <w:i/>
          <w:iCs/>
          <w:color w:val="FFC000" w:themeColor="accent4"/>
          <w:sz w:val="32"/>
          <w:szCs w:val="32"/>
        </w:rPr>
      </w:pPr>
      <w:r>
        <w:rPr>
          <w:rFonts w:ascii="Times New Roman" w:hAnsi="Times New Roman" w:cs="Times New Roman"/>
          <w:b/>
          <w:bCs/>
          <w:i/>
          <w:iCs/>
          <w:color w:val="FFC000" w:themeColor="accent4"/>
          <w:sz w:val="32"/>
          <w:szCs w:val="32"/>
        </w:rPr>
        <w:t>Curso de Comunicación Efectiva.</w:t>
      </w:r>
    </w:p>
    <w:p w14:paraId="464DE209" w14:textId="77777777" w:rsidR="00BE0BDF"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34C2D">
        <w:rPr>
          <w:rFonts w:ascii="Times New Roman" w:eastAsia="Times New Roman" w:hAnsi="Times New Roman" w:cs="Times New Roman"/>
          <w:b/>
          <w:bCs/>
          <w:kern w:val="36"/>
          <w:sz w:val="48"/>
          <w:szCs w:val="48"/>
          <w:lang w:eastAsia="es-CO"/>
        </w:rPr>
        <w:t>Despierta emociones en tu interlocutor</w:t>
      </w:r>
      <w:r>
        <w:rPr>
          <w:rFonts w:ascii="Times New Roman" w:eastAsia="Times New Roman" w:hAnsi="Times New Roman" w:cs="Times New Roman"/>
          <w:b/>
          <w:bCs/>
          <w:kern w:val="36"/>
          <w:sz w:val="48"/>
          <w:szCs w:val="48"/>
          <w:lang w:eastAsia="es-CO"/>
        </w:rPr>
        <w:t>.</w:t>
      </w:r>
    </w:p>
    <w:p w14:paraId="34E550A2" w14:textId="77777777" w:rsidR="00BE0BDF" w:rsidRPr="00B34C2D"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inline distT="0" distB="0" distL="0" distR="0" wp14:anchorId="18BDF567" wp14:editId="4A7C2ED5">
            <wp:extent cx="5612130" cy="3671570"/>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671570"/>
                    </a:xfrm>
                    <a:prstGeom prst="rect">
                      <a:avLst/>
                    </a:prstGeom>
                  </pic:spPr>
                </pic:pic>
              </a:graphicData>
            </a:graphic>
          </wp:inline>
        </w:drawing>
      </w:r>
    </w:p>
    <w:p w14:paraId="7A9D34B7" w14:textId="3F6FD3D1" w:rsidR="00BE0BDF" w:rsidRPr="00366587" w:rsidRDefault="00BE0BDF" w:rsidP="00366587">
      <w:pPr>
        <w:jc w:val="center"/>
        <w:rPr>
          <w:rFonts w:ascii="Times New Roman" w:hAnsi="Times New Roman" w:cs="Times New Roman"/>
          <w:b/>
          <w:bCs/>
          <w:i/>
          <w:iCs/>
          <w:sz w:val="48"/>
          <w:szCs w:val="48"/>
        </w:rPr>
      </w:pPr>
      <w:r>
        <w:rPr>
          <w:noProof/>
        </w:rPr>
        <w:drawing>
          <wp:inline distT="0" distB="0" distL="0" distR="0" wp14:anchorId="191D86FC" wp14:editId="1CD030B7">
            <wp:extent cx="3886199" cy="277177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21889" cy="2797230"/>
                    </a:xfrm>
                    <a:prstGeom prst="rect">
                      <a:avLst/>
                    </a:prstGeom>
                    <a:noFill/>
                    <a:ln>
                      <a:noFill/>
                    </a:ln>
                  </pic:spPr>
                </pic:pic>
              </a:graphicData>
            </a:graphic>
          </wp:inline>
        </w:drawing>
      </w:r>
    </w:p>
    <w:p w14:paraId="7BFC56AC" w14:textId="77777777" w:rsidR="00BE0BDF" w:rsidRDefault="00BE0BDF" w:rsidP="00BE0BDF">
      <w:pPr>
        <w:pStyle w:val="Ttulo1"/>
      </w:pPr>
      <w:r>
        <w:lastRenderedPageBreak/>
        <w:t>Consejos sobre el lenguaje corporal.</w:t>
      </w:r>
    </w:p>
    <w:p w14:paraId="1A9610FA" w14:textId="77777777" w:rsidR="00BE0BDF" w:rsidRDefault="00BE0BDF" w:rsidP="00BE0BDF">
      <w:pPr>
        <w:pStyle w:val="Ttulo1"/>
      </w:pPr>
      <w:r>
        <w:rPr>
          <w:noProof/>
        </w:rPr>
        <w:drawing>
          <wp:inline distT="0" distB="0" distL="0" distR="0" wp14:anchorId="79E994AC" wp14:editId="10F99388">
            <wp:extent cx="5553075" cy="45624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3075" cy="4562475"/>
                    </a:xfrm>
                    <a:prstGeom prst="rect">
                      <a:avLst/>
                    </a:prstGeom>
                  </pic:spPr>
                </pic:pic>
              </a:graphicData>
            </a:graphic>
          </wp:inline>
        </w:drawing>
      </w:r>
    </w:p>
    <w:p w14:paraId="0A16107A" w14:textId="77777777" w:rsidR="00BE0BDF" w:rsidRDefault="00BE0BDF" w:rsidP="00BE0BDF">
      <w:pPr>
        <w:pStyle w:val="Ttulo1"/>
        <w:jc w:val="center"/>
      </w:pPr>
      <w:r>
        <w:rPr>
          <w:noProof/>
        </w:rPr>
        <w:drawing>
          <wp:inline distT="0" distB="0" distL="0" distR="0" wp14:anchorId="519D846C" wp14:editId="22EE1008">
            <wp:extent cx="4466438" cy="2543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990" cy="2567404"/>
                    </a:xfrm>
                    <a:prstGeom prst="rect">
                      <a:avLst/>
                    </a:prstGeom>
                    <a:noFill/>
                    <a:ln>
                      <a:noFill/>
                    </a:ln>
                  </pic:spPr>
                </pic:pic>
              </a:graphicData>
            </a:graphic>
          </wp:inline>
        </w:drawing>
      </w:r>
    </w:p>
    <w:p w14:paraId="0B82E101" w14:textId="77777777" w:rsidR="00BE0BDF" w:rsidRDefault="00BE0BDF" w:rsidP="00BE0BDF">
      <w:pPr>
        <w:pStyle w:val="Ttulo1"/>
      </w:pPr>
    </w:p>
    <w:p w14:paraId="36FE9E2F" w14:textId="77777777" w:rsidR="00BE0BDF" w:rsidRDefault="00BE0BDF" w:rsidP="00BE0BDF">
      <w:pPr>
        <w:pStyle w:val="Ttulo1"/>
      </w:pPr>
      <w:r>
        <w:t>Maneja un buen tono de voz.</w:t>
      </w:r>
    </w:p>
    <w:p w14:paraId="61073B1A" w14:textId="77777777" w:rsidR="00BE0BDF" w:rsidRDefault="00BE0BDF" w:rsidP="00BE0BDF">
      <w:pPr>
        <w:pStyle w:val="Ttulo1"/>
      </w:pPr>
      <w:r>
        <w:rPr>
          <w:noProof/>
        </w:rPr>
        <w:drawing>
          <wp:inline distT="0" distB="0" distL="0" distR="0" wp14:anchorId="21E9D2DB" wp14:editId="224AEE22">
            <wp:extent cx="5724525" cy="4171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525" cy="4171950"/>
                    </a:xfrm>
                    <a:prstGeom prst="rect">
                      <a:avLst/>
                    </a:prstGeom>
                  </pic:spPr>
                </pic:pic>
              </a:graphicData>
            </a:graphic>
          </wp:inline>
        </w:drawing>
      </w:r>
    </w:p>
    <w:p w14:paraId="6D733FF7" w14:textId="77777777" w:rsidR="00BE0BDF" w:rsidRDefault="00BE0BDF" w:rsidP="00BE0BDF">
      <w:pPr>
        <w:pStyle w:val="Ttulo1"/>
        <w:jc w:val="center"/>
      </w:pPr>
      <w:r>
        <w:rPr>
          <w:noProof/>
        </w:rPr>
        <w:drawing>
          <wp:inline distT="0" distB="0" distL="0" distR="0" wp14:anchorId="2F9E4846" wp14:editId="66476890">
            <wp:extent cx="4162425" cy="2790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5162" cy="2792660"/>
                    </a:xfrm>
                    <a:prstGeom prst="rect">
                      <a:avLst/>
                    </a:prstGeom>
                    <a:noFill/>
                    <a:ln>
                      <a:noFill/>
                    </a:ln>
                  </pic:spPr>
                </pic:pic>
              </a:graphicData>
            </a:graphic>
          </wp:inline>
        </w:drawing>
      </w:r>
    </w:p>
    <w:p w14:paraId="7969D9AB" w14:textId="77777777" w:rsidR="00BE0BDF" w:rsidRDefault="00BE0BDF" w:rsidP="00BE0BDF">
      <w:pPr>
        <w:pStyle w:val="Ttulo1"/>
      </w:pPr>
    </w:p>
    <w:p w14:paraId="6CD06789" w14:textId="77777777" w:rsidR="00BE0BDF" w:rsidRDefault="00BE0BDF" w:rsidP="00BE0BDF">
      <w:pPr>
        <w:pStyle w:val="Ttulo1"/>
      </w:pPr>
      <w:r>
        <w:t>Vulnerabilidad y coraje.</w:t>
      </w:r>
    </w:p>
    <w:p w14:paraId="1220DAB3" w14:textId="77777777" w:rsidR="00BE0BDF" w:rsidRDefault="00BE0BDF" w:rsidP="00BE0BDF">
      <w:pPr>
        <w:pStyle w:val="Ttulo1"/>
        <w:rPr>
          <w:sz w:val="24"/>
          <w:szCs w:val="24"/>
        </w:rPr>
      </w:pPr>
      <w:r>
        <w:rPr>
          <w:b w:val="0"/>
          <w:bCs w:val="0"/>
          <w:sz w:val="24"/>
          <w:szCs w:val="24"/>
        </w:rPr>
        <w:t xml:space="preserve">Como seres humanos instintivamente emocionales solemos clasificar lo que sentimos como en algo bueno o malo, y lo clasificamos, lo que quiero y lo que no quiero sentir. Pero no nos damos cuenta de que esto no funciona así ya que no podemos controlar nuestras emociones porque somos humanos y así simplemente funcionamos </w:t>
      </w:r>
      <w:r w:rsidRPr="007C14E5">
        <w:rPr>
          <w:sz w:val="24"/>
          <w:szCs w:val="24"/>
        </w:rPr>
        <w:t>somos emocionales.</w:t>
      </w:r>
    </w:p>
    <w:p w14:paraId="1172B61C" w14:textId="77777777" w:rsidR="00BE0BDF" w:rsidRDefault="00BE0BDF" w:rsidP="00BE0BDF">
      <w:pPr>
        <w:pStyle w:val="Ttulo1"/>
        <w:rPr>
          <w:b w:val="0"/>
          <w:bCs w:val="0"/>
          <w:sz w:val="24"/>
          <w:szCs w:val="24"/>
        </w:rPr>
      </w:pPr>
      <w:r>
        <w:rPr>
          <w:b w:val="0"/>
          <w:bCs w:val="0"/>
          <w:sz w:val="24"/>
          <w:szCs w:val="24"/>
        </w:rPr>
        <w:t xml:space="preserve">La </w:t>
      </w:r>
      <w:r w:rsidRPr="002E6A69">
        <w:rPr>
          <w:b w:val="0"/>
          <w:bCs w:val="0"/>
          <w:i/>
          <w:iCs/>
          <w:sz w:val="24"/>
          <w:szCs w:val="24"/>
        </w:rPr>
        <w:t>vulnerabilidad</w:t>
      </w:r>
      <w:r>
        <w:rPr>
          <w:b w:val="0"/>
          <w:bCs w:val="0"/>
          <w:sz w:val="24"/>
          <w:szCs w:val="24"/>
        </w:rPr>
        <w:t xml:space="preserve"> es el núcleo de donde nace el miedo, la vergüenza, la dignidad, pero también es allí de donde nace la creatividad, el amor, la pertenencia y el cambio. Es por esto que nos llamamos vulnerables por ser seres que sentimos y que nos ocultamos para no sentirnos vulnerables, aun así, reconociendo lo que somos, teniendo un sentido de pertenencia y amor sobre nosotros mismo, será lo que nos llene de </w:t>
      </w:r>
      <w:r w:rsidRPr="00462003">
        <w:rPr>
          <w:b w:val="0"/>
          <w:bCs w:val="0"/>
          <w:i/>
          <w:iCs/>
          <w:sz w:val="24"/>
          <w:szCs w:val="24"/>
        </w:rPr>
        <w:t>coraje</w:t>
      </w:r>
      <w:r>
        <w:rPr>
          <w:b w:val="0"/>
          <w:bCs w:val="0"/>
          <w:sz w:val="24"/>
          <w:szCs w:val="24"/>
        </w:rPr>
        <w:t xml:space="preserve"> para darnos cuenta de que todos valemos y </w:t>
      </w:r>
      <w:r w:rsidRPr="009D114F">
        <w:rPr>
          <w:b w:val="0"/>
          <w:bCs w:val="0"/>
          <w:sz w:val="24"/>
          <w:szCs w:val="24"/>
        </w:rPr>
        <w:t>aceptar que</w:t>
      </w:r>
      <w:r w:rsidRPr="00B02B31">
        <w:rPr>
          <w:sz w:val="24"/>
          <w:szCs w:val="24"/>
        </w:rPr>
        <w:t xml:space="preserve"> somo</w:t>
      </w:r>
      <w:r>
        <w:rPr>
          <w:sz w:val="24"/>
          <w:szCs w:val="24"/>
        </w:rPr>
        <w:t>s</w:t>
      </w:r>
      <w:r w:rsidRPr="00B02B31">
        <w:rPr>
          <w:sz w:val="24"/>
          <w:szCs w:val="24"/>
        </w:rPr>
        <w:t xml:space="preserve"> imperfectos</w:t>
      </w:r>
      <w:r>
        <w:rPr>
          <w:b w:val="0"/>
          <w:bCs w:val="0"/>
          <w:sz w:val="24"/>
          <w:szCs w:val="24"/>
        </w:rPr>
        <w:t xml:space="preserve"> y que aun así somos suficiente para nosotros mismos y </w:t>
      </w:r>
      <w:r w:rsidRPr="009D114F">
        <w:rPr>
          <w:sz w:val="24"/>
          <w:szCs w:val="24"/>
        </w:rPr>
        <w:t>lo valemos</w:t>
      </w:r>
      <w:r>
        <w:rPr>
          <w:b w:val="0"/>
          <w:bCs w:val="0"/>
          <w:sz w:val="24"/>
          <w:szCs w:val="24"/>
        </w:rPr>
        <w:t>.</w:t>
      </w:r>
    </w:p>
    <w:p w14:paraId="78C102AC" w14:textId="77777777" w:rsidR="00BE0BDF" w:rsidRPr="002E6A69" w:rsidRDefault="00BE0BDF" w:rsidP="00BE0BDF">
      <w:pPr>
        <w:pStyle w:val="Ttulo1"/>
        <w:rPr>
          <w:b w:val="0"/>
          <w:bCs w:val="0"/>
        </w:rPr>
      </w:pPr>
      <w:r>
        <w:rPr>
          <w:b w:val="0"/>
          <w:bCs w:val="0"/>
          <w:sz w:val="24"/>
          <w:szCs w:val="24"/>
        </w:rPr>
        <w:t>No tener miedo de decir te quiero de primeras. Que sentirnos vulnerables no nos limite ser felices. Que siempre prime nuestro equilibrio emocional.</w:t>
      </w:r>
    </w:p>
    <w:p w14:paraId="1F906AA9" w14:textId="77777777" w:rsidR="00BE0BDF" w:rsidRDefault="00BE0BDF" w:rsidP="00BE0BDF">
      <w:pPr>
        <w:pStyle w:val="Ttulo1"/>
        <w:jc w:val="center"/>
      </w:pPr>
      <w:r>
        <w:rPr>
          <w:noProof/>
        </w:rPr>
        <w:drawing>
          <wp:inline distT="0" distB="0" distL="0" distR="0" wp14:anchorId="5C8352EC" wp14:editId="3511162E">
            <wp:extent cx="3962400" cy="2447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400" cy="2447925"/>
                    </a:xfrm>
                    <a:prstGeom prst="rect">
                      <a:avLst/>
                    </a:prstGeom>
                  </pic:spPr>
                </pic:pic>
              </a:graphicData>
            </a:graphic>
          </wp:inline>
        </w:drawing>
      </w:r>
    </w:p>
    <w:p w14:paraId="025897B6" w14:textId="77777777" w:rsidR="00BE0BDF" w:rsidRDefault="00BE0BDF" w:rsidP="00BE0BDF">
      <w:pPr>
        <w:pStyle w:val="Ttulo1"/>
      </w:pPr>
    </w:p>
    <w:p w14:paraId="1BC0CB14" w14:textId="77777777" w:rsidR="00BE0BDF" w:rsidRPr="000B2D5F" w:rsidRDefault="00BE0BDF" w:rsidP="00BE0BDF">
      <w:pPr>
        <w:pStyle w:val="Ttulo1"/>
        <w:jc w:val="center"/>
        <w:rPr>
          <w:sz w:val="32"/>
          <w:szCs w:val="32"/>
          <w:lang w:val="en-US"/>
        </w:rPr>
      </w:pPr>
      <w:r w:rsidRPr="000B2D5F">
        <w:rPr>
          <w:sz w:val="32"/>
          <w:szCs w:val="32"/>
          <w:highlight w:val="yellow"/>
          <w:lang w:val="en-US"/>
        </w:rPr>
        <w:t xml:space="preserve">The power of vulnerability | Brene Brown </w:t>
      </w:r>
    </w:p>
    <w:p w14:paraId="4E3B8D51" w14:textId="77777777" w:rsidR="00BE0BDF" w:rsidRPr="000B2D5F" w:rsidRDefault="00BE0BDF" w:rsidP="00BE0BDF">
      <w:pPr>
        <w:pStyle w:val="Ttulo1"/>
        <w:rPr>
          <w:lang w:val="en-US"/>
        </w:rPr>
      </w:pPr>
    </w:p>
    <w:p w14:paraId="5DA93F1B" w14:textId="77777777" w:rsidR="00BE0BDF" w:rsidRPr="000B2D5F" w:rsidRDefault="00BE0BDF" w:rsidP="00BE0BDF">
      <w:pPr>
        <w:pStyle w:val="Ttulo1"/>
        <w:rPr>
          <w:lang w:val="en-US"/>
        </w:rPr>
      </w:pPr>
    </w:p>
    <w:p w14:paraId="40E6D11D" w14:textId="77777777" w:rsidR="00BE0BDF" w:rsidRPr="000B2D5F" w:rsidRDefault="00BE0BDF" w:rsidP="00BE0BDF">
      <w:pPr>
        <w:pStyle w:val="Ttulo1"/>
        <w:rPr>
          <w:lang w:val="en-US"/>
        </w:rPr>
      </w:pPr>
    </w:p>
    <w:p w14:paraId="71F12B5C" w14:textId="77777777" w:rsidR="00BE0BDF" w:rsidRDefault="00BE0BDF" w:rsidP="00BE0BDF">
      <w:pPr>
        <w:pStyle w:val="Ttulo1"/>
      </w:pPr>
      <w:r>
        <w:t>No lo tomes personal.</w:t>
      </w:r>
    </w:p>
    <w:p w14:paraId="4C1962DB" w14:textId="517C4E46" w:rsidR="00BE0BDF" w:rsidRDefault="00BE0BDF" w:rsidP="00BE0BDF">
      <w:pPr>
        <w:pStyle w:val="Ttulo1"/>
        <w:rPr>
          <w:b w:val="0"/>
          <w:bCs w:val="0"/>
          <w:sz w:val="24"/>
          <w:szCs w:val="24"/>
        </w:rPr>
      </w:pPr>
      <w:r>
        <w:rPr>
          <w:b w:val="0"/>
          <w:bCs w:val="0"/>
          <w:sz w:val="24"/>
          <w:szCs w:val="24"/>
        </w:rPr>
        <w:t xml:space="preserve">Que no afecte a tu </w:t>
      </w:r>
      <w:r w:rsidRPr="008D418B">
        <w:rPr>
          <w:sz w:val="24"/>
          <w:szCs w:val="24"/>
        </w:rPr>
        <w:t>ego</w:t>
      </w:r>
      <w:r>
        <w:rPr>
          <w:b w:val="0"/>
          <w:bCs w:val="0"/>
          <w:sz w:val="24"/>
          <w:szCs w:val="24"/>
        </w:rPr>
        <w:t>. Esa parte que todos tenemos que siempre quiere tener la razón y no quiere dar brazo a torcer, esa es la voz que escuchamos y debemos dejar de escuchar por la simple razón de responder esta pregunta ¿Queremos tener la razón o Queremos ser felices? Existen dos lecciones que tenemos que aprender tomando la analogía de que debemos ser como un árbitro, el chivo expiatoria al que tenemos que echarle la culpa porque siempre toma las malas decisiones. Como referí de un partido</w:t>
      </w:r>
      <w:r w:rsidR="00366587">
        <w:rPr>
          <w:b w:val="0"/>
          <w:bCs w:val="0"/>
          <w:sz w:val="24"/>
          <w:szCs w:val="24"/>
        </w:rPr>
        <w:t>,</w:t>
      </w:r>
      <w:r>
        <w:rPr>
          <w:b w:val="0"/>
          <w:bCs w:val="0"/>
          <w:sz w:val="24"/>
          <w:szCs w:val="24"/>
        </w:rPr>
        <w:t xml:space="preserve"> no debo tomarme nada personal y como dos cara de una moneda debemos entender que:</w:t>
      </w:r>
    </w:p>
    <w:p w14:paraId="04F23DE9" w14:textId="77777777" w:rsidR="00BE0BDF" w:rsidRDefault="00BE0BDF" w:rsidP="00BE0BDF">
      <w:pPr>
        <w:pStyle w:val="Ttulo1"/>
        <w:numPr>
          <w:ilvl w:val="0"/>
          <w:numId w:val="6"/>
        </w:numPr>
        <w:rPr>
          <w:sz w:val="24"/>
          <w:szCs w:val="24"/>
        </w:rPr>
      </w:pPr>
      <w:r w:rsidRPr="008D418B">
        <w:rPr>
          <w:sz w:val="24"/>
          <w:szCs w:val="24"/>
        </w:rPr>
        <w:t>No se trata de mi</w:t>
      </w:r>
    </w:p>
    <w:p w14:paraId="5C3DB8A8" w14:textId="77777777" w:rsidR="00BE0BDF" w:rsidRPr="008D418B" w:rsidRDefault="00BE0BDF" w:rsidP="00BE0BDF">
      <w:pPr>
        <w:pStyle w:val="Ttulo1"/>
        <w:ind w:left="840"/>
        <w:rPr>
          <w:b w:val="0"/>
          <w:bCs w:val="0"/>
          <w:sz w:val="24"/>
          <w:szCs w:val="24"/>
        </w:rPr>
      </w:pPr>
      <w:r>
        <w:rPr>
          <w:b w:val="0"/>
          <w:bCs w:val="0"/>
          <w:sz w:val="24"/>
          <w:szCs w:val="24"/>
        </w:rPr>
        <w:t xml:space="preserve">Simplemente no se trata de mí. Si los demás están furiosos por las decisiones que he tomado sencillamente no se trata de mí. </w:t>
      </w:r>
      <w:r w:rsidRPr="005B5667">
        <w:rPr>
          <w:sz w:val="24"/>
          <w:szCs w:val="24"/>
        </w:rPr>
        <w:t>Se trata de ellos</w:t>
      </w:r>
      <w:r>
        <w:rPr>
          <w:b w:val="0"/>
          <w:bCs w:val="0"/>
          <w:sz w:val="24"/>
          <w:szCs w:val="24"/>
        </w:rPr>
        <w:t xml:space="preserve"> que simplemente quieren ver a su equipo de futbol ganar. Así debemos tomar las riendas de nuestra vida, teniendo presente que sin importar que tanto griten, critiquen e intenten lastimar, nosotros siempre tenemos un </w:t>
      </w:r>
      <w:r w:rsidRPr="005B5667">
        <w:rPr>
          <w:sz w:val="24"/>
          <w:szCs w:val="24"/>
        </w:rPr>
        <w:t>valor</w:t>
      </w:r>
      <w:r>
        <w:rPr>
          <w:b w:val="0"/>
          <w:bCs w:val="0"/>
          <w:sz w:val="24"/>
          <w:szCs w:val="24"/>
        </w:rPr>
        <w:t xml:space="preserve"> y eso es lo que importa.</w:t>
      </w:r>
    </w:p>
    <w:p w14:paraId="46E1FAE5" w14:textId="77777777" w:rsidR="00BE0BDF" w:rsidRDefault="00BE0BDF" w:rsidP="00BE0BDF">
      <w:pPr>
        <w:pStyle w:val="Ttulo1"/>
        <w:numPr>
          <w:ilvl w:val="0"/>
          <w:numId w:val="6"/>
        </w:numPr>
        <w:rPr>
          <w:sz w:val="24"/>
          <w:szCs w:val="24"/>
        </w:rPr>
      </w:pPr>
      <w:r>
        <w:rPr>
          <w:sz w:val="24"/>
          <w:szCs w:val="24"/>
        </w:rPr>
        <w:t>Exceptuando que sí.</w:t>
      </w:r>
    </w:p>
    <w:p w14:paraId="6662F250" w14:textId="77777777" w:rsidR="00BE0BDF" w:rsidRDefault="00BE0BDF" w:rsidP="00BE0BDF">
      <w:pPr>
        <w:pStyle w:val="Ttulo1"/>
        <w:ind w:left="840"/>
        <w:rPr>
          <w:b w:val="0"/>
          <w:bCs w:val="0"/>
          <w:sz w:val="24"/>
          <w:szCs w:val="24"/>
        </w:rPr>
      </w:pPr>
      <w:r w:rsidRPr="006919B6">
        <w:rPr>
          <w:b w:val="0"/>
          <w:bCs w:val="0"/>
          <w:sz w:val="24"/>
          <w:szCs w:val="24"/>
        </w:rPr>
        <w:t>La mayoría de las veces</w:t>
      </w:r>
      <w:r>
        <w:rPr>
          <w:b w:val="0"/>
          <w:bCs w:val="0"/>
          <w:sz w:val="24"/>
          <w:szCs w:val="24"/>
        </w:rPr>
        <w:t xml:space="preserve"> escuchamos e inventamos historias sobre como los demás personas pueden estar hablando de mí, y es eso precisamente lo que debemos evitar y ser consciente es que: “</w:t>
      </w:r>
      <w:r w:rsidRPr="006919B6">
        <w:rPr>
          <w:b w:val="0"/>
          <w:bCs w:val="0"/>
          <w:i/>
          <w:iCs/>
          <w:sz w:val="24"/>
          <w:szCs w:val="24"/>
        </w:rPr>
        <w:t>no se trata de mí</w:t>
      </w:r>
      <w:r>
        <w:rPr>
          <w:b w:val="0"/>
          <w:bCs w:val="0"/>
          <w:i/>
          <w:iCs/>
          <w:sz w:val="24"/>
          <w:szCs w:val="24"/>
        </w:rPr>
        <w:t>”</w:t>
      </w:r>
      <w:r>
        <w:rPr>
          <w:b w:val="0"/>
          <w:bCs w:val="0"/>
          <w:sz w:val="24"/>
          <w:szCs w:val="24"/>
        </w:rPr>
        <w:t xml:space="preserve">, pero que en caso de que si lo fuera, como por ejemplo un error en el lugar donde trabajo y un regañón de mi jefe, ser compasivos y empáticos con nosotros mismos y recordar que </w:t>
      </w:r>
      <w:r w:rsidRPr="00540CE6">
        <w:rPr>
          <w:sz w:val="24"/>
          <w:szCs w:val="24"/>
        </w:rPr>
        <w:t>somos imperfectos</w:t>
      </w:r>
      <w:r>
        <w:rPr>
          <w:b w:val="0"/>
          <w:bCs w:val="0"/>
          <w:sz w:val="24"/>
          <w:szCs w:val="24"/>
        </w:rPr>
        <w:t xml:space="preserve">, que </w:t>
      </w:r>
      <w:r w:rsidRPr="00540CE6">
        <w:rPr>
          <w:sz w:val="24"/>
          <w:szCs w:val="24"/>
        </w:rPr>
        <w:t>lo valemos</w:t>
      </w:r>
      <w:r>
        <w:rPr>
          <w:b w:val="0"/>
          <w:bCs w:val="0"/>
          <w:sz w:val="24"/>
          <w:szCs w:val="24"/>
        </w:rPr>
        <w:t xml:space="preserve"> y </w:t>
      </w:r>
      <w:r w:rsidRPr="00540CE6">
        <w:rPr>
          <w:sz w:val="24"/>
          <w:szCs w:val="24"/>
        </w:rPr>
        <w:t>podemos mejorar</w:t>
      </w:r>
      <w:r>
        <w:rPr>
          <w:b w:val="0"/>
          <w:bCs w:val="0"/>
          <w:sz w:val="24"/>
          <w:szCs w:val="24"/>
        </w:rPr>
        <w:t>.</w:t>
      </w:r>
    </w:p>
    <w:p w14:paraId="7CF6E011" w14:textId="77777777" w:rsidR="00BE0BDF" w:rsidRPr="006919B6" w:rsidRDefault="00BE0BDF" w:rsidP="00BE0BDF">
      <w:pPr>
        <w:pStyle w:val="Ttulo1"/>
        <w:ind w:left="840"/>
        <w:rPr>
          <w:b w:val="0"/>
          <w:bCs w:val="0"/>
          <w:sz w:val="24"/>
          <w:szCs w:val="24"/>
        </w:rPr>
      </w:pPr>
    </w:p>
    <w:p w14:paraId="25FEF9CB" w14:textId="77777777" w:rsidR="00BE0BDF" w:rsidRPr="008D418B" w:rsidRDefault="00BE0BDF" w:rsidP="00BE0BDF">
      <w:pPr>
        <w:pStyle w:val="Ttulo1"/>
        <w:ind w:left="480"/>
        <w:rPr>
          <w:sz w:val="24"/>
          <w:szCs w:val="24"/>
        </w:rPr>
      </w:pPr>
    </w:p>
    <w:p w14:paraId="41C19FE9" w14:textId="77777777" w:rsidR="00BE0BDF" w:rsidRPr="00C406D4" w:rsidRDefault="00BE0BDF" w:rsidP="00BE0BDF">
      <w:pPr>
        <w:pStyle w:val="Ttulo1"/>
        <w:jc w:val="center"/>
        <w:rPr>
          <w:sz w:val="32"/>
          <w:szCs w:val="32"/>
        </w:rPr>
      </w:pPr>
      <w:r w:rsidRPr="00C406D4">
        <w:rPr>
          <w:sz w:val="32"/>
          <w:szCs w:val="32"/>
          <w:highlight w:val="yellow"/>
          <w:lang w:val="en-US"/>
        </w:rPr>
        <w:t xml:space="preserve">How not to take things personally? </w:t>
      </w:r>
      <w:r w:rsidRPr="00C406D4">
        <w:rPr>
          <w:sz w:val="32"/>
          <w:szCs w:val="32"/>
          <w:highlight w:val="yellow"/>
        </w:rPr>
        <w:t xml:space="preserve">| Frederik Imbo | </w:t>
      </w:r>
    </w:p>
    <w:p w14:paraId="3C208C34" w14:textId="77777777" w:rsidR="00BE0BDF" w:rsidRDefault="00BE0BDF" w:rsidP="00BE0BDF">
      <w:pPr>
        <w:pStyle w:val="Ttulo1"/>
      </w:pPr>
    </w:p>
    <w:p w14:paraId="47AF8992" w14:textId="77777777" w:rsidR="00BE0BDF" w:rsidRDefault="00BE0BDF" w:rsidP="00BE0BDF">
      <w:pPr>
        <w:pStyle w:val="Ttulo1"/>
      </w:pPr>
    </w:p>
    <w:p w14:paraId="343D8859" w14:textId="77777777" w:rsidR="00BE0BDF" w:rsidRDefault="00BE0BDF" w:rsidP="00BE0BDF">
      <w:pPr>
        <w:pStyle w:val="Ttulo1"/>
      </w:pPr>
    </w:p>
    <w:p w14:paraId="37A47DCC" w14:textId="77777777" w:rsidR="00BE0BDF" w:rsidRDefault="00BE0BDF" w:rsidP="00BE0BDF">
      <w:pPr>
        <w:pStyle w:val="Ttulo1"/>
      </w:pPr>
      <w:r w:rsidRPr="00890F43">
        <w:rPr>
          <w:highlight w:val="cyan"/>
        </w:rPr>
        <w:t>Ejercicios para mejorar las primeras impresiones.</w:t>
      </w:r>
    </w:p>
    <w:p w14:paraId="3C7ACF2E" w14:textId="77777777" w:rsidR="00BE0BDF" w:rsidRPr="003C58C0" w:rsidRDefault="00BE0BDF" w:rsidP="00BE0BDF">
      <w:pPr>
        <w:pStyle w:val="Ttulo1"/>
        <w:rPr>
          <w:b w:val="0"/>
          <w:bCs w:val="0"/>
          <w:sz w:val="24"/>
          <w:szCs w:val="24"/>
        </w:rPr>
      </w:pPr>
      <w:r>
        <w:rPr>
          <w:b w:val="0"/>
          <w:bCs w:val="0"/>
          <w:sz w:val="24"/>
          <w:szCs w:val="24"/>
        </w:rPr>
        <w:t>A</w:t>
      </w:r>
      <w:r w:rsidRPr="003C58C0">
        <w:rPr>
          <w:b w:val="0"/>
          <w:bCs w:val="0"/>
          <w:sz w:val="24"/>
          <w:szCs w:val="24"/>
        </w:rPr>
        <w:t>quí encontrarás algunos ejercicios para mejorar cómo te perciben tus interlocutores. Espero que practiques y que me cuentes las diferencias que vas notando.</w:t>
      </w:r>
    </w:p>
    <w:p w14:paraId="4E6AE9E8"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El primer ejercicio que quiero que hagas es sobre cómo </w:t>
      </w:r>
      <w:r w:rsidRPr="00AA09FE">
        <w:rPr>
          <w:rFonts w:ascii="Times New Roman" w:eastAsia="Times New Roman" w:hAnsi="Times New Roman" w:cs="Times New Roman"/>
          <w:b/>
          <w:bCs/>
          <w:sz w:val="24"/>
          <w:szCs w:val="24"/>
          <w:lang w:eastAsia="es-CO"/>
        </w:rPr>
        <w:t>parafrasear</w:t>
      </w:r>
      <w:r w:rsidRPr="00AA09FE">
        <w:rPr>
          <w:rFonts w:ascii="Times New Roman" w:eastAsia="Times New Roman" w:hAnsi="Times New Roman" w:cs="Times New Roman"/>
          <w:sz w:val="24"/>
          <w:szCs w:val="24"/>
          <w:lang w:eastAsia="es-CO"/>
        </w:rPr>
        <w:t xml:space="preserve"> algunas oraciones. Recuerda que esto es importante para corroborar si comprendiste el punto de la conversación.</w:t>
      </w:r>
      <w:r w:rsidRPr="00AA09FE">
        <w:rPr>
          <w:rFonts w:ascii="Times New Roman" w:eastAsia="Times New Roman" w:hAnsi="Times New Roman" w:cs="Times New Roman"/>
          <w:sz w:val="24"/>
          <w:szCs w:val="24"/>
          <w:lang w:eastAsia="es-CO"/>
        </w:rPr>
        <w:br/>
        <w:t>Así que cuéntame, ¿cómo parafrasearías las siguientes oraciones?</w:t>
      </w:r>
    </w:p>
    <w:p w14:paraId="769C4D15"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Erika, tengo un problema con un colaborador en el trabajo.</w:t>
      </w:r>
    </w:p>
    <w:p w14:paraId="65461CBB"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En la compañía nos piden tener cierto nivel del idioma inglés y aún no lo alcanzo.</w:t>
      </w:r>
    </w:p>
    <w:p w14:paraId="4DC926BF"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Necesito vacaciones para despejar un poco la mente.</w:t>
      </w:r>
    </w:p>
    <w:p w14:paraId="38E04E0C"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Durante el primer módulo, hablamos sobre la importancia de tener un buen lenguaje corporal para engañar a la amígdala y crear lazos más cercanos a los interlocutores. Practica los siguientes ejercicios para mejorar este aspecto.</w:t>
      </w:r>
    </w:p>
    <w:p w14:paraId="101EE1FA"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Lo primero que necesitarás es un espejo o tu celular para realizarlos.</w:t>
      </w:r>
    </w:p>
    <w:p w14:paraId="0BCFEF77" w14:textId="77777777" w:rsidR="00BE0BDF" w:rsidRPr="00AA09FE" w:rsidRDefault="00BE0BDF" w:rsidP="00BE0BDF">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w:t>
      </w:r>
      <w:r w:rsidRPr="00AA09FE">
        <w:rPr>
          <w:rFonts w:ascii="Times New Roman" w:eastAsia="Times New Roman" w:hAnsi="Times New Roman" w:cs="Times New Roman"/>
          <w:b/>
          <w:bCs/>
          <w:sz w:val="24"/>
          <w:szCs w:val="24"/>
          <w:lang w:eastAsia="es-CO"/>
        </w:rPr>
        <w:t>tu sonrisa</w:t>
      </w:r>
      <w:r w:rsidRPr="00AA09FE">
        <w:rPr>
          <w:rFonts w:ascii="Times New Roman" w:eastAsia="Times New Roman" w:hAnsi="Times New Roman" w:cs="Times New Roman"/>
          <w:sz w:val="24"/>
          <w:szCs w:val="24"/>
          <w:lang w:eastAsia="es-CO"/>
        </w:rPr>
        <w:t xml:space="preserve"> frente al espejo y trata de generar las siguientes sonrisas. Dime en el sistema de comentarios qué sentiste con cada una de esas sonrisas:</w:t>
      </w:r>
      <w:r w:rsidRPr="00AA09FE">
        <w:rPr>
          <w:rFonts w:ascii="Times New Roman" w:eastAsia="Times New Roman" w:hAnsi="Times New Roman" w:cs="Times New Roman"/>
          <w:sz w:val="24"/>
          <w:szCs w:val="24"/>
          <w:lang w:eastAsia="es-CO"/>
        </w:rPr>
        <w:br/>
        <w:t>a. Sonrisa falsa</w:t>
      </w:r>
      <w:r w:rsidRPr="00AA09FE">
        <w:rPr>
          <w:rFonts w:ascii="Times New Roman" w:eastAsia="Times New Roman" w:hAnsi="Times New Roman" w:cs="Times New Roman"/>
          <w:sz w:val="24"/>
          <w:szCs w:val="24"/>
          <w:lang w:eastAsia="es-CO"/>
        </w:rPr>
        <w:br/>
        <w:t>b. Sonrisa con arrugas</w:t>
      </w:r>
      <w:r w:rsidRPr="00AA09FE">
        <w:rPr>
          <w:rFonts w:ascii="Times New Roman" w:eastAsia="Times New Roman" w:hAnsi="Times New Roman" w:cs="Times New Roman"/>
          <w:sz w:val="24"/>
          <w:szCs w:val="24"/>
          <w:lang w:eastAsia="es-CO"/>
        </w:rPr>
        <w:br/>
        <w:t>c. Sonrisa forzada</w:t>
      </w:r>
      <w:r w:rsidRPr="00AA09FE">
        <w:rPr>
          <w:rFonts w:ascii="Times New Roman" w:eastAsia="Times New Roman" w:hAnsi="Times New Roman" w:cs="Times New Roman"/>
          <w:sz w:val="24"/>
          <w:szCs w:val="24"/>
          <w:lang w:eastAsia="es-CO"/>
        </w:rPr>
        <w:br/>
        <w:t>d. Enseñar dientes de manera intimidante</w:t>
      </w:r>
    </w:p>
    <w:p w14:paraId="4322722F" w14:textId="77777777" w:rsidR="00BE0BDF" w:rsidRPr="00AA09FE" w:rsidRDefault="007B50EE"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DB0F950">
          <v:rect id="_x0000_i1025" style="width:0;height:1.5pt" o:hralign="center" o:hrstd="t" o:hr="t" fillcolor="#a0a0a0" stroked="f"/>
        </w:pict>
      </w:r>
    </w:p>
    <w:p w14:paraId="1B8359A1" w14:textId="77777777" w:rsidR="00BE0BDF" w:rsidRPr="00AA09FE" w:rsidRDefault="00BE0BDF" w:rsidP="00BE0BDF">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los siguientes </w:t>
      </w:r>
      <w:r w:rsidRPr="00AA09FE">
        <w:rPr>
          <w:rFonts w:ascii="Times New Roman" w:eastAsia="Times New Roman" w:hAnsi="Times New Roman" w:cs="Times New Roman"/>
          <w:b/>
          <w:bCs/>
          <w:sz w:val="24"/>
          <w:szCs w:val="24"/>
          <w:lang w:eastAsia="es-CO"/>
        </w:rPr>
        <w:t>movimientos con tus cejas</w:t>
      </w:r>
      <w:r w:rsidRPr="00AA09FE">
        <w:rPr>
          <w:rFonts w:ascii="Times New Roman" w:eastAsia="Times New Roman" w:hAnsi="Times New Roman" w:cs="Times New Roman"/>
          <w:sz w:val="24"/>
          <w:szCs w:val="24"/>
          <w:lang w:eastAsia="es-CO"/>
        </w:rPr>
        <w:t xml:space="preserve"> y dime qué impresiones tienes sobre cada una de ellas:</w:t>
      </w:r>
      <w:r w:rsidRPr="00AA09FE">
        <w:rPr>
          <w:rFonts w:ascii="Times New Roman" w:eastAsia="Times New Roman" w:hAnsi="Times New Roman" w:cs="Times New Roman"/>
          <w:sz w:val="24"/>
          <w:szCs w:val="24"/>
          <w:lang w:eastAsia="es-CO"/>
        </w:rPr>
        <w:br/>
        <w:t>a. Expresa sorpresa</w:t>
      </w:r>
      <w:r w:rsidRPr="00AA09FE">
        <w:rPr>
          <w:rFonts w:ascii="Times New Roman" w:eastAsia="Times New Roman" w:hAnsi="Times New Roman" w:cs="Times New Roman"/>
          <w:sz w:val="24"/>
          <w:szCs w:val="24"/>
          <w:lang w:eastAsia="es-CO"/>
        </w:rPr>
        <w:br/>
        <w:t>b. Frunce el ceño en muestra de enojo</w:t>
      </w:r>
      <w:r w:rsidRPr="00AA09FE">
        <w:rPr>
          <w:rFonts w:ascii="Times New Roman" w:eastAsia="Times New Roman" w:hAnsi="Times New Roman" w:cs="Times New Roman"/>
          <w:sz w:val="24"/>
          <w:szCs w:val="24"/>
          <w:lang w:eastAsia="es-CO"/>
        </w:rPr>
        <w:br/>
        <w:t>c. Expresa incredulidad</w:t>
      </w:r>
      <w:r w:rsidRPr="00AA09FE">
        <w:rPr>
          <w:rFonts w:ascii="Times New Roman" w:eastAsia="Times New Roman" w:hAnsi="Times New Roman" w:cs="Times New Roman"/>
          <w:sz w:val="24"/>
          <w:szCs w:val="24"/>
          <w:lang w:eastAsia="es-CO"/>
        </w:rPr>
        <w:br/>
        <w:t>d. Expresa neutralidad</w:t>
      </w:r>
      <w:r w:rsidRPr="00AA09FE">
        <w:rPr>
          <w:rFonts w:ascii="Times New Roman" w:eastAsia="Times New Roman" w:hAnsi="Times New Roman" w:cs="Times New Roman"/>
          <w:sz w:val="24"/>
          <w:szCs w:val="24"/>
          <w:lang w:eastAsia="es-CO"/>
        </w:rPr>
        <w:br/>
        <w:t>e. Expresa felicidad</w:t>
      </w:r>
    </w:p>
    <w:p w14:paraId="19124630" w14:textId="77777777" w:rsidR="00BE0BDF" w:rsidRPr="00AA09FE" w:rsidRDefault="007B50EE"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095972B8">
          <v:rect id="_x0000_i1026" style="width:0;height:1.5pt" o:hralign="center" o:hrstd="t" o:hr="t" fillcolor="#a0a0a0" stroked="f"/>
        </w:pict>
      </w:r>
    </w:p>
    <w:p w14:paraId="6D1B6AF6" w14:textId="77777777" w:rsidR="00BE0BDF" w:rsidRPr="00AA09FE" w:rsidRDefault="00BE0BDF" w:rsidP="00BE0B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lastRenderedPageBreak/>
        <w:t xml:space="preserve">Practica </w:t>
      </w:r>
      <w:r w:rsidRPr="00AA09FE">
        <w:rPr>
          <w:rFonts w:ascii="Times New Roman" w:eastAsia="Times New Roman" w:hAnsi="Times New Roman" w:cs="Times New Roman"/>
          <w:b/>
          <w:bCs/>
          <w:sz w:val="24"/>
          <w:szCs w:val="24"/>
          <w:lang w:eastAsia="es-CO"/>
        </w:rPr>
        <w:t>ver a las personas a los ojos</w:t>
      </w:r>
      <w:r w:rsidRPr="00AA09FE">
        <w:rPr>
          <w:rFonts w:ascii="Times New Roman" w:eastAsia="Times New Roman" w:hAnsi="Times New Roman" w:cs="Times New Roman"/>
          <w:sz w:val="24"/>
          <w:szCs w:val="24"/>
          <w:lang w:eastAsia="es-CO"/>
        </w:rPr>
        <w:t>, qué sentirías si estás hablando con alguna persona y tiene las siguientes expresiones:</w:t>
      </w:r>
      <w:r w:rsidRPr="00AA09FE">
        <w:rPr>
          <w:rFonts w:ascii="Times New Roman" w:eastAsia="Times New Roman" w:hAnsi="Times New Roman" w:cs="Times New Roman"/>
          <w:sz w:val="24"/>
          <w:szCs w:val="24"/>
          <w:lang w:eastAsia="es-CO"/>
        </w:rPr>
        <w:br/>
        <w:t>a. Ver hacia el techo</w:t>
      </w:r>
      <w:r w:rsidRPr="00AA09FE">
        <w:rPr>
          <w:rFonts w:ascii="Times New Roman" w:eastAsia="Times New Roman" w:hAnsi="Times New Roman" w:cs="Times New Roman"/>
          <w:sz w:val="24"/>
          <w:szCs w:val="24"/>
          <w:lang w:eastAsia="es-CO"/>
        </w:rPr>
        <w:br/>
        <w:t>b. Ver a los lados</w:t>
      </w:r>
      <w:r w:rsidRPr="00AA09FE">
        <w:rPr>
          <w:rFonts w:ascii="Times New Roman" w:eastAsia="Times New Roman" w:hAnsi="Times New Roman" w:cs="Times New Roman"/>
          <w:sz w:val="24"/>
          <w:szCs w:val="24"/>
          <w:lang w:eastAsia="es-CO"/>
        </w:rPr>
        <w:br/>
        <w:t>c. Ver fijamente</w:t>
      </w:r>
      <w:r w:rsidRPr="00AA09FE">
        <w:rPr>
          <w:rFonts w:ascii="Times New Roman" w:eastAsia="Times New Roman" w:hAnsi="Times New Roman" w:cs="Times New Roman"/>
          <w:sz w:val="24"/>
          <w:szCs w:val="24"/>
          <w:lang w:eastAsia="es-CO"/>
        </w:rPr>
        <w:br/>
        <w:t>d. Ver hacia abajo</w:t>
      </w:r>
    </w:p>
    <w:p w14:paraId="4FE3632A" w14:textId="77777777" w:rsidR="00BE0BDF" w:rsidRPr="00AA09FE" w:rsidRDefault="007B50EE"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4792ABAC">
          <v:rect id="_x0000_i1027" style="width:0;height:1.5pt" o:hralign="center" o:hrstd="t" o:hr="t" fillcolor="#a0a0a0" stroked="f"/>
        </w:pict>
      </w:r>
    </w:p>
    <w:p w14:paraId="61602F94" w14:textId="77777777" w:rsidR="00BE0BDF" w:rsidRPr="00AA09FE" w:rsidRDefault="00BE0BDF" w:rsidP="00BE0BDF">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la </w:t>
      </w:r>
      <w:r w:rsidRPr="00AA09FE">
        <w:rPr>
          <w:rFonts w:ascii="Times New Roman" w:eastAsia="Times New Roman" w:hAnsi="Times New Roman" w:cs="Times New Roman"/>
          <w:b/>
          <w:bCs/>
          <w:sz w:val="24"/>
          <w:szCs w:val="24"/>
          <w:lang w:eastAsia="es-CO"/>
        </w:rPr>
        <w:t>posición de tus brazos</w:t>
      </w:r>
      <w:r w:rsidRPr="00AA09FE">
        <w:rPr>
          <w:rFonts w:ascii="Times New Roman" w:eastAsia="Times New Roman" w:hAnsi="Times New Roman" w:cs="Times New Roman"/>
          <w:sz w:val="24"/>
          <w:szCs w:val="24"/>
          <w:lang w:eastAsia="es-CO"/>
        </w:rPr>
        <w:t xml:space="preserve"> frente al espejo y dime que logras percibir:</w:t>
      </w:r>
      <w:r w:rsidRPr="00AA09FE">
        <w:rPr>
          <w:rFonts w:ascii="Times New Roman" w:eastAsia="Times New Roman" w:hAnsi="Times New Roman" w:cs="Times New Roman"/>
          <w:sz w:val="24"/>
          <w:szCs w:val="24"/>
          <w:lang w:eastAsia="es-CO"/>
        </w:rPr>
        <w:br/>
        <w:t>a. Cruzados</w:t>
      </w:r>
      <w:r w:rsidRPr="00AA09FE">
        <w:rPr>
          <w:rFonts w:ascii="Times New Roman" w:eastAsia="Times New Roman" w:hAnsi="Times New Roman" w:cs="Times New Roman"/>
          <w:sz w:val="24"/>
          <w:szCs w:val="24"/>
          <w:lang w:eastAsia="es-CO"/>
        </w:rPr>
        <w:br/>
        <w:t>b. Cubriendo el vientre</w:t>
      </w:r>
      <w:r w:rsidRPr="00AA09FE">
        <w:rPr>
          <w:rFonts w:ascii="Times New Roman" w:eastAsia="Times New Roman" w:hAnsi="Times New Roman" w:cs="Times New Roman"/>
          <w:sz w:val="24"/>
          <w:szCs w:val="24"/>
          <w:lang w:eastAsia="es-CO"/>
        </w:rPr>
        <w:br/>
        <w:t>c. Palmas abiertas</w:t>
      </w:r>
      <w:r w:rsidRPr="00AA09FE">
        <w:rPr>
          <w:rFonts w:ascii="Times New Roman" w:eastAsia="Times New Roman" w:hAnsi="Times New Roman" w:cs="Times New Roman"/>
          <w:sz w:val="24"/>
          <w:szCs w:val="24"/>
          <w:lang w:eastAsia="es-CO"/>
        </w:rPr>
        <w:br/>
        <w:t>d. A los costados</w:t>
      </w:r>
    </w:p>
    <w:p w14:paraId="420E1B21" w14:textId="77777777" w:rsidR="00BE0BDF" w:rsidRDefault="00BE0BDF" w:rsidP="00BE0BDF">
      <w:pPr>
        <w:rPr>
          <w:rFonts w:ascii="Times New Roman" w:hAnsi="Times New Roman" w:cs="Times New Roman"/>
          <w:b/>
          <w:bCs/>
          <w:i/>
          <w:iCs/>
          <w:sz w:val="48"/>
          <w:szCs w:val="48"/>
        </w:rPr>
      </w:pPr>
    </w:p>
    <w:p w14:paraId="32339D14" w14:textId="77777777" w:rsidR="00BE0BDF" w:rsidRDefault="00BE0BDF" w:rsidP="00BE0BDF">
      <w:pPr>
        <w:rPr>
          <w:rFonts w:ascii="Times New Roman" w:hAnsi="Times New Roman" w:cs="Times New Roman"/>
          <w:b/>
          <w:bCs/>
          <w:i/>
          <w:iCs/>
          <w:sz w:val="48"/>
          <w:szCs w:val="48"/>
        </w:rPr>
      </w:pPr>
    </w:p>
    <w:p w14:paraId="011DC4D0" w14:textId="77777777" w:rsidR="00BE0BDF" w:rsidRDefault="00BE0BDF" w:rsidP="00BE0BDF">
      <w:pPr>
        <w:rPr>
          <w:rFonts w:ascii="Times New Roman" w:hAnsi="Times New Roman" w:cs="Times New Roman"/>
          <w:b/>
          <w:bCs/>
          <w:i/>
          <w:iCs/>
          <w:sz w:val="48"/>
          <w:szCs w:val="48"/>
        </w:rPr>
      </w:pPr>
    </w:p>
    <w:p w14:paraId="6E140A0B" w14:textId="77777777" w:rsidR="00BE0BDF" w:rsidRDefault="00BE0BDF" w:rsidP="00BE0BDF">
      <w:pPr>
        <w:rPr>
          <w:rFonts w:ascii="Times New Roman" w:hAnsi="Times New Roman" w:cs="Times New Roman"/>
          <w:b/>
          <w:bCs/>
          <w:i/>
          <w:iCs/>
          <w:sz w:val="48"/>
          <w:szCs w:val="48"/>
        </w:rPr>
      </w:pPr>
    </w:p>
    <w:p w14:paraId="11D247D4" w14:textId="77777777" w:rsidR="00BE0BDF" w:rsidRDefault="00BE0BDF" w:rsidP="00BE0BDF">
      <w:pPr>
        <w:rPr>
          <w:rFonts w:ascii="Times New Roman" w:hAnsi="Times New Roman" w:cs="Times New Roman"/>
          <w:b/>
          <w:bCs/>
          <w:i/>
          <w:iCs/>
          <w:sz w:val="48"/>
          <w:szCs w:val="48"/>
        </w:rPr>
      </w:pPr>
    </w:p>
    <w:p w14:paraId="4B1A4A62" w14:textId="77777777" w:rsidR="00BE0BDF" w:rsidRDefault="00BE0BDF" w:rsidP="00BE0BDF">
      <w:pPr>
        <w:rPr>
          <w:rFonts w:ascii="Times New Roman" w:hAnsi="Times New Roman" w:cs="Times New Roman"/>
          <w:b/>
          <w:bCs/>
          <w:i/>
          <w:iCs/>
          <w:sz w:val="48"/>
          <w:szCs w:val="48"/>
        </w:rPr>
      </w:pPr>
    </w:p>
    <w:p w14:paraId="4AA47E8C" w14:textId="77777777" w:rsidR="00BE0BDF" w:rsidRDefault="00BE0BDF" w:rsidP="00BE0BDF">
      <w:pPr>
        <w:rPr>
          <w:rFonts w:ascii="Times New Roman" w:hAnsi="Times New Roman" w:cs="Times New Roman"/>
          <w:b/>
          <w:bCs/>
          <w:i/>
          <w:iCs/>
          <w:sz w:val="48"/>
          <w:szCs w:val="48"/>
        </w:rPr>
      </w:pPr>
    </w:p>
    <w:p w14:paraId="23979EBF" w14:textId="77777777" w:rsidR="00BE0BDF" w:rsidRDefault="00BE0BDF" w:rsidP="00BE0BDF">
      <w:pPr>
        <w:rPr>
          <w:rFonts w:ascii="Times New Roman" w:hAnsi="Times New Roman" w:cs="Times New Roman"/>
          <w:b/>
          <w:bCs/>
          <w:i/>
          <w:iCs/>
          <w:sz w:val="48"/>
          <w:szCs w:val="48"/>
        </w:rPr>
      </w:pPr>
    </w:p>
    <w:p w14:paraId="0AB1CFB8" w14:textId="77777777" w:rsidR="00BE0BDF" w:rsidRDefault="00BE0BDF" w:rsidP="00BE0BDF">
      <w:pPr>
        <w:rPr>
          <w:rFonts w:ascii="Times New Roman" w:hAnsi="Times New Roman" w:cs="Times New Roman"/>
          <w:b/>
          <w:bCs/>
          <w:i/>
          <w:iCs/>
          <w:sz w:val="48"/>
          <w:szCs w:val="48"/>
        </w:rPr>
      </w:pPr>
    </w:p>
    <w:p w14:paraId="627A8083" w14:textId="77777777" w:rsidR="00BE0BDF" w:rsidRDefault="00BE0BDF" w:rsidP="00BE0BDF">
      <w:pPr>
        <w:rPr>
          <w:rFonts w:ascii="Times New Roman" w:hAnsi="Times New Roman" w:cs="Times New Roman"/>
          <w:b/>
          <w:bCs/>
          <w:i/>
          <w:iCs/>
          <w:sz w:val="48"/>
          <w:szCs w:val="48"/>
        </w:rPr>
      </w:pPr>
    </w:p>
    <w:p w14:paraId="10A1040D"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yellow"/>
          <w:lang w:eastAsia="es-CO"/>
        </w:rPr>
      </w:pPr>
    </w:p>
    <w:p w14:paraId="0C250DC4"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cyan"/>
          <w:lang w:eastAsia="es-CO"/>
        </w:rPr>
      </w:pPr>
    </w:p>
    <w:p w14:paraId="048DBDAC" w14:textId="77777777" w:rsidR="00BE0BDF" w:rsidRPr="00FF22D3"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sidRPr="00277EA2">
        <w:rPr>
          <w:rFonts w:ascii="Times New Roman" w:eastAsia="Times New Roman" w:hAnsi="Times New Roman" w:cs="Times New Roman"/>
          <w:b/>
          <w:bCs/>
          <w:kern w:val="36"/>
          <w:sz w:val="48"/>
          <w:szCs w:val="48"/>
          <w:highlight w:val="cyan"/>
          <w:lang w:eastAsia="es-CO"/>
        </w:rPr>
        <w:t>Aprender a proyectar la voz nos ayuda a dirigir nuestra voz y llenar un amplio espacio con el sonido de nuestra voz.</w:t>
      </w:r>
    </w:p>
    <w:p w14:paraId="4CB21C11" w14:textId="77777777" w:rsidR="00BE0BDF" w:rsidRPr="00FF22D3" w:rsidRDefault="00BE0BDF" w:rsidP="00BE0BDF">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FF22D3">
        <w:rPr>
          <w:rFonts w:ascii="Times New Roman" w:eastAsia="Times New Roman" w:hAnsi="Times New Roman" w:cs="Times New Roman"/>
          <w:b/>
          <w:bCs/>
          <w:sz w:val="36"/>
          <w:szCs w:val="36"/>
          <w:lang w:eastAsia="es-CO"/>
        </w:rPr>
        <w:t>Dominar la técnica para aprender cómo proyectar la voz es esencial para los profesionales, pero sin importar a qué te dediques, puedes sacar beneficio de estos consejos para hablar en público.</w:t>
      </w:r>
    </w:p>
    <w:p w14:paraId="67EB94EF"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53BD9015"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Proyección de la voz</w:t>
      </w:r>
    </w:p>
    <w:p w14:paraId="2A4D47C1"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proyección de la voz nos permite lograr una resonancia correcta, lo que le da mayor volumen y limpieza a la emisión y además favorece un mejor aprovechamiento del aire.</w:t>
      </w:r>
    </w:p>
    <w:p w14:paraId="71C66D9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Para encontrar el lugar más adecuado en nuestra boca para rebotar el sonido puedes tocar con la yema del dedo las arrugas del paladar (al tocar esa parte sentirás un cosquilleo). Es justo contra esa pared donde el sonido debe chocar</w:t>
      </w:r>
      <w:r>
        <w:rPr>
          <w:rFonts w:ascii="Times New Roman" w:eastAsia="Times New Roman" w:hAnsi="Times New Roman" w:cs="Times New Roman"/>
          <w:sz w:val="24"/>
          <w:szCs w:val="24"/>
          <w:lang w:eastAsia="es-CO"/>
        </w:rPr>
        <w:t>.</w:t>
      </w:r>
    </w:p>
    <w:p w14:paraId="6466EF5A"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Encontrado el punto, pasamos a la parte más complicada: aprender a rebotar el sonido en esa parte de nuestro paladar. Pero no te preocupes, realizando estos ejercicios podrás lograrlo.</w:t>
      </w:r>
    </w:p>
    <w:p w14:paraId="5BF94435"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04BA906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La postura, elemento clave</w:t>
      </w:r>
    </w:p>
    <w:p w14:paraId="04428F8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postura corporal es fundamental para lograr la proyección de la voz.</w:t>
      </w:r>
      <w:r w:rsidRPr="00FF22D3">
        <w:rPr>
          <w:rFonts w:ascii="Times New Roman" w:eastAsia="Times New Roman" w:hAnsi="Times New Roman" w:cs="Times New Roman"/>
          <w:sz w:val="24"/>
          <w:szCs w:val="24"/>
          <w:lang w:eastAsia="es-CO"/>
        </w:rPr>
        <w:br/>
        <w:t>Seguramente has notado que tu voz se proyecta mejor cuando estás de pie que cuando estás sentado; del mismo modo, si estás inclinado, doblado o sentado de forma incorrecta, la emisión de tu voz se verá afectada. Así que es muy importante que trabajes en una postura relajada.</w:t>
      </w:r>
    </w:p>
    <w:p w14:paraId="08889B77"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Mantener la cabeza erguida te ayudará a dirigir de mejor manera la voz.</w:t>
      </w:r>
    </w:p>
    <w:p w14:paraId="7BC0D5E8"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2FDB0F8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lastRenderedPageBreak/>
        <w:t>Cuida tu respiración</w:t>
      </w:r>
    </w:p>
    <w:p w14:paraId="01EF9DC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Recuerda que para emitir una voz fuerte debes controlar el volumen desde el diafragma, no en las cuerdas vocales.</w:t>
      </w:r>
    </w:p>
    <w:p w14:paraId="60841502"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1. </w:t>
      </w:r>
      <w:r w:rsidRPr="00FF22D3">
        <w:rPr>
          <w:rFonts w:ascii="Times New Roman" w:eastAsia="Times New Roman" w:hAnsi="Times New Roman" w:cs="Times New Roman"/>
          <w:sz w:val="24"/>
          <w:szCs w:val="24"/>
          <w:lang w:eastAsia="es-CO"/>
        </w:rPr>
        <w:t>Realiza una inspiración nasal lenta y profunda. Retén por unos segundos y a continuación realiza una espiración bucal muy débil.</w:t>
      </w:r>
    </w:p>
    <w:p w14:paraId="4626DF6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2. </w:t>
      </w:r>
      <w:r w:rsidRPr="00FF22D3">
        <w:rPr>
          <w:rFonts w:ascii="Times New Roman" w:eastAsia="Times New Roman" w:hAnsi="Times New Roman" w:cs="Times New Roman"/>
          <w:sz w:val="24"/>
          <w:szCs w:val="24"/>
          <w:lang w:eastAsia="es-CO"/>
        </w:rPr>
        <w:t>Realiza una inspiración nasal lenta y profunda. Retén por unos segundos y después espiración bucal débil terminando de manera más fuerte.</w:t>
      </w:r>
    </w:p>
    <w:p w14:paraId="5C55053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3. </w:t>
      </w:r>
      <w:r w:rsidRPr="00FF22D3">
        <w:rPr>
          <w:rFonts w:ascii="Times New Roman" w:eastAsia="Times New Roman" w:hAnsi="Times New Roman" w:cs="Times New Roman"/>
          <w:sz w:val="24"/>
          <w:szCs w:val="24"/>
          <w:lang w:eastAsia="es-CO"/>
        </w:rPr>
        <w:t>Realiza una inspiración nasal lenta y profunda. Retén por unos segundos y después realiza la espiración bucal con soplos discontinuos aumentando la intensidad.</w:t>
      </w:r>
    </w:p>
    <w:p w14:paraId="44B64C40"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Repite estos ejercicios de </w:t>
      </w:r>
      <w:r w:rsidRPr="00FF22D3">
        <w:rPr>
          <w:rFonts w:ascii="Times New Roman" w:eastAsia="Times New Roman" w:hAnsi="Times New Roman" w:cs="Times New Roman"/>
          <w:color w:val="4472C4" w:themeColor="accent1"/>
          <w:sz w:val="24"/>
          <w:szCs w:val="24"/>
          <w:lang w:eastAsia="es-CO"/>
        </w:rPr>
        <w:t xml:space="preserve">cinco </w:t>
      </w:r>
      <w:r w:rsidRPr="00FF22D3">
        <w:rPr>
          <w:rFonts w:ascii="Times New Roman" w:eastAsia="Times New Roman" w:hAnsi="Times New Roman" w:cs="Times New Roman"/>
          <w:sz w:val="24"/>
          <w:szCs w:val="24"/>
          <w:lang w:eastAsia="es-CO"/>
        </w:rPr>
        <w:t xml:space="preserve">a </w:t>
      </w:r>
      <w:r w:rsidRPr="00FF22D3">
        <w:rPr>
          <w:rFonts w:ascii="Times New Roman" w:eastAsia="Times New Roman" w:hAnsi="Times New Roman" w:cs="Times New Roman"/>
          <w:color w:val="4472C4" w:themeColor="accent1"/>
          <w:sz w:val="24"/>
          <w:szCs w:val="24"/>
          <w:lang w:eastAsia="es-CO"/>
        </w:rPr>
        <w:t xml:space="preserve">ocho </w:t>
      </w:r>
      <w:r w:rsidRPr="00FF22D3">
        <w:rPr>
          <w:rFonts w:ascii="Times New Roman" w:eastAsia="Times New Roman" w:hAnsi="Times New Roman" w:cs="Times New Roman"/>
          <w:sz w:val="24"/>
          <w:szCs w:val="24"/>
          <w:lang w:eastAsia="es-CO"/>
        </w:rPr>
        <w:t>veces cada uno.</w:t>
      </w:r>
    </w:p>
    <w:p w14:paraId="20980659"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Ejercicios para proyectar la voz</w:t>
      </w:r>
    </w:p>
    <w:p w14:paraId="033848AC"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Pues bien, el fonema /m/ es un gran aliado para aprender a proyectar la voz.</w:t>
      </w:r>
    </w:p>
    <w:p w14:paraId="214894C6"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1. Realiza una inspiración nasal profunda. Espira el aire por la boca articulando el fonema /m/</w:t>
      </w:r>
    </w:p>
    <w:p w14:paraId="788042CD"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2. Realiza una inspiración nasal profunda. Espira el aire por la boca articulando el fonema /m/ y el al final agrega el sonido /o/ (mmmmmmmo).</w:t>
      </w:r>
    </w:p>
    <w:p w14:paraId="6B8F9F4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3. Repite la inspiración nasal profunda y al momento de realizar la espiración, utiliza la palabra “mamá”.</w:t>
      </w:r>
    </w:p>
    <w:p w14:paraId="7FDDEA03"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 ejercicio que puede ayudarte a controlar la emisión de aire es acercarte a una vela encendida, a máximo cinco centímetros de la llama y pronuncia la vocal /u/. Cuida que el aire salga despacio. El truco está en mantener la llama prendida, así que debes ir acercándote a la llama un poco más y sostener la pronunciación de la vocal sin apagar la vela. Ten cuidado para no quemarte.</w:t>
      </w:r>
    </w:p>
    <w:p w14:paraId="7F676E18"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Las técnicas para proyección de voz son practicadas normalmente por personas cuya actividad profesional requiere una fuerte presencia de su voz, como es el caso de los locutores, presentadores, actores y cantantes, pero no sólo las personas que utilizamos nuestra voz para trabajar podemos beneficiarnos de estos ejercicios.</w:t>
      </w:r>
    </w:p>
    <w:p w14:paraId="3DF79C6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Poner en práctica técnicas para hablar en público te ayudará en tus actividades cotidianas, pues te permitirá desarrollar una mejor manera de comunicarte con tus compañeros </w:t>
      </w:r>
      <w:r>
        <w:rPr>
          <w:rFonts w:ascii="Times New Roman" w:eastAsia="Times New Roman" w:hAnsi="Times New Roman" w:cs="Times New Roman"/>
          <w:sz w:val="24"/>
          <w:szCs w:val="24"/>
          <w:lang w:eastAsia="es-CO"/>
        </w:rPr>
        <w:t xml:space="preserve">de </w:t>
      </w:r>
      <w:r w:rsidRPr="00FF22D3">
        <w:rPr>
          <w:rFonts w:ascii="Times New Roman" w:eastAsia="Times New Roman" w:hAnsi="Times New Roman" w:cs="Times New Roman"/>
          <w:sz w:val="24"/>
          <w:szCs w:val="24"/>
          <w:lang w:eastAsia="es-CO"/>
        </w:rPr>
        <w:t>trabajo o bien con tus clientes.</w:t>
      </w:r>
    </w:p>
    <w:p w14:paraId="5F382E33" w14:textId="77777777" w:rsidR="00BE0BDF" w:rsidRPr="00FF22D3" w:rsidRDefault="00BE0BDF" w:rsidP="00BE0BDF">
      <w:pPr>
        <w:rPr>
          <w:rFonts w:ascii="Times New Roman" w:hAnsi="Times New Roman" w:cs="Times New Roman"/>
          <w:sz w:val="24"/>
          <w:szCs w:val="24"/>
        </w:rPr>
      </w:pPr>
    </w:p>
    <w:p w14:paraId="0951545D" w14:textId="77777777" w:rsidR="00BE0BDF" w:rsidRDefault="00BE0BDF" w:rsidP="00BE0BDF">
      <w:pPr>
        <w:pStyle w:val="Ttulo1"/>
      </w:pPr>
    </w:p>
    <w:p w14:paraId="101E349A" w14:textId="77777777" w:rsidR="00BE0BDF" w:rsidRDefault="00BE0BDF" w:rsidP="00BE0BDF">
      <w:pPr>
        <w:pStyle w:val="Ttulo1"/>
      </w:pPr>
      <w:r>
        <w:t>Cómo tener confianza en ti mismo.</w:t>
      </w:r>
    </w:p>
    <w:p w14:paraId="71D4AFFD"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B8CB282" wp14:editId="0FA9103A">
            <wp:extent cx="5753100" cy="4267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100" cy="4267200"/>
                    </a:xfrm>
                    <a:prstGeom prst="rect">
                      <a:avLst/>
                    </a:prstGeom>
                  </pic:spPr>
                </pic:pic>
              </a:graphicData>
            </a:graphic>
          </wp:inline>
        </w:drawing>
      </w:r>
    </w:p>
    <w:p w14:paraId="07707805" w14:textId="77777777" w:rsidR="00BE0BDF" w:rsidRDefault="00BE0BDF" w:rsidP="00BE0BDF">
      <w:pPr>
        <w:pStyle w:val="Ttulo1"/>
      </w:pPr>
      <w:r w:rsidRPr="00FE03B4">
        <w:rPr>
          <w:highlight w:val="cyan"/>
        </w:rPr>
        <w:t>Ejercicios para personas tímidas.</w:t>
      </w:r>
    </w:p>
    <w:p w14:paraId="00B91C15" w14:textId="77777777" w:rsidR="00BE0BDF" w:rsidRDefault="00BE0BDF" w:rsidP="00BE0BDF">
      <w:pPr>
        <w:pStyle w:val="Ttulo1"/>
      </w:pPr>
      <w:r>
        <w:rPr>
          <w:noProof/>
        </w:rPr>
        <w:drawing>
          <wp:inline distT="0" distB="0" distL="0" distR="0" wp14:anchorId="63E0433B" wp14:editId="2D80172F">
            <wp:extent cx="5562600" cy="1714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89"/>
                    <a:stretch/>
                  </pic:blipFill>
                  <pic:spPr bwMode="auto">
                    <a:xfrm>
                      <a:off x="0" y="0"/>
                      <a:ext cx="5562600" cy="1714500"/>
                    </a:xfrm>
                    <a:prstGeom prst="rect">
                      <a:avLst/>
                    </a:prstGeom>
                    <a:ln>
                      <a:noFill/>
                    </a:ln>
                    <a:extLst>
                      <a:ext uri="{53640926-AAD7-44D8-BBD7-CCE9431645EC}">
                        <a14:shadowObscured xmlns:a14="http://schemas.microsoft.com/office/drawing/2010/main"/>
                      </a:ext>
                    </a:extLst>
                  </pic:spPr>
                </pic:pic>
              </a:graphicData>
            </a:graphic>
          </wp:inline>
        </w:drawing>
      </w:r>
    </w:p>
    <w:p w14:paraId="5876F0F3" w14:textId="77777777" w:rsidR="00BE0BDF" w:rsidRDefault="00BE0BDF" w:rsidP="00BE0BDF">
      <w:pPr>
        <w:pStyle w:val="Ttulo1"/>
      </w:pPr>
    </w:p>
    <w:p w14:paraId="66067145" w14:textId="77777777" w:rsidR="00BE0BDF" w:rsidRDefault="00BE0BDF" w:rsidP="00BE0BDF">
      <w:pPr>
        <w:pStyle w:val="Ttulo1"/>
      </w:pPr>
      <w:r>
        <w:t>Cómo romper el hielo en una primera conversación.</w:t>
      </w:r>
    </w:p>
    <w:p w14:paraId="203444F3" w14:textId="77777777" w:rsidR="00BE0BDF" w:rsidRDefault="00BE0BDF" w:rsidP="00BE0BDF">
      <w:pPr>
        <w:pStyle w:val="Ttulo1"/>
      </w:pPr>
      <w:r>
        <w:rPr>
          <w:noProof/>
        </w:rPr>
        <w:drawing>
          <wp:inline distT="0" distB="0" distL="0" distR="0" wp14:anchorId="26063D5E" wp14:editId="586D0A13">
            <wp:extent cx="5657850" cy="16478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7850" cy="1647825"/>
                    </a:xfrm>
                    <a:prstGeom prst="rect">
                      <a:avLst/>
                    </a:prstGeom>
                  </pic:spPr>
                </pic:pic>
              </a:graphicData>
            </a:graphic>
          </wp:inline>
        </w:drawing>
      </w:r>
    </w:p>
    <w:p w14:paraId="1045F2CD" w14:textId="77777777" w:rsidR="00BE0BDF" w:rsidRDefault="00BE0BDF" w:rsidP="00BE0BDF">
      <w:pPr>
        <w:pStyle w:val="Ttulo1"/>
      </w:pPr>
    </w:p>
    <w:p w14:paraId="668051C0" w14:textId="77777777" w:rsidR="00BE0BDF" w:rsidRDefault="00BE0BDF" w:rsidP="00BE0BDF">
      <w:pPr>
        <w:pStyle w:val="Ttulo1"/>
      </w:pPr>
      <w:r w:rsidRPr="00727BE8">
        <w:rPr>
          <w:highlight w:val="cyan"/>
        </w:rPr>
        <w:t>Ejercicios para generar confianza.</w:t>
      </w:r>
    </w:p>
    <w:p w14:paraId="63CD2431"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Los ejercicios que te presentaré a continuación están relacionados a generar confianza en ti mismo y en otros.</w:t>
      </w:r>
    </w:p>
    <w:p w14:paraId="4FF245CA"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Recuerda que las personas que tienen confianza en ellos mismos proyectan seguridad y hacen que las personas a su alrededor se sientan cómodas ante su presencia.</w:t>
      </w:r>
    </w:p>
    <w:p w14:paraId="1C6C35FE"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La confianza se puede separar en dos grandes grupos: la confianza externa y la interna. La externa es la confianza que proyectas y es la que te hace cerrar negociaciones o hacer amigos. Luego, está la confianza interna que es la que te hace estar cómodo en distintas situaciones.</w:t>
      </w:r>
    </w:p>
    <w:p w14:paraId="7E60226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interna es importante reconocer los logros que has tenido, por más pequeños que éstos sean y reconocer los fracasos como momentos en los que aprendiste valiosas lecciones.</w:t>
      </w:r>
    </w:p>
    <w:p w14:paraId="4915583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Escribe en el sistema de comentarios 5 cosas que te hagan especial en el ámbito personal y 5 en el profesional. Te dejo dos ejemplos:</w:t>
      </w:r>
    </w:p>
    <w:p w14:paraId="52E5D47A"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personal es que leo un libro por semana.</w:t>
      </w:r>
    </w:p>
    <w:p w14:paraId="56152363"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profesional es que soy una gran negociadora.</w:t>
      </w:r>
    </w:p>
    <w:p w14:paraId="03FB695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lastRenderedPageBreak/>
        <w:t>Ahora enlista 3 fracasos que tuviste y qué aprendiste sobre ellos.</w:t>
      </w:r>
      <w:r w:rsidRPr="00E90802">
        <w:rPr>
          <w:rFonts w:ascii="Times New Roman" w:eastAsia="Times New Roman" w:hAnsi="Times New Roman" w:cs="Times New Roman"/>
          <w:sz w:val="24"/>
          <w:szCs w:val="24"/>
          <w:lang w:eastAsia="es-CO"/>
        </w:rPr>
        <w:br/>
        <w:t>Por ejemplo:</w:t>
      </w:r>
    </w:p>
    <w:p w14:paraId="5F057A1C" w14:textId="77777777" w:rsidR="00BE0BDF" w:rsidRPr="00E90802" w:rsidRDefault="00BE0BDF" w:rsidP="00BE0BDF">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Cuando era becaria compre unos boletos de avión para mi jefa, y compre el boleto de regreso un mes después de la fecha que ella me indicó. Así fue como aprendí a verificar la fecha de los boletos de avión con detenimiento.</w:t>
      </w:r>
    </w:p>
    <w:p w14:paraId="702A6AE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de otras personas en ti, es importante mantener la calma y manejar tus emociones en situaciones de estrés. Un ejercicio que ayuda a generar ese buen hábito es pensar en situaciones estresantes por las que has pasado y nombrar las emociones por su nombre. Ya sea temor, nerviosismo o enojo.</w:t>
      </w:r>
    </w:p>
    <w:p w14:paraId="2653D48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Describe una situación de estrés en el que mantuviste la calma y luego parafrasea con las sensaciones que tuviste. Por ejemplo:</w:t>
      </w:r>
    </w:p>
    <w:p w14:paraId="790CB992" w14:textId="77777777" w:rsidR="00BE0BDF" w:rsidRPr="00E90802"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como ponente, tuve pánico escénico y pensaba que haría el ridículo ante la audiencia.</w:t>
      </w:r>
    </w:p>
    <w:p w14:paraId="78380C46" w14:textId="77777777" w:rsidR="00BE0BDF"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sentía un hueco en el estómago. Sentí eso porque estaba nerviosa.</w:t>
      </w:r>
    </w:p>
    <w:p w14:paraId="193BCB8C"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25FC85EA" w14:textId="77777777" w:rsidR="00BE0BDF" w:rsidRPr="00F7554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63AA237E" w14:textId="77777777" w:rsidR="00BE0BDF" w:rsidRDefault="00BE0BDF" w:rsidP="00BE0BDF">
      <w:pPr>
        <w:pStyle w:val="Ttulo1"/>
      </w:pPr>
      <w:r>
        <w:t>Haz que tus conversaciones sean divertidas.</w:t>
      </w:r>
    </w:p>
    <w:p w14:paraId="11208F8A"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A286D51" wp14:editId="2BF6A447">
            <wp:extent cx="5543550" cy="1724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1724025"/>
                    </a:xfrm>
                    <a:prstGeom prst="rect">
                      <a:avLst/>
                    </a:prstGeom>
                  </pic:spPr>
                </pic:pic>
              </a:graphicData>
            </a:graphic>
          </wp:inline>
        </w:drawing>
      </w:r>
    </w:p>
    <w:p w14:paraId="292F50CA" w14:textId="77777777" w:rsidR="00BE0BDF" w:rsidRDefault="00BE0BDF" w:rsidP="00BE0BDF">
      <w:pPr>
        <w:jc w:val="center"/>
        <w:rPr>
          <w:rFonts w:ascii="Times New Roman" w:hAnsi="Times New Roman" w:cs="Times New Roman"/>
          <w:b/>
          <w:bCs/>
          <w:i/>
          <w:iCs/>
          <w:sz w:val="48"/>
          <w:szCs w:val="48"/>
        </w:rPr>
      </w:pPr>
    </w:p>
    <w:p w14:paraId="173B1CF1" w14:textId="77777777" w:rsidR="00BE0BDF" w:rsidRDefault="00BE0BDF" w:rsidP="00BE0BDF">
      <w:pPr>
        <w:pStyle w:val="Ttulo1"/>
      </w:pPr>
    </w:p>
    <w:p w14:paraId="51D20EEF" w14:textId="77777777" w:rsidR="00BE0BDF" w:rsidRDefault="00BE0BDF" w:rsidP="00BE0BDF">
      <w:pPr>
        <w:pStyle w:val="Ttulo1"/>
      </w:pPr>
    </w:p>
    <w:p w14:paraId="0293C84F" w14:textId="77777777" w:rsidR="00BE0BDF" w:rsidRDefault="00BE0BDF" w:rsidP="00BE0BDF">
      <w:pPr>
        <w:pStyle w:val="Ttulo1"/>
      </w:pPr>
      <w:r>
        <w:t>Evita los silencios incómodos.</w:t>
      </w:r>
    </w:p>
    <w:p w14:paraId="7A783E3C" w14:textId="77777777" w:rsidR="00BE0BDF" w:rsidRDefault="00BE0BDF" w:rsidP="00BE0BDF">
      <w:pPr>
        <w:pStyle w:val="Ttulo1"/>
      </w:pPr>
      <w:r>
        <w:rPr>
          <w:noProof/>
        </w:rPr>
        <w:drawing>
          <wp:inline distT="0" distB="0" distL="0" distR="0" wp14:anchorId="30090831" wp14:editId="658C15D1">
            <wp:extent cx="5638800" cy="1409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8800" cy="1409700"/>
                    </a:xfrm>
                    <a:prstGeom prst="rect">
                      <a:avLst/>
                    </a:prstGeom>
                  </pic:spPr>
                </pic:pic>
              </a:graphicData>
            </a:graphic>
          </wp:inline>
        </w:drawing>
      </w:r>
    </w:p>
    <w:p w14:paraId="71F88533" w14:textId="77777777" w:rsidR="00BE0BDF" w:rsidRDefault="00BE0BDF" w:rsidP="00BE0BDF">
      <w:pPr>
        <w:pStyle w:val="Ttulo1"/>
      </w:pPr>
      <w:r>
        <w:rPr>
          <w:noProof/>
        </w:rPr>
        <w:drawing>
          <wp:inline distT="0" distB="0" distL="0" distR="0" wp14:anchorId="4A2DE0D8" wp14:editId="5D17AA37">
            <wp:extent cx="5612130" cy="420941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61ADA9B" w14:textId="77777777" w:rsidR="00BE0BDF" w:rsidRDefault="00BE0BDF" w:rsidP="00BE0BDF">
      <w:pPr>
        <w:pStyle w:val="Ttulo1"/>
      </w:pPr>
    </w:p>
    <w:p w14:paraId="2F41477F" w14:textId="77777777" w:rsidR="00BE0BDF" w:rsidRDefault="00BE0BDF" w:rsidP="00BE0BDF">
      <w:pPr>
        <w:pStyle w:val="Ttulo1"/>
      </w:pPr>
    </w:p>
    <w:p w14:paraId="7660AF25" w14:textId="77777777" w:rsidR="00BE0BDF" w:rsidRDefault="00BE0BDF" w:rsidP="00BE0BDF">
      <w:pPr>
        <w:pStyle w:val="Ttulo1"/>
      </w:pPr>
    </w:p>
    <w:p w14:paraId="762C20BD" w14:textId="77777777" w:rsidR="00BE0BDF" w:rsidRDefault="00BE0BDF" w:rsidP="00BE0BDF">
      <w:pPr>
        <w:pStyle w:val="Ttulo1"/>
      </w:pPr>
      <w:r>
        <w:t>Dirige una conversación sin que la gente se sienta intimidada.</w:t>
      </w:r>
    </w:p>
    <w:p w14:paraId="15F0EE12" w14:textId="77777777" w:rsidR="00BE0BDF" w:rsidRDefault="00BE0BDF" w:rsidP="00BE0BDF">
      <w:pPr>
        <w:pStyle w:val="Ttulo1"/>
      </w:pPr>
      <w:r>
        <w:rPr>
          <w:noProof/>
        </w:rPr>
        <w:drawing>
          <wp:inline distT="0" distB="0" distL="0" distR="0" wp14:anchorId="6FE9E176" wp14:editId="7A7B51C4">
            <wp:extent cx="5734050" cy="2266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2266950"/>
                    </a:xfrm>
                    <a:prstGeom prst="rect">
                      <a:avLst/>
                    </a:prstGeom>
                  </pic:spPr>
                </pic:pic>
              </a:graphicData>
            </a:graphic>
          </wp:inline>
        </w:drawing>
      </w:r>
    </w:p>
    <w:p w14:paraId="56E9E24F"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7FCCD9A" wp14:editId="68688175">
            <wp:extent cx="5612130" cy="4209415"/>
            <wp:effectExtent l="0" t="0" r="762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59BCC42" w14:textId="77777777" w:rsidR="00BE0BDF" w:rsidRDefault="00BE0BDF" w:rsidP="00BE0BDF">
      <w:pPr>
        <w:pStyle w:val="Ttulo1"/>
      </w:pPr>
    </w:p>
    <w:p w14:paraId="24F7FED5" w14:textId="77777777" w:rsidR="00BE0BDF" w:rsidRDefault="00BE0BDF" w:rsidP="00BE0BDF">
      <w:pPr>
        <w:pStyle w:val="Ttulo1"/>
      </w:pPr>
      <w:r w:rsidRPr="009F1615">
        <w:rPr>
          <w:highlight w:val="cyan"/>
        </w:rPr>
        <w:t>Ejercicios para mantener una conversación.</w:t>
      </w:r>
      <w:r>
        <w:t xml:space="preserve"> </w:t>
      </w:r>
    </w:p>
    <w:p w14:paraId="58F7F8B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Al inicio del módulo 3 te conté que después de haber tomado un curso para gerentes en Disney Institute, un programa de liderazgo, descubrí grandes herramientas para hacer que las personas siempre se mantengan felices y ser una mejor líder.</w:t>
      </w:r>
    </w:p>
    <w:p w14:paraId="3C0D34F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Antes de dar una presentación, pararme en un escenario o hostear un evento. Realizo un ritual que incremente mi energía y mejora mi humor. En mi caso escucho una canción muy específica (del </w:t>
      </w:r>
      <w:hyperlink r:id="rId35" w:tgtFrame="_blank" w:history="1">
        <w:r w:rsidRPr="009F1615">
          <w:rPr>
            <w:rFonts w:ascii="Times New Roman" w:eastAsia="Times New Roman" w:hAnsi="Times New Roman" w:cs="Times New Roman"/>
            <w:color w:val="0000FF"/>
            <w:sz w:val="24"/>
            <w:szCs w:val="24"/>
            <w:u w:val="single"/>
            <w:lang w:eastAsia="es-CO"/>
          </w:rPr>
          <w:t>playlist</w:t>
        </w:r>
      </w:hyperlink>
      <w:r w:rsidRPr="009F1615">
        <w:rPr>
          <w:rFonts w:ascii="Times New Roman" w:eastAsia="Times New Roman" w:hAnsi="Times New Roman" w:cs="Times New Roman"/>
          <w:sz w:val="24"/>
          <w:szCs w:val="24"/>
          <w:lang w:eastAsia="es-CO"/>
        </w:rPr>
        <w:t xml:space="preserve"> de la película Hércules), pero en tu caso puede ser: tocar un instrumento musical, ver una fotografía o leer una frase célebre.</w:t>
      </w:r>
    </w:p>
    <w:p w14:paraId="61B588D9"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primer ejercicio</w:t>
      </w:r>
      <w:r w:rsidRPr="009F1615">
        <w:rPr>
          <w:rFonts w:ascii="Times New Roman" w:eastAsia="Times New Roman" w:hAnsi="Times New Roman" w:cs="Times New Roman"/>
          <w:sz w:val="24"/>
          <w:szCs w:val="24"/>
          <w:lang w:eastAsia="es-CO"/>
        </w:rPr>
        <w:t xml:space="preserve"> va dirigido a eso. Piensa en esas cosas que te hacen feliz y que podrían formar parte de tu propio ritual de energía. Cuéntame qué es ese algo que te pone feliz y te hace sentir mejor.</w:t>
      </w:r>
    </w:p>
    <w:p w14:paraId="0C4FD19D"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segundo ejercicio</w:t>
      </w:r>
      <w:r w:rsidRPr="009F1615">
        <w:rPr>
          <w:rFonts w:ascii="Times New Roman" w:eastAsia="Times New Roman" w:hAnsi="Times New Roman" w:cs="Times New Roman"/>
          <w:sz w:val="24"/>
          <w:szCs w:val="24"/>
          <w:lang w:eastAsia="es-CO"/>
        </w:rPr>
        <w:t xml:space="preserve"> tiene que ver con hacer una lista de temas que te gusten. Imagina que vas a asistir a un </w:t>
      </w:r>
      <w:r w:rsidRPr="009F1615">
        <w:rPr>
          <w:rFonts w:ascii="Times New Roman" w:eastAsia="Times New Roman" w:hAnsi="Times New Roman" w:cs="Times New Roman"/>
          <w:b/>
          <w:bCs/>
          <w:sz w:val="24"/>
          <w:szCs w:val="24"/>
          <w:lang w:eastAsia="es-CO"/>
        </w:rPr>
        <w:t>Club de Discusiones de la Escuela de Inglés en Platzi</w:t>
      </w:r>
      <w:r w:rsidRPr="009F1615">
        <w:rPr>
          <w:rFonts w:ascii="Times New Roman" w:eastAsia="Times New Roman" w:hAnsi="Times New Roman" w:cs="Times New Roman"/>
          <w:sz w:val="24"/>
          <w:szCs w:val="24"/>
          <w:lang w:eastAsia="es-CO"/>
        </w:rPr>
        <w:t>. El tema es sobre entrevistas de trabajo en tecnología. ¿Cuáles son los temas de los que hablarías?</w:t>
      </w:r>
    </w:p>
    <w:p w14:paraId="6D29334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Para el </w:t>
      </w:r>
      <w:r w:rsidRPr="009F1615">
        <w:rPr>
          <w:rFonts w:ascii="Times New Roman" w:eastAsia="Times New Roman" w:hAnsi="Times New Roman" w:cs="Times New Roman"/>
          <w:b/>
          <w:bCs/>
          <w:sz w:val="24"/>
          <w:szCs w:val="24"/>
          <w:lang w:eastAsia="es-CO"/>
        </w:rPr>
        <w:t>tercer ejercicio</w:t>
      </w:r>
      <w:r w:rsidRPr="009F1615">
        <w:rPr>
          <w:rFonts w:ascii="Times New Roman" w:eastAsia="Times New Roman" w:hAnsi="Times New Roman" w:cs="Times New Roman"/>
          <w:sz w:val="24"/>
          <w:szCs w:val="24"/>
          <w:lang w:eastAsia="es-CO"/>
        </w:rPr>
        <w:t xml:space="preserve">, imagina que estás en ese </w:t>
      </w:r>
      <w:r w:rsidRPr="009F1615">
        <w:rPr>
          <w:rFonts w:ascii="Times New Roman" w:eastAsia="Times New Roman" w:hAnsi="Times New Roman" w:cs="Times New Roman"/>
          <w:b/>
          <w:bCs/>
          <w:sz w:val="24"/>
          <w:szCs w:val="24"/>
          <w:lang w:eastAsia="es-CO"/>
        </w:rPr>
        <w:t>Club de Discusiones de Inglés</w:t>
      </w:r>
      <w:r w:rsidRPr="009F1615">
        <w:rPr>
          <w:rFonts w:ascii="Times New Roman" w:eastAsia="Times New Roman" w:hAnsi="Times New Roman" w:cs="Times New Roman"/>
          <w:sz w:val="24"/>
          <w:szCs w:val="24"/>
          <w:lang w:eastAsia="es-CO"/>
        </w:rPr>
        <w:t xml:space="preserve"> y debes contar una historia sobre tu primera entrevista de trabajo. ¿Qué historia contarías?</w:t>
      </w:r>
    </w:p>
    <w:p w14:paraId="60A0E9F5"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cuarto ejercicio</w:t>
      </w:r>
      <w:r w:rsidRPr="009F1615">
        <w:rPr>
          <w:rFonts w:ascii="Times New Roman" w:eastAsia="Times New Roman" w:hAnsi="Times New Roman" w:cs="Times New Roman"/>
          <w:sz w:val="24"/>
          <w:szCs w:val="24"/>
          <w:lang w:eastAsia="es-CO"/>
        </w:rPr>
        <w:t xml:space="preserve"> es sobre contar anécdotas que generen empatía. Imagina que estás en un evento de emprendimiento y te preguntan cómo conociste a tu primer cliente. ¿Qué historia contarías?</w:t>
      </w:r>
    </w:p>
    <w:p w14:paraId="183C3AA4" w14:textId="77777777" w:rsidR="00BE0BDF" w:rsidRDefault="00BE0BDF" w:rsidP="00BE0BDF">
      <w:pPr>
        <w:pStyle w:val="Ttulo1"/>
      </w:pPr>
    </w:p>
    <w:p w14:paraId="59A268DD" w14:textId="77777777" w:rsidR="00BE0BDF" w:rsidRDefault="00BE0BDF" w:rsidP="00BE0BDF">
      <w:pPr>
        <w:pStyle w:val="Ttulo1"/>
      </w:pPr>
    </w:p>
    <w:p w14:paraId="469DC478" w14:textId="77777777" w:rsidR="00BE0BDF" w:rsidRDefault="00BE0BDF" w:rsidP="00BE0BDF">
      <w:pPr>
        <w:pStyle w:val="Ttulo1"/>
      </w:pPr>
    </w:p>
    <w:p w14:paraId="2D8715CC" w14:textId="77777777" w:rsidR="00BE0BDF" w:rsidRDefault="00BE0BDF" w:rsidP="00BE0BDF">
      <w:pPr>
        <w:pStyle w:val="Ttulo1"/>
      </w:pPr>
    </w:p>
    <w:p w14:paraId="325C03A9" w14:textId="77777777" w:rsidR="00BE0BDF" w:rsidRDefault="00BE0BDF" w:rsidP="00BE0BDF">
      <w:pPr>
        <w:pStyle w:val="Ttulo1"/>
      </w:pPr>
    </w:p>
    <w:p w14:paraId="0F0527FD" w14:textId="77777777" w:rsidR="00BE0BDF" w:rsidRDefault="00BE0BDF" w:rsidP="00BE0BDF">
      <w:pPr>
        <w:pStyle w:val="Ttulo1"/>
      </w:pPr>
    </w:p>
    <w:p w14:paraId="53DBD439" w14:textId="77777777" w:rsidR="00BE0BDF" w:rsidRDefault="00BE0BDF" w:rsidP="00BE0BDF">
      <w:pPr>
        <w:pStyle w:val="Ttulo1"/>
      </w:pPr>
      <w:r>
        <w:t>Hazte notar.</w:t>
      </w:r>
    </w:p>
    <w:p w14:paraId="33697B34" w14:textId="77777777" w:rsidR="00BE0BDF" w:rsidRDefault="00BE0BDF" w:rsidP="00BE0BDF">
      <w:pPr>
        <w:pStyle w:val="Ttulo1"/>
      </w:pPr>
      <w:r>
        <w:rPr>
          <w:noProof/>
        </w:rPr>
        <w:drawing>
          <wp:inline distT="0" distB="0" distL="0" distR="0" wp14:anchorId="0C3B50A8" wp14:editId="5A91E6C4">
            <wp:extent cx="5676900" cy="2724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2724150"/>
                    </a:xfrm>
                    <a:prstGeom prst="rect">
                      <a:avLst/>
                    </a:prstGeom>
                  </pic:spPr>
                </pic:pic>
              </a:graphicData>
            </a:graphic>
          </wp:inline>
        </w:drawing>
      </w:r>
    </w:p>
    <w:p w14:paraId="70A85454" w14:textId="77777777" w:rsidR="00BE0BDF" w:rsidRDefault="00BE0BDF" w:rsidP="00BE0BDF">
      <w:pPr>
        <w:pStyle w:val="Ttulo1"/>
      </w:pPr>
    </w:p>
    <w:p w14:paraId="04B7FD93" w14:textId="77777777" w:rsidR="00BE0BDF" w:rsidRDefault="00BE0BDF" w:rsidP="00BE0BDF">
      <w:pPr>
        <w:pStyle w:val="Ttulo1"/>
      </w:pPr>
    </w:p>
    <w:p w14:paraId="2187A8FA" w14:textId="77777777" w:rsidR="00BE0BDF" w:rsidRDefault="00BE0BDF" w:rsidP="00BE0BDF">
      <w:pPr>
        <w:pStyle w:val="Ttulo1"/>
      </w:pPr>
      <w:r>
        <w:t xml:space="preserve">Cómo ser más persuasivo. </w:t>
      </w:r>
    </w:p>
    <w:p w14:paraId="6C6A379D" w14:textId="77777777" w:rsidR="00BE0BDF" w:rsidRDefault="00BE0BDF" w:rsidP="00BE0BDF">
      <w:pPr>
        <w:pStyle w:val="Ttulo1"/>
      </w:pPr>
      <w:r>
        <w:rPr>
          <w:noProof/>
        </w:rPr>
        <w:drawing>
          <wp:inline distT="0" distB="0" distL="0" distR="0" wp14:anchorId="2A4ECDB6" wp14:editId="2C369729">
            <wp:extent cx="5724525" cy="24193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4525" cy="2419350"/>
                    </a:xfrm>
                    <a:prstGeom prst="rect">
                      <a:avLst/>
                    </a:prstGeom>
                  </pic:spPr>
                </pic:pic>
              </a:graphicData>
            </a:graphic>
          </wp:inline>
        </w:drawing>
      </w:r>
    </w:p>
    <w:p w14:paraId="41E47619" w14:textId="77777777" w:rsidR="00BE0BDF" w:rsidRDefault="00BE0BDF" w:rsidP="00BE0BDF">
      <w:pPr>
        <w:pStyle w:val="Ttulo1"/>
      </w:pPr>
    </w:p>
    <w:p w14:paraId="749384DB" w14:textId="77777777" w:rsidR="00BE0BDF" w:rsidRDefault="00BE0BDF" w:rsidP="00BE0BDF">
      <w:pPr>
        <w:pStyle w:val="Ttulo1"/>
      </w:pPr>
      <w:r>
        <w:t>Controlar el nerviosismo y detectarlo.</w:t>
      </w:r>
    </w:p>
    <w:p w14:paraId="5A5CB55A" w14:textId="77777777" w:rsidR="00BE0BDF" w:rsidRDefault="00BE0BDF" w:rsidP="00BE0BDF">
      <w:pPr>
        <w:pStyle w:val="Ttulo1"/>
      </w:pPr>
      <w:r>
        <w:rPr>
          <w:noProof/>
        </w:rPr>
        <w:drawing>
          <wp:inline distT="0" distB="0" distL="0" distR="0" wp14:anchorId="4551C3C8" wp14:editId="6CD098DC">
            <wp:extent cx="5695950" cy="1971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5950" cy="1971675"/>
                    </a:xfrm>
                    <a:prstGeom prst="rect">
                      <a:avLst/>
                    </a:prstGeom>
                  </pic:spPr>
                </pic:pic>
              </a:graphicData>
            </a:graphic>
          </wp:inline>
        </w:drawing>
      </w:r>
    </w:p>
    <w:p w14:paraId="31A617D6" w14:textId="77777777" w:rsidR="00BE0BDF" w:rsidRDefault="00BE0BDF" w:rsidP="00BE0BDF">
      <w:pPr>
        <w:pStyle w:val="Ttulo1"/>
      </w:pPr>
    </w:p>
    <w:p w14:paraId="4BED33EC" w14:textId="77777777" w:rsidR="00BE0BDF" w:rsidRDefault="00BE0BDF" w:rsidP="00BE0BDF">
      <w:pPr>
        <w:pStyle w:val="Ttulo1"/>
      </w:pPr>
      <w:r w:rsidRPr="004E1147">
        <w:rPr>
          <w:highlight w:val="cyan"/>
        </w:rPr>
        <w:t>Ejercicios para mejorar tu presencia</w:t>
      </w:r>
      <w:r>
        <w:t xml:space="preserve"> </w:t>
      </w:r>
    </w:p>
    <w:p w14:paraId="65EDD400" w14:textId="77777777" w:rsidR="00BE0BDF" w:rsidRDefault="00BE0BDF" w:rsidP="00BE0BDF">
      <w:pPr>
        <w:pStyle w:val="NormalWeb"/>
      </w:pPr>
      <w:r>
        <w:t>Te voy a introducir a la metodología del premortem.</w:t>
      </w:r>
    </w:p>
    <w:p w14:paraId="6FEAFA16" w14:textId="77777777" w:rsidR="00BE0BDF" w:rsidRDefault="00BE0BDF" w:rsidP="00BE0BDF">
      <w:pPr>
        <w:pStyle w:val="NormalWeb"/>
      </w:pPr>
      <w:r>
        <w:t>Esta metodología tiene la función de anticipar todo lo que podría salir mal en un proyecto o en algún asunto personal. Yo lo utilizo todo el tiempo para planear estrategias de mitigación a los peores escenarios.</w:t>
      </w:r>
    </w:p>
    <w:p w14:paraId="24890206" w14:textId="77777777" w:rsidR="00BE0BDF" w:rsidRDefault="00BE0BDF" w:rsidP="00BE0BDF">
      <w:pPr>
        <w:pStyle w:val="NormalWeb"/>
      </w:pPr>
      <w:r>
        <w:t>Este ejercicio tiene 3 secciones. Asegúrate de llevarlas a cabo hasta el final e imagina que vas a comenzar una propuesta para un cliente o estás por incursionar en un nuevo proyecto.</w:t>
      </w:r>
    </w:p>
    <w:p w14:paraId="371F668A" w14:textId="77777777" w:rsidR="00BE0BDF" w:rsidRDefault="00BE0BDF" w:rsidP="00BE0BDF">
      <w:pPr>
        <w:pStyle w:val="Ttulo3"/>
      </w:pPr>
      <w:r>
        <w:t>Parte 1. “Sesión de lluvia de ideas”</w:t>
      </w:r>
    </w:p>
    <w:p w14:paraId="4AAD851D" w14:textId="77777777" w:rsidR="00BE0BDF" w:rsidRDefault="00BE0BDF" w:rsidP="00BE0BDF">
      <w:pPr>
        <w:pStyle w:val="NormalWeb"/>
      </w:pPr>
      <w:r>
        <w:t>Crea una lista de los posibles desafíos que podrían surgir en el proyecto.</w:t>
      </w:r>
    </w:p>
    <w:p w14:paraId="7DD88039" w14:textId="77777777" w:rsidR="00BE0BDF" w:rsidRDefault="00BE0BDF" w:rsidP="00BE0BDF">
      <w:pPr>
        <w:pStyle w:val="Ttulo3"/>
      </w:pPr>
      <w:r>
        <w:t>Parte 2. Seleccionando problemas realistas</w:t>
      </w:r>
    </w:p>
    <w:p w14:paraId="75BC10FA" w14:textId="77777777" w:rsidR="00BE0BDF" w:rsidRDefault="00BE0BDF" w:rsidP="00BE0BDF">
      <w:pPr>
        <w:pStyle w:val="NormalWeb"/>
      </w:pPr>
      <w:r>
        <w:t>Selecciona los 5 desafíos que podrían tener más impacto y probabilidad. Si tienes problemas con esta parte, puedes hacerte las siguientes preguntas:</w:t>
      </w:r>
    </w:p>
    <w:p w14:paraId="4AE433D7" w14:textId="77777777" w:rsidR="00BE0BDF" w:rsidRDefault="00BE0BDF" w:rsidP="00BE0BDF">
      <w:pPr>
        <w:numPr>
          <w:ilvl w:val="0"/>
          <w:numId w:val="10"/>
        </w:numPr>
        <w:spacing w:before="100" w:beforeAutospacing="1" w:after="100" w:afterAutospacing="1" w:line="240" w:lineRule="auto"/>
      </w:pPr>
      <w:r>
        <w:t>¿Qué temas deberían preocuparte más?</w:t>
      </w:r>
    </w:p>
    <w:p w14:paraId="2FA5A409" w14:textId="77777777" w:rsidR="00BE0BDF" w:rsidRDefault="00BE0BDF" w:rsidP="00BE0BDF">
      <w:pPr>
        <w:numPr>
          <w:ilvl w:val="0"/>
          <w:numId w:val="10"/>
        </w:numPr>
        <w:spacing w:before="100" w:beforeAutospacing="1" w:after="100" w:afterAutospacing="1" w:line="240" w:lineRule="auto"/>
      </w:pPr>
      <w:r>
        <w:t>¿Qué problemas tienen más probabilidades de ocurrir?</w:t>
      </w:r>
    </w:p>
    <w:p w14:paraId="0092BA73" w14:textId="77777777" w:rsidR="00BE0BDF" w:rsidRDefault="00BE0BDF" w:rsidP="00BE0BDF">
      <w:pPr>
        <w:numPr>
          <w:ilvl w:val="0"/>
          <w:numId w:val="10"/>
        </w:numPr>
        <w:spacing w:before="100" w:beforeAutospacing="1" w:after="100" w:afterAutospacing="1" w:line="240" w:lineRule="auto"/>
      </w:pPr>
      <w:r>
        <w:t>¿Sobre cuál de estos desafíos tienes control?</w:t>
      </w:r>
    </w:p>
    <w:p w14:paraId="180784B4" w14:textId="77777777" w:rsidR="00BE0BDF" w:rsidRDefault="00BE0BDF" w:rsidP="00BE0BDF">
      <w:pPr>
        <w:numPr>
          <w:ilvl w:val="0"/>
          <w:numId w:val="10"/>
        </w:numPr>
        <w:spacing w:before="100" w:beforeAutospacing="1" w:after="100" w:afterAutospacing="1" w:line="240" w:lineRule="auto"/>
      </w:pPr>
      <w:r>
        <w:t>¿Cuál tendrá el mayor impacto negativo?</w:t>
      </w:r>
    </w:p>
    <w:p w14:paraId="737AA656" w14:textId="77777777" w:rsidR="00BE0BDF" w:rsidRDefault="00BE0BDF" w:rsidP="00BE0BDF">
      <w:pPr>
        <w:pStyle w:val="Ttulo3"/>
      </w:pPr>
      <w:r>
        <w:lastRenderedPageBreak/>
        <w:t>Parte 3. Siguientes pasos</w:t>
      </w:r>
    </w:p>
    <w:p w14:paraId="434C1862" w14:textId="77777777" w:rsidR="00BE0BDF" w:rsidRDefault="00BE0BDF" w:rsidP="00BE0BDF">
      <w:pPr>
        <w:pStyle w:val="NormalWeb"/>
      </w:pPr>
      <w:r>
        <w:t>Ahora que tienes una lista priorizada podemos pasar a la estrategia de buscar soluciones a estos 5 problemas realistas.</w:t>
      </w:r>
    </w:p>
    <w:p w14:paraId="59502F75" w14:textId="77777777" w:rsidR="00BE0BDF" w:rsidRDefault="00BE0BDF" w:rsidP="00BE0BDF">
      <w:pPr>
        <w:pStyle w:val="NormalWeb"/>
      </w:pPr>
      <w:r>
        <w:t>Responde las siguientes preguntas para cada problema:</w:t>
      </w:r>
    </w:p>
    <w:p w14:paraId="74397CC2" w14:textId="77777777" w:rsidR="00BE0BDF" w:rsidRDefault="00BE0BDF" w:rsidP="00BE0BDF">
      <w:pPr>
        <w:numPr>
          <w:ilvl w:val="0"/>
          <w:numId w:val="11"/>
        </w:numPr>
        <w:spacing w:before="100" w:beforeAutospacing="1" w:after="100" w:afterAutospacing="1" w:line="240" w:lineRule="auto"/>
      </w:pPr>
      <w:r>
        <w:t>¿Cuál es la probabilidad de que esto suceda: baja o alta?</w:t>
      </w:r>
    </w:p>
    <w:p w14:paraId="5C7415D6" w14:textId="77777777" w:rsidR="00BE0BDF" w:rsidRDefault="00BE0BDF" w:rsidP="00BE0BDF">
      <w:pPr>
        <w:numPr>
          <w:ilvl w:val="0"/>
          <w:numId w:val="11"/>
        </w:numPr>
        <w:spacing w:before="100" w:beforeAutospacing="1" w:after="100" w:afterAutospacing="1" w:line="240" w:lineRule="auto"/>
      </w:pPr>
      <w:r>
        <w:t>¿Cuál podría ser el riesgo?</w:t>
      </w:r>
    </w:p>
    <w:p w14:paraId="6C769A37" w14:textId="77777777" w:rsidR="00BE0BDF" w:rsidRDefault="00BE0BDF" w:rsidP="00BE0BDF">
      <w:pPr>
        <w:numPr>
          <w:ilvl w:val="0"/>
          <w:numId w:val="11"/>
        </w:numPr>
        <w:spacing w:before="100" w:beforeAutospacing="1" w:after="100" w:afterAutospacing="1" w:line="240" w:lineRule="auto"/>
      </w:pPr>
      <w:r>
        <w:t>¿Cual podría ser un plan para prevenir ese riesgo?</w:t>
      </w:r>
    </w:p>
    <w:p w14:paraId="1D072A44" w14:textId="77777777" w:rsidR="00BE0BDF" w:rsidRDefault="00BE0BDF" w:rsidP="00BE0BDF">
      <w:pPr>
        <w:pStyle w:val="NormalWeb"/>
      </w:pPr>
      <w:r>
        <w:t>Este ejercicio te ayudará a planear, prevenir y trabajar sobre distintos escenarios.</w:t>
      </w:r>
    </w:p>
    <w:p w14:paraId="36ED36F7" w14:textId="77777777" w:rsidR="00BE0BDF" w:rsidRDefault="00BE0BDF" w:rsidP="00BE0BDF">
      <w:pPr>
        <w:tabs>
          <w:tab w:val="left" w:pos="930"/>
        </w:tabs>
        <w:rPr>
          <w:rFonts w:ascii="Times New Roman" w:hAnsi="Times New Roman" w:cs="Times New Roman"/>
          <w:b/>
          <w:bCs/>
          <w:i/>
          <w:iCs/>
          <w:sz w:val="48"/>
          <w:szCs w:val="48"/>
        </w:rPr>
      </w:pPr>
    </w:p>
    <w:p w14:paraId="4562676A" w14:textId="77777777" w:rsidR="00BE0BDF" w:rsidRDefault="00BE0BDF" w:rsidP="00BE0BDF">
      <w:pPr>
        <w:pStyle w:val="Ttulo1"/>
      </w:pPr>
      <w:r>
        <w:t>Cómo ser aceptado de inmediato en cualquier tipo de grupo.</w:t>
      </w:r>
    </w:p>
    <w:p w14:paraId="6B26247F" w14:textId="77777777" w:rsidR="00BE0BDF" w:rsidRDefault="00BE0BDF" w:rsidP="00BE0BDF">
      <w:pPr>
        <w:pStyle w:val="Ttulo1"/>
      </w:pPr>
      <w:r>
        <w:rPr>
          <w:noProof/>
        </w:rPr>
        <w:drawing>
          <wp:inline distT="0" distB="0" distL="0" distR="0" wp14:anchorId="19851B86" wp14:editId="227D90DD">
            <wp:extent cx="5581650" cy="3752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3752850"/>
                    </a:xfrm>
                    <a:prstGeom prst="rect">
                      <a:avLst/>
                    </a:prstGeom>
                  </pic:spPr>
                </pic:pic>
              </a:graphicData>
            </a:graphic>
          </wp:inline>
        </w:drawing>
      </w:r>
    </w:p>
    <w:p w14:paraId="315317EB" w14:textId="77777777" w:rsidR="00BE0BDF" w:rsidRDefault="00BE0BDF" w:rsidP="00BE0BDF">
      <w:pPr>
        <w:pStyle w:val="Ttulo1"/>
      </w:pPr>
    </w:p>
    <w:p w14:paraId="5BC96EE8" w14:textId="77777777" w:rsidR="00BE0BDF" w:rsidRDefault="00BE0BDF" w:rsidP="00BE0BDF">
      <w:pPr>
        <w:pStyle w:val="Ttulo1"/>
      </w:pPr>
    </w:p>
    <w:p w14:paraId="59B0A0A2" w14:textId="77777777" w:rsidR="00BE0BDF" w:rsidRDefault="00BE0BDF" w:rsidP="00BE0BDF">
      <w:pPr>
        <w:pStyle w:val="Ttulo1"/>
      </w:pPr>
      <w:r>
        <w:t>Cómo manejar conversaciones grupales.</w:t>
      </w:r>
    </w:p>
    <w:p w14:paraId="680F4556" w14:textId="77777777" w:rsidR="00BE0BDF" w:rsidRDefault="00BE0BDF" w:rsidP="00BE0BDF">
      <w:pPr>
        <w:pStyle w:val="Ttulo1"/>
      </w:pPr>
      <w:r>
        <w:rPr>
          <w:noProof/>
        </w:rPr>
        <w:drawing>
          <wp:inline distT="0" distB="0" distL="0" distR="0" wp14:anchorId="462B3611" wp14:editId="02C60478">
            <wp:extent cx="5486400" cy="2743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743200"/>
                    </a:xfrm>
                    <a:prstGeom prst="rect">
                      <a:avLst/>
                    </a:prstGeom>
                  </pic:spPr>
                </pic:pic>
              </a:graphicData>
            </a:graphic>
          </wp:inline>
        </w:drawing>
      </w:r>
    </w:p>
    <w:p w14:paraId="2CE3CFF5" w14:textId="77777777" w:rsidR="00BE0BDF" w:rsidRDefault="00BE0BDF" w:rsidP="00BE0BDF">
      <w:pPr>
        <w:pStyle w:val="Ttulo1"/>
      </w:pPr>
    </w:p>
    <w:p w14:paraId="3AADAA11" w14:textId="77777777" w:rsidR="00BE0BDF" w:rsidRDefault="00BE0BDF" w:rsidP="00BE0BDF">
      <w:pPr>
        <w:pStyle w:val="Ttulo1"/>
      </w:pPr>
      <w:r>
        <w:t>Cómo involucrar a todos los miembros de un grupo.</w:t>
      </w:r>
    </w:p>
    <w:p w14:paraId="336233A1" w14:textId="77777777" w:rsidR="00BE0BDF"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01A61E5A" wp14:editId="5CE7235C">
            <wp:extent cx="5600700" cy="23526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0700" cy="2352675"/>
                    </a:xfrm>
                    <a:prstGeom prst="rect">
                      <a:avLst/>
                    </a:prstGeom>
                  </pic:spPr>
                </pic:pic>
              </a:graphicData>
            </a:graphic>
          </wp:inline>
        </w:drawing>
      </w:r>
    </w:p>
    <w:p w14:paraId="59637F14" w14:textId="77777777" w:rsidR="00BE0BDF" w:rsidRDefault="00BE0BDF" w:rsidP="00BE0BDF">
      <w:pPr>
        <w:tabs>
          <w:tab w:val="left" w:pos="930"/>
        </w:tabs>
        <w:rPr>
          <w:rFonts w:ascii="Times New Roman" w:hAnsi="Times New Roman" w:cs="Times New Roman"/>
          <w:b/>
          <w:bCs/>
          <w:i/>
          <w:iCs/>
          <w:sz w:val="48"/>
          <w:szCs w:val="48"/>
        </w:rPr>
      </w:pPr>
    </w:p>
    <w:p w14:paraId="590F0911" w14:textId="77777777" w:rsidR="00BE0BDF" w:rsidRDefault="00BE0BDF" w:rsidP="00BE0BDF">
      <w:pPr>
        <w:tabs>
          <w:tab w:val="left" w:pos="930"/>
        </w:tabs>
        <w:rPr>
          <w:rFonts w:ascii="Times New Roman" w:hAnsi="Times New Roman" w:cs="Times New Roman"/>
          <w:b/>
          <w:bCs/>
          <w:i/>
          <w:iCs/>
          <w:sz w:val="48"/>
          <w:szCs w:val="48"/>
        </w:rPr>
      </w:pPr>
    </w:p>
    <w:p w14:paraId="30DBB31C" w14:textId="77777777" w:rsidR="00BE0BDF" w:rsidRDefault="00BE0BDF" w:rsidP="00BE0BDF">
      <w:pPr>
        <w:pStyle w:val="Ttulo1"/>
      </w:pPr>
      <w:r w:rsidRPr="00BB390C">
        <w:rPr>
          <w:highlight w:val="cyan"/>
        </w:rPr>
        <w:t>Ejercicios para mejorar tus interacciones grupales.</w:t>
      </w:r>
    </w:p>
    <w:p w14:paraId="7772FC28"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Para ser un buen líder necesitas pensar en diferentes métodos para mejorar tu comunicación con tu equipo.</w:t>
      </w:r>
    </w:p>
    <w:p w14:paraId="11407336" w14:textId="3356CF54"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 xml:space="preserve">Recuerda </w:t>
      </w:r>
      <w:r w:rsidR="00567473" w:rsidRPr="00ED4828">
        <w:rPr>
          <w:rFonts w:ascii="Times New Roman" w:eastAsia="Times New Roman" w:hAnsi="Times New Roman" w:cs="Times New Roman"/>
          <w:sz w:val="24"/>
          <w:szCs w:val="24"/>
          <w:lang w:eastAsia="es-CO"/>
        </w:rPr>
        <w:t>que,</w:t>
      </w:r>
      <w:r w:rsidRPr="00ED4828">
        <w:rPr>
          <w:rFonts w:ascii="Times New Roman" w:eastAsia="Times New Roman" w:hAnsi="Times New Roman" w:cs="Times New Roman"/>
          <w:sz w:val="24"/>
          <w:szCs w:val="24"/>
          <w:lang w:eastAsia="es-CO"/>
        </w:rPr>
        <w:t xml:space="preserve"> para mantener una conversación, es muy importante que otorgues la palabra a otras personas o fomentes que participen todos los miembros. Hacer que todos participen y aporten ideas puede ser un reto.</w:t>
      </w:r>
    </w:p>
    <w:p w14:paraId="709088A6"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Necesitas que se sientan seguros. Es decir, que tengan seguridad psicológica.</w:t>
      </w:r>
    </w:p>
    <w:p w14:paraId="73D744AF"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Trabajemos esto juntos y responde las siguientes preguntas:</w:t>
      </w:r>
    </w:p>
    <w:p w14:paraId="2472DB7F"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interés por los temas de los que se hablan?</w:t>
      </w:r>
    </w:p>
    <w:p w14:paraId="655B5C98"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entendimiento por los temas de los cuales se hablan?</w:t>
      </w:r>
    </w:p>
    <w:p w14:paraId="7CFC1BAA"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¿Hablas sobre tu forma de trabajo?</w:t>
      </w:r>
    </w:p>
    <w:p w14:paraId="6EBE50E6"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¿Eres inclusivo en la toma de decisiones?</w:t>
      </w:r>
    </w:p>
    <w:p w14:paraId="16328969" w14:textId="77777777" w:rsidR="00BE0BDF" w:rsidRPr="00B244A5"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confianza y convicción sin parecer inflexible?</w:t>
      </w:r>
    </w:p>
    <w:p w14:paraId="2BCE2C61"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primera pregunta: </w:t>
      </w:r>
      <w:r w:rsidRPr="00B244A5">
        <w:rPr>
          <w:rFonts w:ascii="Times New Roman" w:eastAsia="Times New Roman" w:hAnsi="Times New Roman" w:cs="Times New Roman"/>
          <w:b/>
          <w:bCs/>
          <w:sz w:val="24"/>
          <w:szCs w:val="24"/>
          <w:lang w:eastAsia="es-CO"/>
        </w:rPr>
        <w:t>¿muestras interés por los temas de los que se hablan?</w:t>
      </w:r>
      <w:r w:rsidRPr="00B244A5">
        <w:rPr>
          <w:rFonts w:ascii="Times New Roman" w:eastAsia="Times New Roman" w:hAnsi="Times New Roman" w:cs="Times New Roman"/>
          <w:sz w:val="24"/>
          <w:szCs w:val="24"/>
          <w:lang w:eastAsia="es-CO"/>
        </w:rPr>
        <w:br/>
        <w:t>Reflexiona si haces preguntas cuando algo no te queda claro, si te muestras presente y enfocado en la conversación, si das retroalimentación a tu equipo y si mantienes el contacto visual.</w:t>
      </w:r>
    </w:p>
    <w:p w14:paraId="1F8957A9"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En cuanto a la segunda pregunta: </w:t>
      </w:r>
      <w:r w:rsidRPr="00B244A5">
        <w:rPr>
          <w:rFonts w:ascii="Times New Roman" w:eastAsia="Times New Roman" w:hAnsi="Times New Roman" w:cs="Times New Roman"/>
          <w:b/>
          <w:bCs/>
          <w:sz w:val="24"/>
          <w:szCs w:val="24"/>
          <w:lang w:eastAsia="es-CO"/>
        </w:rPr>
        <w:t>¿muestras entendimiento por los temas de los cuales se hablan?</w:t>
      </w:r>
      <w:r w:rsidRPr="00B244A5">
        <w:rPr>
          <w:rFonts w:ascii="Times New Roman" w:eastAsia="Times New Roman" w:hAnsi="Times New Roman" w:cs="Times New Roman"/>
          <w:sz w:val="24"/>
          <w:szCs w:val="24"/>
          <w:lang w:eastAsia="es-CO"/>
        </w:rPr>
        <w:br/>
        <w:t>Recuerda que, puedes trabajar en dar un resumen o parafrasear los puntos de los cuales se hablaron antes. También, puedes validar algunos comentarios y evitar señalar a las personas, enfócate más en las soluciones.</w:t>
      </w:r>
    </w:p>
    <w:p w14:paraId="72F4C0BD"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tercera pregunta: </w:t>
      </w:r>
      <w:r w:rsidRPr="00B244A5">
        <w:rPr>
          <w:rFonts w:ascii="Times New Roman" w:eastAsia="Times New Roman" w:hAnsi="Times New Roman" w:cs="Times New Roman"/>
          <w:b/>
          <w:bCs/>
          <w:sz w:val="24"/>
          <w:szCs w:val="24"/>
          <w:lang w:eastAsia="es-CO"/>
        </w:rPr>
        <w:t>¿hablas sobre tu forma de trabajo?</w:t>
      </w:r>
      <w:r w:rsidRPr="00B244A5">
        <w:rPr>
          <w:rFonts w:ascii="Times New Roman" w:eastAsia="Times New Roman" w:hAnsi="Times New Roman" w:cs="Times New Roman"/>
          <w:sz w:val="24"/>
          <w:szCs w:val="24"/>
          <w:lang w:eastAsia="es-CO"/>
        </w:rPr>
        <w:br/>
        <w:t>Esta sección puedes trabajarla compartiendo con tu equipo, colegas o compañeros de escuela la forma en la que te gusta trabajar, marcar fechas de entrega claras. También puedes ayudar a responder las preguntas de tu equipo si sabes la respuesta o eres más experimentado.</w:t>
      </w:r>
    </w:p>
    <w:p w14:paraId="32930467"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Pensando en la cuarta pregunta: </w:t>
      </w:r>
      <w:r w:rsidRPr="00B244A5">
        <w:rPr>
          <w:rFonts w:ascii="Times New Roman" w:eastAsia="Times New Roman" w:hAnsi="Times New Roman" w:cs="Times New Roman"/>
          <w:b/>
          <w:bCs/>
          <w:sz w:val="24"/>
          <w:szCs w:val="24"/>
          <w:lang w:eastAsia="es-CO"/>
        </w:rPr>
        <w:t>¿eres inclusivo en la toma de decisiones?</w:t>
      </w:r>
      <w:r w:rsidRPr="00B244A5">
        <w:rPr>
          <w:rFonts w:ascii="Times New Roman" w:eastAsia="Times New Roman" w:hAnsi="Times New Roman" w:cs="Times New Roman"/>
          <w:sz w:val="24"/>
          <w:szCs w:val="24"/>
          <w:lang w:eastAsia="es-CO"/>
        </w:rPr>
        <w:br/>
        <w:t xml:space="preserve">Puedes hacer muchos ejercicios de dar y recibir retroalimentación, puedes hacer pre mortems para planear mejor. También puedes trabajar sobre tu escucha activa, el objetivo </w:t>
      </w:r>
      <w:r w:rsidRPr="00B244A5">
        <w:rPr>
          <w:rFonts w:ascii="Times New Roman" w:eastAsia="Times New Roman" w:hAnsi="Times New Roman" w:cs="Times New Roman"/>
          <w:sz w:val="24"/>
          <w:szCs w:val="24"/>
          <w:lang w:eastAsia="es-CO"/>
        </w:rPr>
        <w:lastRenderedPageBreak/>
        <w:t>aquí es no interrumpir a otros mientras están dando ideas, sugerencias u opinando. Finalmente, puedes explicar y ahondar más sobre las decisiones que has tomado y explicar cómo fue que llegaste a diferentes soluciones.</w:t>
      </w:r>
      <w:r>
        <w:rPr>
          <w:rFonts w:ascii="Times New Roman" w:eastAsia="Times New Roman" w:hAnsi="Times New Roman" w:cs="Times New Roman"/>
          <w:sz w:val="24"/>
          <w:szCs w:val="24"/>
          <w:lang w:eastAsia="es-CO"/>
        </w:rPr>
        <w:t xml:space="preserve"> </w:t>
      </w:r>
    </w:p>
    <w:p w14:paraId="4D1CB311" w14:textId="77777777" w:rsidR="00BE0BDF" w:rsidRDefault="00BE0BDF" w:rsidP="00BE0BDF">
      <w:pPr>
        <w:spacing w:before="100" w:beforeAutospacing="1" w:after="100" w:afterAutospacing="1" w:line="240" w:lineRule="auto"/>
        <w:rPr>
          <w:rFonts w:ascii="Times New Roman" w:hAnsi="Times New Roman" w:cs="Times New Roman"/>
          <w:sz w:val="24"/>
          <w:szCs w:val="24"/>
        </w:rPr>
      </w:pPr>
      <w:r w:rsidRPr="004E2854">
        <w:rPr>
          <w:rFonts w:ascii="Times New Roman" w:hAnsi="Times New Roman" w:cs="Times New Roman"/>
          <w:sz w:val="24"/>
          <w:szCs w:val="24"/>
        </w:rPr>
        <w:t xml:space="preserve">Para terminar, Google propone que para ser un gran líder puedes y debes </w:t>
      </w:r>
      <w:r w:rsidRPr="004E2854">
        <w:rPr>
          <w:rStyle w:val="Textoennegrita"/>
          <w:rFonts w:ascii="Times New Roman" w:hAnsi="Times New Roman" w:cs="Times New Roman"/>
          <w:sz w:val="24"/>
          <w:szCs w:val="24"/>
        </w:rPr>
        <w:t>mostrar confianza y convicción sin parecer inflexible</w:t>
      </w:r>
      <w:r w:rsidRPr="004E2854">
        <w:rPr>
          <w:rFonts w:ascii="Times New Roman" w:hAnsi="Times New Roman" w:cs="Times New Roman"/>
          <w:sz w:val="24"/>
          <w:szCs w:val="24"/>
        </w:rPr>
        <w:t>. Para esto puedes generar discusiones, practicar los ejercicios y mantener un tipo de voz clara. Invitar a otros a contradecirte y mostrar vulnerabilidad.</w:t>
      </w:r>
    </w:p>
    <w:p w14:paraId="610E703C" w14:textId="77777777" w:rsidR="00BE0BDF" w:rsidRDefault="00BE0BDF" w:rsidP="00BE0BDF">
      <w:pPr>
        <w:spacing w:before="100" w:beforeAutospacing="1" w:after="100" w:afterAutospacing="1" w:line="240" w:lineRule="auto"/>
        <w:rPr>
          <w:rFonts w:ascii="Times New Roman" w:hAnsi="Times New Roman" w:cs="Times New Roman"/>
          <w:sz w:val="24"/>
          <w:szCs w:val="24"/>
        </w:rPr>
      </w:pPr>
    </w:p>
    <w:p w14:paraId="01F49E91" w14:textId="77777777" w:rsidR="00BE0BDF" w:rsidRPr="00B244A5" w:rsidRDefault="00BE0BDF" w:rsidP="00BE0BDF">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sidRPr="00C3099A">
        <w:rPr>
          <w:rFonts w:ascii="Times New Roman" w:eastAsia="Times New Roman" w:hAnsi="Times New Roman" w:cs="Times New Roman"/>
          <w:b/>
          <w:bCs/>
          <w:sz w:val="24"/>
          <w:szCs w:val="24"/>
          <w:lang w:eastAsia="es-CO"/>
        </w:rPr>
        <w:t>Importante</w:t>
      </w:r>
      <w:r>
        <w:rPr>
          <w:rFonts w:ascii="Times New Roman" w:eastAsia="Times New Roman" w:hAnsi="Times New Roman" w:cs="Times New Roman"/>
          <w:b/>
          <w:bCs/>
          <w:sz w:val="24"/>
          <w:szCs w:val="24"/>
          <w:lang w:eastAsia="es-CO"/>
        </w:rPr>
        <w:t>.</w:t>
      </w:r>
    </w:p>
    <w:p w14:paraId="2073E251" w14:textId="77777777" w:rsidR="00BE0BDF" w:rsidRPr="00B34C2D"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2A4467E5" wp14:editId="1D527D02">
            <wp:extent cx="6076950" cy="733425"/>
            <wp:effectExtent l="76200" t="76200" r="133350" b="1428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659"/>
                    <a:stretch/>
                  </pic:blipFill>
                  <pic:spPr bwMode="auto">
                    <a:xfrm>
                      <a:off x="0" y="0"/>
                      <a:ext cx="607695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4FAD1D" w14:textId="120B27A6" w:rsidR="00BE0BDF" w:rsidRDefault="00BE0BDF">
      <w:pPr>
        <w:rPr>
          <w:rFonts w:ascii="Times New Roman" w:hAnsi="Times New Roman" w:cs="Times New Roman"/>
          <w:b/>
          <w:bCs/>
          <w:i/>
          <w:iCs/>
          <w:color w:val="FFC000" w:themeColor="accent4"/>
          <w:sz w:val="32"/>
          <w:szCs w:val="32"/>
        </w:rPr>
      </w:pPr>
    </w:p>
    <w:p w14:paraId="50FCD58F" w14:textId="0E99A904" w:rsidR="006D4467" w:rsidRDefault="006D4467">
      <w:pPr>
        <w:rPr>
          <w:rFonts w:ascii="Times New Roman" w:hAnsi="Times New Roman" w:cs="Times New Roman"/>
          <w:b/>
          <w:bCs/>
          <w:i/>
          <w:iCs/>
          <w:color w:val="FFC000" w:themeColor="accent4"/>
          <w:sz w:val="32"/>
          <w:szCs w:val="32"/>
        </w:rPr>
      </w:pPr>
    </w:p>
    <w:p w14:paraId="37F5BEAB" w14:textId="69A07325" w:rsidR="006D4467" w:rsidRDefault="006D4467">
      <w:pPr>
        <w:rPr>
          <w:rFonts w:ascii="Times New Roman" w:hAnsi="Times New Roman" w:cs="Times New Roman"/>
          <w:b/>
          <w:bCs/>
          <w:i/>
          <w:iCs/>
          <w:color w:val="FFC000" w:themeColor="accent4"/>
          <w:sz w:val="32"/>
          <w:szCs w:val="32"/>
        </w:rPr>
      </w:pPr>
    </w:p>
    <w:p w14:paraId="4B6E4827" w14:textId="60D2E7B8" w:rsidR="006D4467" w:rsidRDefault="006D4467">
      <w:pPr>
        <w:rPr>
          <w:rFonts w:ascii="Times New Roman" w:hAnsi="Times New Roman" w:cs="Times New Roman"/>
          <w:b/>
          <w:bCs/>
          <w:i/>
          <w:iCs/>
          <w:color w:val="FFC000" w:themeColor="accent4"/>
          <w:sz w:val="32"/>
          <w:szCs w:val="32"/>
        </w:rPr>
      </w:pPr>
    </w:p>
    <w:p w14:paraId="161058BC" w14:textId="0C28E470" w:rsidR="006D4467" w:rsidRDefault="006D4467">
      <w:pPr>
        <w:rPr>
          <w:rFonts w:ascii="Times New Roman" w:hAnsi="Times New Roman" w:cs="Times New Roman"/>
          <w:b/>
          <w:bCs/>
          <w:i/>
          <w:iCs/>
          <w:color w:val="FFC000" w:themeColor="accent4"/>
          <w:sz w:val="32"/>
          <w:szCs w:val="32"/>
        </w:rPr>
      </w:pPr>
    </w:p>
    <w:p w14:paraId="17D062C0" w14:textId="30690CDC" w:rsidR="006D4467" w:rsidRDefault="006D4467">
      <w:pPr>
        <w:rPr>
          <w:rFonts w:ascii="Times New Roman" w:hAnsi="Times New Roman" w:cs="Times New Roman"/>
          <w:b/>
          <w:bCs/>
          <w:i/>
          <w:iCs/>
          <w:color w:val="FFC000" w:themeColor="accent4"/>
          <w:sz w:val="32"/>
          <w:szCs w:val="32"/>
        </w:rPr>
      </w:pPr>
    </w:p>
    <w:p w14:paraId="491F14BC" w14:textId="486B4EB5" w:rsidR="006D4467" w:rsidRDefault="006D4467">
      <w:pPr>
        <w:rPr>
          <w:rFonts w:ascii="Times New Roman" w:hAnsi="Times New Roman" w:cs="Times New Roman"/>
          <w:b/>
          <w:bCs/>
          <w:i/>
          <w:iCs/>
          <w:color w:val="FFC000" w:themeColor="accent4"/>
          <w:sz w:val="32"/>
          <w:szCs w:val="32"/>
        </w:rPr>
      </w:pPr>
    </w:p>
    <w:p w14:paraId="57B74A7F" w14:textId="2DB1D4B0" w:rsidR="006D4467" w:rsidRDefault="006D4467">
      <w:pPr>
        <w:rPr>
          <w:rFonts w:ascii="Times New Roman" w:hAnsi="Times New Roman" w:cs="Times New Roman"/>
          <w:b/>
          <w:bCs/>
          <w:i/>
          <w:iCs/>
          <w:color w:val="FFC000" w:themeColor="accent4"/>
          <w:sz w:val="32"/>
          <w:szCs w:val="32"/>
        </w:rPr>
      </w:pPr>
    </w:p>
    <w:p w14:paraId="1A3922A8" w14:textId="1CF33BC9" w:rsidR="006D4467" w:rsidRDefault="006D4467">
      <w:pPr>
        <w:rPr>
          <w:rFonts w:ascii="Times New Roman" w:hAnsi="Times New Roman" w:cs="Times New Roman"/>
          <w:b/>
          <w:bCs/>
          <w:i/>
          <w:iCs/>
          <w:color w:val="FFC000" w:themeColor="accent4"/>
          <w:sz w:val="32"/>
          <w:szCs w:val="32"/>
        </w:rPr>
      </w:pPr>
    </w:p>
    <w:p w14:paraId="3A493CB3" w14:textId="26AA7F16" w:rsidR="006D4467" w:rsidRDefault="006D4467">
      <w:pPr>
        <w:rPr>
          <w:rFonts w:ascii="Times New Roman" w:hAnsi="Times New Roman" w:cs="Times New Roman"/>
          <w:b/>
          <w:bCs/>
          <w:i/>
          <w:iCs/>
          <w:color w:val="FFC000" w:themeColor="accent4"/>
          <w:sz w:val="32"/>
          <w:szCs w:val="32"/>
        </w:rPr>
      </w:pPr>
    </w:p>
    <w:p w14:paraId="75DA4395" w14:textId="515FAE1A" w:rsidR="006D4467" w:rsidRDefault="006D4467">
      <w:pPr>
        <w:rPr>
          <w:rFonts w:ascii="Times New Roman" w:hAnsi="Times New Roman" w:cs="Times New Roman"/>
          <w:b/>
          <w:bCs/>
          <w:i/>
          <w:iCs/>
          <w:color w:val="FFC000" w:themeColor="accent4"/>
          <w:sz w:val="32"/>
          <w:szCs w:val="32"/>
        </w:rPr>
      </w:pPr>
    </w:p>
    <w:p w14:paraId="5EA708C4" w14:textId="49082191" w:rsidR="006D4467" w:rsidRDefault="006D4467">
      <w:pPr>
        <w:rPr>
          <w:rFonts w:ascii="Times New Roman" w:hAnsi="Times New Roman" w:cs="Times New Roman"/>
          <w:b/>
          <w:bCs/>
          <w:i/>
          <w:iCs/>
          <w:color w:val="FFC000" w:themeColor="accent4"/>
          <w:sz w:val="32"/>
          <w:szCs w:val="32"/>
        </w:rPr>
      </w:pPr>
    </w:p>
    <w:p w14:paraId="57FC93C3" w14:textId="0FBD82C0" w:rsidR="006D4467" w:rsidRDefault="006D4467">
      <w:pPr>
        <w:rPr>
          <w:rFonts w:ascii="Times New Roman" w:hAnsi="Times New Roman" w:cs="Times New Roman"/>
          <w:b/>
          <w:bCs/>
          <w:i/>
          <w:iCs/>
          <w:color w:val="FFC000" w:themeColor="accent4"/>
          <w:sz w:val="32"/>
          <w:szCs w:val="32"/>
        </w:rPr>
      </w:pPr>
    </w:p>
    <w:p w14:paraId="744DAA3B" w14:textId="62889942" w:rsidR="006D4467" w:rsidRDefault="006D4467">
      <w:pPr>
        <w:rPr>
          <w:rFonts w:ascii="Times New Roman" w:hAnsi="Times New Roman" w:cs="Times New Roman"/>
          <w:b/>
          <w:bCs/>
          <w:i/>
          <w:iCs/>
          <w:color w:val="FFC000" w:themeColor="accent4"/>
          <w:sz w:val="32"/>
          <w:szCs w:val="32"/>
        </w:rPr>
      </w:pPr>
    </w:p>
    <w:p w14:paraId="6CC6E90F" w14:textId="0C4B5C5B" w:rsidR="006D4467" w:rsidRDefault="006D4467" w:rsidP="006D4467">
      <w:pPr>
        <w:rPr>
          <w:rFonts w:ascii="Times New Roman" w:hAnsi="Times New Roman" w:cs="Times New Roman"/>
          <w:b/>
          <w:bCs/>
          <w:i/>
          <w:iCs/>
          <w:color w:val="FFC000" w:themeColor="accent4"/>
          <w:sz w:val="32"/>
          <w:szCs w:val="32"/>
        </w:rPr>
      </w:pPr>
      <w:r w:rsidRPr="00271D47">
        <w:rPr>
          <w:rFonts w:ascii="Times New Roman" w:hAnsi="Times New Roman" w:cs="Times New Roman"/>
          <w:b/>
          <w:bCs/>
          <w:i/>
          <w:iCs/>
          <w:color w:val="FFC000" w:themeColor="accent4"/>
          <w:sz w:val="32"/>
          <w:szCs w:val="32"/>
        </w:rPr>
        <w:lastRenderedPageBreak/>
        <w:t xml:space="preserve">Curso de </w:t>
      </w:r>
      <w:r>
        <w:rPr>
          <w:rFonts w:ascii="Times New Roman" w:hAnsi="Times New Roman" w:cs="Times New Roman"/>
          <w:b/>
          <w:bCs/>
          <w:i/>
          <w:iCs/>
          <w:color w:val="FFC000" w:themeColor="accent4"/>
          <w:sz w:val="32"/>
          <w:szCs w:val="32"/>
        </w:rPr>
        <w:t>Técnicas de Negociación</w:t>
      </w:r>
      <w:r w:rsidRPr="00271D47">
        <w:rPr>
          <w:rFonts w:ascii="Times New Roman" w:hAnsi="Times New Roman" w:cs="Times New Roman"/>
          <w:b/>
          <w:bCs/>
          <w:i/>
          <w:iCs/>
          <w:color w:val="FFC000" w:themeColor="accent4"/>
          <w:sz w:val="32"/>
          <w:szCs w:val="32"/>
        </w:rPr>
        <w:t>.</w:t>
      </w:r>
      <w:r>
        <w:rPr>
          <w:rFonts w:ascii="Times New Roman" w:hAnsi="Times New Roman" w:cs="Times New Roman"/>
          <w:b/>
          <w:bCs/>
          <w:i/>
          <w:iCs/>
          <w:color w:val="FFC000" w:themeColor="accent4"/>
          <w:sz w:val="32"/>
          <w:szCs w:val="32"/>
        </w:rPr>
        <w:t xml:space="preserve"> </w:t>
      </w:r>
    </w:p>
    <w:p w14:paraId="7EF60E85"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¿Qué es el conflicto? Conflicto como fuerza positiva</w:t>
      </w:r>
    </w:p>
    <w:p w14:paraId="409801AC"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 conflicto es un desacuerdo entre personas donde una o más partes percibe que sus intereses son diferentes a los de la otra.</w:t>
      </w:r>
    </w:p>
    <w:p w14:paraId="2284F8F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Solemos creer que un conflicto es algo negativo, pero en realidad los conflictos no tienen un significado por sí solos, la forma en que reaccionemos ante él va a marcar si es positivo o negativo.</w:t>
      </w:r>
    </w:p>
    <w:p w14:paraId="62507253"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conflicto es inevitable e indispensable, siempre tendremos algún conflicto en nuestra vida, es parte del ser humano.</w:t>
      </w:r>
    </w:p>
    <w:p w14:paraId="433EBC62"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Algunos beneficios que trae el conflicto como fuerza positiva:</w:t>
      </w:r>
    </w:p>
    <w:p w14:paraId="58CDDA76"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Aumenta la diversidad.</w:t>
      </w:r>
    </w:p>
    <w:p w14:paraId="6C42B90E"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Identifica y soluciona problemas.</w:t>
      </w:r>
    </w:p>
    <w:p w14:paraId="56C24645"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Construye confianza.</w:t>
      </w:r>
    </w:p>
    <w:p w14:paraId="760EAC64"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Mayor autoconocimiento y empatía.</w:t>
      </w:r>
    </w:p>
    <w:p w14:paraId="2BF864AD" w14:textId="345C037D" w:rsidR="006D4467" w:rsidRDefault="006D4467" w:rsidP="006D4467">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4B663258" wp14:editId="6D10B0D0">
            <wp:extent cx="4257675" cy="3238500"/>
            <wp:effectExtent l="76200" t="76200" r="142875" b="76200"/>
            <wp:docPr id="50" name="Imagen 50"/>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3"/>
                    <a:stretch>
                      <a:fillRect/>
                    </a:stretch>
                  </pic:blipFill>
                  <pic:spPr>
                    <a:xfrm>
                      <a:off x="0" y="0"/>
                      <a:ext cx="4086225" cy="305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3B0D7F" w14:textId="77777777" w:rsidR="006D4467" w:rsidRDefault="006D4467" w:rsidP="006D4467">
      <w:pPr>
        <w:spacing w:before="100" w:beforeAutospacing="1" w:after="100" w:afterAutospacing="1" w:line="240" w:lineRule="auto"/>
        <w:ind w:left="720"/>
        <w:jc w:val="center"/>
        <w:rPr>
          <w:rFonts w:ascii="Times New Roman" w:eastAsia="Times New Roman" w:hAnsi="Times New Roman" w:cs="Times New Roman"/>
          <w:i/>
          <w:iCs/>
          <w:sz w:val="24"/>
          <w:szCs w:val="24"/>
          <w:lang w:eastAsia="es-CO"/>
        </w:rPr>
      </w:pPr>
      <w:r>
        <w:rPr>
          <w:rFonts w:ascii="Times New Roman" w:hAnsi="Times New Roman" w:cs="Times New Roman"/>
          <w:i/>
          <w:iCs/>
        </w:rPr>
        <w:t>“El conflicto no es más que un espejo, en donde se refleja la esencia del ser humano y su capacidad de asumir su propia realidad”</w:t>
      </w:r>
    </w:p>
    <w:p w14:paraId="3B81BA5F" w14:textId="77777777" w:rsidR="006D4467" w:rsidRDefault="006D4467" w:rsidP="006D4467">
      <w:pPr>
        <w:pStyle w:val="Ttulo1"/>
      </w:pPr>
    </w:p>
    <w:p w14:paraId="7AD7A474" w14:textId="77777777" w:rsidR="006D4467" w:rsidRDefault="006D4467" w:rsidP="006D4467">
      <w:pPr>
        <w:pStyle w:val="Ttulo1"/>
      </w:pPr>
      <w:r>
        <w:t>Evaluación del conflicto: causas, rasgos personales y esclarecimiento de objetivos</w:t>
      </w:r>
    </w:p>
    <w:p w14:paraId="3DCCDD18" w14:textId="77777777" w:rsidR="006D4467" w:rsidRDefault="006D4467" w:rsidP="006D4467">
      <w:pPr>
        <w:pStyle w:val="Ttulo2"/>
        <w:rPr>
          <w:rFonts w:ascii="Times New Roman" w:hAnsi="Times New Roman" w:cs="Times New Roman"/>
          <w:color w:val="auto"/>
        </w:rPr>
      </w:pPr>
      <w:r>
        <w:rPr>
          <w:rFonts w:ascii="Times New Roman" w:hAnsi="Times New Roman" w:cs="Times New Roman"/>
          <w:color w:val="auto"/>
        </w:rPr>
        <w:t>Para evaluar un conflicto debemos tomar en cuenta:</w:t>
      </w:r>
    </w:p>
    <w:p w14:paraId="774AAB5F"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1. Características personales de las personas que están involucradas.</w:t>
      </w:r>
    </w:p>
    <w:p w14:paraId="069D4A8F" w14:textId="77777777" w:rsidR="006D4467" w:rsidRDefault="006D4467" w:rsidP="006D4467">
      <w:pPr>
        <w:pStyle w:val="NormalWeb"/>
      </w:pPr>
      <w:r>
        <w:t>Algunos rasgos que entran en esta categoría son el sexo, la cultura y la forma en como nos relacionamos con otras personas.</w:t>
      </w:r>
    </w:p>
    <w:p w14:paraId="5B420AEB"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2. Diferencia de creencias.</w:t>
      </w:r>
    </w:p>
    <w:p w14:paraId="0FA9B157" w14:textId="77777777" w:rsidR="006D4467" w:rsidRDefault="006D4467" w:rsidP="006D4467">
      <w:pPr>
        <w:pStyle w:val="NormalWeb"/>
      </w:pPr>
      <w:r>
        <w:t>Está dictado por el sistema de valores en el que crecemos y la educación que recibimos.</w:t>
      </w:r>
      <w:r>
        <w:br/>
        <w:t>Ejemplo: ¿En qué creo? ¿En qué cree la otra persona?</w:t>
      </w:r>
    </w:p>
    <w:p w14:paraId="7C051385"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3. Esclarecimiento de objetivos.</w:t>
      </w:r>
    </w:p>
    <w:p w14:paraId="69CAC901" w14:textId="77777777" w:rsidR="006D4467" w:rsidRDefault="006D4467" w:rsidP="006D4467">
      <w:pPr>
        <w:pStyle w:val="NormalWeb"/>
      </w:pPr>
      <w:r>
        <w:t>Que tan claro tenemos nuestros objetivos.</w:t>
      </w:r>
      <w:r>
        <w:br/>
        <w:t>¿Cuál es mi objetivo? ¿Cuál es el objetivo de la otra persona? ¿Es el mismo objetivo?</w:t>
      </w:r>
    </w:p>
    <w:p w14:paraId="238E1696" w14:textId="77777777" w:rsidR="006D4467" w:rsidRDefault="006D4467" w:rsidP="006D4467">
      <w:pPr>
        <w:pStyle w:val="NormalWeb"/>
      </w:pPr>
    </w:p>
    <w:p w14:paraId="1D054F90" w14:textId="4CACDBE2"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2AA63708" wp14:editId="660E4653">
            <wp:extent cx="3914775" cy="3009900"/>
            <wp:effectExtent l="76200" t="76200" r="142875" b="95250"/>
            <wp:docPr id="49" name="Imagen 49"/>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44"/>
                    <a:stretch>
                      <a:fillRect/>
                    </a:stretch>
                  </pic:blipFill>
                  <pic:spPr>
                    <a:xfrm>
                      <a:off x="0" y="0"/>
                      <a:ext cx="3737610" cy="28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C9FD55" w14:textId="77777777" w:rsidR="006D4467" w:rsidRDefault="006D4467" w:rsidP="006D4467">
      <w:pPr>
        <w:jc w:val="center"/>
        <w:rPr>
          <w:rFonts w:ascii="Times New Roman" w:hAnsi="Times New Roman" w:cs="Times New Roman"/>
          <w:i/>
          <w:iCs/>
        </w:rPr>
      </w:pPr>
      <w:r>
        <w:rPr>
          <w:rFonts w:ascii="Times New Roman" w:hAnsi="Times New Roman" w:cs="Times New Roman"/>
          <w:i/>
          <w:iCs/>
        </w:rPr>
        <w:t xml:space="preserve">Encontrar un </w:t>
      </w:r>
      <w:r>
        <w:rPr>
          <w:rStyle w:val="Textoennegrita"/>
          <w:rFonts w:ascii="Times New Roman" w:hAnsi="Times New Roman" w:cs="Times New Roman"/>
          <w:i/>
          <w:iCs/>
        </w:rPr>
        <w:t>objetivo común</w:t>
      </w:r>
      <w:r>
        <w:rPr>
          <w:rFonts w:ascii="Times New Roman" w:hAnsi="Times New Roman" w:cs="Times New Roman"/>
          <w:i/>
          <w:iCs/>
        </w:rPr>
        <w:t xml:space="preserve"> va a ser la salida para encontrar solución a un conflicto.</w:t>
      </w:r>
    </w:p>
    <w:p w14:paraId="3308A4A9" w14:textId="77777777" w:rsidR="006D4467" w:rsidRDefault="006D4467" w:rsidP="006D4467">
      <w:pPr>
        <w:pStyle w:val="Ttulo1"/>
      </w:pPr>
      <w:r>
        <w:lastRenderedPageBreak/>
        <w:t>El poder y sus formas.</w:t>
      </w:r>
    </w:p>
    <w:p w14:paraId="6DA1A7C1" w14:textId="242252EC" w:rsidR="006D4467" w:rsidRDefault="006D4467" w:rsidP="006D4467">
      <w:pPr>
        <w:pStyle w:val="Ttulo1"/>
        <w:jc w:val="center"/>
      </w:pPr>
      <w:r>
        <w:rPr>
          <w:noProof/>
        </w:rPr>
        <w:drawing>
          <wp:inline distT="0" distB="0" distL="0" distR="0" wp14:anchorId="4599F84F" wp14:editId="1786A987">
            <wp:extent cx="3362325" cy="1247775"/>
            <wp:effectExtent l="76200" t="76200" r="142875" b="9525"/>
            <wp:docPr id="48" name="Imagen 48"/>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5"/>
                    <a:stretch>
                      <a:fillRect/>
                    </a:stretch>
                  </pic:blipFill>
                  <pic:spPr>
                    <a:xfrm>
                      <a:off x="0" y="0"/>
                      <a:ext cx="3190875" cy="1066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D9870" w14:textId="77777777" w:rsidR="006D4467" w:rsidRDefault="006D4467" w:rsidP="006D4467">
      <w:pPr>
        <w:pStyle w:val="NormalWeb"/>
      </w:pPr>
      <w:r>
        <w:t>El poder es la capacidad para influir en las personas y acontecimientos, se puede representar en 5 formas:</w:t>
      </w:r>
    </w:p>
    <w:p w14:paraId="37BDEE4F" w14:textId="77777777" w:rsidR="006D4467" w:rsidRDefault="006D4467" w:rsidP="006D4467">
      <w:pPr>
        <w:pStyle w:val="Ttulo3"/>
        <w:rPr>
          <w:rFonts w:ascii="Times New Roman" w:hAnsi="Times New Roman" w:cs="Times New Roman"/>
        </w:rPr>
      </w:pPr>
      <w:r>
        <w:rPr>
          <w:rFonts w:ascii="Times New Roman" w:hAnsi="Times New Roman" w:cs="Times New Roman"/>
        </w:rPr>
        <w:t>1. Personal</w:t>
      </w:r>
    </w:p>
    <w:p w14:paraId="0C6C1CA7" w14:textId="77777777" w:rsidR="006D4467" w:rsidRDefault="006D4467" w:rsidP="006D4467">
      <w:pPr>
        <w:pStyle w:val="NormalWeb"/>
      </w:pPr>
      <w:r>
        <w:t>Proviene de uno mismo, llega a generar seguidores y es característico de los grandes líderes. Está relacionado a la empatía que puede causar una persona.</w:t>
      </w:r>
    </w:p>
    <w:p w14:paraId="2A93DEE1" w14:textId="77777777" w:rsidR="006D4467" w:rsidRDefault="006D4467" w:rsidP="006D4467">
      <w:pPr>
        <w:pStyle w:val="Ttulo3"/>
        <w:rPr>
          <w:rFonts w:ascii="Times New Roman" w:hAnsi="Times New Roman" w:cs="Times New Roman"/>
        </w:rPr>
      </w:pPr>
      <w:r>
        <w:rPr>
          <w:rFonts w:ascii="Times New Roman" w:hAnsi="Times New Roman" w:cs="Times New Roman"/>
        </w:rPr>
        <w:t>2. Legitimo</w:t>
      </w:r>
    </w:p>
    <w:p w14:paraId="05DA17A9" w14:textId="77777777" w:rsidR="006D4467" w:rsidRDefault="006D4467" w:rsidP="006D4467">
      <w:pPr>
        <w:pStyle w:val="NormalWeb"/>
      </w:pPr>
      <w:r>
        <w:t>Proviene de la autoridad y jerarquía, es un poder que le otorgamos a las personas, por ejemplo las fuerzas del orden público. También aplica para las monarquías.</w:t>
      </w:r>
    </w:p>
    <w:p w14:paraId="1ACA7188" w14:textId="77777777" w:rsidR="006D4467" w:rsidRDefault="006D4467" w:rsidP="006D4467">
      <w:pPr>
        <w:pStyle w:val="Ttulo3"/>
        <w:rPr>
          <w:rFonts w:ascii="Times New Roman" w:hAnsi="Times New Roman" w:cs="Times New Roman"/>
        </w:rPr>
      </w:pPr>
      <w:r>
        <w:rPr>
          <w:rFonts w:ascii="Times New Roman" w:hAnsi="Times New Roman" w:cs="Times New Roman"/>
        </w:rPr>
        <w:t>3. Experto</w:t>
      </w:r>
    </w:p>
    <w:p w14:paraId="63723EA7" w14:textId="77777777" w:rsidR="006D4467" w:rsidRDefault="006D4467" w:rsidP="006D4467">
      <w:pPr>
        <w:pStyle w:val="NormalWeb"/>
      </w:pPr>
      <w:r>
        <w:t>Proviene de los conocimientos y formación que tiene una persona acerca de un tema.</w:t>
      </w:r>
    </w:p>
    <w:p w14:paraId="30DA7B1D" w14:textId="77777777" w:rsidR="006D4467" w:rsidRDefault="006D4467" w:rsidP="006D4467">
      <w:pPr>
        <w:pStyle w:val="Ttulo3"/>
        <w:rPr>
          <w:rFonts w:ascii="Times New Roman" w:hAnsi="Times New Roman" w:cs="Times New Roman"/>
        </w:rPr>
      </w:pPr>
      <w:r>
        <w:rPr>
          <w:rFonts w:ascii="Times New Roman" w:hAnsi="Times New Roman" w:cs="Times New Roman"/>
        </w:rPr>
        <w:t>4. Recompensas</w:t>
      </w:r>
    </w:p>
    <w:p w14:paraId="48B1D755" w14:textId="77777777" w:rsidR="006D4467" w:rsidRDefault="006D4467" w:rsidP="006D4467">
      <w:pPr>
        <w:pStyle w:val="NormalWeb"/>
      </w:pPr>
      <w:r>
        <w:t>Es la capacidad que existe para controlar elementos y comportamientos de las personas brindado una recompensa.</w:t>
      </w:r>
    </w:p>
    <w:p w14:paraId="699EC2E0" w14:textId="77777777" w:rsidR="006D4467" w:rsidRDefault="006D4467" w:rsidP="006D4467">
      <w:pPr>
        <w:pStyle w:val="Ttulo3"/>
        <w:rPr>
          <w:rFonts w:ascii="Times New Roman" w:hAnsi="Times New Roman" w:cs="Times New Roman"/>
        </w:rPr>
      </w:pPr>
      <w:r>
        <w:rPr>
          <w:rFonts w:ascii="Times New Roman" w:hAnsi="Times New Roman" w:cs="Times New Roman"/>
        </w:rPr>
        <w:t>5. Coercitivo</w:t>
      </w:r>
    </w:p>
    <w:p w14:paraId="0AA6F3E7" w14:textId="77777777" w:rsidR="006D4467" w:rsidRDefault="006D4467" w:rsidP="006D4467">
      <w:pPr>
        <w:pStyle w:val="NormalWeb"/>
      </w:pPr>
      <w:r>
        <w:t>Una forma negativa de representación del poder es aquella donde utilizas el miedo como si fuera un motivador.</w:t>
      </w:r>
    </w:p>
    <w:p w14:paraId="41E7A74E" w14:textId="77777777" w:rsidR="006D4467" w:rsidRDefault="006D4467" w:rsidP="006D4467">
      <w:pPr>
        <w:pStyle w:val="Ttulo4"/>
        <w:rPr>
          <w:rFonts w:ascii="Times New Roman" w:hAnsi="Times New Roman" w:cs="Times New Roman"/>
        </w:rPr>
      </w:pPr>
      <w:r>
        <w:rPr>
          <w:rFonts w:ascii="Times New Roman" w:hAnsi="Times New Roman" w:cs="Times New Roman"/>
        </w:rPr>
        <w:t xml:space="preserve">Dependiendo del tipo de poder va a ser la </w:t>
      </w:r>
      <w:r>
        <w:rPr>
          <w:rFonts w:ascii="Times New Roman" w:hAnsi="Times New Roman" w:cs="Times New Roman"/>
          <w:b/>
          <w:bCs/>
        </w:rPr>
        <w:t>respuesta</w:t>
      </w:r>
      <w:r>
        <w:rPr>
          <w:rFonts w:ascii="Times New Roman" w:hAnsi="Times New Roman" w:cs="Times New Roman"/>
        </w:rPr>
        <w:t xml:space="preserve"> que obtendremos sobre una situación:</w:t>
      </w:r>
    </w:p>
    <w:p w14:paraId="6F0A32A0"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Con el poder coercitivo es muy probable que se </w:t>
      </w:r>
      <w:r>
        <w:rPr>
          <w:rStyle w:val="Textoennegrita"/>
          <w:rFonts w:ascii="Times New Roman" w:hAnsi="Times New Roman" w:cs="Times New Roman"/>
        </w:rPr>
        <w:t>resistan</w:t>
      </w:r>
      <w:r>
        <w:rPr>
          <w:rFonts w:ascii="Times New Roman" w:hAnsi="Times New Roman" w:cs="Times New Roman"/>
        </w:rPr>
        <w:t xml:space="preserve"> ya que las personas se sentirán abusadas.</w:t>
      </w:r>
    </w:p>
    <w:p w14:paraId="7545156A"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El poder legítimo o de recompensa nos va a brindar una respuesta de </w:t>
      </w:r>
      <w:r>
        <w:rPr>
          <w:rStyle w:val="Textoennegrita"/>
          <w:rFonts w:ascii="Times New Roman" w:hAnsi="Times New Roman" w:cs="Times New Roman"/>
        </w:rPr>
        <w:t>aceptación</w:t>
      </w:r>
      <w:r>
        <w:rPr>
          <w:rFonts w:ascii="Times New Roman" w:hAnsi="Times New Roman" w:cs="Times New Roman"/>
        </w:rPr>
        <w:t xml:space="preserve"> por parte de las personas.</w:t>
      </w:r>
    </w:p>
    <w:p w14:paraId="765375EC"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Con el poder personal o el de un experto obtendremos una respuesta de </w:t>
      </w:r>
      <w:r>
        <w:rPr>
          <w:rStyle w:val="Textoennegrita"/>
          <w:rFonts w:ascii="Times New Roman" w:hAnsi="Times New Roman" w:cs="Times New Roman"/>
        </w:rPr>
        <w:t>compromiso</w:t>
      </w:r>
      <w:r>
        <w:rPr>
          <w:rFonts w:ascii="Times New Roman" w:hAnsi="Times New Roman" w:cs="Times New Roman"/>
        </w:rPr>
        <w:t xml:space="preserve"> por parte de las personas.</w:t>
      </w:r>
    </w:p>
    <w:p w14:paraId="7ADFC6A8"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5D518D5"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Los cinco comportamientos o estrategias para manejar conflictos</w:t>
      </w:r>
    </w:p>
    <w:p w14:paraId="0B26A2B0"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Existen </w:t>
      </w:r>
      <w:r>
        <w:rPr>
          <w:rFonts w:ascii="Times New Roman" w:eastAsia="Times New Roman" w:hAnsi="Times New Roman" w:cs="Times New Roman"/>
          <w:b/>
          <w:bCs/>
          <w:sz w:val="24"/>
          <w:szCs w:val="24"/>
          <w:lang w:eastAsia="es-CO"/>
        </w:rPr>
        <w:t>5 estrategias</w:t>
      </w:r>
      <w:r>
        <w:rPr>
          <w:rFonts w:ascii="Times New Roman" w:eastAsia="Times New Roman" w:hAnsi="Times New Roman" w:cs="Times New Roman"/>
          <w:sz w:val="24"/>
          <w:szCs w:val="24"/>
          <w:lang w:eastAsia="es-CO"/>
        </w:rPr>
        <w:t xml:space="preserve"> que usamos para enfrentarnos al conflicto, estas van a variar según el grado de asertividad y cooperación de las personas:</w:t>
      </w:r>
    </w:p>
    <w:p w14:paraId="643BDE6D"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Competencia:</w:t>
      </w:r>
      <w:r>
        <w:rPr>
          <w:rFonts w:ascii="Times New Roman" w:eastAsia="Times New Roman" w:hAnsi="Times New Roman" w:cs="Times New Roman"/>
          <w:sz w:val="24"/>
          <w:szCs w:val="24"/>
          <w:lang w:eastAsia="es-CO"/>
        </w:rPr>
        <w:t xml:space="preserve"> Alto nivel de asertividad y poca cooperación. Funciona bien en algunas situaciones donde solamente importe ganar.</w:t>
      </w:r>
    </w:p>
    <w:p w14:paraId="67D0E70B"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Evasión:</w:t>
      </w:r>
      <w:r>
        <w:rPr>
          <w:rFonts w:ascii="Times New Roman" w:eastAsia="Times New Roman" w:hAnsi="Times New Roman" w:cs="Times New Roman"/>
          <w:sz w:val="24"/>
          <w:szCs w:val="24"/>
          <w:lang w:eastAsia="es-CO"/>
        </w:rPr>
        <w:t xml:space="preserve"> Poca asertividad y cooperación. Estamos evitando el conflicto a toda costa.</w:t>
      </w:r>
    </w:p>
    <w:p w14:paraId="543C7CF8"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Compromiso:</w:t>
      </w:r>
      <w:r>
        <w:rPr>
          <w:rFonts w:ascii="Times New Roman" w:eastAsia="Times New Roman" w:hAnsi="Times New Roman" w:cs="Times New Roman"/>
          <w:sz w:val="24"/>
          <w:szCs w:val="24"/>
          <w:lang w:eastAsia="es-CO"/>
        </w:rPr>
        <w:t xml:space="preserve"> Un nivel intermedio en asertividad y cooperación. Las partes involucradas suelen hacer un sacrificio para llegar a un acuerdo.</w:t>
      </w:r>
    </w:p>
    <w:p w14:paraId="2F93061E"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Complacencia:</w:t>
      </w:r>
      <w:r>
        <w:rPr>
          <w:rFonts w:ascii="Times New Roman" w:eastAsia="Times New Roman" w:hAnsi="Times New Roman" w:cs="Times New Roman"/>
          <w:sz w:val="24"/>
          <w:szCs w:val="24"/>
          <w:lang w:eastAsia="es-CO"/>
        </w:rPr>
        <w:t xml:space="preserve"> Alto nivel de cooperación, pero poca asertividad. Se satisfacen los intereses de otras personas sin tomar atención a los nuestros.</w:t>
      </w:r>
    </w:p>
    <w:p w14:paraId="365E8670"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Colaboración:</w:t>
      </w:r>
      <w:r>
        <w:rPr>
          <w:rFonts w:ascii="Times New Roman" w:eastAsia="Times New Roman" w:hAnsi="Times New Roman" w:cs="Times New Roman"/>
          <w:sz w:val="24"/>
          <w:szCs w:val="24"/>
          <w:lang w:eastAsia="es-CO"/>
        </w:rPr>
        <w:t xml:space="preserve"> Es el comportamiento que mejor nos ayudará a solucionar conflicto teniendo un alto nivel de asertividad y cooperación. Requiere mucha creatividad y empatía.</w:t>
      </w:r>
    </w:p>
    <w:p w14:paraId="635852D9" w14:textId="77777777" w:rsidR="006D4467" w:rsidRDefault="006D4467" w:rsidP="006D4467">
      <w:pPr>
        <w:jc w:val="center"/>
        <w:rPr>
          <w:rFonts w:ascii="Times New Roman" w:hAnsi="Times New Roman" w:cs="Times New Roman"/>
          <w:b/>
          <w:bCs/>
          <w:i/>
          <w:iCs/>
          <w:sz w:val="48"/>
          <w:szCs w:val="48"/>
        </w:rPr>
      </w:pPr>
    </w:p>
    <w:p w14:paraId="4E6F38B5" w14:textId="27B2CAF5"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ED7D6B3" wp14:editId="72259ADB">
            <wp:extent cx="4238625" cy="3295650"/>
            <wp:effectExtent l="76200" t="76200" r="142875" b="76200"/>
            <wp:docPr id="47" name="Imagen 47"/>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6"/>
                    <a:stretch>
                      <a:fillRect/>
                    </a:stretch>
                  </pic:blipFill>
                  <pic:spPr>
                    <a:xfrm>
                      <a:off x="0" y="0"/>
                      <a:ext cx="4067175" cy="3113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F447C" w14:textId="08B1DEE9"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lastRenderedPageBreak/>
        <w:drawing>
          <wp:inline distT="0" distB="0" distL="0" distR="0" wp14:anchorId="79546F5C" wp14:editId="772CB1E7">
            <wp:extent cx="4600575" cy="3257550"/>
            <wp:effectExtent l="76200" t="76200" r="142875" b="95250"/>
            <wp:docPr id="46" name="Imagen 4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47"/>
                    <a:stretch>
                      <a:fillRect/>
                    </a:stretch>
                  </pic:blipFill>
                  <pic:spPr>
                    <a:xfrm>
                      <a:off x="0" y="0"/>
                      <a:ext cx="4418965"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2FC85" w14:textId="4878E6A2"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7411090" wp14:editId="39B74FB0">
            <wp:extent cx="4600575" cy="3209925"/>
            <wp:effectExtent l="76200" t="76200" r="142875" b="85725"/>
            <wp:docPr id="45" name="Imagen 45"/>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8"/>
                    <a:stretch>
                      <a:fillRect/>
                    </a:stretch>
                  </pic:blipFill>
                  <pic:spPr>
                    <a:xfrm>
                      <a:off x="0" y="0"/>
                      <a:ext cx="4429125" cy="3036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E725B"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Reto</w:t>
      </w:r>
    </w:p>
    <w:p w14:paraId="7865C015" w14:textId="77777777" w:rsidR="006D4467" w:rsidRDefault="006D4467" w:rsidP="006D4467">
      <w:pPr>
        <w:pStyle w:val="NormalWeb"/>
      </w:pPr>
      <w:r>
        <w:t>Piensa en dos conflictos y responde en el sistema de discusiones:</w:t>
      </w:r>
    </w:p>
    <w:p w14:paraId="7286DA37"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¿Cuáles fueron las causas?</w:t>
      </w:r>
    </w:p>
    <w:p w14:paraId="3A6E6219"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¿Hubo alguna forma de poder en juego?</w:t>
      </w:r>
    </w:p>
    <w:p w14:paraId="37B62523"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¿Cuál fue tu comportamiento frente al conflicto?</w:t>
      </w:r>
    </w:p>
    <w:p w14:paraId="61BB7133" w14:textId="77777777" w:rsidR="006D4467" w:rsidRDefault="006D4467" w:rsidP="006D4467">
      <w:pPr>
        <w:pStyle w:val="Ttulo1"/>
      </w:pPr>
      <w:r>
        <w:lastRenderedPageBreak/>
        <w:t>Los tipos de negociación</w:t>
      </w:r>
    </w:p>
    <w:p w14:paraId="6EF2A849" w14:textId="77777777" w:rsidR="006D4467" w:rsidRDefault="006D4467" w:rsidP="006D4467">
      <w:pPr>
        <w:pStyle w:val="NormalWeb"/>
      </w:pPr>
      <w:r>
        <w:t>La negociación es el proceso mediante el cual resolvemos nuestras diferencias. No existen atajos en la negociación.</w:t>
      </w:r>
    </w:p>
    <w:p w14:paraId="6E2EF4E6" w14:textId="77777777" w:rsidR="006D4467" w:rsidRDefault="006D4467" w:rsidP="006D4467">
      <w:pPr>
        <w:pStyle w:val="NormalWeb"/>
      </w:pPr>
      <w:r>
        <w:t>Existen dos tipos de negociación:</w:t>
      </w:r>
    </w:p>
    <w:p w14:paraId="1A76097A"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Distributiva</w:t>
      </w:r>
    </w:p>
    <w:p w14:paraId="3D5652C8" w14:textId="77777777" w:rsidR="006D4467" w:rsidRDefault="006D4467" w:rsidP="006D4467">
      <w:pPr>
        <w:pStyle w:val="NormalWeb"/>
      </w:pPr>
      <w:r>
        <w:t>Las partes compiten para distribuirse una cantidad fija de valor, como repartir un pastel.</w:t>
      </w:r>
    </w:p>
    <w:p w14:paraId="33B284BE" w14:textId="77777777" w:rsidR="006D4467" w:rsidRDefault="006D4467" w:rsidP="006D4467">
      <w:pPr>
        <w:pStyle w:val="NormalWeb"/>
      </w:pPr>
      <w:r>
        <w:t>Los comportamientos de competencia, evasión, compromiso y complacencia son tipos de negociación distributivos, siempre habrá una parte que “pierda” en la negociación.</w:t>
      </w:r>
    </w:p>
    <w:p w14:paraId="629B4EC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Integrativa</w:t>
      </w:r>
    </w:p>
    <w:p w14:paraId="7B2B103F" w14:textId="77777777" w:rsidR="006D4467" w:rsidRDefault="006D4467" w:rsidP="006D4467">
      <w:pPr>
        <w:pStyle w:val="NormalWeb"/>
      </w:pPr>
      <w:r>
        <w:t>Son las negociaciones de ganar-ganar. Las partes buscan cooperar para maximizar el valor de los beneficios que están en juego.</w:t>
      </w:r>
    </w:p>
    <w:p w14:paraId="3E1B31CE" w14:textId="77777777" w:rsidR="006D4467" w:rsidRDefault="006D4467" w:rsidP="006D4467">
      <w:pPr>
        <w:pStyle w:val="NormalWeb"/>
      </w:pPr>
      <w:r>
        <w:t>Solamente el comportamiento de colaboración es del tipo de negociación integrativa.</w:t>
      </w:r>
    </w:p>
    <w:p w14:paraId="34527B7C" w14:textId="77777777" w:rsidR="006D4467" w:rsidRDefault="006D4467" w:rsidP="006D4467">
      <w:pPr>
        <w:pStyle w:val="NormalWeb"/>
      </w:pPr>
      <w:r>
        <w:t>Una negociación distributiva suele ser un proceso de corto plazo, mientras que la integrativa va de corto a largo plazo.</w:t>
      </w:r>
    </w:p>
    <w:p w14:paraId="5B58211B"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Las negociaciones</w:t>
      </w:r>
    </w:p>
    <w:p w14:paraId="5EFAF993" w14:textId="77777777" w:rsidR="006D4467" w:rsidRDefault="006D4467" w:rsidP="006D4467">
      <w:pPr>
        <w:pStyle w:val="NormalWeb"/>
        <w:numPr>
          <w:ilvl w:val="0"/>
          <w:numId w:val="37"/>
        </w:numPr>
      </w:pPr>
      <w:r>
        <w:t>El tipo de negociación no es absoluta, puedes iniciar con una negociación distributiva y con el tiempo volverse integrativa o viceversa.</w:t>
      </w:r>
    </w:p>
    <w:p w14:paraId="5D456467" w14:textId="77777777" w:rsidR="006D4467" w:rsidRDefault="006D4467" w:rsidP="006D4467">
      <w:pPr>
        <w:pStyle w:val="NormalWeb"/>
        <w:numPr>
          <w:ilvl w:val="0"/>
          <w:numId w:val="37"/>
        </w:numPr>
      </w:pPr>
      <w:r>
        <w:t>Las negociaciones ganar-ganar son muy difíciles de alcanzar.</w:t>
      </w:r>
    </w:p>
    <w:p w14:paraId="4A29A1C1" w14:textId="77777777" w:rsidR="006D4467" w:rsidRDefault="006D4467" w:rsidP="006D4467">
      <w:pPr>
        <w:pStyle w:val="NormalWeb"/>
        <w:numPr>
          <w:ilvl w:val="0"/>
          <w:numId w:val="37"/>
        </w:numPr>
      </w:pPr>
      <w:r>
        <w:t>Una negociación es multifase, la confianza es un factor clave dentro de este proceso.</w:t>
      </w:r>
    </w:p>
    <w:p w14:paraId="3A2F36E4" w14:textId="7836F8ED" w:rsidR="006D4467" w:rsidRDefault="006D4467" w:rsidP="006D4467">
      <w:pPr>
        <w:pStyle w:val="NormalWeb"/>
        <w:ind w:left="720"/>
        <w:jc w:val="center"/>
      </w:pPr>
      <w:r>
        <w:rPr>
          <w:noProof/>
        </w:rPr>
        <w:drawing>
          <wp:inline distT="0" distB="0" distL="0" distR="0" wp14:anchorId="56252CC4" wp14:editId="5820AA6D">
            <wp:extent cx="2857500" cy="23526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2352675"/>
                    </a:xfrm>
                    <a:prstGeom prst="rect">
                      <a:avLst/>
                    </a:prstGeom>
                    <a:noFill/>
                    <a:ln>
                      <a:noFill/>
                    </a:ln>
                  </pic:spPr>
                </pic:pic>
              </a:graphicData>
            </a:graphic>
          </wp:inline>
        </w:drawing>
      </w:r>
    </w:p>
    <w:p w14:paraId="40599122" w14:textId="77777777" w:rsidR="006D4467" w:rsidRDefault="006D4467" w:rsidP="006D4467">
      <w:pPr>
        <w:pStyle w:val="Ttulo1"/>
      </w:pPr>
    </w:p>
    <w:p w14:paraId="4721AA0E" w14:textId="77777777" w:rsidR="006D4467" w:rsidRDefault="006D4467" w:rsidP="006D4467">
      <w:pPr>
        <w:pStyle w:val="Ttulo1"/>
      </w:pPr>
      <w:r>
        <w:t>Los cuatro conceptos clave.</w:t>
      </w:r>
    </w:p>
    <w:p w14:paraId="7185B9B8"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Los cuatro conceptos clave en una negociación son:</w:t>
      </w:r>
    </w:p>
    <w:p w14:paraId="3232B17E"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val="en-US" w:eastAsia="es-CO"/>
        </w:rPr>
      </w:pPr>
      <w:r>
        <w:rPr>
          <w:rFonts w:ascii="Times New Roman" w:eastAsia="Times New Roman" w:hAnsi="Times New Roman" w:cs="Times New Roman"/>
          <w:b/>
          <w:bCs/>
          <w:sz w:val="24"/>
          <w:szCs w:val="24"/>
          <w:lang w:val="en-US" w:eastAsia="es-CO"/>
        </w:rPr>
        <w:t>BATNA  “Best Alternative to a Negotiated Agreement” – (Plan B)</w:t>
      </w:r>
    </w:p>
    <w:p w14:paraId="5DD00D1B"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hAnsi="Times New Roman" w:cs="Times New Roman"/>
          <w:sz w:val="24"/>
          <w:szCs w:val="24"/>
        </w:rPr>
        <w:t>El BATNA o mejor alternativa a un acuerdo negociado o en español (MAAN - Mejor Alternativa a un Acuerdo Negociado), es nuestro plan B en caso de que la negociación no salga como nosotros queremos. Aunque no necesariamente estamos hablando de un plan B dentro de la negociación, sino nuestra otra mejor opción por tomar en lugar de continuar la negociación.</w:t>
      </w:r>
    </w:p>
    <w:p w14:paraId="1193B8F3"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Precio de reserva - (La última oferta)</w:t>
      </w:r>
    </w:p>
    <w:p w14:paraId="6B2B0A95"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b/>
          <w:bCs/>
          <w:sz w:val="24"/>
          <w:szCs w:val="24"/>
          <w:lang w:eastAsia="es-CO"/>
        </w:rPr>
      </w:pPr>
      <w:r>
        <w:rPr>
          <w:rFonts w:ascii="Times New Roman" w:hAnsi="Times New Roman" w:cs="Times New Roman"/>
          <w:sz w:val="24"/>
          <w:szCs w:val="24"/>
        </w:rPr>
        <w:t>El precio de reserva o precio de retiro es el punto menos favorable que puedes aceptar en una negociación.</w:t>
      </w:r>
    </w:p>
    <w:p w14:paraId="6D41DAD5"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ZOPA (El espacio entre límites de la negociación)</w:t>
      </w:r>
    </w:p>
    <w:p w14:paraId="1274FC04"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b/>
          <w:bCs/>
          <w:sz w:val="24"/>
          <w:szCs w:val="24"/>
          <w:lang w:eastAsia="es-CO"/>
        </w:rPr>
      </w:pPr>
      <w:r>
        <w:rPr>
          <w:rFonts w:ascii="Times New Roman" w:hAnsi="Times New Roman" w:cs="Times New Roman"/>
          <w:sz w:val="24"/>
          <w:szCs w:val="24"/>
        </w:rPr>
        <w:t>El ZOPA o zona de posible acuerdo es el rango dentro del que puede suceder un acuerdo, por lo general es el rango generado por el precio de reserva de ambas partes de la negociación.</w:t>
      </w:r>
    </w:p>
    <w:p w14:paraId="2CF4E8D1"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Valor de intercambio</w:t>
      </w:r>
    </w:p>
    <w:p w14:paraId="4A9458B7"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valor a través del intercambio consiste en mejorar la posición que tenemos en la negociación mediante el intercambio de valores que poseemos.</w:t>
      </w:r>
    </w:p>
    <w:p w14:paraId="381C4690" w14:textId="52ED3501" w:rsidR="006D4467" w:rsidRDefault="006D4467" w:rsidP="006D4467">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6B334DD7" wp14:editId="00A19C13">
            <wp:extent cx="3609975" cy="23907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9975" cy="2390775"/>
                    </a:xfrm>
                    <a:prstGeom prst="rect">
                      <a:avLst/>
                    </a:prstGeom>
                    <a:noFill/>
                    <a:ln>
                      <a:noFill/>
                    </a:ln>
                  </pic:spPr>
                </pic:pic>
              </a:graphicData>
            </a:graphic>
          </wp:inline>
        </w:drawing>
      </w:r>
    </w:p>
    <w:p w14:paraId="2FCBD33D" w14:textId="77777777" w:rsidR="006D4467" w:rsidRDefault="006D4467" w:rsidP="006D4467">
      <w:pPr>
        <w:pStyle w:val="Ttulo1"/>
      </w:pPr>
    </w:p>
    <w:p w14:paraId="3973853B" w14:textId="77777777" w:rsidR="006D4467" w:rsidRDefault="006D4467" w:rsidP="006D4467">
      <w:pPr>
        <w:pStyle w:val="Ttulo1"/>
      </w:pPr>
      <w:r>
        <w:t>Negociadores intransigentes y saboteadores.</w:t>
      </w:r>
    </w:p>
    <w:p w14:paraId="1FCAF982"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Negociadores intransigentes</w:t>
      </w:r>
    </w:p>
    <w:p w14:paraId="48D2B83C" w14:textId="77777777" w:rsidR="006D4467" w:rsidRDefault="006D4467" w:rsidP="006D4467">
      <w:pPr>
        <w:pStyle w:val="NormalWeb"/>
      </w:pPr>
      <w:r>
        <w:t>Son aquellas personas donde cada negociación es una batalla donde deben ganar sí o sí, suelen ser muy competitivos.</w:t>
      </w:r>
    </w:p>
    <w:p w14:paraId="56F29EA0" w14:textId="77777777" w:rsidR="006D4467" w:rsidRDefault="006D4467" w:rsidP="006D4467">
      <w:pPr>
        <w:pStyle w:val="NormalWeb"/>
      </w:pPr>
      <w:r>
        <w:t>Ante este tipo de negociador puedes manejar la situación con varias estrategias:</w:t>
      </w:r>
    </w:p>
    <w:p w14:paraId="34BC4F3F"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Conoce su juego, no te dejes intimidar ni caigas en el juego de emociones.</w:t>
      </w:r>
    </w:p>
    <w:p w14:paraId="3738E5AD"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Dosifica la información que le compartes, no pierdas el control de la conversación.</w:t>
      </w:r>
    </w:p>
    <w:p w14:paraId="1CCFE3C2"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Comunica la disposición de retirarte, el sentimiento de pérdida los hará calmarse.</w:t>
      </w:r>
    </w:p>
    <w:p w14:paraId="6E614F02" w14:textId="04C59510" w:rsidR="006D4467" w:rsidRDefault="006D4467" w:rsidP="006D4467">
      <w:pPr>
        <w:spacing w:before="100" w:beforeAutospacing="1" w:after="100" w:afterAutospacing="1" w:line="240" w:lineRule="auto"/>
        <w:ind w:left="360"/>
        <w:jc w:val="center"/>
        <w:rPr>
          <w:rFonts w:ascii="Times New Roman" w:hAnsi="Times New Roman" w:cs="Times New Roman"/>
        </w:rPr>
      </w:pPr>
      <w:r>
        <w:rPr>
          <w:rFonts w:ascii="Times New Roman" w:hAnsi="Times New Roman" w:cs="Times New Roman"/>
          <w:noProof/>
        </w:rPr>
        <w:drawing>
          <wp:inline distT="0" distB="0" distL="0" distR="0" wp14:anchorId="2A3E2DDD" wp14:editId="242D9BFA">
            <wp:extent cx="3800475" cy="2800350"/>
            <wp:effectExtent l="76200" t="76200" r="142875" b="76200"/>
            <wp:docPr id="42" name="Imagen 42"/>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51"/>
                    <a:stretch>
                      <a:fillRect/>
                    </a:stretch>
                  </pic:blipFill>
                  <pic:spPr>
                    <a:xfrm>
                      <a:off x="0" y="0"/>
                      <a:ext cx="3619500"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20EF26"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Saboteadores</w:t>
      </w:r>
    </w:p>
    <w:p w14:paraId="58833C2D" w14:textId="77777777" w:rsidR="006D4467" w:rsidRDefault="006D4467" w:rsidP="006D4467">
      <w:pPr>
        <w:pStyle w:val="NormalWeb"/>
      </w:pPr>
      <w:r>
        <w:t>Son personas que si perciben una perdida dentro de la negociación van a transmitir una resistencia pasiva (ignoran los acuerdos) o activa (van a oponerse).</w:t>
      </w:r>
    </w:p>
    <w:p w14:paraId="3DA86D1B" w14:textId="77777777" w:rsidR="006D4467" w:rsidRDefault="006D4467" w:rsidP="006D4467">
      <w:pPr>
        <w:pStyle w:val="NormalWeb"/>
      </w:pPr>
      <w:r>
        <w:t>Para manejar estas situaciones lo mejor es identificar a las personas, prestar ayuda, ampliar el trato y comunicar los beneficios.</w:t>
      </w:r>
    </w:p>
    <w:p w14:paraId="016E67B9" w14:textId="77777777" w:rsidR="006D4467" w:rsidRDefault="006D4467" w:rsidP="006D4467">
      <w:pPr>
        <w:pStyle w:val="NormalWeb"/>
      </w:pPr>
    </w:p>
    <w:p w14:paraId="038DDF8E" w14:textId="77777777" w:rsidR="006D4467" w:rsidRDefault="006D4467" w:rsidP="006D4467">
      <w:pPr>
        <w:pStyle w:val="NormalWeb"/>
      </w:pPr>
    </w:p>
    <w:p w14:paraId="74C5F8AA" w14:textId="77777777" w:rsidR="006D4467" w:rsidRDefault="006D4467" w:rsidP="006D4467">
      <w:pPr>
        <w:pStyle w:val="Ttulo1"/>
      </w:pPr>
      <w:r>
        <w:t>Falta o exceso de confianza.</w:t>
      </w:r>
    </w:p>
    <w:p w14:paraId="69E1924A" w14:textId="77777777" w:rsidR="006D4467" w:rsidRDefault="006D4467" w:rsidP="006D4467">
      <w:pPr>
        <w:pStyle w:val="NormalWeb"/>
      </w:pPr>
      <w:r>
        <w:t>La confianza es muy importante dentro de una negociación, hay muchas negociaciones que fracasan por que la otra parte del acuerdo no te genero confianza.</w:t>
      </w:r>
    </w:p>
    <w:p w14:paraId="0DB61D7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El Bluff</w:t>
      </w:r>
    </w:p>
    <w:p w14:paraId="1E9620E0" w14:textId="77777777" w:rsidR="006D4467" w:rsidRDefault="006D4467" w:rsidP="006D4467">
      <w:pPr>
        <w:pStyle w:val="NormalWeb"/>
      </w:pPr>
      <w:r>
        <w:t xml:space="preserve">Es un negociador que no tiene ningún problema con mentir y engañar. Si utilizas el </w:t>
      </w:r>
      <w:r>
        <w:rPr>
          <w:rStyle w:val="nfasis"/>
          <w:rFonts w:eastAsiaTheme="majorEastAsia"/>
        </w:rPr>
        <w:t>bluff</w:t>
      </w:r>
      <w:r>
        <w:t xml:space="preserve"> para negociar y te descubren, ten por seguro que la negociación ha terminado, la confianza se pierde al instante.</w:t>
      </w:r>
    </w:p>
    <w:p w14:paraId="0077EA66" w14:textId="77777777" w:rsidR="006D4467" w:rsidRDefault="006D4467" w:rsidP="006D4467">
      <w:pPr>
        <w:pStyle w:val="NormalWeb"/>
      </w:pPr>
      <w:r>
        <w:t>Si en una negociación percibes que la otra parte podría estar mintiendo tú puedes hacer lo siguiente:</w:t>
      </w:r>
    </w:p>
    <w:p w14:paraId="1368074D" w14:textId="77777777" w:rsidR="006D4467" w:rsidRDefault="006D4467" w:rsidP="006D4467">
      <w:pPr>
        <w:numPr>
          <w:ilvl w:val="0"/>
          <w:numId w:val="40"/>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Pídele más información al respecto de lo que están negociando.</w:t>
      </w:r>
    </w:p>
    <w:p w14:paraId="18ECC9F3" w14:textId="77777777" w:rsidR="006D4467" w:rsidRDefault="006D4467" w:rsidP="006D4467">
      <w:pPr>
        <w:numPr>
          <w:ilvl w:val="0"/>
          <w:numId w:val="40"/>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Define términos de cumplimiento.</w:t>
      </w:r>
    </w:p>
    <w:p w14:paraId="4F0C3E5D" w14:textId="77777777" w:rsidR="006D4467" w:rsidRDefault="006D4467" w:rsidP="006D4467">
      <w:pPr>
        <w:spacing w:before="100" w:beforeAutospacing="1" w:after="100" w:afterAutospacing="1" w:line="240" w:lineRule="auto"/>
        <w:rPr>
          <w:rFonts w:ascii="Times New Roman" w:hAnsi="Times New Roman" w:cs="Times New Roman"/>
          <w:sz w:val="24"/>
          <w:szCs w:val="24"/>
        </w:rPr>
      </w:pPr>
    </w:p>
    <w:p w14:paraId="23C15821" w14:textId="019666D9" w:rsidR="006D4467" w:rsidRDefault="006D4467" w:rsidP="006D4467">
      <w:pPr>
        <w:spacing w:before="100" w:beforeAutospacing="1" w:after="100" w:afterAutospacing="1" w:line="240" w:lineRule="auto"/>
        <w:jc w:val="center"/>
        <w:rPr>
          <w:rFonts w:ascii="Times New Roman" w:hAnsi="Times New Roman" w:cs="Times New Roman"/>
          <w:sz w:val="24"/>
          <w:szCs w:val="24"/>
        </w:rPr>
      </w:pPr>
      <w:r>
        <w:rPr>
          <w:rFonts w:ascii="Times New Roman" w:hAnsi="Times New Roman" w:cs="Times New Roman"/>
          <w:noProof/>
        </w:rPr>
        <w:drawing>
          <wp:inline distT="0" distB="0" distL="0" distR="0" wp14:anchorId="2E723B65" wp14:editId="46F00902">
            <wp:extent cx="4905375" cy="3581400"/>
            <wp:effectExtent l="76200" t="76200" r="142875" b="95250"/>
            <wp:docPr id="41" name="Imagen 4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52"/>
                    <a:stretch>
                      <a:fillRect/>
                    </a:stretch>
                  </pic:blipFill>
                  <pic:spPr>
                    <a:xfrm>
                      <a:off x="0" y="0"/>
                      <a:ext cx="4733925" cy="341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FE9407" w14:textId="77777777" w:rsidR="006D4467" w:rsidRDefault="006D4467" w:rsidP="0024157A">
      <w:pPr>
        <w:spacing w:before="100" w:beforeAutospacing="1" w:after="100" w:afterAutospacing="1" w:line="240" w:lineRule="auto"/>
        <w:rPr>
          <w:rFonts w:ascii="Times New Roman" w:hAnsi="Times New Roman" w:cs="Times New Roman"/>
          <w:sz w:val="24"/>
          <w:szCs w:val="24"/>
        </w:rPr>
      </w:pPr>
    </w:p>
    <w:p w14:paraId="1D818DB0" w14:textId="77777777" w:rsidR="006D4467" w:rsidRDefault="006D4467" w:rsidP="006D4467">
      <w:pPr>
        <w:spacing w:before="100" w:beforeAutospacing="1" w:after="100" w:afterAutospacing="1" w:line="240" w:lineRule="auto"/>
        <w:jc w:val="center"/>
        <w:rPr>
          <w:rFonts w:ascii="Times New Roman" w:hAnsi="Times New Roman" w:cs="Times New Roman"/>
          <w:sz w:val="24"/>
          <w:szCs w:val="24"/>
        </w:rPr>
      </w:pPr>
    </w:p>
    <w:p w14:paraId="0E2554CF"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Expectativas no razonables</w:t>
      </w:r>
    </w:p>
    <w:p w14:paraId="493341B2"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Hay personas que llegan a una negociación con expectativas muy exageradas.</w:t>
      </w:r>
      <w:r>
        <w:rPr>
          <w:rFonts w:ascii="Times New Roman" w:eastAsia="Times New Roman" w:hAnsi="Times New Roman" w:cs="Times New Roman"/>
          <w:sz w:val="24"/>
          <w:szCs w:val="24"/>
          <w:lang w:eastAsia="es-CO"/>
        </w:rPr>
        <w:br/>
        <w:t>Por lo general son personas que les falta información respecto al tema que están negociando o están tomando una postura de abuso, piden mucho más para ver si la otra persona acepta esos términos.</w:t>
      </w:r>
    </w:p>
    <w:p w14:paraId="4E6C21D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manejar estas situaciones lo mejor es:</w:t>
      </w:r>
    </w:p>
    <w:p w14:paraId="255BA062"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 fundamentos lógicos.</w:t>
      </w:r>
    </w:p>
    <w:p w14:paraId="47249090"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Brinda nueva información.</w:t>
      </w:r>
    </w:p>
    <w:p w14:paraId="60CAD0A8"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 ejemplos o casos de éxito.</w:t>
      </w:r>
    </w:p>
    <w:p w14:paraId="5FB3AFE5"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0B6FCF7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personas que llegan con expectativas no razonables lo hacen por dos razones:</w:t>
      </w:r>
    </w:p>
    <w:p w14:paraId="5B77CC72" w14:textId="77777777" w:rsidR="006D4467" w:rsidRDefault="006D4467" w:rsidP="006D4467">
      <w:pPr>
        <w:numPr>
          <w:ilvl w:val="0"/>
          <w:numId w:val="4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Les hace falta información o no están preparadas. No han investigado, no han hecho ningún trabajo previo.</w:t>
      </w:r>
    </w:p>
    <w:p w14:paraId="1DEB09AF" w14:textId="77777777" w:rsidR="006D4467" w:rsidRDefault="006D4467" w:rsidP="006D4467">
      <w:pPr>
        <w:numPr>
          <w:ilvl w:val="0"/>
          <w:numId w:val="4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Postura de abuso, simplemente son personas que de inicio piden mucho mas solo para ver si la otra persona es complaciente con sus demandas. Este tipo de obstáculo lo vemos mucho en las relaciones en las que hay cliente y proveedor.</w:t>
      </w:r>
      <w:r>
        <w:rPr>
          <w:rFonts w:ascii="Times New Roman" w:eastAsia="Times New Roman" w:hAnsi="Times New Roman" w:cs="Times New Roman"/>
          <w:sz w:val="24"/>
          <w:szCs w:val="24"/>
          <w:lang w:eastAsia="es-CO"/>
        </w:rPr>
        <w:br/>
        <w:t>Hay un riesgo grave con las expectativas no razonables y es que nos puede llevar a un escalamiento irracional y esto sucede cuando el conflicto comienza a subir de tono hasta que la negociación deja de tener sentido. Hay una parte que se está percibiendo como perdedora y lo que está haciendo es reaccionando impulsivamente y agresivamente para tratar de inclinar la balanza. La otra parte responde de la misma forma.</w:t>
      </w:r>
    </w:p>
    <w:p w14:paraId="5CDF3100" w14:textId="5EFE5195"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6F5D6FCC" wp14:editId="308E5276">
            <wp:extent cx="2943225" cy="2362200"/>
            <wp:effectExtent l="76200" t="76200" r="142875" b="95250"/>
            <wp:docPr id="40" name="Imagen 40"/>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53"/>
                    <a:stretch>
                      <a:fillRect/>
                    </a:stretch>
                  </pic:blipFill>
                  <pic:spPr>
                    <a:xfrm>
                      <a:off x="0" y="0"/>
                      <a:ext cx="2762250" cy="2188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7B034" w14:textId="77777777" w:rsidR="006D4467" w:rsidRDefault="006D4467" w:rsidP="006D4467">
      <w:pPr>
        <w:pStyle w:val="NormalWeb"/>
      </w:pPr>
    </w:p>
    <w:p w14:paraId="19DFA79D"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Emociones descontroladas</w:t>
      </w:r>
    </w:p>
    <w:p w14:paraId="342DFB17"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Una negociación es un proceso totalmente humano, todos los humanos tienen emociones entonces si una o más personas pierde el control de sus emociones puede traer dificultades a la negociación.</w:t>
      </w:r>
    </w:p>
    <w:p w14:paraId="63067F04"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vencer las situaciones donde las emociones ya se descontrolaron lo mejor es:</w:t>
      </w:r>
    </w:p>
    <w:p w14:paraId="0B43983E"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Pedir un tiempo fuera, una sesión de descanso para que las partes de la negociación se calmen.</w:t>
      </w:r>
    </w:p>
    <w:p w14:paraId="3B34498E"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Realiza preguntas para averiguar por qué una persona reacciono de tal manera.</w:t>
      </w:r>
    </w:p>
    <w:p w14:paraId="5FF6ADEB"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Centrarte en el tema, si es necesario trae un moderador.</w:t>
      </w:r>
    </w:p>
    <w:p w14:paraId="157AE857" w14:textId="77777777" w:rsidR="006D4467" w:rsidRDefault="006D4467" w:rsidP="006D4467">
      <w:pPr>
        <w:rPr>
          <w:rFonts w:ascii="Times New Roman" w:hAnsi="Times New Roman" w:cs="Times New Roman"/>
          <w:sz w:val="24"/>
          <w:szCs w:val="24"/>
        </w:rPr>
      </w:pPr>
    </w:p>
    <w:p w14:paraId="27300E86" w14:textId="77777777" w:rsidR="006D4467" w:rsidRDefault="006D4467" w:rsidP="006D4467">
      <w:pPr>
        <w:pStyle w:val="Ttulo1"/>
      </w:pPr>
    </w:p>
    <w:p w14:paraId="79A9F801" w14:textId="77777777" w:rsidR="006D4467" w:rsidRDefault="006D4467" w:rsidP="006D4467">
      <w:pPr>
        <w:pStyle w:val="Ttulo1"/>
      </w:pPr>
      <w:r>
        <w:t>Definir resultados e identificar oportunidades</w:t>
      </w:r>
    </w:p>
    <w:p w14:paraId="089C2997" w14:textId="77777777" w:rsidR="006D4467" w:rsidRDefault="006D4467" w:rsidP="006D4467">
      <w:pPr>
        <w:pStyle w:val="NormalWeb"/>
      </w:pPr>
      <w:r>
        <w:t>Es muy importante estar bien preparados e informados para que la negociación tenga éxito. Este proceso incluye varios pasos o etapas.</w:t>
      </w:r>
    </w:p>
    <w:p w14:paraId="69F436A2" w14:textId="77777777" w:rsidR="006D4467" w:rsidRDefault="006D4467" w:rsidP="006D4467">
      <w:pPr>
        <w:pStyle w:val="Ttulo3"/>
        <w:rPr>
          <w:rFonts w:ascii="Times New Roman" w:hAnsi="Times New Roman" w:cs="Times New Roman"/>
        </w:rPr>
      </w:pPr>
      <w:r>
        <w:rPr>
          <w:rFonts w:ascii="Times New Roman" w:hAnsi="Times New Roman" w:cs="Times New Roman"/>
        </w:rPr>
        <w:t>1. Definir resultados satisfactorios</w:t>
      </w:r>
    </w:p>
    <w:p w14:paraId="58E0C835" w14:textId="77777777" w:rsidR="006D4467" w:rsidRDefault="006D4467" w:rsidP="006D4467">
      <w:pPr>
        <w:pStyle w:val="NormalWeb"/>
      </w:pPr>
      <w:r>
        <w:t>Es importante que contestemos a las preguntas:</w:t>
      </w:r>
    </w:p>
    <w:p w14:paraId="426D6D8C" w14:textId="77777777" w:rsidR="006D4467" w:rsidRDefault="006D4467" w:rsidP="006D4467">
      <w:pPr>
        <w:numPr>
          <w:ilvl w:val="0"/>
          <w:numId w:val="44"/>
        </w:numPr>
        <w:spacing w:before="100" w:beforeAutospacing="1" w:after="100" w:afterAutospacing="1" w:line="240" w:lineRule="auto"/>
        <w:rPr>
          <w:rFonts w:ascii="Times New Roman" w:hAnsi="Times New Roman" w:cs="Times New Roman"/>
        </w:rPr>
      </w:pPr>
      <w:r>
        <w:rPr>
          <w:rFonts w:ascii="Times New Roman" w:hAnsi="Times New Roman" w:cs="Times New Roman"/>
        </w:rPr>
        <w:t>¿Cuál es un buen resultado para mí?</w:t>
      </w:r>
    </w:p>
    <w:p w14:paraId="7B107AF5" w14:textId="77777777" w:rsidR="006D4467" w:rsidRDefault="006D4467" w:rsidP="006D4467">
      <w:pPr>
        <w:numPr>
          <w:ilvl w:val="0"/>
          <w:numId w:val="44"/>
        </w:numPr>
        <w:spacing w:before="100" w:beforeAutospacing="1" w:after="100" w:afterAutospacing="1" w:line="240" w:lineRule="auto"/>
        <w:rPr>
          <w:rFonts w:ascii="Times New Roman" w:hAnsi="Times New Roman" w:cs="Times New Roman"/>
        </w:rPr>
      </w:pPr>
      <w:r>
        <w:rPr>
          <w:rFonts w:ascii="Times New Roman" w:hAnsi="Times New Roman" w:cs="Times New Roman"/>
        </w:rPr>
        <w:t>¿Cuál es un buen resultado para la otra parte?</w:t>
      </w:r>
    </w:p>
    <w:p w14:paraId="424A06CF" w14:textId="77777777" w:rsidR="006D4467" w:rsidRDefault="006D4467" w:rsidP="006D4467">
      <w:pPr>
        <w:pStyle w:val="NormalWeb"/>
      </w:pPr>
      <w:r>
        <w:t xml:space="preserve">Revisar el archivo </w:t>
      </w:r>
      <w:r>
        <w:rPr>
          <w:highlight w:val="yellow"/>
        </w:rPr>
        <w:t>Determinar-intereses-contraparte.pdf</w:t>
      </w:r>
      <w:r>
        <w:t xml:space="preserve"> para evaluar de mejor forma los intereses de la contraparte.</w:t>
      </w:r>
    </w:p>
    <w:p w14:paraId="2CF40C24" w14:textId="77777777" w:rsidR="006D4467" w:rsidRDefault="006D4467" w:rsidP="006D4467">
      <w:pPr>
        <w:pStyle w:val="Ttulo3"/>
        <w:rPr>
          <w:rFonts w:ascii="Times New Roman" w:hAnsi="Times New Roman" w:cs="Times New Roman"/>
        </w:rPr>
      </w:pPr>
      <w:r>
        <w:rPr>
          <w:rFonts w:ascii="Times New Roman" w:hAnsi="Times New Roman" w:cs="Times New Roman"/>
        </w:rPr>
        <w:t>2. Identificar oportunidades para crear valor</w:t>
      </w:r>
    </w:p>
    <w:p w14:paraId="29828BDC" w14:textId="77777777" w:rsidR="006D4467" w:rsidRDefault="006D4467" w:rsidP="006D4467">
      <w:pPr>
        <w:numPr>
          <w:ilvl w:val="0"/>
          <w:numId w:val="45"/>
        </w:numPr>
        <w:spacing w:before="100" w:beforeAutospacing="1" w:after="100" w:afterAutospacing="1" w:line="240" w:lineRule="auto"/>
        <w:rPr>
          <w:rFonts w:ascii="Times New Roman" w:hAnsi="Times New Roman" w:cs="Times New Roman"/>
        </w:rPr>
      </w:pPr>
      <w:r>
        <w:rPr>
          <w:rFonts w:ascii="Times New Roman" w:hAnsi="Times New Roman" w:cs="Times New Roman"/>
        </w:rPr>
        <w:t>¿Qué intereses tenemos en común?</w:t>
      </w:r>
    </w:p>
    <w:p w14:paraId="103C350A" w14:textId="77777777" w:rsidR="006D4467" w:rsidRDefault="006D4467" w:rsidP="006D4467">
      <w:pPr>
        <w:numPr>
          <w:ilvl w:val="0"/>
          <w:numId w:val="45"/>
        </w:numPr>
        <w:spacing w:before="100" w:beforeAutospacing="1" w:after="100" w:afterAutospacing="1" w:line="240" w:lineRule="auto"/>
        <w:rPr>
          <w:rFonts w:ascii="Times New Roman" w:hAnsi="Times New Roman" w:cs="Times New Roman"/>
        </w:rPr>
      </w:pPr>
      <w:r>
        <w:rPr>
          <w:rFonts w:ascii="Times New Roman" w:hAnsi="Times New Roman" w:cs="Times New Roman"/>
        </w:rPr>
        <w:t>¿Qué concesiones puedo hacer?</w:t>
      </w:r>
    </w:p>
    <w:p w14:paraId="70CB8A5C" w14:textId="77777777" w:rsidR="006D4467" w:rsidRDefault="006D4467" w:rsidP="006D4467">
      <w:pPr>
        <w:spacing w:before="100" w:beforeAutospacing="1" w:after="100" w:afterAutospacing="1" w:line="240" w:lineRule="auto"/>
        <w:rPr>
          <w:rFonts w:ascii="Times New Roman" w:hAnsi="Times New Roman" w:cs="Times New Roman"/>
        </w:rPr>
      </w:pPr>
    </w:p>
    <w:p w14:paraId="4B87E16F" w14:textId="77777777" w:rsidR="006D4467" w:rsidRDefault="006D4467" w:rsidP="006D4467">
      <w:pPr>
        <w:spacing w:before="100" w:beforeAutospacing="1" w:after="100" w:afterAutospacing="1" w:line="240" w:lineRule="auto"/>
        <w:rPr>
          <w:rFonts w:ascii="Times New Roman" w:hAnsi="Times New Roman" w:cs="Times New Roman"/>
        </w:rPr>
      </w:pPr>
    </w:p>
    <w:p w14:paraId="36E03C76" w14:textId="77777777" w:rsidR="006D4467" w:rsidRDefault="006D4467" w:rsidP="006D4467">
      <w:pPr>
        <w:pStyle w:val="Ttulo1"/>
      </w:pPr>
      <w:r>
        <w:lastRenderedPageBreak/>
        <w:t>Identificar el BATNA y precio de reserva</w:t>
      </w:r>
    </w:p>
    <w:p w14:paraId="537C4C3D" w14:textId="77777777" w:rsidR="006D4467" w:rsidRDefault="006D4467" w:rsidP="006D4467">
      <w:pPr>
        <w:pStyle w:val="NormalWeb"/>
      </w:pPr>
      <w:r>
        <w:t xml:space="preserve">Es esencial tener listos el </w:t>
      </w:r>
      <w:r>
        <w:rPr>
          <w:rStyle w:val="Textoennegrita"/>
          <w:rFonts w:eastAsiaTheme="majorEastAsia"/>
        </w:rPr>
        <w:t>BATNA</w:t>
      </w:r>
      <w:r>
        <w:t xml:space="preserve"> y precio de reserva antes de comenzar una negociación ya que nos indicará si un acuerdo es beneficioso o no.</w:t>
      </w:r>
    </w:p>
    <w:p w14:paraId="6285A40A" w14:textId="77777777" w:rsidR="006D4467" w:rsidRDefault="006D4467" w:rsidP="006D4467">
      <w:pPr>
        <w:pStyle w:val="NormalWeb"/>
      </w:pPr>
      <w:r>
        <w:t>También es importante que durante el proceso de negociación busquemos cómo mejorar nuestro BATNA.</w:t>
      </w:r>
    </w:p>
    <w:p w14:paraId="3BF2F258" w14:textId="77777777" w:rsidR="006D4467" w:rsidRDefault="006D4467" w:rsidP="006D4467">
      <w:pPr>
        <w:pStyle w:val="NormalWeb"/>
        <w:jc w:val="center"/>
      </w:pPr>
      <w:r>
        <w:t>Para determinar tu BATNA y precio de reserva revisar:</w:t>
      </w:r>
    </w:p>
    <w:p w14:paraId="7247E438" w14:textId="77777777" w:rsidR="006D4467" w:rsidRDefault="006D4467" w:rsidP="006D4467">
      <w:pPr>
        <w:pStyle w:val="NormalWeb"/>
        <w:jc w:val="center"/>
      </w:pPr>
      <w:r>
        <w:rPr>
          <w:highlight w:val="yellow"/>
        </w:rPr>
        <w:t>determinar-precio-de-reserva.pdf</w:t>
      </w:r>
    </w:p>
    <w:p w14:paraId="4B0B38C5" w14:textId="77777777" w:rsidR="006D4467" w:rsidRDefault="006D4467" w:rsidP="006D4467">
      <w:pPr>
        <w:pStyle w:val="NormalWeb"/>
        <w:jc w:val="center"/>
      </w:pPr>
      <w:r>
        <w:rPr>
          <w:highlight w:val="yellow"/>
        </w:rPr>
        <w:t>determinar-y-mejorar-batna.pdf</w:t>
      </w:r>
    </w:p>
    <w:p w14:paraId="088DC44C" w14:textId="77777777" w:rsidR="006D4467" w:rsidRDefault="006D4467" w:rsidP="006D4467">
      <w:pPr>
        <w:pStyle w:val="NormalWeb"/>
        <w:jc w:val="center"/>
      </w:pPr>
    </w:p>
    <w:p w14:paraId="41B04C36" w14:textId="77777777" w:rsidR="006D4467" w:rsidRDefault="006D4467" w:rsidP="006D4467">
      <w:pPr>
        <w:pStyle w:val="NormalWeb"/>
        <w:jc w:val="center"/>
      </w:pPr>
    </w:p>
    <w:p w14:paraId="23687ABA" w14:textId="77777777" w:rsidR="006D4467" w:rsidRDefault="006D4467" w:rsidP="006D4467">
      <w:pPr>
        <w:pStyle w:val="NormalWeb"/>
        <w:jc w:val="center"/>
      </w:pPr>
    </w:p>
    <w:p w14:paraId="7A38F381" w14:textId="77777777" w:rsidR="006D4467" w:rsidRDefault="006D4467" w:rsidP="006D4467">
      <w:pPr>
        <w:pStyle w:val="NormalWeb"/>
        <w:jc w:val="center"/>
      </w:pPr>
    </w:p>
    <w:p w14:paraId="75E29612"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Determinar la autoridad y poder en juego</w:t>
      </w:r>
    </w:p>
    <w:p w14:paraId="10A41446"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cualquier negociación lo mejor es siempre tener una relación directa con las personas que tienen la autoridad para cerrar el trato, de lo contrario podría demorar muchísimo el proceso de negociación.</w:t>
      </w:r>
    </w:p>
    <w:p w14:paraId="01AA6BE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Investiga:</w:t>
      </w:r>
    </w:p>
    <w:p w14:paraId="01FAC97A"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¿Quién toma la decisión?</w:t>
      </w:r>
    </w:p>
    <w:p w14:paraId="0D0FFC28"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¿Qué autoridad tiene la persona con la que te encuentras negociando?</w:t>
      </w:r>
    </w:p>
    <w:p w14:paraId="394942CC"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¿Cuál es el proceso de toma de decisiones?</w:t>
      </w:r>
    </w:p>
    <w:p w14:paraId="4A946E22"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Revisar:</w:t>
      </w:r>
    </w:p>
    <w:p w14:paraId="3B51F6CD"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highlight w:val="yellow"/>
          <w:lang w:eastAsia="es-CO"/>
        </w:rPr>
        <w:t>determinar-autoridad-y-poder.pdf</w:t>
      </w:r>
    </w:p>
    <w:p w14:paraId="5275F841"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2C1B107"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2BB12419"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5C2A2A8"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6E6DD1F" w14:textId="77777777" w:rsidR="006D4467" w:rsidRDefault="006D4467" w:rsidP="006D4467">
      <w:pPr>
        <w:pStyle w:val="Ttulo1"/>
      </w:pPr>
    </w:p>
    <w:p w14:paraId="71BDE326" w14:textId="77777777" w:rsidR="006D4467" w:rsidRDefault="006D4467" w:rsidP="006D4467">
      <w:pPr>
        <w:pStyle w:val="Ttulo1"/>
      </w:pPr>
      <w:r>
        <w:t>Entender a la contraparte y flexibilidad</w:t>
      </w:r>
    </w:p>
    <w:p w14:paraId="1CC0106F" w14:textId="77777777" w:rsidR="006D4467" w:rsidRDefault="006D4467" w:rsidP="006D4467">
      <w:pPr>
        <w:pStyle w:val="NormalWeb"/>
      </w:pPr>
      <w:r>
        <w:t>Es el momento de generar empatía con la contraparte en nuestro proceso de negociación.</w:t>
      </w:r>
    </w:p>
    <w:p w14:paraId="0F432DE5" w14:textId="77777777" w:rsidR="006D4467" w:rsidRDefault="006D4467" w:rsidP="006D4467">
      <w:pPr>
        <w:pStyle w:val="NormalWeb"/>
      </w:pPr>
      <w:r>
        <w:t>¿Qué tanto sabemos de la otra parte? Trata de reunirte con la otra parte en un contexto no tan laboral, que no se platique sobre la negociación.</w:t>
      </w:r>
    </w:p>
    <w:p w14:paraId="1F446D2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1F1D4006"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02DF681" w14:textId="77777777" w:rsidR="006D4467" w:rsidRDefault="006D4467" w:rsidP="006D4467">
      <w:pPr>
        <w:pStyle w:val="Ttulo1"/>
      </w:pPr>
    </w:p>
    <w:p w14:paraId="3E5681EA" w14:textId="77777777" w:rsidR="006D4467" w:rsidRDefault="006D4467" w:rsidP="006D4467">
      <w:pPr>
        <w:pStyle w:val="Ttulo1"/>
      </w:pPr>
    </w:p>
    <w:p w14:paraId="17C2B9B0" w14:textId="77777777" w:rsidR="006D4467" w:rsidRDefault="006D4467" w:rsidP="006D4467">
      <w:pPr>
        <w:pStyle w:val="Ttulo1"/>
      </w:pPr>
    </w:p>
    <w:p w14:paraId="245A59F3" w14:textId="77777777" w:rsidR="006D4467" w:rsidRDefault="006D4467" w:rsidP="006D4467">
      <w:pPr>
        <w:pStyle w:val="Ttulo1"/>
      </w:pPr>
      <w:r>
        <w:t>Identificar y mejorar las condiciones a nuestro favor</w:t>
      </w:r>
    </w:p>
    <w:p w14:paraId="39397DEB" w14:textId="77777777" w:rsidR="006D4467" w:rsidRDefault="006D4467" w:rsidP="006D4467">
      <w:pPr>
        <w:pStyle w:val="NormalWeb"/>
      </w:pPr>
      <w:r>
        <w:t>Ambas partes debemos estar convencidos de que el acuerdo es justo y razonable, podemos reforzar el acuerdo utilizando elementos externos.</w:t>
      </w:r>
    </w:p>
    <w:p w14:paraId="6DA07483"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Reto</w:t>
      </w:r>
    </w:p>
    <w:p w14:paraId="3FA2C51E" w14:textId="77777777" w:rsidR="006D4467" w:rsidRDefault="006D4467" w:rsidP="006D4467">
      <w:pPr>
        <w:pStyle w:val="NormalWeb"/>
      </w:pPr>
      <w:r>
        <w:t>Utilizando los formatos y pasos vistos en el módulo, negocia las condiciones para contratar al talento más pro que necesita tu empresa.</w:t>
      </w:r>
    </w:p>
    <w:p w14:paraId="6270EFBB" w14:textId="77777777" w:rsidR="006D4467" w:rsidRDefault="006D4467" w:rsidP="006D4467">
      <w:pPr>
        <w:pStyle w:val="NormalWeb"/>
      </w:pPr>
    </w:p>
    <w:p w14:paraId="21A9BEFD" w14:textId="77777777" w:rsidR="006D4467" w:rsidRDefault="006D4467" w:rsidP="006D4467">
      <w:pPr>
        <w:pStyle w:val="NormalWeb"/>
      </w:pPr>
    </w:p>
    <w:p w14:paraId="0810B286" w14:textId="77777777" w:rsidR="006D4467" w:rsidRDefault="006D4467" w:rsidP="006D4467">
      <w:pPr>
        <w:pStyle w:val="NormalWeb"/>
      </w:pPr>
    </w:p>
    <w:p w14:paraId="039D8484" w14:textId="77777777" w:rsidR="006D4467" w:rsidRDefault="006D4467" w:rsidP="006D4467">
      <w:pPr>
        <w:pStyle w:val="NormalWeb"/>
      </w:pPr>
    </w:p>
    <w:p w14:paraId="4CF17A85" w14:textId="77777777" w:rsidR="006D4467" w:rsidRDefault="006D4467" w:rsidP="006D4467">
      <w:pPr>
        <w:pStyle w:val="NormalWeb"/>
      </w:pPr>
    </w:p>
    <w:p w14:paraId="66F60D7E"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¿Cómo iniciar correctamente?</w:t>
      </w:r>
    </w:p>
    <w:p w14:paraId="08707810" w14:textId="77777777" w:rsidR="006D4467" w:rsidRDefault="006D4467" w:rsidP="006D4467">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Genera </w:t>
      </w:r>
      <w:r>
        <w:rPr>
          <w:rFonts w:ascii="Times New Roman" w:eastAsia="Times New Roman" w:hAnsi="Times New Roman" w:cs="Times New Roman"/>
          <w:i/>
          <w:iCs/>
          <w:sz w:val="24"/>
          <w:szCs w:val="24"/>
          <w:lang w:eastAsia="es-CO"/>
        </w:rPr>
        <w:t>rapport</w:t>
      </w:r>
      <w:r>
        <w:rPr>
          <w:rFonts w:ascii="Times New Roman" w:eastAsia="Times New Roman" w:hAnsi="Times New Roman" w:cs="Times New Roman"/>
          <w:sz w:val="24"/>
          <w:szCs w:val="24"/>
          <w:lang w:eastAsia="es-CO"/>
        </w:rPr>
        <w:t>, entabla una sincronía psicología o emocional, date cuenta de que la otra persona también es un ser humano y se pueden llevar bien.</w:t>
      </w:r>
    </w:p>
    <w:p w14:paraId="5DBAB6C2" w14:textId="77777777" w:rsidR="006D4467" w:rsidRDefault="006D4467" w:rsidP="006D4467">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Ten una agenda donde definas y alinees las expectativas.</w:t>
      </w:r>
    </w:p>
    <w:p w14:paraId="5F020C1D"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Rapport</w:t>
      </w:r>
      <w:r>
        <w:rPr>
          <w:rFonts w:ascii="Times New Roman" w:eastAsia="Times New Roman" w:hAnsi="Times New Roman" w:cs="Times New Roman"/>
          <w:sz w:val="24"/>
          <w:szCs w:val="24"/>
          <w:lang w:eastAsia="es-CO"/>
        </w:rPr>
        <w:br/>
        <w:t>Es el fenómeno por el cual las personas intercambian y/o comparten determinados comportamientos. Suele suceder de modo natural y espontáneo en las personas que han convivido durante mucho tiempo.</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¿Qué sucede cuando no hay Rapport?</w:t>
      </w:r>
    </w:p>
    <w:p w14:paraId="6C9793FE"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afecta la respuesta de la interacción, y ésta puede ser la diferencia entre ponerse cooperativo o resistente.</w:t>
      </w:r>
    </w:p>
    <w:p w14:paraId="0E1560DA"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una relación cooperativa encontramos un clima de confianza entre los interlocutores, confianza que no implica sin embargo una connotación afectiva sino efectiva.</w:t>
      </w:r>
    </w:p>
    <w:p w14:paraId="65313C1F"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¿Cómo logramos Rapport?</w:t>
      </w:r>
      <w:r>
        <w:rPr>
          <w:rFonts w:ascii="Times New Roman" w:eastAsia="Times New Roman" w:hAnsi="Times New Roman" w:cs="Times New Roman"/>
          <w:sz w:val="24"/>
          <w:szCs w:val="24"/>
          <w:lang w:eastAsia="es-CO"/>
        </w:rPr>
        <w:br/>
        <w:t>Percibiendo como nuestro interlocutor utiliza las señales no verbales, palabras, tono y ritmo de la voz y lo que expresa en el momento de la interacción. Así, estableceremos una relación en la que habrá un sentimiento de unidad, un vínculo en el que habrá igualdad, armonía y conformidad.</w:t>
      </w:r>
      <w:r>
        <w:rPr>
          <w:rFonts w:ascii="Times New Roman" w:eastAsia="Times New Roman" w:hAnsi="Times New Roman" w:cs="Times New Roman"/>
          <w:sz w:val="24"/>
          <w:szCs w:val="24"/>
          <w:lang w:eastAsia="es-CO"/>
        </w:rPr>
        <w:br/>
        <w:t>Los pasos para realizar un buen Rapport son:</w:t>
      </w:r>
    </w:p>
    <w:p w14:paraId="2CDC628E"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Calibrar: proceso por el cual percibimos las señales no verbales de la fisiología de las personas.</w:t>
      </w:r>
    </w:p>
    <w:p w14:paraId="1DBDADA4"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Acompasar: al acompasar se crea una relación de confianza y credibilidad mediante la igualación del lenguaje corporal. Cuando nuestro comportamiento acuerda con el de nuestro interlocutor, por una parte él nos comprende mejor, y por otra, nosotros comprendemos mejor lo que quiere comunicarnos.</w:t>
      </w:r>
      <w:r>
        <w:rPr>
          <w:rFonts w:ascii="Times New Roman" w:eastAsia="Times New Roman" w:hAnsi="Times New Roman" w:cs="Times New Roman"/>
          <w:sz w:val="24"/>
          <w:szCs w:val="24"/>
          <w:lang w:eastAsia="es-CO"/>
        </w:rPr>
        <w:br/>
        <w:t>Para lograr un acompañamiento eficaz debemos reflejar la postura corporal, movimientos, ritmo, tono y volumen de la voz (comunicación no verbal) y entender que es lo que siente el otro y que es lo que quiere expresar (lenguaje).</w:t>
      </w:r>
      <w:r>
        <w:rPr>
          <w:rFonts w:ascii="Times New Roman" w:eastAsia="Times New Roman" w:hAnsi="Times New Roman" w:cs="Times New Roman"/>
          <w:sz w:val="24"/>
          <w:szCs w:val="24"/>
          <w:lang w:eastAsia="es-CO"/>
        </w:rPr>
        <w:br/>
        <w:t>Establecemos Rapport para liderar una determinada situación, el modelo que la PNL (Programación Neuro Lingüística) propone para Liderar está basado en establecer y mantener un sólido Rapport.</w:t>
      </w:r>
      <w:r>
        <w:rPr>
          <w:rFonts w:ascii="Times New Roman" w:eastAsia="Times New Roman" w:hAnsi="Times New Roman" w:cs="Times New Roman"/>
          <w:sz w:val="24"/>
          <w:szCs w:val="24"/>
          <w:lang w:eastAsia="es-CO"/>
        </w:rPr>
        <w:br/>
        <w:t>Cuando Lideramos producimos cambios en el comportamiento de la otra persona, creando acciones que darán como resultado un objetivo determinado. Por lo tanto, lideramos para obtener un estado deseado y testear el Rapport.</w:t>
      </w:r>
    </w:p>
    <w:p w14:paraId="10BB2E12" w14:textId="77777777" w:rsidR="006D4467" w:rsidRDefault="006D4467" w:rsidP="006D4467">
      <w:pPr>
        <w:pStyle w:val="NormalWeb"/>
      </w:pPr>
    </w:p>
    <w:p w14:paraId="77E31292" w14:textId="77777777" w:rsidR="006D4467" w:rsidRDefault="006D4467" w:rsidP="006D4467">
      <w:pPr>
        <w:pStyle w:val="NormalWeb"/>
        <w:jc w:val="center"/>
      </w:pPr>
    </w:p>
    <w:p w14:paraId="5D4C676B" w14:textId="77777777" w:rsidR="006D4467" w:rsidRDefault="006D4467" w:rsidP="006D4467">
      <w:pPr>
        <w:spacing w:before="100" w:beforeAutospacing="1" w:after="100" w:afterAutospacing="1" w:line="240" w:lineRule="auto"/>
        <w:rPr>
          <w:rFonts w:ascii="Times New Roman" w:hAnsi="Times New Roman" w:cs="Times New Roman"/>
        </w:rPr>
      </w:pPr>
    </w:p>
    <w:p w14:paraId="572861CA" w14:textId="77777777" w:rsidR="006D4467" w:rsidRDefault="006D4467" w:rsidP="006D4467">
      <w:pPr>
        <w:pStyle w:val="Ttulo1"/>
      </w:pPr>
      <w:r>
        <w:t>Tácticas para negociaciones distributivas</w:t>
      </w:r>
    </w:p>
    <w:p w14:paraId="433C6E21"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Importante en un proceso de negociación distributiva</w:t>
      </w:r>
    </w:p>
    <w:p w14:paraId="0059C979"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No divulgar información, evita compartir el precio de reserva al inicio y cualquier tipo de información sensible.</w:t>
      </w:r>
    </w:p>
    <w:p w14:paraId="0F92E680"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Aprende todo lo posible de la otra parte.</w:t>
      </w:r>
    </w:p>
    <w:p w14:paraId="11A1712E"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La oferta inicial (ancla) es muy importante, va a fijar el tono de todo el proceso de negociación.</w:t>
      </w:r>
    </w:p>
    <w:p w14:paraId="797FA7CA"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Realiza concesiones de forma cautelosa.</w:t>
      </w:r>
    </w:p>
    <w:p w14:paraId="3154D79E"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Usa el tiempo a tu favor, fija una fecha límite para tu propuesta.</w:t>
      </w:r>
    </w:p>
    <w:p w14:paraId="1EE08F5C"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Ofrece opciones, da nueva vida a negociaciones que se empiecen a estancar.</w:t>
      </w:r>
    </w:p>
    <w:p w14:paraId="27E8706D"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Utiliza recursos externos para justificar tu oferta.</w:t>
      </w:r>
    </w:p>
    <w:p w14:paraId="1B2DBB53"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Da señales de cierre del acuerdo.</w:t>
      </w:r>
    </w:p>
    <w:p w14:paraId="44781BB2" w14:textId="77777777" w:rsidR="006D4467" w:rsidRDefault="006D4467" w:rsidP="006D4467">
      <w:pPr>
        <w:spacing w:before="100" w:beforeAutospacing="1" w:after="100" w:afterAutospacing="1" w:line="240" w:lineRule="auto"/>
        <w:rPr>
          <w:rFonts w:ascii="Times New Roman" w:hAnsi="Times New Roman" w:cs="Times New Roman"/>
        </w:rPr>
      </w:pPr>
    </w:p>
    <w:p w14:paraId="4ECB4C83" w14:textId="77777777" w:rsidR="006D4467" w:rsidRDefault="006D4467" w:rsidP="006D4467">
      <w:pPr>
        <w:spacing w:before="100" w:beforeAutospacing="1" w:after="100" w:afterAutospacing="1" w:line="240" w:lineRule="auto"/>
        <w:rPr>
          <w:rFonts w:ascii="Times New Roman" w:hAnsi="Times New Roman" w:cs="Times New Roman"/>
        </w:rPr>
      </w:pPr>
    </w:p>
    <w:p w14:paraId="6843170D" w14:textId="77777777" w:rsidR="006D4467" w:rsidRDefault="006D4467" w:rsidP="006D4467">
      <w:pPr>
        <w:pStyle w:val="Ttulo1"/>
      </w:pPr>
      <w:r>
        <w:t>Tácticas para negociaciones integrativas</w:t>
      </w:r>
    </w:p>
    <w:p w14:paraId="70D84947"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Importante en una negociación integrativa</w:t>
      </w:r>
    </w:p>
    <w:p w14:paraId="348016CA"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No hagas propuestas demasiado rápido.</w:t>
      </w:r>
    </w:p>
    <w:p w14:paraId="30F70FBC"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Intercambia información con la otra parte para generar una relación de confianza.</w:t>
      </w:r>
    </w:p>
    <w:p w14:paraId="11237CA9"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Busca el intercambio de valor en las diferencias.</w:t>
      </w:r>
    </w:p>
    <w:p w14:paraId="19721F50"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Usa el tiempo a tu favor para informar a la otra parte sobre el progreso realizado en la negociación.</w:t>
      </w:r>
    </w:p>
    <w:p w14:paraId="4A27F137"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Genera opciones en conjunto con la otra parte.</w:t>
      </w:r>
    </w:p>
    <w:p w14:paraId="795DAAD0"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Consigue que la otra persona te diga “Sí, eso es correcto”. Para esto debes realizar una escucha de forma activa.</w:t>
      </w:r>
    </w:p>
    <w:p w14:paraId="196ED39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Escuchar activamente</w:t>
      </w:r>
    </w:p>
    <w:p w14:paraId="4BB91729" w14:textId="77777777" w:rsidR="006D4467" w:rsidRDefault="006D4467" w:rsidP="006D4467">
      <w:pPr>
        <w:pStyle w:val="NormalWeb"/>
      </w:pPr>
      <w:r>
        <w:t>Para demostrarle a la otra parte de la negociación que lo estas escuchando de forma activa debes:</w:t>
      </w:r>
    </w:p>
    <w:p w14:paraId="16BA53AB"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Mantener la vista en la otra persona.</w:t>
      </w:r>
    </w:p>
    <w:p w14:paraId="05287D73"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Tomar notas de lo que diga.</w:t>
      </w:r>
    </w:p>
    <w:p w14:paraId="7D614C56"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Dejar terminar a la otra persona.</w:t>
      </w:r>
    </w:p>
    <w:p w14:paraId="18BA7BDA"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Realiza preguntas para averiguar más.</w:t>
      </w:r>
    </w:p>
    <w:p w14:paraId="452E105E"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Repite lo que escuchaste.</w:t>
      </w:r>
    </w:p>
    <w:p w14:paraId="1336CC81" w14:textId="77777777" w:rsidR="006D4467" w:rsidRDefault="006D4467" w:rsidP="006D4467">
      <w:pPr>
        <w:spacing w:before="100" w:beforeAutospacing="1" w:after="100" w:afterAutospacing="1" w:line="240" w:lineRule="auto"/>
        <w:rPr>
          <w:rFonts w:ascii="Times New Roman" w:hAnsi="Times New Roman" w:cs="Times New Roman"/>
        </w:rPr>
      </w:pPr>
    </w:p>
    <w:p w14:paraId="385028FC" w14:textId="77777777" w:rsidR="006D4467" w:rsidRDefault="006D4467" w:rsidP="006D4467">
      <w:pPr>
        <w:spacing w:before="100" w:beforeAutospacing="1" w:after="100" w:afterAutospacing="1" w:line="240" w:lineRule="auto"/>
        <w:rPr>
          <w:rFonts w:ascii="Times New Roman" w:hAnsi="Times New Roman" w:cs="Times New Roman"/>
        </w:rPr>
      </w:pPr>
    </w:p>
    <w:p w14:paraId="76412742" w14:textId="77777777" w:rsidR="006D4467" w:rsidRDefault="006D4467" w:rsidP="006D4467">
      <w:pPr>
        <w:pStyle w:val="Ttulo1"/>
      </w:pPr>
      <w:r>
        <w:t>Presentación de soluciones</w:t>
      </w:r>
    </w:p>
    <w:p w14:paraId="3C8BF567" w14:textId="77777777" w:rsidR="006D4467" w:rsidRDefault="006D4467" w:rsidP="006D4467">
      <w:pPr>
        <w:pStyle w:val="NormalWeb"/>
      </w:pPr>
      <w:r>
        <w:t>Las soluciones nos dan un marco de referencia, nos dan contexto y permiten reexaminar lo que se ha hablado. Una gran táctica es presentar nuestras soluciones en términos de beneficio en lugar de términos de perdida.</w:t>
      </w:r>
    </w:p>
    <w:p w14:paraId="605255F2" w14:textId="77777777" w:rsidR="006D4467" w:rsidRDefault="006D4467" w:rsidP="006D4467">
      <w:pPr>
        <w:pStyle w:val="NormalWeb"/>
      </w:pPr>
      <w:r>
        <w:t>Ten cuidado con la aversión al riesgo, esto sucede cuando la otra parte tiene mucho miedo de perder en la negociación, para solucionarlo debes quitar la negatividad.</w:t>
      </w:r>
    </w:p>
    <w:p w14:paraId="51B80379" w14:textId="77777777" w:rsidR="006D4467" w:rsidRDefault="006D4467" w:rsidP="006D4467">
      <w:pPr>
        <w:pStyle w:val="NormalWeb"/>
      </w:pPr>
      <w:r>
        <w:t>Las negociaciones no son lineales, son cíclicas, no te desesperes por el tiempo de una negociación.</w:t>
      </w:r>
    </w:p>
    <w:p w14:paraId="1B6A1BA4" w14:textId="6D80CC27" w:rsidR="006D4467" w:rsidRDefault="006D4467" w:rsidP="006D4467">
      <w:pPr>
        <w:spacing w:before="100" w:beforeAutospacing="1" w:after="100" w:afterAutospacing="1" w:line="240" w:lineRule="auto"/>
        <w:jc w:val="center"/>
        <w:rPr>
          <w:rFonts w:ascii="Times New Roman" w:hAnsi="Times New Roman" w:cs="Times New Roman"/>
        </w:rPr>
      </w:pPr>
      <w:r>
        <w:rPr>
          <w:noProof/>
        </w:rPr>
        <w:drawing>
          <wp:inline distT="0" distB="0" distL="0" distR="0" wp14:anchorId="6E96EAB4" wp14:editId="4760F416">
            <wp:extent cx="4448175" cy="2638425"/>
            <wp:effectExtent l="76200" t="76200" r="142875" b="47625"/>
            <wp:docPr id="39" name="Imagen 39"/>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54"/>
                    <a:srcRect t="12207" b="10798"/>
                    <a:stretch/>
                  </pic:blipFill>
                  <pic:spPr bwMode="auto">
                    <a:xfrm>
                      <a:off x="0" y="0"/>
                      <a:ext cx="4267200" cy="2454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B31E85" w14:textId="77777777" w:rsidR="006D4467" w:rsidRDefault="006D4467" w:rsidP="006D4467">
      <w:pPr>
        <w:spacing w:before="100" w:beforeAutospacing="1" w:after="100" w:afterAutospacing="1" w:line="240" w:lineRule="auto"/>
        <w:jc w:val="center"/>
        <w:rPr>
          <w:rFonts w:ascii="Times New Roman" w:hAnsi="Times New Roman" w:cs="Times New Roman"/>
        </w:rPr>
      </w:pPr>
    </w:p>
    <w:p w14:paraId="02A6BA26" w14:textId="77777777" w:rsidR="006D4467" w:rsidRDefault="006D4467" w:rsidP="006D4467">
      <w:pPr>
        <w:spacing w:before="100" w:beforeAutospacing="1" w:after="100" w:afterAutospacing="1" w:line="240" w:lineRule="auto"/>
        <w:jc w:val="center"/>
        <w:rPr>
          <w:rFonts w:ascii="Times New Roman" w:hAnsi="Times New Roman" w:cs="Times New Roman"/>
        </w:rPr>
      </w:pPr>
    </w:p>
    <w:p w14:paraId="513FF183" w14:textId="77777777" w:rsidR="006D4467" w:rsidRDefault="006D4467" w:rsidP="006D4467">
      <w:pPr>
        <w:pStyle w:val="Ttulo1"/>
      </w:pPr>
    </w:p>
    <w:p w14:paraId="1D2100CA" w14:textId="77777777" w:rsidR="006D4467" w:rsidRDefault="006D4467" w:rsidP="006D4467">
      <w:pPr>
        <w:pStyle w:val="Ttulo1"/>
      </w:pPr>
    </w:p>
    <w:p w14:paraId="162819D4" w14:textId="77777777" w:rsidR="006D4467" w:rsidRDefault="006D4467" w:rsidP="006D4467">
      <w:pPr>
        <w:pStyle w:val="Ttulo1"/>
      </w:pPr>
    </w:p>
    <w:p w14:paraId="1B73A8B1" w14:textId="77777777" w:rsidR="006D4467" w:rsidRDefault="006D4467" w:rsidP="006D4467">
      <w:pPr>
        <w:pStyle w:val="Ttulo1"/>
      </w:pPr>
    </w:p>
    <w:p w14:paraId="3F1B5D80" w14:textId="77777777" w:rsidR="006D4467" w:rsidRDefault="006D4467" w:rsidP="006D4467">
      <w:pPr>
        <w:pStyle w:val="Ttulo1"/>
      </w:pPr>
    </w:p>
    <w:p w14:paraId="17DED11E" w14:textId="77777777" w:rsidR="006D4467" w:rsidRDefault="006D4467" w:rsidP="006D4467">
      <w:pPr>
        <w:pStyle w:val="Ttulo1"/>
      </w:pPr>
      <w:r>
        <w:t>El lenguaje corporal</w:t>
      </w:r>
    </w:p>
    <w:p w14:paraId="5A0928AA" w14:textId="77777777" w:rsidR="006D4467" w:rsidRDefault="006D4467" w:rsidP="006D4467">
      <w:pPr>
        <w:pStyle w:val="NormalWeb"/>
      </w:pPr>
      <w:r>
        <w:t>En esta clase el profesor Diego Miramontes nos explica qué es el lenguaje corporal y por qué es de suma importancia identificarlo al momento de negociar.</w:t>
      </w:r>
    </w:p>
    <w:p w14:paraId="2C69E783" w14:textId="77777777" w:rsidR="006D4467" w:rsidRDefault="006D4467" w:rsidP="006D4467">
      <w:pPr>
        <w:pStyle w:val="NormalWeb"/>
      </w:pPr>
      <w:r>
        <w:t>El lenguaje corporal puede transmitir hasta el 65% de nuestro mensaje, sin siquiera decir ninguna palabra. Desde el atuendo o apariencia que llevamos para una negociación, la proximidad que tengamos con la otra persona, nuestra postura, movimiento de manos y contacto visual, todo va a transmitir un mensaje importante al momento de negociar.</w:t>
      </w:r>
    </w:p>
    <w:p w14:paraId="75E359B0"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primera impresión nunca se olvida.</w:t>
      </w:r>
    </w:p>
    <w:p w14:paraId="2DF4B19F"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Proximidad (la distancia que guardamos con la otra persona) lo ideal es 50 cm máximo 1.20cm.</w:t>
      </w:r>
    </w:p>
    <w:p w14:paraId="1F4EDDD5"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manos transmiten ideas, nos ayudan a ilustrar, comunicar emblemas o símbolos universales, estado de ánimo de las personas y señalar.</w:t>
      </w:r>
    </w:p>
    <w:p w14:paraId="2FA0E948"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Postura, nos comunica el estado emocional y personalidad de la otra persona.</w:t>
      </w:r>
    </w:p>
    <w:p w14:paraId="4B222BC6"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Rostro, podemos conocer las emociones.</w:t>
      </w:r>
    </w:p>
    <w:p w14:paraId="78F622BE"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Contacto visual es el mejor aliado.</w:t>
      </w:r>
    </w:p>
    <w:p w14:paraId="159FCEBC"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Voz transmite mucho del estado de ánimo e intenciones, utilizar pausas y silencios.</w:t>
      </w:r>
    </w:p>
    <w:p w14:paraId="2ECAB194"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310B45D8" w14:textId="59566133"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EB6F680" wp14:editId="2270B82D">
            <wp:extent cx="5610225" cy="29337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a:noFill/>
                    </a:ln>
                  </pic:spPr>
                </pic:pic>
              </a:graphicData>
            </a:graphic>
          </wp:inline>
        </w:drawing>
      </w:r>
    </w:p>
    <w:p w14:paraId="18834976" w14:textId="77777777" w:rsidR="006D4467" w:rsidRDefault="006D4467" w:rsidP="006D4467">
      <w:pPr>
        <w:pStyle w:val="NormalWeb"/>
      </w:pPr>
    </w:p>
    <w:p w14:paraId="7FA5ED1C" w14:textId="77777777" w:rsidR="006D4467" w:rsidRDefault="006D4467" w:rsidP="006D4467">
      <w:pPr>
        <w:spacing w:before="100" w:beforeAutospacing="1" w:after="100" w:afterAutospacing="1" w:line="240" w:lineRule="auto"/>
        <w:rPr>
          <w:rFonts w:ascii="Times New Roman" w:hAnsi="Times New Roman" w:cs="Times New Roman"/>
        </w:rPr>
      </w:pPr>
    </w:p>
    <w:p w14:paraId="1B8642AF" w14:textId="77777777" w:rsidR="006D4467" w:rsidRDefault="006D4467" w:rsidP="006D4467">
      <w:pPr>
        <w:rPr>
          <w:rFonts w:ascii="Times New Roman" w:hAnsi="Times New Roman" w:cs="Times New Roman"/>
          <w:sz w:val="24"/>
          <w:szCs w:val="24"/>
        </w:rPr>
      </w:pPr>
    </w:p>
    <w:p w14:paraId="08B902A1" w14:textId="77777777" w:rsidR="006D4467" w:rsidRDefault="006D4467" w:rsidP="006D4467">
      <w:pPr>
        <w:pStyle w:val="Ttulo1"/>
      </w:pPr>
      <w:r>
        <w:t>Las características de un negociador eficaz</w:t>
      </w:r>
    </w:p>
    <w:p w14:paraId="3CA67FC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Empatía:</w:t>
      </w:r>
      <w:r>
        <w:rPr>
          <w:rFonts w:ascii="Times New Roman" w:eastAsia="Times New Roman" w:hAnsi="Times New Roman" w:cs="Times New Roman"/>
          <w:sz w:val="24"/>
          <w:szCs w:val="24"/>
          <w:lang w:eastAsia="es-CO"/>
        </w:rPr>
        <w:t xml:space="preserve"> Se dan entre las personas, cuando estas al frente de una negociación procura hacer rapport, entender a la persona, deja al lado las diferencias y superar el egocentrismo.</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Tolerancia a la frustración:</w:t>
      </w:r>
      <w:r>
        <w:rPr>
          <w:rFonts w:ascii="Times New Roman" w:eastAsia="Times New Roman" w:hAnsi="Times New Roman" w:cs="Times New Roman"/>
          <w:sz w:val="24"/>
          <w:szCs w:val="24"/>
          <w:lang w:eastAsia="es-CO"/>
        </w:rPr>
        <w:t xml:space="preserve"> No te quedes con lo negativo, estas tratando con personas y hay que ser paciente porque pueden ser muy frustrantes.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Honestidad:</w:t>
      </w:r>
      <w:r>
        <w:rPr>
          <w:rFonts w:ascii="Times New Roman" w:eastAsia="Times New Roman" w:hAnsi="Times New Roman" w:cs="Times New Roman"/>
          <w:sz w:val="24"/>
          <w:szCs w:val="24"/>
          <w:lang w:eastAsia="es-CO"/>
        </w:rPr>
        <w:t xml:space="preserve"> Las personas les gusta hacer tratos con las personas a las que confía, si se miente las personas se darán cuenta de eso, es importante reconocer tus errores.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Confianza:</w:t>
      </w:r>
      <w:r>
        <w:rPr>
          <w:rFonts w:ascii="Times New Roman" w:eastAsia="Times New Roman" w:hAnsi="Times New Roman" w:cs="Times New Roman"/>
          <w:sz w:val="24"/>
          <w:szCs w:val="24"/>
          <w:lang w:eastAsia="es-CO"/>
        </w:rPr>
        <w:t xml:space="preserve"> Debes tener una autoestima saludable para que trasmitas esa confianza, la otra persona debe ser creativa y tener una buena energía para generar esa confianza. </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Flexibilidad:</w:t>
      </w:r>
      <w:r>
        <w:rPr>
          <w:rFonts w:ascii="Times New Roman" w:eastAsia="Times New Roman" w:hAnsi="Times New Roman" w:cs="Times New Roman"/>
          <w:sz w:val="24"/>
          <w:szCs w:val="24"/>
          <w:lang w:eastAsia="es-CO"/>
        </w:rPr>
        <w:t xml:space="preserve"> Hay que ser muy creativo y buscar formas de crear valor. Busca opciones y toma propuestas de ganar-ganar sin ser muy rígido siempre y cuando tengas autoridad.</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Se centra en los interesas y metas</w:t>
      </w:r>
      <w:r>
        <w:rPr>
          <w:rFonts w:ascii="Times New Roman" w:eastAsia="Times New Roman" w:hAnsi="Times New Roman" w:cs="Times New Roman"/>
          <w:sz w:val="24"/>
          <w:szCs w:val="24"/>
          <w:lang w:eastAsia="es-CO"/>
        </w:rPr>
        <w:t>: Negocian en principios y no en posiciones, cuidar intereses y tener claro la meta de los dos, la repartición de valor debe ser lo más equitativo posible.</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 xml:space="preserve">Se prepara a fondo: </w:t>
      </w:r>
      <w:r>
        <w:rPr>
          <w:rFonts w:ascii="Times New Roman" w:eastAsia="Times New Roman" w:hAnsi="Times New Roman" w:cs="Times New Roman"/>
          <w:sz w:val="24"/>
          <w:szCs w:val="24"/>
          <w:lang w:eastAsia="es-CO"/>
        </w:rPr>
        <w:t>Reúne toda la información que necesites, esa información dará ventajas en todas las negociaciones, nos ayudará en la confianza.</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Tener claro el BATNA y precio de reserva:</w:t>
      </w:r>
      <w:r>
        <w:rPr>
          <w:rFonts w:ascii="Times New Roman" w:eastAsia="Times New Roman" w:hAnsi="Times New Roman" w:cs="Times New Roman"/>
          <w:sz w:val="24"/>
          <w:szCs w:val="24"/>
          <w:lang w:eastAsia="es-CO"/>
        </w:rPr>
        <w:t xml:space="preserve"> No todas las negociaciones terminan exitosamente, se puede desistir.</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Separa las personas de la negociación:</w:t>
      </w:r>
      <w:r>
        <w:rPr>
          <w:rFonts w:ascii="Times New Roman" w:eastAsia="Times New Roman" w:hAnsi="Times New Roman" w:cs="Times New Roman"/>
          <w:sz w:val="24"/>
          <w:szCs w:val="24"/>
          <w:lang w:eastAsia="es-CO"/>
        </w:rPr>
        <w:t xml:space="preserve"> Hay personas que no saben hacer esa división, hay que tratar ciertos temas y tener actitud, ser empáticos y ver las personas como individuos y no verlos como parte de la negociación.</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Reconoce los obstáculos:</w:t>
      </w:r>
      <w:r>
        <w:rPr>
          <w:rFonts w:ascii="Times New Roman" w:eastAsia="Times New Roman" w:hAnsi="Times New Roman" w:cs="Times New Roman"/>
          <w:sz w:val="24"/>
          <w:szCs w:val="24"/>
          <w:lang w:eastAsia="es-CO"/>
        </w:rPr>
        <w:t xml:space="preserve"> No quedarse callados, un buen negociador los identifica y trata de entender las causas, los motivos que los generaron y el negociador busca neutralizarlos para convertirlo en oportunidades y agregar más valor.</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Reconoce el valor de las personas:</w:t>
      </w:r>
      <w:r>
        <w:rPr>
          <w:rFonts w:ascii="Times New Roman" w:eastAsia="Times New Roman" w:hAnsi="Times New Roman" w:cs="Times New Roman"/>
          <w:sz w:val="24"/>
          <w:szCs w:val="24"/>
          <w:lang w:eastAsia="es-CO"/>
        </w:rPr>
        <w:t xml:space="preserve"> Nutre tus relaciones a largo plazo también, es importante que cuides esos vínculos, es más fácil negociar de nuevo con una persona con la que ya hayas negociado antes.</w:t>
      </w:r>
    </w:p>
    <w:p w14:paraId="5A81C6D8"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Questions.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Bluff Si o no?</w:t>
      </w:r>
      <w:r>
        <w:rPr>
          <w:rFonts w:ascii="Times New Roman" w:eastAsia="Times New Roman" w:hAnsi="Times New Roman" w:cs="Times New Roman"/>
          <w:sz w:val="24"/>
          <w:szCs w:val="24"/>
          <w:lang w:eastAsia="es-CO"/>
        </w:rPr>
        <w:t xml:space="preserve"> Es muy fácil mentir, hay que tener cuidado nunca hay un aspecto positivo cuando se miente.</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Anuncio mi última oferta?</w:t>
      </w:r>
      <w:r>
        <w:rPr>
          <w:rFonts w:ascii="Times New Roman" w:eastAsia="Times New Roman" w:hAnsi="Times New Roman" w:cs="Times New Roman"/>
          <w:sz w:val="24"/>
          <w:szCs w:val="24"/>
          <w:lang w:eastAsia="es-CO"/>
        </w:rPr>
        <w:t xml:space="preserve"> Anuncio mi Precio de reserva, cuando estas llegando al límite es importante que lo comuniques.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Qué hacer si piden cambios sobre lo acordado?</w:t>
      </w:r>
      <w:r>
        <w:rPr>
          <w:rFonts w:ascii="Times New Roman" w:eastAsia="Times New Roman" w:hAnsi="Times New Roman" w:cs="Times New Roman"/>
          <w:sz w:val="24"/>
          <w:szCs w:val="24"/>
          <w:lang w:eastAsia="es-CO"/>
        </w:rPr>
        <w:t xml:space="preserve"> Muestra un poco de sorpresa y habla de lo mucho que se trabajó, si la otra persona quiere cambiar algo, tu también pon nuevas negociaciones.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Que hago si la otra persona estalla emocionalmente?</w:t>
      </w:r>
      <w:r>
        <w:rPr>
          <w:rFonts w:ascii="Times New Roman" w:eastAsia="Times New Roman" w:hAnsi="Times New Roman" w:cs="Times New Roman"/>
          <w:sz w:val="24"/>
          <w:szCs w:val="24"/>
          <w:lang w:eastAsia="es-CO"/>
        </w:rPr>
        <w:t xml:space="preserve"> Deja que hable, que saque toda esa ira, escúchalo hasta que termine y que se exprese totalmente. De ser necesario pedir un receso para seguir hablando, y si continua dile que no puedes seguir bajo esas condiciones y retírate.</w:t>
      </w:r>
    </w:p>
    <w:p w14:paraId="3FB63179" w14:textId="77777777" w:rsidR="006D4467" w:rsidRDefault="006D4467" w:rsidP="006D4467">
      <w:pPr>
        <w:rPr>
          <w:rFonts w:ascii="Times New Roman" w:hAnsi="Times New Roman" w:cs="Times New Roman"/>
          <w:sz w:val="24"/>
          <w:szCs w:val="24"/>
        </w:rPr>
      </w:pPr>
    </w:p>
    <w:p w14:paraId="74BE1B35" w14:textId="77777777" w:rsidR="00B669E4" w:rsidRDefault="00B669E4" w:rsidP="00B669E4">
      <w:pPr>
        <w:rPr>
          <w:rFonts w:ascii="Times New Roman" w:hAnsi="Times New Roman" w:cs="Times New Roman"/>
          <w:b/>
          <w:bCs/>
          <w:i/>
          <w:iCs/>
          <w:color w:val="FFC000" w:themeColor="accent4"/>
          <w:sz w:val="32"/>
          <w:szCs w:val="32"/>
        </w:rPr>
      </w:pPr>
      <w:r>
        <w:rPr>
          <w:rFonts w:ascii="Times New Roman" w:hAnsi="Times New Roman" w:cs="Times New Roman"/>
          <w:b/>
          <w:bCs/>
          <w:i/>
          <w:iCs/>
          <w:color w:val="FFC000" w:themeColor="accent4"/>
          <w:sz w:val="32"/>
          <w:szCs w:val="32"/>
        </w:rPr>
        <w:lastRenderedPageBreak/>
        <w:t xml:space="preserve">Curso para Lideres en Formación. </w:t>
      </w:r>
    </w:p>
    <w:p w14:paraId="01320276" w14:textId="77777777" w:rsidR="00B669E4" w:rsidRPr="00237A99" w:rsidRDefault="00B669E4" w:rsidP="00B669E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237A99">
        <w:rPr>
          <w:rFonts w:ascii="Times New Roman" w:eastAsia="Times New Roman" w:hAnsi="Times New Roman" w:cs="Times New Roman"/>
          <w:b/>
          <w:bCs/>
          <w:kern w:val="36"/>
          <w:sz w:val="48"/>
          <w:szCs w:val="48"/>
          <w:lang w:eastAsia="es-CO"/>
        </w:rPr>
        <w:t>¿Jefe y líder es lo mismo?</w:t>
      </w:r>
    </w:p>
    <w:p w14:paraId="76950A5B" w14:textId="77777777" w:rsidR="00B669E4" w:rsidRPr="00237A99"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El primer concepto que se debe de reconocer es que, Liderar no es Gerenciar.</w:t>
      </w:r>
    </w:p>
    <w:p w14:paraId="4EBB4CAE" w14:textId="77777777" w:rsidR="00B669E4" w:rsidRPr="00237A99"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 xml:space="preserve">La </w:t>
      </w:r>
      <w:r w:rsidRPr="00237A99">
        <w:rPr>
          <w:rFonts w:ascii="Times New Roman" w:eastAsia="Times New Roman" w:hAnsi="Times New Roman" w:cs="Times New Roman"/>
          <w:b/>
          <w:bCs/>
          <w:sz w:val="24"/>
          <w:szCs w:val="24"/>
          <w:lang w:eastAsia="es-CO"/>
        </w:rPr>
        <w:t>gerencia</w:t>
      </w:r>
      <w:r w:rsidRPr="00237A99">
        <w:rPr>
          <w:rFonts w:ascii="Times New Roman" w:eastAsia="Times New Roman" w:hAnsi="Times New Roman" w:cs="Times New Roman"/>
          <w:sz w:val="24"/>
          <w:szCs w:val="24"/>
          <w:lang w:eastAsia="es-CO"/>
        </w:rPr>
        <w:t xml:space="preserve"> o </w:t>
      </w:r>
      <w:r w:rsidRPr="00237A99">
        <w:rPr>
          <w:rFonts w:ascii="Times New Roman" w:eastAsia="Times New Roman" w:hAnsi="Times New Roman" w:cs="Times New Roman"/>
          <w:i/>
          <w:iCs/>
          <w:sz w:val="24"/>
          <w:szCs w:val="24"/>
          <w:lang w:eastAsia="es-CO"/>
        </w:rPr>
        <w:t>Management</w:t>
      </w:r>
      <w:r w:rsidRPr="00237A99">
        <w:rPr>
          <w:rFonts w:ascii="Times New Roman" w:eastAsia="Times New Roman" w:hAnsi="Times New Roman" w:cs="Times New Roman"/>
          <w:sz w:val="24"/>
          <w:szCs w:val="24"/>
          <w:lang w:eastAsia="es-CO"/>
        </w:rPr>
        <w:t>:</w:t>
      </w:r>
    </w:p>
    <w:p w14:paraId="02798BC0"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Trata de los problemas Técnicos</w:t>
      </w:r>
    </w:p>
    <w:p w14:paraId="0BF304BE"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Procesos bien definidos para tomar decisiones.</w:t>
      </w:r>
    </w:p>
    <w:p w14:paraId="0509A527"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Atiende al pasado y Presente de la organización</w:t>
      </w:r>
    </w:p>
    <w:p w14:paraId="5E116F25"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b/>
          <w:bCs/>
          <w:sz w:val="24"/>
          <w:szCs w:val="24"/>
          <w:lang w:eastAsia="es-CO"/>
        </w:rPr>
      </w:pPr>
      <w:r w:rsidRPr="00237A99">
        <w:rPr>
          <w:rFonts w:ascii="Times New Roman" w:eastAsia="Times New Roman" w:hAnsi="Times New Roman" w:cs="Times New Roman"/>
          <w:b/>
          <w:bCs/>
          <w:sz w:val="24"/>
          <w:szCs w:val="24"/>
          <w:lang w:eastAsia="es-CO"/>
        </w:rPr>
        <w:t>Es hacer las cosas bien.</w:t>
      </w:r>
    </w:p>
    <w:p w14:paraId="5DE1D2E8" w14:textId="77777777" w:rsidR="00B669E4" w:rsidRPr="00237A99"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b/>
          <w:bCs/>
          <w:sz w:val="24"/>
          <w:szCs w:val="24"/>
          <w:lang w:eastAsia="es-CO"/>
        </w:rPr>
        <w:t>Líder</w:t>
      </w:r>
      <w:r w:rsidRPr="00237A99">
        <w:rPr>
          <w:rFonts w:ascii="Times New Roman" w:eastAsia="Times New Roman" w:hAnsi="Times New Roman" w:cs="Times New Roman"/>
          <w:sz w:val="24"/>
          <w:szCs w:val="24"/>
          <w:lang w:eastAsia="es-CO"/>
        </w:rPr>
        <w:t xml:space="preserve"> / Liderar:</w:t>
      </w:r>
    </w:p>
    <w:p w14:paraId="3B64F9E1" w14:textId="77777777" w:rsidR="00B669E4" w:rsidRPr="00237A99"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Trata los problemas de adaptación y/o los problemas complejos (Problemas sociales)</w:t>
      </w:r>
    </w:p>
    <w:p w14:paraId="2BD30049" w14:textId="77777777" w:rsidR="00B669E4" w:rsidRPr="00237A99"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Atiende al presente y Futuro de la organización</w:t>
      </w:r>
    </w:p>
    <w:p w14:paraId="58BEB84D" w14:textId="77777777" w:rsidR="00B669E4" w:rsidRPr="00A61F8B" w:rsidRDefault="00B669E4" w:rsidP="00B669E4">
      <w:pPr>
        <w:numPr>
          <w:ilvl w:val="0"/>
          <w:numId w:val="54"/>
        </w:numPr>
        <w:spacing w:before="100" w:beforeAutospacing="1" w:after="100" w:afterAutospacing="1" w:line="240" w:lineRule="auto"/>
        <w:rPr>
          <w:rStyle w:val="Textoennegrita"/>
          <w:rFonts w:ascii="Times New Roman" w:eastAsia="Times New Roman" w:hAnsi="Times New Roman" w:cs="Times New Roman"/>
          <w:b w:val="0"/>
          <w:bCs w:val="0"/>
          <w:sz w:val="28"/>
          <w:szCs w:val="28"/>
          <w:lang w:eastAsia="es-CO"/>
        </w:rPr>
      </w:pPr>
      <w:r w:rsidRPr="00A61F8B">
        <w:rPr>
          <w:rStyle w:val="Textoennegrita"/>
          <w:rFonts w:ascii="Times New Roman" w:hAnsi="Times New Roman" w:cs="Times New Roman"/>
          <w:sz w:val="24"/>
          <w:szCs w:val="24"/>
        </w:rPr>
        <w:t>Hace que las cosas pasen por medio de otras personas</w:t>
      </w:r>
    </w:p>
    <w:p w14:paraId="27B13C43" w14:textId="77777777" w:rsidR="00B669E4" w:rsidRPr="00237A99"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Un Líder no necesariamente tiene que ser un jefe. Al jefe, lo selecciona la empresa. Al líder, lo selecciona su equipo.</w:t>
      </w:r>
    </w:p>
    <w:p w14:paraId="5561AB75" w14:textId="77777777" w:rsidR="00B669E4"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Se precisa de los demás para ser líder</w:t>
      </w:r>
    </w:p>
    <w:p w14:paraId="1EFB8E88" w14:textId="77777777" w:rsidR="00B669E4" w:rsidRPr="00237A99" w:rsidRDefault="00B669E4" w:rsidP="00B669E4">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noProof/>
        </w:rPr>
        <w:drawing>
          <wp:inline distT="0" distB="0" distL="0" distR="0" wp14:anchorId="3D674351" wp14:editId="3D8E61E7">
            <wp:extent cx="4380865" cy="3819525"/>
            <wp:effectExtent l="0" t="0" r="63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2840" cy="3821247"/>
                    </a:xfrm>
                    <a:prstGeom prst="rect">
                      <a:avLst/>
                    </a:prstGeom>
                    <a:noFill/>
                    <a:ln>
                      <a:noFill/>
                    </a:ln>
                  </pic:spPr>
                </pic:pic>
              </a:graphicData>
            </a:graphic>
          </wp:inline>
        </w:drawing>
      </w:r>
    </w:p>
    <w:p w14:paraId="3397C7E1" w14:textId="77777777" w:rsidR="00B669E4" w:rsidRDefault="00B669E4" w:rsidP="00B669E4">
      <w:pPr>
        <w:pStyle w:val="Ttulo1"/>
      </w:pPr>
    </w:p>
    <w:p w14:paraId="60DBDFB9" w14:textId="77777777" w:rsidR="00B669E4" w:rsidRDefault="00B669E4" w:rsidP="00B669E4">
      <w:pPr>
        <w:pStyle w:val="Ttulo1"/>
      </w:pPr>
      <w:r>
        <w:t>Pensar en líderes.</w:t>
      </w:r>
    </w:p>
    <w:p w14:paraId="6E22A601" w14:textId="77777777" w:rsidR="00B669E4" w:rsidRDefault="00B669E4" w:rsidP="00B669E4">
      <w:pPr>
        <w:pStyle w:val="Ttulo1"/>
        <w:jc w:val="center"/>
      </w:pPr>
      <w:r>
        <w:rPr>
          <w:noProof/>
        </w:rPr>
        <w:drawing>
          <wp:inline distT="0" distB="0" distL="0" distR="0" wp14:anchorId="1A4EAED7" wp14:editId="5796325D">
            <wp:extent cx="3762375" cy="3171825"/>
            <wp:effectExtent l="76200" t="76200" r="142875" b="1428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2375"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47607C" w14:textId="77777777" w:rsidR="00B669E4" w:rsidRDefault="00B669E4" w:rsidP="00B669E4">
      <w:pPr>
        <w:pStyle w:val="Ttulo1"/>
        <w:jc w:val="center"/>
      </w:pPr>
      <w:r>
        <w:rPr>
          <w:noProof/>
        </w:rPr>
        <w:drawing>
          <wp:inline distT="0" distB="0" distL="0" distR="0" wp14:anchorId="381705D5" wp14:editId="6647935E">
            <wp:extent cx="4178795" cy="2857500"/>
            <wp:effectExtent l="76200" t="76200" r="127000" b="133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9290" cy="2857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4D5315" w14:textId="77777777" w:rsidR="00B669E4" w:rsidRDefault="00B669E4" w:rsidP="00B669E4">
      <w:pPr>
        <w:pStyle w:val="Ttulo1"/>
        <w:jc w:val="center"/>
      </w:pPr>
    </w:p>
    <w:p w14:paraId="7C7924E4" w14:textId="77777777" w:rsidR="00B669E4" w:rsidRDefault="00B669E4" w:rsidP="00B669E4">
      <w:pPr>
        <w:pStyle w:val="Ttulo1"/>
      </w:pPr>
    </w:p>
    <w:p w14:paraId="4E893DFB" w14:textId="77777777" w:rsidR="00B669E4" w:rsidRDefault="00B669E4" w:rsidP="00B669E4">
      <w:pPr>
        <w:pStyle w:val="Ttulo1"/>
      </w:pPr>
      <w:r>
        <w:t>Modelos de Liderazgo.</w:t>
      </w:r>
    </w:p>
    <w:p w14:paraId="021BA978" w14:textId="77777777" w:rsidR="00B669E4" w:rsidRDefault="00B669E4" w:rsidP="00B669E4">
      <w:pPr>
        <w:pStyle w:val="Ttulo1"/>
        <w:rPr>
          <w:b w:val="0"/>
          <w:bCs w:val="0"/>
          <w:sz w:val="24"/>
          <w:szCs w:val="24"/>
        </w:rPr>
      </w:pPr>
      <w:r w:rsidRPr="005624B0">
        <w:rPr>
          <w:b w:val="0"/>
          <w:bCs w:val="0"/>
          <w:sz w:val="24"/>
          <w:szCs w:val="24"/>
        </w:rPr>
        <w:t>Influencia que ejercemos desde una visión y por medio de los recursos logra que se logren los objetivos.</w:t>
      </w:r>
    </w:p>
    <w:p w14:paraId="7A41078E" w14:textId="77777777" w:rsidR="00B669E4" w:rsidRDefault="00B669E4" w:rsidP="00B669E4">
      <w:pPr>
        <w:pStyle w:val="Ttulo1"/>
        <w:rPr>
          <w:b w:val="0"/>
          <w:bCs w:val="0"/>
          <w:sz w:val="24"/>
          <w:szCs w:val="24"/>
        </w:rPr>
      </w:pPr>
      <w:r w:rsidRPr="005624B0">
        <w:rPr>
          <w:sz w:val="24"/>
          <w:szCs w:val="24"/>
        </w:rPr>
        <w:t>3 supuestos:</w:t>
      </w:r>
      <w:r w:rsidRPr="005624B0">
        <w:rPr>
          <w:sz w:val="24"/>
          <w:szCs w:val="24"/>
        </w:rPr>
        <w:br/>
      </w:r>
      <w:r w:rsidRPr="005624B0">
        <w:rPr>
          <w:b w:val="0"/>
          <w:bCs w:val="0"/>
          <w:sz w:val="24"/>
          <w:szCs w:val="24"/>
        </w:rPr>
        <w:t>Las organizaciones son seres vivientes.</w:t>
      </w:r>
      <w:r w:rsidRPr="005624B0">
        <w:rPr>
          <w:b w:val="0"/>
          <w:bCs w:val="0"/>
          <w:sz w:val="24"/>
          <w:szCs w:val="24"/>
        </w:rPr>
        <w:br/>
        <w:t>El acto de liderazgo es un acto de conversación.</w:t>
      </w:r>
      <w:r w:rsidRPr="005624B0">
        <w:rPr>
          <w:b w:val="0"/>
          <w:bCs w:val="0"/>
          <w:sz w:val="24"/>
          <w:szCs w:val="24"/>
        </w:rPr>
        <w:br/>
        <w:t>El estilo de liderazgo es acorde al contexto.</w:t>
      </w:r>
    </w:p>
    <w:p w14:paraId="2BCBBDD0" w14:textId="77777777" w:rsidR="00B669E4" w:rsidRPr="009904D8" w:rsidRDefault="00B669E4" w:rsidP="00B669E4">
      <w:pPr>
        <w:pStyle w:val="Ttulo1"/>
        <w:rPr>
          <w:sz w:val="24"/>
          <w:szCs w:val="24"/>
        </w:rPr>
      </w:pPr>
      <w:r w:rsidRPr="00FE0D73">
        <w:rPr>
          <w:sz w:val="24"/>
          <w:szCs w:val="24"/>
        </w:rPr>
        <w:t>Los modelos de liderazgo</w:t>
      </w:r>
      <w:r>
        <w:rPr>
          <w:sz w:val="24"/>
          <w:szCs w:val="24"/>
        </w:rPr>
        <w:t>.</w:t>
      </w:r>
    </w:p>
    <w:p w14:paraId="423D9C45" w14:textId="77777777" w:rsidR="00B669E4" w:rsidRDefault="00B669E4" w:rsidP="00B669E4">
      <w:pPr>
        <w:pStyle w:val="Ttulo1"/>
        <w:numPr>
          <w:ilvl w:val="0"/>
          <w:numId w:val="55"/>
        </w:numPr>
        <w:rPr>
          <w:b w:val="0"/>
          <w:bCs w:val="0"/>
          <w:sz w:val="24"/>
          <w:szCs w:val="24"/>
          <w:highlight w:val="yellow"/>
          <w:u w:val="single"/>
        </w:rPr>
      </w:pPr>
      <w:r w:rsidRPr="009904D8">
        <w:rPr>
          <w:sz w:val="24"/>
          <w:szCs w:val="24"/>
          <w:highlight w:val="yellow"/>
          <w:u w:val="single"/>
        </w:rPr>
        <w:t>Líder del conocimiento:</w:t>
      </w:r>
      <w:r w:rsidRPr="009904D8">
        <w:rPr>
          <w:b w:val="0"/>
          <w:bCs w:val="0"/>
          <w:sz w:val="24"/>
          <w:szCs w:val="24"/>
          <w:highlight w:val="yellow"/>
          <w:u w:val="single"/>
        </w:rPr>
        <w:t xml:space="preserve"> </w:t>
      </w:r>
    </w:p>
    <w:p w14:paraId="50A0D663" w14:textId="77777777" w:rsidR="00B669E4" w:rsidRDefault="00B669E4" w:rsidP="00B669E4">
      <w:pPr>
        <w:pStyle w:val="Ttulo1"/>
        <w:rPr>
          <w:b w:val="0"/>
          <w:bCs w:val="0"/>
          <w:sz w:val="24"/>
          <w:szCs w:val="24"/>
        </w:rPr>
      </w:pPr>
      <w:r w:rsidRPr="009904D8">
        <w:rPr>
          <w:i/>
          <w:iCs/>
          <w:sz w:val="24"/>
          <w:szCs w:val="24"/>
        </w:rPr>
        <w:t>1) Competencia técnica:</w:t>
      </w:r>
      <w:r w:rsidRPr="009904D8">
        <w:rPr>
          <w:b w:val="0"/>
          <w:bCs w:val="0"/>
          <w:sz w:val="24"/>
          <w:szCs w:val="24"/>
        </w:rPr>
        <w:t xml:space="preserve"> conocimiento y entendimiento en su área. </w:t>
      </w:r>
    </w:p>
    <w:p w14:paraId="454D6D34" w14:textId="77777777" w:rsidR="00B669E4" w:rsidRDefault="00B669E4" w:rsidP="00B669E4">
      <w:pPr>
        <w:pStyle w:val="Ttulo1"/>
        <w:rPr>
          <w:b w:val="0"/>
          <w:bCs w:val="0"/>
          <w:sz w:val="24"/>
          <w:szCs w:val="24"/>
        </w:rPr>
      </w:pPr>
      <w:r w:rsidRPr="009904D8">
        <w:rPr>
          <w:i/>
          <w:iCs/>
          <w:sz w:val="24"/>
          <w:szCs w:val="24"/>
        </w:rPr>
        <w:t>2) Habilidad conceptual:</w:t>
      </w:r>
      <w:r w:rsidRPr="009904D8">
        <w:rPr>
          <w:b w:val="0"/>
          <w:bCs w:val="0"/>
          <w:sz w:val="24"/>
          <w:szCs w:val="24"/>
        </w:rPr>
        <w:t xml:space="preserve"> capacidad de pensamiento abstracto y estratégico. </w:t>
      </w:r>
    </w:p>
    <w:p w14:paraId="46634A8B" w14:textId="77777777" w:rsidR="00B669E4" w:rsidRDefault="00B669E4" w:rsidP="00B669E4">
      <w:pPr>
        <w:pStyle w:val="Ttulo1"/>
        <w:rPr>
          <w:b w:val="0"/>
          <w:bCs w:val="0"/>
          <w:sz w:val="24"/>
          <w:szCs w:val="24"/>
        </w:rPr>
      </w:pPr>
      <w:r w:rsidRPr="009904D8">
        <w:rPr>
          <w:i/>
          <w:iCs/>
          <w:sz w:val="24"/>
          <w:szCs w:val="24"/>
        </w:rPr>
        <w:t>3) Historial:</w:t>
      </w:r>
      <w:r w:rsidRPr="009904D8">
        <w:rPr>
          <w:b w:val="0"/>
          <w:bCs w:val="0"/>
          <w:sz w:val="24"/>
          <w:szCs w:val="24"/>
        </w:rPr>
        <w:t xml:space="preserve"> una historia de resultados logrados. </w:t>
      </w:r>
    </w:p>
    <w:p w14:paraId="6A2F8A7D" w14:textId="77777777" w:rsidR="00B669E4" w:rsidRDefault="00B669E4" w:rsidP="00B669E4">
      <w:pPr>
        <w:pStyle w:val="Ttulo1"/>
        <w:rPr>
          <w:b w:val="0"/>
          <w:bCs w:val="0"/>
          <w:sz w:val="24"/>
          <w:szCs w:val="24"/>
        </w:rPr>
      </w:pPr>
      <w:r w:rsidRPr="009904D8">
        <w:rPr>
          <w:i/>
          <w:iCs/>
          <w:sz w:val="24"/>
          <w:szCs w:val="24"/>
        </w:rPr>
        <w:t>4) Habilidades interpersonales:</w:t>
      </w:r>
      <w:r w:rsidRPr="009904D8">
        <w:rPr>
          <w:b w:val="0"/>
          <w:bCs w:val="0"/>
          <w:sz w:val="24"/>
          <w:szCs w:val="24"/>
        </w:rPr>
        <w:t xml:space="preserve"> habilidad de comunicar, motivar y delegar. </w:t>
      </w:r>
    </w:p>
    <w:p w14:paraId="3CE0CF01" w14:textId="77777777" w:rsidR="00B669E4" w:rsidRDefault="00B669E4" w:rsidP="00B669E4">
      <w:pPr>
        <w:pStyle w:val="Ttulo1"/>
        <w:rPr>
          <w:b w:val="0"/>
          <w:bCs w:val="0"/>
          <w:sz w:val="24"/>
          <w:szCs w:val="24"/>
        </w:rPr>
      </w:pPr>
      <w:r w:rsidRPr="009904D8">
        <w:rPr>
          <w:i/>
          <w:iCs/>
          <w:sz w:val="24"/>
          <w:szCs w:val="24"/>
        </w:rPr>
        <w:t>5) Identificación de talentos:</w:t>
      </w:r>
      <w:r w:rsidRPr="009904D8">
        <w:rPr>
          <w:b w:val="0"/>
          <w:bCs w:val="0"/>
          <w:sz w:val="24"/>
          <w:szCs w:val="24"/>
        </w:rPr>
        <w:t xml:space="preserve"> habilidad de identificar y cultivar talentos.</w:t>
      </w:r>
    </w:p>
    <w:p w14:paraId="17721AEE" w14:textId="77777777" w:rsidR="00B669E4" w:rsidRDefault="00B669E4" w:rsidP="00B669E4">
      <w:pPr>
        <w:pStyle w:val="Ttulo1"/>
        <w:rPr>
          <w:b w:val="0"/>
          <w:bCs w:val="0"/>
          <w:sz w:val="24"/>
          <w:szCs w:val="24"/>
        </w:rPr>
      </w:pPr>
      <w:r w:rsidRPr="009904D8">
        <w:rPr>
          <w:i/>
          <w:iCs/>
          <w:sz w:val="24"/>
          <w:szCs w:val="24"/>
        </w:rPr>
        <w:t>6) Criterio:</w:t>
      </w:r>
      <w:r w:rsidRPr="009904D8">
        <w:rPr>
          <w:b w:val="0"/>
          <w:bCs w:val="0"/>
          <w:sz w:val="24"/>
          <w:szCs w:val="24"/>
        </w:rPr>
        <w:t xml:space="preserve"> tomar decisiones difíciles en un periodo de tiempo corto con información imperfecta. </w:t>
      </w:r>
    </w:p>
    <w:p w14:paraId="0F7FCD78" w14:textId="77777777" w:rsidR="00B669E4" w:rsidRDefault="00B669E4" w:rsidP="00B669E4">
      <w:pPr>
        <w:pStyle w:val="Ttulo1"/>
        <w:rPr>
          <w:b w:val="0"/>
          <w:bCs w:val="0"/>
          <w:sz w:val="24"/>
          <w:szCs w:val="24"/>
        </w:rPr>
      </w:pPr>
      <w:r w:rsidRPr="009904D8">
        <w:rPr>
          <w:i/>
          <w:iCs/>
          <w:sz w:val="24"/>
          <w:szCs w:val="24"/>
        </w:rPr>
        <w:t>7) Carácter:</w:t>
      </w:r>
      <w:r w:rsidRPr="009904D8">
        <w:rPr>
          <w:b w:val="0"/>
          <w:bCs w:val="0"/>
          <w:sz w:val="24"/>
          <w:szCs w:val="24"/>
        </w:rPr>
        <w:t xml:space="preserve"> las cualidades que defienden quienes somos.</w:t>
      </w:r>
    </w:p>
    <w:p w14:paraId="34FA2021" w14:textId="77777777" w:rsidR="00B669E4" w:rsidRDefault="00B669E4" w:rsidP="00B669E4">
      <w:pPr>
        <w:pStyle w:val="Ttulo1"/>
        <w:ind w:left="720"/>
        <w:rPr>
          <w:sz w:val="24"/>
          <w:szCs w:val="24"/>
          <w:highlight w:val="yellow"/>
          <w:u w:val="single"/>
        </w:rPr>
      </w:pPr>
    </w:p>
    <w:p w14:paraId="7AAF59EB" w14:textId="77777777" w:rsidR="00B669E4" w:rsidRDefault="00B669E4" w:rsidP="00B669E4">
      <w:pPr>
        <w:pStyle w:val="Ttulo1"/>
        <w:ind w:left="720"/>
        <w:rPr>
          <w:sz w:val="24"/>
          <w:szCs w:val="24"/>
          <w:highlight w:val="yellow"/>
          <w:u w:val="single"/>
        </w:rPr>
      </w:pPr>
    </w:p>
    <w:p w14:paraId="34197499" w14:textId="77777777" w:rsidR="00B669E4" w:rsidRDefault="00B669E4" w:rsidP="00B669E4">
      <w:pPr>
        <w:pStyle w:val="Ttulo1"/>
        <w:numPr>
          <w:ilvl w:val="0"/>
          <w:numId w:val="55"/>
        </w:numPr>
        <w:rPr>
          <w:sz w:val="24"/>
          <w:szCs w:val="24"/>
          <w:highlight w:val="yellow"/>
          <w:u w:val="single"/>
        </w:rPr>
      </w:pPr>
      <w:r w:rsidRPr="00D205EF">
        <w:rPr>
          <w:sz w:val="24"/>
          <w:szCs w:val="24"/>
          <w:highlight w:val="yellow"/>
          <w:u w:val="single"/>
        </w:rPr>
        <w:t>Líder de Principios</w:t>
      </w:r>
    </w:p>
    <w:p w14:paraId="4F9ADE88" w14:textId="77777777" w:rsidR="00B669E4" w:rsidRDefault="00B669E4" w:rsidP="00B669E4">
      <w:pPr>
        <w:pStyle w:val="Ttulo1"/>
        <w:ind w:left="360"/>
        <w:rPr>
          <w:b w:val="0"/>
          <w:bCs w:val="0"/>
          <w:sz w:val="24"/>
          <w:szCs w:val="24"/>
        </w:rPr>
      </w:pPr>
      <w:r w:rsidRPr="00D66657">
        <w:rPr>
          <w:b w:val="0"/>
          <w:bCs w:val="0"/>
          <w:sz w:val="24"/>
          <w:szCs w:val="24"/>
        </w:rPr>
        <w:t>El liderazgo consiste en trasmitir a las personas su valor y estas terminan viéndolos en sí mismos</w:t>
      </w:r>
      <w:r>
        <w:rPr>
          <w:b w:val="0"/>
          <w:bCs w:val="0"/>
          <w:sz w:val="24"/>
          <w:szCs w:val="24"/>
        </w:rPr>
        <w:t xml:space="preserve">. </w:t>
      </w:r>
      <w:r w:rsidRPr="00105ADC">
        <w:rPr>
          <w:b w:val="0"/>
          <w:bCs w:val="0"/>
          <w:sz w:val="24"/>
          <w:szCs w:val="24"/>
        </w:rPr>
        <w:t>“Liderazgo efectivo es poner las primeras cosas, primero. Gestión efectiva es disciplina, ejecutar.”</w:t>
      </w:r>
    </w:p>
    <w:p w14:paraId="0357F627" w14:textId="77777777" w:rsidR="00B669E4" w:rsidRDefault="00B669E4" w:rsidP="00B669E4">
      <w:pPr>
        <w:pStyle w:val="Ttulo1"/>
        <w:ind w:left="360"/>
        <w:jc w:val="center"/>
        <w:rPr>
          <w:b w:val="0"/>
          <w:bCs w:val="0"/>
          <w:sz w:val="24"/>
          <w:szCs w:val="24"/>
          <w:highlight w:val="yellow"/>
        </w:rPr>
      </w:pPr>
      <w:r>
        <w:rPr>
          <w:noProof/>
        </w:rPr>
        <w:lastRenderedPageBreak/>
        <w:drawing>
          <wp:inline distT="0" distB="0" distL="0" distR="0" wp14:anchorId="62ED78EE" wp14:editId="4B451EFF">
            <wp:extent cx="4305300" cy="3257449"/>
            <wp:effectExtent l="76200" t="76200" r="133350" b="133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058" cy="326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AFB7A" w14:textId="77777777" w:rsidR="00B669E4" w:rsidRDefault="00B669E4" w:rsidP="00B669E4">
      <w:pPr>
        <w:pStyle w:val="Ttulo1"/>
        <w:numPr>
          <w:ilvl w:val="0"/>
          <w:numId w:val="55"/>
        </w:numPr>
        <w:rPr>
          <w:sz w:val="24"/>
          <w:szCs w:val="24"/>
          <w:highlight w:val="yellow"/>
          <w:u w:val="single"/>
        </w:rPr>
      </w:pPr>
      <w:r w:rsidRPr="00105ADC">
        <w:rPr>
          <w:sz w:val="24"/>
          <w:szCs w:val="24"/>
          <w:highlight w:val="yellow"/>
          <w:u w:val="single"/>
        </w:rPr>
        <w:t>Líder servidor de talento:</w:t>
      </w:r>
    </w:p>
    <w:p w14:paraId="4EDE51D5" w14:textId="77777777" w:rsidR="00B669E4" w:rsidRPr="00705D22" w:rsidRDefault="00B669E4" w:rsidP="00B669E4">
      <w:pPr>
        <w:pStyle w:val="Ttulo1"/>
        <w:ind w:left="720"/>
        <w:jc w:val="center"/>
        <w:rPr>
          <w:sz w:val="24"/>
          <w:szCs w:val="24"/>
          <w:highlight w:val="yellow"/>
          <w:u w:val="single"/>
        </w:rPr>
      </w:pPr>
      <w:r>
        <w:rPr>
          <w:noProof/>
        </w:rPr>
        <w:drawing>
          <wp:inline distT="0" distB="0" distL="0" distR="0" wp14:anchorId="35C302FD" wp14:editId="15568266">
            <wp:extent cx="3190875" cy="2129489"/>
            <wp:effectExtent l="76200" t="76200" r="123825" b="13779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2143" cy="213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F64267"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b/>
          <w:bCs/>
          <w:sz w:val="24"/>
          <w:szCs w:val="24"/>
          <w:lang w:eastAsia="es-CO"/>
        </w:rPr>
        <w:t>Integridad</w:t>
      </w:r>
      <w:r w:rsidRPr="00705D22">
        <w:rPr>
          <w:rFonts w:ascii="Times New Roman" w:eastAsia="Times New Roman" w:hAnsi="Times New Roman" w:cs="Times New Roman"/>
          <w:sz w:val="24"/>
          <w:szCs w:val="24"/>
          <w:lang w:eastAsia="es-CO"/>
        </w:rPr>
        <w:t xml:space="preserve"> en su comportamiento</w:t>
      </w:r>
    </w:p>
    <w:p w14:paraId="1F5E4415"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b/>
          <w:bCs/>
          <w:sz w:val="24"/>
          <w:szCs w:val="24"/>
          <w:lang w:eastAsia="es-CO"/>
        </w:rPr>
        <w:t>Confianza</w:t>
      </w:r>
      <w:r w:rsidRPr="00705D22">
        <w:rPr>
          <w:rFonts w:ascii="Times New Roman" w:eastAsia="Times New Roman" w:hAnsi="Times New Roman" w:cs="Times New Roman"/>
          <w:sz w:val="24"/>
          <w:szCs w:val="24"/>
          <w:lang w:eastAsia="es-CO"/>
        </w:rPr>
        <w:t xml:space="preserve"> en las habilidades y esfuerzo de las personas</w:t>
      </w:r>
    </w:p>
    <w:p w14:paraId="7E66AB39"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 xml:space="preserve">Discernimiento con </w:t>
      </w:r>
      <w:r w:rsidRPr="00705D22">
        <w:rPr>
          <w:rFonts w:ascii="Times New Roman" w:eastAsia="Times New Roman" w:hAnsi="Times New Roman" w:cs="Times New Roman"/>
          <w:b/>
          <w:bCs/>
          <w:sz w:val="24"/>
          <w:szCs w:val="24"/>
          <w:lang w:eastAsia="es-CO"/>
        </w:rPr>
        <w:t>criterio</w:t>
      </w:r>
    </w:p>
    <w:p w14:paraId="43C3A27E"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b/>
          <w:bCs/>
          <w:sz w:val="24"/>
          <w:szCs w:val="24"/>
          <w:lang w:eastAsia="es-CO"/>
        </w:rPr>
      </w:pPr>
      <w:r w:rsidRPr="00705D22">
        <w:rPr>
          <w:rFonts w:ascii="Times New Roman" w:eastAsia="Times New Roman" w:hAnsi="Times New Roman" w:cs="Times New Roman"/>
          <w:b/>
          <w:bCs/>
          <w:sz w:val="24"/>
          <w:szCs w:val="24"/>
          <w:lang w:eastAsia="es-CO"/>
        </w:rPr>
        <w:t>Coraje</w:t>
      </w:r>
    </w:p>
    <w:p w14:paraId="433D8E1F"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 xml:space="preserve">Sentido del </w:t>
      </w:r>
      <w:r w:rsidRPr="00705D22">
        <w:rPr>
          <w:rFonts w:ascii="Times New Roman" w:eastAsia="Times New Roman" w:hAnsi="Times New Roman" w:cs="Times New Roman"/>
          <w:b/>
          <w:bCs/>
          <w:sz w:val="24"/>
          <w:szCs w:val="24"/>
          <w:lang w:eastAsia="es-CO"/>
        </w:rPr>
        <w:t>humor</w:t>
      </w:r>
      <w:r w:rsidRPr="00705D22">
        <w:rPr>
          <w:rFonts w:ascii="Times New Roman" w:eastAsia="Times New Roman" w:hAnsi="Times New Roman" w:cs="Times New Roman"/>
          <w:sz w:val="24"/>
          <w:szCs w:val="24"/>
          <w:lang w:eastAsia="es-CO"/>
        </w:rPr>
        <w:t xml:space="preserve"> importante</w:t>
      </w:r>
    </w:p>
    <w:p w14:paraId="2B8206A4"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5374DE">
        <w:rPr>
          <w:rFonts w:ascii="Times New Roman" w:eastAsia="Times New Roman" w:hAnsi="Times New Roman" w:cs="Times New Roman"/>
          <w:b/>
          <w:bCs/>
          <w:sz w:val="24"/>
          <w:szCs w:val="24"/>
          <w:lang w:eastAsia="es-CO"/>
        </w:rPr>
        <w:t>Energía</w:t>
      </w:r>
      <w:r w:rsidRPr="00705D22">
        <w:rPr>
          <w:rFonts w:ascii="Times New Roman" w:eastAsia="Times New Roman" w:hAnsi="Times New Roman" w:cs="Times New Roman"/>
          <w:b/>
          <w:bCs/>
          <w:sz w:val="24"/>
          <w:szCs w:val="24"/>
          <w:lang w:eastAsia="es-CO"/>
        </w:rPr>
        <w:t xml:space="preserve"> intelectual</w:t>
      </w:r>
      <w:r w:rsidRPr="00705D22">
        <w:rPr>
          <w:rFonts w:ascii="Times New Roman" w:eastAsia="Times New Roman" w:hAnsi="Times New Roman" w:cs="Times New Roman"/>
          <w:sz w:val="24"/>
          <w:szCs w:val="24"/>
          <w:lang w:eastAsia="es-CO"/>
        </w:rPr>
        <w:t xml:space="preserve"> que los hace curiosear intelectualmente</w:t>
      </w:r>
    </w:p>
    <w:p w14:paraId="36459114"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 xml:space="preserve">Amplitud de </w:t>
      </w:r>
      <w:r w:rsidRPr="00705D22">
        <w:rPr>
          <w:rFonts w:ascii="Times New Roman" w:eastAsia="Times New Roman" w:hAnsi="Times New Roman" w:cs="Times New Roman"/>
          <w:b/>
          <w:bCs/>
          <w:sz w:val="24"/>
          <w:szCs w:val="24"/>
          <w:lang w:eastAsia="es-CO"/>
        </w:rPr>
        <w:t>visión</w:t>
      </w:r>
      <w:r w:rsidRPr="00705D22">
        <w:rPr>
          <w:rFonts w:ascii="Times New Roman" w:eastAsia="Times New Roman" w:hAnsi="Times New Roman" w:cs="Times New Roman"/>
          <w:sz w:val="24"/>
          <w:szCs w:val="24"/>
          <w:lang w:eastAsia="es-CO"/>
        </w:rPr>
        <w:t xml:space="preserve"> para abarcar a muchos</w:t>
      </w:r>
    </w:p>
    <w:p w14:paraId="25DB7B64"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Comodidad con la ambigüedad, no les molesta el caos</w:t>
      </w:r>
    </w:p>
    <w:p w14:paraId="70197DF9"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Presencia, recorre la empresa y no es de escritorio</w:t>
      </w:r>
    </w:p>
    <w:p w14:paraId="1D02A0B6" w14:textId="77777777" w:rsidR="00B669E4" w:rsidRDefault="00B669E4" w:rsidP="00B669E4">
      <w:pPr>
        <w:pStyle w:val="Ttulo1"/>
        <w:ind w:left="360"/>
        <w:rPr>
          <w:b w:val="0"/>
          <w:bCs w:val="0"/>
          <w:sz w:val="24"/>
          <w:szCs w:val="24"/>
          <w:highlight w:val="yellow"/>
        </w:rPr>
      </w:pPr>
    </w:p>
    <w:p w14:paraId="08DC2549" w14:textId="77777777" w:rsidR="00B669E4" w:rsidRPr="00634CE6" w:rsidRDefault="00B669E4" w:rsidP="00B669E4">
      <w:pPr>
        <w:pStyle w:val="Ttulo1"/>
        <w:numPr>
          <w:ilvl w:val="0"/>
          <w:numId w:val="55"/>
        </w:numPr>
        <w:rPr>
          <w:sz w:val="24"/>
          <w:szCs w:val="24"/>
          <w:highlight w:val="yellow"/>
          <w:u w:val="single"/>
        </w:rPr>
      </w:pPr>
      <w:r w:rsidRPr="00105ADC">
        <w:rPr>
          <w:sz w:val="24"/>
          <w:szCs w:val="24"/>
          <w:highlight w:val="yellow"/>
          <w:u w:val="single"/>
        </w:rPr>
        <w:t xml:space="preserve">Líder </w:t>
      </w:r>
      <w:r>
        <w:rPr>
          <w:sz w:val="24"/>
          <w:szCs w:val="24"/>
          <w:highlight w:val="yellow"/>
          <w:u w:val="single"/>
        </w:rPr>
        <w:t>Carismático.</w:t>
      </w:r>
    </w:p>
    <w:p w14:paraId="008F19B8" w14:textId="77777777" w:rsidR="00B669E4" w:rsidRDefault="00B669E4" w:rsidP="00B669E4">
      <w:pPr>
        <w:pStyle w:val="Ttulo1"/>
        <w:ind w:left="720"/>
        <w:jc w:val="center"/>
        <w:rPr>
          <w:sz w:val="24"/>
          <w:szCs w:val="24"/>
          <w:highlight w:val="yellow"/>
          <w:u w:val="single"/>
        </w:rPr>
      </w:pPr>
      <w:r>
        <w:rPr>
          <w:noProof/>
        </w:rPr>
        <w:drawing>
          <wp:inline distT="0" distB="0" distL="0" distR="0" wp14:anchorId="32D53868" wp14:editId="38E1ADD8">
            <wp:extent cx="3133725" cy="2390247"/>
            <wp:effectExtent l="76200" t="76200" r="123825" b="1244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0869" cy="2395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A642A"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Ven la realidad, primero en sí mismo</w:t>
      </w:r>
    </w:p>
    <w:p w14:paraId="31415B34"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Tienen energía y energizan a otros</w:t>
      </w:r>
    </w:p>
    <w:p w14:paraId="3354A4DC"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Desafían el Status-Quo</w:t>
      </w:r>
      <w:r>
        <w:rPr>
          <w:rFonts w:ascii="Times New Roman" w:eastAsia="Times New Roman" w:hAnsi="Times New Roman" w:cs="Times New Roman"/>
          <w:sz w:val="24"/>
          <w:szCs w:val="24"/>
          <w:lang w:eastAsia="es-CO"/>
        </w:rPr>
        <w:t xml:space="preserve"> (</w:t>
      </w:r>
      <w:r w:rsidRPr="00746633">
        <w:rPr>
          <w:rStyle w:val="Textoennegrita"/>
          <w:rFonts w:ascii="Times New Roman" w:hAnsi="Times New Roman" w:cs="Times New Roman"/>
          <w:sz w:val="24"/>
          <w:szCs w:val="24"/>
        </w:rPr>
        <w:t>estado de las cosas</w:t>
      </w:r>
      <w:r>
        <w:rPr>
          <w:rFonts w:ascii="Times New Roman" w:eastAsia="Times New Roman" w:hAnsi="Times New Roman" w:cs="Times New Roman"/>
          <w:sz w:val="24"/>
          <w:szCs w:val="24"/>
          <w:lang w:eastAsia="es-CO"/>
        </w:rPr>
        <w:t>)</w:t>
      </w:r>
    </w:p>
    <w:p w14:paraId="51454847"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Conocen y cuestionan hasta lo más básico de la organización</w:t>
      </w:r>
    </w:p>
    <w:p w14:paraId="69F29E66"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Realizan elecciones duras y toman acciones difíciles</w:t>
      </w:r>
    </w:p>
    <w:p w14:paraId="1BB3A60B" w14:textId="77777777" w:rsidR="00B669E4" w:rsidRPr="00D3061C"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Son ejemplos y tienen la capacidad de ser líderes en su actuar</w:t>
      </w:r>
    </w:p>
    <w:p w14:paraId="55F5B88E" w14:textId="77777777" w:rsidR="00B669E4" w:rsidRDefault="00B669E4" w:rsidP="00B669E4">
      <w:pPr>
        <w:pStyle w:val="Ttulo1"/>
        <w:ind w:left="360"/>
        <w:rPr>
          <w:sz w:val="24"/>
          <w:szCs w:val="24"/>
          <w:highlight w:val="yellow"/>
          <w:u w:val="single"/>
        </w:rPr>
      </w:pPr>
    </w:p>
    <w:p w14:paraId="4EB60124" w14:textId="77777777" w:rsidR="00B669E4" w:rsidRDefault="00B669E4" w:rsidP="00B669E4">
      <w:pPr>
        <w:pStyle w:val="Ttulo1"/>
        <w:ind w:left="720"/>
        <w:rPr>
          <w:sz w:val="24"/>
          <w:szCs w:val="24"/>
          <w:highlight w:val="yellow"/>
          <w:u w:val="single"/>
        </w:rPr>
      </w:pPr>
    </w:p>
    <w:p w14:paraId="3756AEF3" w14:textId="77777777" w:rsidR="00B669E4" w:rsidRDefault="00B669E4" w:rsidP="00B669E4">
      <w:pPr>
        <w:pStyle w:val="Ttulo1"/>
        <w:numPr>
          <w:ilvl w:val="0"/>
          <w:numId w:val="55"/>
        </w:numPr>
        <w:rPr>
          <w:sz w:val="24"/>
          <w:szCs w:val="24"/>
          <w:highlight w:val="yellow"/>
          <w:u w:val="single"/>
        </w:rPr>
      </w:pPr>
      <w:r w:rsidRPr="00105ADC">
        <w:rPr>
          <w:sz w:val="24"/>
          <w:szCs w:val="24"/>
          <w:highlight w:val="yellow"/>
          <w:u w:val="single"/>
        </w:rPr>
        <w:t xml:space="preserve">Líder </w:t>
      </w:r>
      <w:r>
        <w:rPr>
          <w:sz w:val="24"/>
          <w:szCs w:val="24"/>
          <w:highlight w:val="yellow"/>
          <w:u w:val="single"/>
        </w:rPr>
        <w:t>de cambio.</w:t>
      </w:r>
    </w:p>
    <w:p w14:paraId="13827732" w14:textId="77777777" w:rsidR="00B669E4" w:rsidRPr="00634CE6" w:rsidRDefault="00B669E4" w:rsidP="00B669E4">
      <w:pPr>
        <w:pStyle w:val="Ttulo1"/>
        <w:ind w:left="720"/>
        <w:jc w:val="center"/>
        <w:rPr>
          <w:sz w:val="24"/>
          <w:szCs w:val="24"/>
          <w:highlight w:val="yellow"/>
          <w:u w:val="single"/>
        </w:rPr>
      </w:pPr>
      <w:r>
        <w:rPr>
          <w:noProof/>
        </w:rPr>
        <w:drawing>
          <wp:inline distT="0" distB="0" distL="0" distR="0" wp14:anchorId="44D71CEC" wp14:editId="0B7D6154">
            <wp:extent cx="3486150" cy="2018674"/>
            <wp:effectExtent l="76200" t="76200" r="133350" b="133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0778" cy="2021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23879E" w14:textId="77777777" w:rsidR="00B669E4" w:rsidRDefault="00B669E4" w:rsidP="00B669E4">
      <w:pPr>
        <w:jc w:val="center"/>
        <w:rPr>
          <w:rFonts w:ascii="Times New Roman" w:hAnsi="Times New Roman" w:cs="Times New Roman"/>
          <w:sz w:val="48"/>
          <w:szCs w:val="48"/>
        </w:rPr>
      </w:pPr>
      <w:r>
        <w:rPr>
          <w:noProof/>
        </w:rPr>
        <w:lastRenderedPageBreak/>
        <w:drawing>
          <wp:inline distT="0" distB="0" distL="0" distR="0" wp14:anchorId="640B93F4" wp14:editId="2B37D993">
            <wp:extent cx="4467225" cy="34671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7225" cy="3467100"/>
                    </a:xfrm>
                    <a:prstGeom prst="rect">
                      <a:avLst/>
                    </a:prstGeom>
                    <a:noFill/>
                    <a:ln>
                      <a:noFill/>
                    </a:ln>
                  </pic:spPr>
                </pic:pic>
              </a:graphicData>
            </a:graphic>
          </wp:inline>
        </w:drawing>
      </w:r>
    </w:p>
    <w:p w14:paraId="611672B1" w14:textId="77777777" w:rsidR="00B669E4" w:rsidRDefault="00B669E4" w:rsidP="00B669E4">
      <w:pPr>
        <w:jc w:val="center"/>
        <w:rPr>
          <w:rFonts w:ascii="Times New Roman" w:hAnsi="Times New Roman" w:cs="Times New Roman"/>
          <w:sz w:val="48"/>
          <w:szCs w:val="48"/>
        </w:rPr>
      </w:pPr>
    </w:p>
    <w:p w14:paraId="353AD647" w14:textId="77777777" w:rsidR="00B669E4" w:rsidRDefault="00B669E4" w:rsidP="00B669E4">
      <w:pPr>
        <w:jc w:val="center"/>
        <w:rPr>
          <w:rFonts w:ascii="Times New Roman" w:hAnsi="Times New Roman" w:cs="Times New Roman"/>
          <w:sz w:val="48"/>
          <w:szCs w:val="48"/>
        </w:rPr>
      </w:pPr>
      <w:r>
        <w:rPr>
          <w:noProof/>
        </w:rPr>
        <w:drawing>
          <wp:inline distT="0" distB="0" distL="0" distR="0" wp14:anchorId="18A29F64" wp14:editId="31C981A4">
            <wp:extent cx="4905375" cy="3483527"/>
            <wp:effectExtent l="76200" t="76200" r="123825" b="136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5375" cy="348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3B43CD" w14:textId="77777777" w:rsidR="00B669E4" w:rsidRDefault="00B669E4" w:rsidP="00B669E4">
      <w:pPr>
        <w:jc w:val="center"/>
        <w:rPr>
          <w:rFonts w:ascii="Times New Roman" w:hAnsi="Times New Roman" w:cs="Times New Roman"/>
          <w:sz w:val="48"/>
          <w:szCs w:val="48"/>
        </w:rPr>
      </w:pPr>
    </w:p>
    <w:p w14:paraId="55A4D96D" w14:textId="77777777" w:rsidR="00B669E4" w:rsidRDefault="00B669E4" w:rsidP="00B669E4">
      <w:pPr>
        <w:jc w:val="center"/>
        <w:rPr>
          <w:rFonts w:ascii="Times New Roman" w:hAnsi="Times New Roman" w:cs="Times New Roman"/>
          <w:sz w:val="48"/>
          <w:szCs w:val="48"/>
        </w:rPr>
      </w:pPr>
    </w:p>
    <w:p w14:paraId="30360F27" w14:textId="77777777" w:rsidR="00B669E4" w:rsidRDefault="00B669E4" w:rsidP="00B669E4">
      <w:pPr>
        <w:pStyle w:val="Ttulo1"/>
      </w:pPr>
      <w:r>
        <w:t>Las 3 dimensiones del liderazgo de alto desempeño.</w:t>
      </w:r>
    </w:p>
    <w:p w14:paraId="24F01BDE" w14:textId="77777777" w:rsidR="00B669E4" w:rsidRDefault="00B669E4" w:rsidP="00B669E4">
      <w:pPr>
        <w:rPr>
          <w:rFonts w:ascii="Times New Roman" w:hAnsi="Times New Roman" w:cs="Times New Roman"/>
          <w:sz w:val="24"/>
          <w:szCs w:val="24"/>
        </w:rPr>
      </w:pPr>
      <w:r w:rsidRPr="004C5345">
        <w:rPr>
          <w:rFonts w:ascii="Times New Roman" w:hAnsi="Times New Roman" w:cs="Times New Roman"/>
          <w:sz w:val="24"/>
          <w:szCs w:val="24"/>
        </w:rPr>
        <w:t>• Todo empieza por uno (líder de mí mismo)</w:t>
      </w:r>
      <w:r w:rsidRPr="004C5345">
        <w:rPr>
          <w:rFonts w:ascii="Times New Roman" w:hAnsi="Times New Roman" w:cs="Times New Roman"/>
          <w:sz w:val="24"/>
          <w:szCs w:val="24"/>
        </w:rPr>
        <w:br/>
        <w:t>• Pero no soy el protagonista</w:t>
      </w:r>
      <w:r w:rsidRPr="004C5345">
        <w:rPr>
          <w:rFonts w:ascii="Times New Roman" w:hAnsi="Times New Roman" w:cs="Times New Roman"/>
          <w:sz w:val="24"/>
          <w:szCs w:val="24"/>
        </w:rPr>
        <w:br/>
        <w:t>• Son los demás: las personas, el negocio y la empresa</w:t>
      </w:r>
    </w:p>
    <w:p w14:paraId="2A69DF2E" w14:textId="77777777" w:rsidR="00B669E4" w:rsidRDefault="00B669E4" w:rsidP="00B669E4">
      <w:pPr>
        <w:rPr>
          <w:rFonts w:ascii="Times New Roman" w:hAnsi="Times New Roman" w:cs="Times New Roman"/>
          <w:sz w:val="24"/>
          <w:szCs w:val="24"/>
        </w:rPr>
      </w:pPr>
    </w:p>
    <w:p w14:paraId="3AA39EC9" w14:textId="77777777" w:rsidR="00B669E4" w:rsidRDefault="00B669E4" w:rsidP="00B669E4">
      <w:pPr>
        <w:rPr>
          <w:noProof/>
        </w:rPr>
      </w:pPr>
      <w:r>
        <w:rPr>
          <w:noProof/>
        </w:rPr>
        <w:drawing>
          <wp:anchor distT="0" distB="0" distL="114300" distR="114300" simplePos="0" relativeHeight="251661312" behindDoc="1" locked="0" layoutInCell="1" allowOverlap="1" wp14:anchorId="1A7F40E7" wp14:editId="1EE9ACF8">
            <wp:simplePos x="0" y="0"/>
            <wp:positionH relativeFrom="column">
              <wp:posOffset>3348990</wp:posOffset>
            </wp:positionH>
            <wp:positionV relativeFrom="paragraph">
              <wp:posOffset>1135380</wp:posOffset>
            </wp:positionV>
            <wp:extent cx="2954655" cy="2085975"/>
            <wp:effectExtent l="76200" t="76200" r="131445" b="142875"/>
            <wp:wrapTight wrapText="bothSides">
              <wp:wrapPolygon edited="0">
                <wp:start x="-279" y="-789"/>
                <wp:lineTo x="-557" y="-592"/>
                <wp:lineTo x="-557" y="22093"/>
                <wp:lineTo x="-279" y="22882"/>
                <wp:lineTo x="22143" y="22882"/>
                <wp:lineTo x="22422" y="21699"/>
                <wp:lineTo x="22422" y="2564"/>
                <wp:lineTo x="22143" y="-395"/>
                <wp:lineTo x="22143" y="-789"/>
                <wp:lineTo x="-279" y="-789"/>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54655"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59D71C6" wp14:editId="04227DF1">
            <wp:extent cx="2943225" cy="2014316"/>
            <wp:effectExtent l="76200" t="76200" r="123825" b="1384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2578" cy="2020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A464531" wp14:editId="34D93CF2">
            <wp:extent cx="2933700" cy="2027191"/>
            <wp:effectExtent l="76200" t="76200" r="133350" b="1257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0228" cy="2031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0F4BE7" w14:textId="77777777" w:rsidR="00B669E4" w:rsidRPr="006276A0" w:rsidRDefault="00B669E4" w:rsidP="00B669E4">
      <w:pPr>
        <w:jc w:val="center"/>
        <w:rPr>
          <w:rFonts w:ascii="Times New Roman" w:hAnsi="Times New Roman" w:cs="Times New Roman"/>
          <w:noProof/>
          <w:sz w:val="24"/>
          <w:szCs w:val="24"/>
        </w:rPr>
      </w:pPr>
      <w:r w:rsidRPr="006276A0">
        <w:rPr>
          <w:rFonts w:ascii="Times New Roman" w:hAnsi="Times New Roman" w:cs="Times New Roman"/>
          <w:noProof/>
          <w:sz w:val="24"/>
          <w:szCs w:val="24"/>
          <w:highlight w:val="green"/>
        </w:rPr>
        <w:t>reto-1-lider-para-mi.pdf</w:t>
      </w:r>
    </w:p>
    <w:p w14:paraId="0FDFB051" w14:textId="77777777" w:rsidR="00B669E4" w:rsidRPr="00F01B1F" w:rsidRDefault="00B669E4" w:rsidP="00B669E4">
      <w:pPr>
        <w:jc w:val="center"/>
        <w:rPr>
          <w:rFonts w:ascii="Times New Roman" w:hAnsi="Times New Roman" w:cs="Times New Roman"/>
          <w:b/>
          <w:bCs/>
          <w:noProof/>
          <w:sz w:val="24"/>
          <w:szCs w:val="24"/>
          <w:highlight w:val="yellow"/>
        </w:rPr>
      </w:pPr>
      <w:r w:rsidRPr="00F01B1F">
        <w:rPr>
          <w:rFonts w:ascii="Times New Roman" w:hAnsi="Times New Roman" w:cs="Times New Roman"/>
          <w:b/>
          <w:bCs/>
          <w:noProof/>
          <w:sz w:val="24"/>
          <w:szCs w:val="24"/>
          <w:highlight w:val="yellow"/>
        </w:rPr>
        <w:t>Para mi el liderazgo es la capacidad que tiene una persona para lograr</w:t>
      </w:r>
    </w:p>
    <w:p w14:paraId="137BCD46" w14:textId="77777777" w:rsidR="00B669E4" w:rsidRDefault="00B669E4" w:rsidP="00B669E4">
      <w:pPr>
        <w:jc w:val="center"/>
        <w:rPr>
          <w:rFonts w:ascii="Times New Roman" w:hAnsi="Times New Roman" w:cs="Times New Roman"/>
          <w:b/>
          <w:bCs/>
          <w:noProof/>
          <w:sz w:val="24"/>
          <w:szCs w:val="24"/>
        </w:rPr>
      </w:pPr>
      <w:r w:rsidRPr="00F01B1F">
        <w:rPr>
          <w:rFonts w:ascii="Times New Roman" w:hAnsi="Times New Roman" w:cs="Times New Roman"/>
          <w:b/>
          <w:bCs/>
          <w:noProof/>
          <w:sz w:val="24"/>
          <w:szCs w:val="24"/>
          <w:highlight w:val="yellow"/>
        </w:rPr>
        <w:t>metas y objetivos atravez de las personas.</w:t>
      </w:r>
    </w:p>
    <w:p w14:paraId="0F7EB29A" w14:textId="77777777" w:rsidR="00B669E4" w:rsidRPr="00A32E0D" w:rsidRDefault="00B669E4" w:rsidP="00B669E4">
      <w:pPr>
        <w:jc w:val="center"/>
        <w:rPr>
          <w:rFonts w:ascii="Times New Roman" w:hAnsi="Times New Roman" w:cs="Times New Roman"/>
          <w:b/>
          <w:bCs/>
          <w:noProof/>
          <w:sz w:val="28"/>
          <w:szCs w:val="28"/>
          <w:u w:val="single"/>
        </w:rPr>
      </w:pPr>
      <w:r w:rsidRPr="00A32E0D">
        <w:rPr>
          <w:rFonts w:ascii="Times New Roman" w:hAnsi="Times New Roman" w:cs="Times New Roman"/>
          <w:sz w:val="24"/>
          <w:szCs w:val="24"/>
          <w:u w:val="single"/>
        </w:rPr>
        <w:t>“Influenciar o dominar a los demás es una fortaleza, pero dominarse a sí mismo es ser poderoso”</w:t>
      </w:r>
    </w:p>
    <w:p w14:paraId="0A966BF4" w14:textId="77777777" w:rsidR="00B669E4" w:rsidRDefault="00B669E4" w:rsidP="00B669E4">
      <w:pPr>
        <w:pStyle w:val="Ttulo1"/>
      </w:pPr>
    </w:p>
    <w:p w14:paraId="47B83759" w14:textId="77777777" w:rsidR="00B669E4" w:rsidRDefault="00B669E4" w:rsidP="00B669E4">
      <w:pPr>
        <w:pStyle w:val="Ttulo1"/>
      </w:pPr>
      <w:r>
        <w:t>El propósito personal.</w:t>
      </w:r>
    </w:p>
    <w:p w14:paraId="013024A8" w14:textId="77777777" w:rsidR="00B669E4" w:rsidRPr="009F12A5" w:rsidRDefault="00B669E4" w:rsidP="00B669E4">
      <w:pPr>
        <w:pStyle w:val="Ttulo1"/>
        <w:rPr>
          <w:b w:val="0"/>
          <w:bCs w:val="0"/>
          <w:sz w:val="24"/>
          <w:szCs w:val="24"/>
        </w:rPr>
      </w:pPr>
      <w:r w:rsidRPr="009F12A5">
        <w:rPr>
          <w:b w:val="0"/>
          <w:bCs w:val="0"/>
          <w:sz w:val="24"/>
          <w:szCs w:val="24"/>
        </w:rPr>
        <w:t xml:space="preserve">Los propósitos son los que nos mueven, encontrar nuestro propósito es lo que nos hará cambiar la visión que tenemos y </w:t>
      </w:r>
      <w:r>
        <w:rPr>
          <w:b w:val="0"/>
          <w:bCs w:val="0"/>
          <w:sz w:val="24"/>
          <w:szCs w:val="24"/>
        </w:rPr>
        <w:t>llegar a las metas que nos proponemos.</w:t>
      </w:r>
    </w:p>
    <w:p w14:paraId="2EFAF3E9" w14:textId="77777777" w:rsidR="00B669E4" w:rsidRDefault="00B669E4" w:rsidP="00B669E4">
      <w:pPr>
        <w:pStyle w:val="NormalWeb"/>
        <w:jc w:val="center"/>
      </w:pPr>
      <w:r>
        <w:t>“Sin un para qué, no tengo un por qué.”</w:t>
      </w:r>
    </w:p>
    <w:p w14:paraId="6C6BF1EF" w14:textId="77777777" w:rsidR="00B669E4" w:rsidRDefault="00B669E4" w:rsidP="00B669E4">
      <w:pPr>
        <w:pStyle w:val="NormalWeb"/>
      </w:pPr>
      <w:r>
        <w:t xml:space="preserve">El </w:t>
      </w:r>
      <w:r>
        <w:rPr>
          <w:rStyle w:val="Textoennegrita"/>
        </w:rPr>
        <w:t>para qué</w:t>
      </w:r>
      <w:r>
        <w:t xml:space="preserve">, me impulsa hacia el futuro y me inspira. Pero </w:t>
      </w:r>
      <w:r w:rsidRPr="00DD0693">
        <w:rPr>
          <w:b/>
          <w:bCs/>
        </w:rPr>
        <w:t>por</w:t>
      </w:r>
      <w:r>
        <w:rPr>
          <w:rStyle w:val="Textoennegrita"/>
        </w:rPr>
        <w:t xml:space="preserve"> qué</w:t>
      </w:r>
      <w:r>
        <w:t xml:space="preserve"> me lleva a hacer las cosas hoy, me levanta de la cama para ir a hacer lo que me va a llevar a mi </w:t>
      </w:r>
      <w:r>
        <w:rPr>
          <w:rStyle w:val="Textoennegrita"/>
        </w:rPr>
        <w:t>para qué</w:t>
      </w:r>
      <w:r>
        <w:t>. Por eso es muy importante tener cada uno definido.</w:t>
      </w:r>
    </w:p>
    <w:p w14:paraId="042D3D53" w14:textId="77777777" w:rsidR="00B669E4" w:rsidRDefault="00B669E4" w:rsidP="00B669E4">
      <w:pPr>
        <w:pStyle w:val="NormalWeb"/>
      </w:pPr>
      <w:r>
        <w:t xml:space="preserve">El </w:t>
      </w:r>
      <w:r>
        <w:rPr>
          <w:rStyle w:val="nfasis"/>
        </w:rPr>
        <w:t>para qué</w:t>
      </w:r>
      <w:r>
        <w:t xml:space="preserve"> son todas las razones que nos impulsan hacia adelante. El mañana que me mueve.</w:t>
      </w:r>
      <w:r>
        <w:br/>
        <w:t xml:space="preserve">El </w:t>
      </w:r>
      <w:r>
        <w:rPr>
          <w:rStyle w:val="nfasis"/>
        </w:rPr>
        <w:t>por qué</w:t>
      </w:r>
      <w:r>
        <w:t xml:space="preserve"> es la razón de cada paso que doy hacia cada </w:t>
      </w:r>
      <w:r>
        <w:rPr>
          <w:rStyle w:val="nfasis"/>
        </w:rPr>
        <w:t>para qué</w:t>
      </w:r>
      <w:r>
        <w:t>. El hoy que muevo hacia mañana</w:t>
      </w:r>
    </w:p>
    <w:p w14:paraId="56964CC7" w14:textId="77777777" w:rsidR="00B669E4" w:rsidRDefault="00B669E4" w:rsidP="00B669E4">
      <w:pPr>
        <w:pStyle w:val="Ttulo1"/>
        <w:jc w:val="center"/>
      </w:pPr>
      <w:r>
        <w:rPr>
          <w:noProof/>
        </w:rPr>
        <w:drawing>
          <wp:inline distT="0" distB="0" distL="0" distR="0" wp14:anchorId="0D03E915" wp14:editId="6A1183F2">
            <wp:extent cx="4257582" cy="42957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61176" cy="4299402"/>
                    </a:xfrm>
                    <a:prstGeom prst="rect">
                      <a:avLst/>
                    </a:prstGeom>
                    <a:noFill/>
                    <a:ln>
                      <a:noFill/>
                    </a:ln>
                  </pic:spPr>
                </pic:pic>
              </a:graphicData>
            </a:graphic>
          </wp:inline>
        </w:drawing>
      </w:r>
    </w:p>
    <w:p w14:paraId="5F0C4DE6" w14:textId="77777777" w:rsidR="00B669E4" w:rsidRDefault="00B669E4" w:rsidP="00B669E4">
      <w:pPr>
        <w:pStyle w:val="Ttulo1"/>
        <w:jc w:val="center"/>
      </w:pPr>
      <w:r w:rsidRPr="006276A0">
        <w:rPr>
          <w:rFonts w:eastAsiaTheme="minorHAnsi"/>
          <w:b w:val="0"/>
          <w:bCs w:val="0"/>
          <w:noProof/>
          <w:kern w:val="0"/>
          <w:sz w:val="24"/>
          <w:szCs w:val="24"/>
          <w:highlight w:val="green"/>
          <w:lang w:eastAsia="en-US"/>
        </w:rPr>
        <w:t>reto-2-mi-proposito.pdf</w:t>
      </w:r>
    </w:p>
    <w:p w14:paraId="76156810" w14:textId="77777777" w:rsidR="00B669E4" w:rsidRDefault="00B669E4" w:rsidP="00B669E4">
      <w:pPr>
        <w:rPr>
          <w:rFonts w:ascii="Times New Roman" w:hAnsi="Times New Roman" w:cs="Times New Roman"/>
          <w:sz w:val="52"/>
          <w:szCs w:val="52"/>
        </w:rPr>
      </w:pPr>
    </w:p>
    <w:p w14:paraId="2E462327" w14:textId="77777777" w:rsidR="00B669E4" w:rsidRDefault="00B669E4" w:rsidP="00B669E4">
      <w:pPr>
        <w:pStyle w:val="Ttulo1"/>
      </w:pPr>
      <w:r>
        <w:t>Líder Emocional.</w:t>
      </w:r>
    </w:p>
    <w:p w14:paraId="53BF5407" w14:textId="77777777" w:rsidR="00B669E4" w:rsidRPr="00AC3B0A" w:rsidRDefault="00B669E4" w:rsidP="00B669E4">
      <w:pPr>
        <w:pStyle w:val="Ttulo1"/>
        <w:rPr>
          <w:b w:val="0"/>
          <w:bCs w:val="0"/>
          <w:sz w:val="24"/>
          <w:szCs w:val="24"/>
        </w:rPr>
      </w:pPr>
      <w:r w:rsidRPr="00AC3B0A">
        <w:rPr>
          <w:b w:val="0"/>
          <w:bCs w:val="0"/>
          <w:sz w:val="24"/>
          <w:szCs w:val="24"/>
        </w:rPr>
        <w:t>Daniel Goleman. ¿Cuáles son esas competencias que hacen la diferencia en el desempeño de varias personas?</w:t>
      </w:r>
    </w:p>
    <w:p w14:paraId="6E07679B" w14:textId="77777777" w:rsidR="00B669E4" w:rsidRPr="00BA5043" w:rsidRDefault="00B669E4" w:rsidP="00B669E4">
      <w:pPr>
        <w:pStyle w:val="Ttulo1"/>
        <w:rPr>
          <w:sz w:val="24"/>
          <w:szCs w:val="24"/>
          <w:u w:val="single"/>
        </w:rPr>
      </w:pPr>
      <w:r w:rsidRPr="00BA5043">
        <w:rPr>
          <w:sz w:val="24"/>
          <w:szCs w:val="24"/>
          <w:u w:val="single"/>
        </w:rPr>
        <w:t>Competencias de liderazgo emocional</w:t>
      </w:r>
    </w:p>
    <w:p w14:paraId="2D1EA80F" w14:textId="77777777" w:rsidR="00B669E4" w:rsidRPr="00AC3B0A" w:rsidRDefault="00B669E4" w:rsidP="00B669E4">
      <w:pPr>
        <w:pStyle w:val="Ttulo1"/>
        <w:rPr>
          <w:b w:val="0"/>
          <w:bCs w:val="0"/>
          <w:sz w:val="24"/>
          <w:szCs w:val="24"/>
        </w:rPr>
      </w:pPr>
      <w:r w:rsidRPr="00AC3B0A">
        <w:rPr>
          <w:b w:val="0"/>
          <w:bCs w:val="0"/>
          <w:sz w:val="24"/>
          <w:szCs w:val="24"/>
        </w:rPr>
        <w:t xml:space="preserve">• </w:t>
      </w:r>
      <w:r w:rsidRPr="00AC3B0A">
        <w:rPr>
          <w:sz w:val="24"/>
          <w:szCs w:val="24"/>
        </w:rPr>
        <w:t>Conocimiento de uno mismo</w:t>
      </w:r>
      <w:r w:rsidRPr="00AC3B0A">
        <w:rPr>
          <w:b w:val="0"/>
          <w:bCs w:val="0"/>
          <w:sz w:val="24"/>
          <w:szCs w:val="24"/>
        </w:rPr>
        <w:t xml:space="preserve"> (capacidad de reconocer nuestras propias emociones, de saber que está pasando internamente conmigo). ¿Cuáles son mis puntos fuertes y débiles en mi desempeño?, ¿En que soy bueno y en que no? Pedir ayuda cuando me enfrento a algo que no se hacer. La representamos con la película de Invictus.</w:t>
      </w:r>
    </w:p>
    <w:p w14:paraId="0C221FF1" w14:textId="77777777" w:rsidR="00B669E4" w:rsidRPr="00AC3B0A" w:rsidRDefault="00B669E4" w:rsidP="00B669E4">
      <w:pPr>
        <w:pStyle w:val="Ttulo1"/>
        <w:rPr>
          <w:b w:val="0"/>
          <w:bCs w:val="0"/>
          <w:sz w:val="24"/>
          <w:szCs w:val="24"/>
        </w:rPr>
      </w:pPr>
      <w:r w:rsidRPr="00AC3B0A">
        <w:rPr>
          <w:b w:val="0"/>
          <w:bCs w:val="0"/>
          <w:sz w:val="24"/>
          <w:szCs w:val="24"/>
        </w:rPr>
        <w:t xml:space="preserve">¿Cómo identificar a un líder que tiene desarrollado el </w:t>
      </w:r>
      <w:r w:rsidRPr="00AC3B0A">
        <w:rPr>
          <w:i/>
          <w:iCs/>
          <w:sz w:val="24"/>
          <w:szCs w:val="24"/>
        </w:rPr>
        <w:t>autorreconocimiento</w:t>
      </w:r>
      <w:r w:rsidRPr="00AC3B0A">
        <w:rPr>
          <w:b w:val="0"/>
          <w:bCs w:val="0"/>
          <w:sz w:val="24"/>
          <w:szCs w:val="24"/>
        </w:rPr>
        <w:t>?</w:t>
      </w:r>
    </w:p>
    <w:p w14:paraId="143027E3" w14:textId="77777777" w:rsidR="00B669E4" w:rsidRPr="00AC3B0A" w:rsidRDefault="00B669E4" w:rsidP="00B669E4">
      <w:pPr>
        <w:pStyle w:val="Ttulo1"/>
        <w:rPr>
          <w:b w:val="0"/>
          <w:bCs w:val="0"/>
          <w:sz w:val="24"/>
          <w:szCs w:val="24"/>
        </w:rPr>
      </w:pPr>
      <w:r w:rsidRPr="00AC3B0A">
        <w:rPr>
          <w:b w:val="0"/>
          <w:bCs w:val="0"/>
          <w:sz w:val="24"/>
          <w:szCs w:val="24"/>
        </w:rPr>
        <w:t xml:space="preserve">• </w:t>
      </w:r>
      <w:r w:rsidRPr="00AC3B0A">
        <w:rPr>
          <w:sz w:val="24"/>
          <w:szCs w:val="24"/>
        </w:rPr>
        <w:t>Autogestión</w:t>
      </w:r>
      <w:r w:rsidRPr="00AC3B0A">
        <w:rPr>
          <w:b w:val="0"/>
          <w:bCs w:val="0"/>
          <w:sz w:val="24"/>
          <w:szCs w:val="24"/>
        </w:rPr>
        <w:t xml:space="preserve"> (dominio de sí mismo) </w:t>
      </w:r>
      <w:r>
        <w:rPr>
          <w:b w:val="0"/>
          <w:bCs w:val="0"/>
          <w:sz w:val="24"/>
          <w:szCs w:val="24"/>
        </w:rPr>
        <w:t>Es el d</w:t>
      </w:r>
      <w:r w:rsidRPr="006A0312">
        <w:rPr>
          <w:b w:val="0"/>
          <w:bCs w:val="0"/>
          <w:sz w:val="24"/>
          <w:szCs w:val="24"/>
        </w:rPr>
        <w:t xml:space="preserve">ominio de sí mismo, lograr dominarme, la voz interior, cómo autorregularnos, nos otorga libertad, ante un estímulo vamos a tomar la mejor respuesta posible. </w:t>
      </w:r>
      <w:r>
        <w:rPr>
          <w:b w:val="0"/>
          <w:bCs w:val="0"/>
          <w:sz w:val="24"/>
          <w:szCs w:val="24"/>
        </w:rPr>
        <w:t>E</w:t>
      </w:r>
      <w:r w:rsidRPr="006A0312">
        <w:rPr>
          <w:b w:val="0"/>
          <w:bCs w:val="0"/>
          <w:sz w:val="24"/>
          <w:szCs w:val="24"/>
        </w:rPr>
        <w:t>jm: recibo una agresión verbal, reconozco la emoción y me domino.</w:t>
      </w:r>
      <w:r w:rsidRPr="00AC3B0A">
        <w:rPr>
          <w:b w:val="0"/>
          <w:bCs w:val="0"/>
          <w:sz w:val="24"/>
          <w:szCs w:val="24"/>
        </w:rPr>
        <w:t xml:space="preserve"> La representamos con la película de Intensamente</w:t>
      </w:r>
    </w:p>
    <w:p w14:paraId="1676DFF2" w14:textId="77777777" w:rsidR="00B669E4" w:rsidRPr="00AC3B0A" w:rsidRDefault="00B669E4" w:rsidP="00B669E4">
      <w:pPr>
        <w:pStyle w:val="Ttulo1"/>
        <w:rPr>
          <w:b w:val="0"/>
          <w:bCs w:val="0"/>
          <w:sz w:val="24"/>
          <w:szCs w:val="24"/>
        </w:rPr>
      </w:pPr>
      <w:r w:rsidRPr="00AC3B0A">
        <w:rPr>
          <w:b w:val="0"/>
          <w:bCs w:val="0"/>
          <w:sz w:val="24"/>
          <w:szCs w:val="24"/>
        </w:rPr>
        <w:t xml:space="preserve">• </w:t>
      </w:r>
      <w:r>
        <w:rPr>
          <w:b w:val="0"/>
          <w:bCs w:val="0"/>
          <w:sz w:val="24"/>
          <w:szCs w:val="24"/>
        </w:rPr>
        <w:t>E</w:t>
      </w:r>
      <w:r w:rsidRPr="00AC3B0A">
        <w:rPr>
          <w:sz w:val="24"/>
          <w:szCs w:val="24"/>
        </w:rPr>
        <w:t>mpatía</w:t>
      </w:r>
      <w:r w:rsidRPr="00AC3B0A">
        <w:rPr>
          <w:b w:val="0"/>
          <w:bCs w:val="0"/>
          <w:sz w:val="24"/>
          <w:szCs w:val="24"/>
        </w:rPr>
        <w:t xml:space="preserve"> (relación con los demás o entender la posición del otro) </w:t>
      </w:r>
      <w:r>
        <w:rPr>
          <w:b w:val="0"/>
          <w:bCs w:val="0"/>
          <w:sz w:val="24"/>
          <w:szCs w:val="24"/>
        </w:rPr>
        <w:t xml:space="preserve">es </w:t>
      </w:r>
      <w:r w:rsidRPr="006A0312">
        <w:rPr>
          <w:b w:val="0"/>
          <w:bCs w:val="0"/>
          <w:sz w:val="24"/>
          <w:szCs w:val="24"/>
        </w:rPr>
        <w:t>la interrelación con los demás, tiene que ver con entender la posición del otro, no quiere decir sentir lo que siente el otro, es ponerse en los zapatos del otro</w:t>
      </w:r>
      <w:r>
        <w:rPr>
          <w:b w:val="0"/>
          <w:bCs w:val="0"/>
          <w:sz w:val="24"/>
          <w:szCs w:val="24"/>
        </w:rPr>
        <w:t xml:space="preserve">. </w:t>
      </w:r>
      <w:r w:rsidRPr="00AC3B0A">
        <w:rPr>
          <w:b w:val="0"/>
          <w:bCs w:val="0"/>
          <w:sz w:val="24"/>
          <w:szCs w:val="24"/>
        </w:rPr>
        <w:t>La relacionamos con la película Mejor imposible.</w:t>
      </w:r>
    </w:p>
    <w:p w14:paraId="697A0E65" w14:textId="77777777" w:rsidR="00B669E4" w:rsidRDefault="00B669E4" w:rsidP="00B669E4">
      <w:pPr>
        <w:pStyle w:val="Ttulo1"/>
        <w:rPr>
          <w:b w:val="0"/>
          <w:bCs w:val="0"/>
          <w:sz w:val="24"/>
          <w:szCs w:val="24"/>
        </w:rPr>
      </w:pPr>
      <w:r w:rsidRPr="00AC3B0A">
        <w:rPr>
          <w:b w:val="0"/>
          <w:bCs w:val="0"/>
          <w:sz w:val="24"/>
          <w:szCs w:val="24"/>
        </w:rPr>
        <w:t xml:space="preserve">• </w:t>
      </w:r>
      <w:r w:rsidRPr="00AC3B0A">
        <w:rPr>
          <w:sz w:val="24"/>
          <w:szCs w:val="24"/>
        </w:rPr>
        <w:t>Habilidades sociales</w:t>
      </w:r>
      <w:r w:rsidRPr="00AC3B0A">
        <w:rPr>
          <w:b w:val="0"/>
          <w:bCs w:val="0"/>
          <w:sz w:val="24"/>
          <w:szCs w:val="24"/>
        </w:rPr>
        <w:t xml:space="preserve"> (importante para el trabajo en equipo)</w:t>
      </w:r>
      <w:r>
        <w:rPr>
          <w:b w:val="0"/>
          <w:bCs w:val="0"/>
          <w:sz w:val="24"/>
          <w:szCs w:val="24"/>
        </w:rPr>
        <w:t xml:space="preserve"> Se asocia entre muchas cosas a alguien persuasivo.</w:t>
      </w:r>
      <w:r w:rsidRPr="00AC3B0A">
        <w:rPr>
          <w:b w:val="0"/>
          <w:bCs w:val="0"/>
          <w:sz w:val="24"/>
          <w:szCs w:val="24"/>
        </w:rPr>
        <w:t xml:space="preserve"> La relacionamos con la película Jerry Maguire.</w:t>
      </w:r>
      <w:r>
        <w:rPr>
          <w:b w:val="0"/>
          <w:bCs w:val="0"/>
          <w:sz w:val="24"/>
          <w:szCs w:val="24"/>
        </w:rPr>
        <w:t xml:space="preserve"> </w:t>
      </w:r>
    </w:p>
    <w:p w14:paraId="0A871D79" w14:textId="77777777" w:rsidR="00B669E4" w:rsidRDefault="00B669E4" w:rsidP="00B669E4">
      <w:pPr>
        <w:pStyle w:val="Ttulo1"/>
        <w:rPr>
          <w:b w:val="0"/>
          <w:bCs w:val="0"/>
          <w:sz w:val="24"/>
          <w:szCs w:val="24"/>
        </w:rPr>
      </w:pPr>
    </w:p>
    <w:p w14:paraId="7C826A31" w14:textId="77777777" w:rsidR="00B669E4" w:rsidRDefault="00B669E4" w:rsidP="00B669E4">
      <w:pPr>
        <w:pStyle w:val="Ttulo1"/>
      </w:pPr>
      <w:r>
        <w:t>Ejercicio: La revisión diaria</w:t>
      </w:r>
    </w:p>
    <w:p w14:paraId="3230E5B1" w14:textId="77777777" w:rsidR="00B669E4" w:rsidRDefault="00B669E4" w:rsidP="00B669E4">
      <w:pPr>
        <w:pStyle w:val="Ttulo1"/>
        <w:rPr>
          <w:b w:val="0"/>
          <w:bCs w:val="0"/>
          <w:sz w:val="24"/>
          <w:szCs w:val="24"/>
        </w:rPr>
      </w:pPr>
      <w:r>
        <w:rPr>
          <w:b w:val="0"/>
          <w:bCs w:val="0"/>
          <w:sz w:val="24"/>
          <w:szCs w:val="24"/>
        </w:rPr>
        <w:t>L</w:t>
      </w:r>
      <w:r w:rsidRPr="00E22C80">
        <w:rPr>
          <w:b w:val="0"/>
          <w:bCs w:val="0"/>
          <w:sz w:val="24"/>
          <w:szCs w:val="24"/>
        </w:rPr>
        <w:t xml:space="preserve">a planeación de actividades es fundamental para el logro de objetivos </w:t>
      </w:r>
      <w:r>
        <w:rPr>
          <w:b w:val="0"/>
          <w:bCs w:val="0"/>
          <w:sz w:val="24"/>
          <w:szCs w:val="24"/>
        </w:rPr>
        <w:t xml:space="preserve">tanto a nivel personal como de </w:t>
      </w:r>
      <w:r w:rsidRPr="00E22C80">
        <w:rPr>
          <w:b w:val="0"/>
          <w:bCs w:val="0"/>
          <w:sz w:val="24"/>
          <w:szCs w:val="24"/>
        </w:rPr>
        <w:t xml:space="preserve">empresa. El reto es integrar este proceso </w:t>
      </w:r>
      <w:r>
        <w:rPr>
          <w:b w:val="0"/>
          <w:bCs w:val="0"/>
          <w:sz w:val="24"/>
          <w:szCs w:val="24"/>
        </w:rPr>
        <w:t xml:space="preserve">de revisión </w:t>
      </w:r>
      <w:r w:rsidRPr="00E22C80">
        <w:rPr>
          <w:b w:val="0"/>
          <w:bCs w:val="0"/>
          <w:sz w:val="24"/>
          <w:szCs w:val="24"/>
        </w:rPr>
        <w:t>a la vida cotidiana y familiar. Integrar las actividades laborales con las personales y sobre todo, que atiendan a un crecimiento en los ámbitos propuestos, nos llevará a una vida de satisfacciones continuas.</w:t>
      </w:r>
    </w:p>
    <w:p w14:paraId="18E895F0" w14:textId="77777777" w:rsidR="00B669E4" w:rsidRDefault="00B669E4" w:rsidP="00B669E4">
      <w:pPr>
        <w:pStyle w:val="Ttulo1"/>
        <w:jc w:val="center"/>
        <w:rPr>
          <w:rFonts w:eastAsiaTheme="minorHAnsi"/>
          <w:b w:val="0"/>
          <w:bCs w:val="0"/>
          <w:noProof/>
          <w:kern w:val="0"/>
          <w:sz w:val="24"/>
          <w:szCs w:val="24"/>
          <w:lang w:eastAsia="en-US"/>
        </w:rPr>
      </w:pPr>
      <w:r>
        <w:rPr>
          <w:rFonts w:eastAsiaTheme="minorHAnsi"/>
          <w:b w:val="0"/>
          <w:bCs w:val="0"/>
          <w:noProof/>
          <w:kern w:val="0"/>
          <w:sz w:val="24"/>
          <w:szCs w:val="24"/>
          <w:highlight w:val="green"/>
          <w:lang w:eastAsia="en-US"/>
        </w:rPr>
        <w:t>Ejercicio-la-revision-diaria</w:t>
      </w:r>
      <w:r w:rsidRPr="006276A0">
        <w:rPr>
          <w:rFonts w:eastAsiaTheme="minorHAnsi"/>
          <w:b w:val="0"/>
          <w:bCs w:val="0"/>
          <w:noProof/>
          <w:kern w:val="0"/>
          <w:sz w:val="24"/>
          <w:szCs w:val="24"/>
          <w:highlight w:val="green"/>
          <w:lang w:eastAsia="en-US"/>
        </w:rPr>
        <w:t>.pdf</w:t>
      </w:r>
    </w:p>
    <w:p w14:paraId="2DCCDB79" w14:textId="77777777" w:rsidR="00B669E4" w:rsidRDefault="00B669E4" w:rsidP="00B669E4">
      <w:pPr>
        <w:pStyle w:val="Ttulo1"/>
        <w:jc w:val="center"/>
        <w:rPr>
          <w:rFonts w:eastAsiaTheme="minorHAnsi"/>
          <w:b w:val="0"/>
          <w:bCs w:val="0"/>
          <w:noProof/>
          <w:kern w:val="0"/>
          <w:sz w:val="24"/>
          <w:szCs w:val="24"/>
          <w:lang w:eastAsia="en-US"/>
        </w:rPr>
      </w:pPr>
    </w:p>
    <w:p w14:paraId="270C8F25" w14:textId="77777777" w:rsidR="00B669E4" w:rsidRDefault="00B669E4" w:rsidP="00B669E4">
      <w:pPr>
        <w:pStyle w:val="Ttulo1"/>
      </w:pPr>
    </w:p>
    <w:p w14:paraId="27DC3E48" w14:textId="77777777" w:rsidR="00B669E4" w:rsidRDefault="00B669E4" w:rsidP="00B669E4">
      <w:pPr>
        <w:pStyle w:val="Ttulo1"/>
      </w:pPr>
      <w:r>
        <w:t>Beneficios de conocerme más.</w:t>
      </w:r>
    </w:p>
    <w:p w14:paraId="474E20B4" w14:textId="77777777" w:rsidR="00B669E4" w:rsidRDefault="00B669E4" w:rsidP="00B669E4">
      <w:pPr>
        <w:pStyle w:val="Ttulo1"/>
        <w:rPr>
          <w:b w:val="0"/>
          <w:bCs w:val="0"/>
          <w:sz w:val="24"/>
          <w:szCs w:val="24"/>
        </w:rPr>
      </w:pPr>
      <w:r w:rsidRPr="0098686D">
        <w:rPr>
          <w:b w:val="0"/>
          <w:bCs w:val="0"/>
          <w:sz w:val="24"/>
          <w:szCs w:val="24"/>
        </w:rPr>
        <w:t>Conocerse a sí mismo nos permite reconocer fortalezas y debilidades. Por tanto esto se convierte en un proceso de aceptación y valoración. Evitando caer en la sobre y sub-valoración de nuestras ideas y actos.</w:t>
      </w:r>
    </w:p>
    <w:p w14:paraId="1B497D59" w14:textId="77777777" w:rsidR="00B669E4" w:rsidRPr="00CC7FDD" w:rsidRDefault="00B669E4" w:rsidP="00B669E4">
      <w:pPr>
        <w:pStyle w:val="Ttulo1"/>
        <w:rPr>
          <w:b w:val="0"/>
          <w:bCs w:val="0"/>
          <w:sz w:val="12"/>
          <w:szCs w:val="12"/>
        </w:rPr>
      </w:pPr>
      <w:r w:rsidRPr="00CC7FDD">
        <w:rPr>
          <w:b w:val="0"/>
          <w:bCs w:val="0"/>
          <w:sz w:val="24"/>
          <w:szCs w:val="24"/>
        </w:rPr>
        <w:t xml:space="preserve">Conocerse uno mismo, nos permite reconocer nuestras debilidades ante los demás, siendo capaces de pronunciar sin temor un “no se”, de aceptar la ayuda de otros, creando una cultura de aprendizaje constante. Humildad con ambición. También de valorar nuestras ideas y poderlas externar al equipo. Conocernos a nosotros mismo permite hacer todo esto, y ante una respuesta negativa ser capaces de recibir </w:t>
      </w:r>
      <w:r w:rsidRPr="00CC7FDD">
        <w:rPr>
          <w:rStyle w:val="nfasis"/>
          <w:b w:val="0"/>
          <w:bCs w:val="0"/>
          <w:sz w:val="24"/>
          <w:szCs w:val="24"/>
        </w:rPr>
        <w:t>feedback</w:t>
      </w:r>
      <w:r w:rsidRPr="00CC7FDD">
        <w:rPr>
          <w:b w:val="0"/>
          <w:bCs w:val="0"/>
          <w:sz w:val="24"/>
          <w:szCs w:val="24"/>
        </w:rPr>
        <w:t xml:space="preserve"> para nuestro pronto crecimiento.</w:t>
      </w:r>
    </w:p>
    <w:p w14:paraId="6D5A7EA5" w14:textId="77777777" w:rsidR="00B669E4" w:rsidRDefault="00B669E4" w:rsidP="00B669E4">
      <w:pPr>
        <w:pStyle w:val="Ttulo1"/>
        <w:rPr>
          <w:sz w:val="24"/>
          <w:szCs w:val="24"/>
        </w:rPr>
      </w:pPr>
      <w:r w:rsidRPr="00413C51">
        <w:rPr>
          <w:sz w:val="24"/>
          <w:szCs w:val="24"/>
        </w:rPr>
        <w:t>Carta Importante</w:t>
      </w:r>
      <w:r>
        <w:rPr>
          <w:sz w:val="24"/>
          <w:szCs w:val="24"/>
        </w:rPr>
        <w:t xml:space="preserve"> (Para cuando nos sentimos perdidos)</w:t>
      </w:r>
      <w:r w:rsidRPr="00413C51">
        <w:rPr>
          <w:sz w:val="24"/>
          <w:szCs w:val="24"/>
        </w:rPr>
        <w:t>.</w:t>
      </w:r>
    </w:p>
    <w:p w14:paraId="43B96C70" w14:textId="77777777" w:rsidR="00B669E4" w:rsidRDefault="00B669E4" w:rsidP="00B669E4">
      <w:pPr>
        <w:pStyle w:val="NormalWeb"/>
      </w:pPr>
      <w:r>
        <w:t>“Queridos compañeros compañeros de trabajo, espero tomen esta carta como una conversación simple y franca.</w:t>
      </w:r>
      <w:r>
        <w:br/>
        <w:t>El objetivo es compartir certidumbres otras no tanto, percepciones como convivimos a diario y como llevamos el trabajo en conjunto hacia adelante, es decir, como cumplimos con nuestra misión y nuestros objetivos.</w:t>
      </w:r>
      <w:r>
        <w:br/>
        <w:t>Hablamos por horas, interactuamos varias veces durante el correr del día, en la mañana, desde los buenos días un ¿cómo estás? y ¿cómo sigue tu dolor de tobillo? o ¿cómo esta tu hijo y su gripe?. Avanzado el día seguimos interactuando, nos llamamos por teléfono para solicitar información, nos enviamos correos electrónicos para transmitir decisiones y nos reunimos para discutir aspectos relacionados a nuestro trabajo, los planes adelante y las decisiones más complejas. En el almuerzo algunos conversan en la mesa mientras otros se calientan la comida, comentan las noticias, nos “soportamos” algunas opiniones y preferimos no confrontar, algunas veces con acertada decisión, en otras, nos perdemos oportunidades de enriquecernos. En la tarde retomamos las comunicaciones tanto las formales como las informales mechamos entre tarea y tarea algún comentario personal, terminamos el día diciéndonos hasta mañana, así todos los días con un loop constante que puede hacernos parecer que los días son siempre igual.</w:t>
      </w:r>
      <w:r>
        <w:br/>
        <w:t xml:space="preserve">Hay días que me quedo pensando que es solo esto lo que hacemos, me vivo preguntando por el sentido de nuestro vivir a diario y les cuento que eso me ha llevado a pensar que debe haber algo más haya de estos diálogos ¿cuál es el factor aglutinante que nos tiene todos los días interactuando? para alguien puede ser la justificación de recibir un dinero a cambio que su contrato es solamente eso, otros será la manera de tener una actividad que los mantenga activos y los haga salir de sus casas, podrá haber un resto que piense que es parte de la vida y que por lo tanto no vale la pena preguntarse sobre estas cosas un poco locas. Esto me hizo pensar muchas cosas entre ellas sobre cuáles son los sentimientos que están en juego en el día a día, en otras palabras, que emociones nos provoca trabajar, cuáles son las emociones al llegar y saludar, cuáles son las sensaciones y los sentimientos al momento de lograr un éxito o completar una tarea, también me he preguntado qué sentido tiene este trabajo y para </w:t>
      </w:r>
      <w:r>
        <w:lastRenderedPageBreak/>
        <w:t>que hacemos lo que hacemos, no me atrevo a dar respuestas concretas y absolutas, ni siquiera tengo la certeza de encontrar la respuesta para mí mismo. Afortunadamente encuentro sentido si en los sentimientos que me surgen, encuentro la consolación en la tarea cumplida, la sensación de empatía al sentir el dialogo personal con un par, la emoción más profunda de sentirme comprendido al expresarme por medio de la acción de todos los dias y que eso además da fruto. Acá si me atrevo a decirles que encuentro sentido. Finalmente quiero decirles que encuentro respuestas cuando puedo ver que mi trabajo me genera tantas cosas que no puedo estar más que agradecido en una posición de apertura permanente, esto es el deseo de aprender cosas nuevas, la disposición a dejarme enseñar, la sensación de libertad por proponer soluciones con responsabilidad a problemas propios y ajenos también. La alegría por ver que tomamos los errores por nuestra valentía de querer cambiar, encontrar el sentido de la felicidad en el trabajo por crecer , es decir, arriesgar, proponer, actuar, acertar y repetir, errar y corregir y además de todas esas aprender. En definitiva de ser integrante de un grupo de personas que libre y responsablemente se organizan para colectivamente para cambiar algo por fuera de nosotros mismos, al final darse cuenta de que ese cambio que provocamos afuera nos terminan cambiando a cada uno. Esto último, no es más que una creencia que a veces se transforma en una realidad palpable y fruto cuando eso funciona y se genera una cultura de logro cumplido y que además anida nuestra rutina, anida nuestras conversaciones, desde buen día pasando por las solicitudes y las discusiones y terminando en el hasta mañana.</w:t>
      </w:r>
      <w:r>
        <w:br/>
        <w:t>Pienso tener esta carta siempre a mano para releer cuando sienta que estoy perdido, la tendré como carta de navegación diaria, es como el trazo de un mapa. Lo que me produce fascinación es que al verlo es siempre el mismo, pero la experiencia de navegar a diario es siempre diferente.”</w:t>
      </w:r>
    </w:p>
    <w:p w14:paraId="3B81DF20" w14:textId="77777777" w:rsidR="00B669E4" w:rsidRDefault="00B669E4" w:rsidP="00B669E4">
      <w:pPr>
        <w:pStyle w:val="NormalWeb"/>
      </w:pPr>
    </w:p>
    <w:p w14:paraId="0059B1AF" w14:textId="77777777" w:rsidR="00B669E4" w:rsidRDefault="00B669E4" w:rsidP="00B669E4">
      <w:pPr>
        <w:pStyle w:val="Ttulo1"/>
      </w:pPr>
      <w:r>
        <w:t>Ejercicio: La agenda semanal</w:t>
      </w:r>
    </w:p>
    <w:p w14:paraId="0C023F00" w14:textId="77777777" w:rsidR="00B669E4" w:rsidRDefault="00B669E4" w:rsidP="00B669E4">
      <w:pPr>
        <w:pStyle w:val="NormalWeb"/>
      </w:pPr>
      <w:r>
        <w:t xml:space="preserve">Todos deberíamos desarrollar los </w:t>
      </w:r>
      <w:r w:rsidRPr="008D5D9E">
        <w:rPr>
          <w:b/>
          <w:bCs/>
        </w:rPr>
        <w:t>4 nivel</w:t>
      </w:r>
      <w:r>
        <w:rPr>
          <w:b/>
          <w:bCs/>
        </w:rPr>
        <w:t>es</w:t>
      </w:r>
      <w:r w:rsidRPr="008D5D9E">
        <w:rPr>
          <w:b/>
          <w:bCs/>
        </w:rPr>
        <w:t xml:space="preserve"> del ser</w:t>
      </w:r>
      <w:r>
        <w:t>: Cuerpo - Mente – Espiritual- Emocional.</w:t>
      </w:r>
    </w:p>
    <w:p w14:paraId="4D378DDC" w14:textId="77777777" w:rsidR="00B669E4" w:rsidRDefault="00B669E4" w:rsidP="00B669E4">
      <w:pPr>
        <w:pStyle w:val="NormalWeb"/>
        <w:jc w:val="center"/>
      </w:pPr>
      <w:r>
        <w:rPr>
          <w:noProof/>
        </w:rPr>
        <w:drawing>
          <wp:inline distT="0" distB="0" distL="0" distR="0" wp14:anchorId="3CFFD965" wp14:editId="3E43C28C">
            <wp:extent cx="3419475" cy="2238375"/>
            <wp:effectExtent l="76200" t="76200" r="142875" b="1428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6035" cy="2242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A153D" w14:textId="77777777" w:rsidR="00B669E4" w:rsidRDefault="00B669E4" w:rsidP="00B669E4">
      <w:pPr>
        <w:pStyle w:val="NormalWeb"/>
        <w:jc w:val="center"/>
      </w:pPr>
    </w:p>
    <w:p w14:paraId="201DBE65" w14:textId="77777777" w:rsidR="00B669E4" w:rsidRDefault="00B669E4" w:rsidP="00B669E4">
      <w:pPr>
        <w:pStyle w:val="NormalWeb"/>
        <w:jc w:val="center"/>
      </w:pPr>
      <w:r>
        <w:rPr>
          <w:noProof/>
        </w:rPr>
        <w:drawing>
          <wp:inline distT="0" distB="0" distL="0" distR="0" wp14:anchorId="488B39F1" wp14:editId="203ABE86">
            <wp:extent cx="3019425" cy="2610877"/>
            <wp:effectExtent l="76200" t="76200" r="123825" b="132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25659" cy="2616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DFE7C" w14:textId="77777777" w:rsidR="00B669E4" w:rsidRDefault="00B669E4" w:rsidP="00B669E4">
      <w:pPr>
        <w:pStyle w:val="NormalWeb"/>
        <w:jc w:val="center"/>
      </w:pPr>
      <w:r>
        <w:t>El método de la Agenda semanal (Pirámide - se lee desde la base)</w:t>
      </w:r>
    </w:p>
    <w:p w14:paraId="09B8B411" w14:textId="77777777" w:rsidR="00B669E4" w:rsidRDefault="00B669E4" w:rsidP="00B669E4">
      <w:pPr>
        <w:pStyle w:val="NormalWeb"/>
      </w:pPr>
      <w:r>
        <w:t>Es importante entender que el uso del tiempo tiene mucho que ver con el alineamiento de las tareas en las que “gastas” el tiempo con el propósito que buscas en tu día a día y mucho más con el propósito general en tu vida laboral y personal.</w:t>
      </w:r>
      <w:r>
        <w:br/>
        <w:t>Para eso te planteamos el siguiente ejercicio bien práctico para que luego lo integres a tus hábitos semanales.</w:t>
      </w:r>
    </w:p>
    <w:p w14:paraId="0DE09B90" w14:textId="77777777" w:rsidR="00B669E4" w:rsidRPr="000D3EEB" w:rsidRDefault="00B669E4" w:rsidP="00B669E4">
      <w:pPr>
        <w:spacing w:after="0" w:line="240" w:lineRule="auto"/>
        <w:rPr>
          <w:rFonts w:ascii="Times New Roman" w:eastAsia="Times New Roman" w:hAnsi="Times New Roman" w:cs="Times New Roman"/>
          <w:sz w:val="24"/>
          <w:szCs w:val="24"/>
          <w:lang w:eastAsia="es-CO"/>
        </w:rPr>
      </w:pPr>
      <w:r w:rsidRPr="000D3EEB">
        <w:rPr>
          <w:rFonts w:ascii="Times New Roman" w:eastAsia="Times New Roman" w:hAnsi="Symbol" w:cs="Times New Roman"/>
          <w:sz w:val="24"/>
          <w:szCs w:val="24"/>
          <w:lang w:eastAsia="es-CO"/>
        </w:rPr>
        <w:t></w:t>
      </w:r>
      <w:r w:rsidRPr="000D3EEB">
        <w:rPr>
          <w:rFonts w:ascii="Times New Roman" w:eastAsia="Times New Roman" w:hAnsi="Times New Roman" w:cs="Times New Roman"/>
          <w:sz w:val="24"/>
          <w:szCs w:val="24"/>
          <w:lang w:eastAsia="es-CO"/>
        </w:rPr>
        <w:t xml:space="preserve"> Identifica los roles que cumples en tu vida. Por Ej: empresario, profesional,</w:t>
      </w:r>
      <w:r w:rsidRPr="000D3EEB">
        <w:rPr>
          <w:rFonts w:ascii="Times New Roman" w:eastAsia="Times New Roman" w:hAnsi="Times New Roman" w:cs="Times New Roman"/>
          <w:sz w:val="24"/>
          <w:szCs w:val="24"/>
          <w:lang w:eastAsia="es-CO"/>
        </w:rPr>
        <w:br/>
        <w:t xml:space="preserve">padre, hermana, amigo, etc. </w:t>
      </w:r>
    </w:p>
    <w:p w14:paraId="7CBC9D4E" w14:textId="77777777" w:rsidR="00B669E4" w:rsidRPr="000D3EEB" w:rsidRDefault="00B669E4" w:rsidP="00B669E4">
      <w:pPr>
        <w:spacing w:after="0" w:line="240" w:lineRule="auto"/>
        <w:rPr>
          <w:rFonts w:ascii="Times New Roman" w:eastAsia="Times New Roman" w:hAnsi="Times New Roman" w:cs="Times New Roman"/>
          <w:sz w:val="24"/>
          <w:szCs w:val="24"/>
          <w:lang w:eastAsia="es-CO"/>
        </w:rPr>
      </w:pPr>
      <w:r w:rsidRPr="000D3EEB">
        <w:rPr>
          <w:rFonts w:ascii="Times New Roman" w:eastAsia="Times New Roman" w:hAnsi="Symbol" w:cs="Times New Roman"/>
          <w:sz w:val="24"/>
          <w:szCs w:val="24"/>
          <w:lang w:eastAsia="es-CO"/>
        </w:rPr>
        <w:t></w:t>
      </w:r>
      <w:r w:rsidRPr="000D3EEB">
        <w:rPr>
          <w:rFonts w:ascii="Times New Roman" w:eastAsia="Times New Roman" w:hAnsi="Times New Roman" w:cs="Times New Roman"/>
          <w:sz w:val="24"/>
          <w:szCs w:val="24"/>
          <w:lang w:eastAsia="es-CO"/>
        </w:rPr>
        <w:t xml:space="preserve"> Escribe 3 objetivos para cumplir esta semana en cada uno de los roles </w:t>
      </w:r>
    </w:p>
    <w:p w14:paraId="6AEBA9CD" w14:textId="77777777" w:rsidR="00B669E4" w:rsidRDefault="00B669E4" w:rsidP="00B669E4">
      <w:pPr>
        <w:pStyle w:val="NormalWeb"/>
      </w:pPr>
      <w:r w:rsidRPr="000D3EEB">
        <w:rPr>
          <w:rFonts w:hAnsi="Symbol"/>
        </w:rPr>
        <w:t></w:t>
      </w:r>
      <w:r w:rsidRPr="000D3EEB">
        <w:t xml:space="preserve"> Planifica tu semana. Utiliza la grilla que representa una semana, dibuja</w:t>
      </w:r>
      <w:r w:rsidRPr="000D3EEB">
        <w:br/>
        <w:t>espacios donde dedicarás tiempo a cada objetivo.</w:t>
      </w:r>
    </w:p>
    <w:p w14:paraId="6DDE1009" w14:textId="77777777" w:rsidR="00B669E4" w:rsidRDefault="00B669E4" w:rsidP="00B669E4">
      <w:pPr>
        <w:pStyle w:val="NormalWeb"/>
      </w:pPr>
    </w:p>
    <w:p w14:paraId="7B1A1F21" w14:textId="77777777" w:rsidR="00B669E4" w:rsidRDefault="00B669E4" w:rsidP="00B669E4">
      <w:pPr>
        <w:pStyle w:val="NormalWeb"/>
      </w:pPr>
    </w:p>
    <w:p w14:paraId="34292A8D" w14:textId="77777777" w:rsidR="00B669E4" w:rsidRDefault="00B669E4" w:rsidP="00B669E4">
      <w:pPr>
        <w:pStyle w:val="NormalWeb"/>
        <w:jc w:val="center"/>
      </w:pPr>
      <w:r w:rsidRPr="00ED5763">
        <w:rPr>
          <w:highlight w:val="green"/>
        </w:rPr>
        <w:t>ejercicio-la-agenda-semanal.pdf</w:t>
      </w:r>
    </w:p>
    <w:p w14:paraId="2A523CEA" w14:textId="77777777" w:rsidR="00B669E4" w:rsidRDefault="00B669E4" w:rsidP="00B669E4">
      <w:pPr>
        <w:pStyle w:val="NormalWeb"/>
        <w:jc w:val="center"/>
      </w:pPr>
    </w:p>
    <w:p w14:paraId="2FF7A0BF" w14:textId="77777777" w:rsidR="00B669E4" w:rsidRDefault="00B669E4" w:rsidP="00B669E4">
      <w:pPr>
        <w:pStyle w:val="NormalWeb"/>
        <w:jc w:val="center"/>
      </w:pPr>
    </w:p>
    <w:p w14:paraId="49DE7AA8" w14:textId="77777777" w:rsidR="00B669E4" w:rsidRDefault="00B669E4" w:rsidP="00B669E4">
      <w:pPr>
        <w:pStyle w:val="NormalWeb"/>
        <w:jc w:val="center"/>
      </w:pPr>
    </w:p>
    <w:p w14:paraId="77144C81" w14:textId="77777777" w:rsidR="00B669E4" w:rsidRDefault="00B669E4" w:rsidP="00B669E4">
      <w:pPr>
        <w:pStyle w:val="NormalWeb"/>
        <w:jc w:val="center"/>
      </w:pPr>
    </w:p>
    <w:p w14:paraId="60C7EA05" w14:textId="77777777" w:rsidR="00B669E4" w:rsidRDefault="00B669E4" w:rsidP="00B669E4">
      <w:pPr>
        <w:pStyle w:val="Ttulo1"/>
      </w:pPr>
      <w:r>
        <w:t>Armar Equipo.</w:t>
      </w:r>
    </w:p>
    <w:p w14:paraId="7069B714" w14:textId="77777777" w:rsidR="00B669E4" w:rsidRDefault="00B669E4" w:rsidP="00B669E4">
      <w:pPr>
        <w:pStyle w:val="NormalWeb"/>
      </w:pPr>
      <w:r>
        <w:t>Al comenzar y/o estar trabajando en equipo es importante considerar en ambas situaciones una serie de preguntas que nos permita mejorar día a día en nuestra organización (Capacidades, comportamientos, compromiso)</w:t>
      </w:r>
    </w:p>
    <w:p w14:paraId="22A15E5F" w14:textId="77777777" w:rsidR="00B669E4" w:rsidRDefault="00B669E4" w:rsidP="00B669E4">
      <w:pPr>
        <w:pStyle w:val="NormalWeb"/>
      </w:pPr>
      <w:r>
        <w:t>• ¿Qué capacidades tienen las personas?</w:t>
      </w:r>
      <w:r>
        <w:br/>
        <w:t>• ¿Qué comportamientos vemos?</w:t>
      </w:r>
      <w:r>
        <w:br/>
        <w:t>• ¿Qué compromiso hay?</w:t>
      </w:r>
    </w:p>
    <w:p w14:paraId="23AE2FC4" w14:textId="77777777" w:rsidR="00B669E4" w:rsidRDefault="00B669E4" w:rsidP="00B669E4">
      <w:pPr>
        <w:pStyle w:val="NormalWeb"/>
        <w:jc w:val="center"/>
      </w:pPr>
      <w:r>
        <w:rPr>
          <w:noProof/>
        </w:rPr>
        <w:drawing>
          <wp:inline distT="0" distB="0" distL="0" distR="0" wp14:anchorId="08ABEAB5" wp14:editId="4657D4EE">
            <wp:extent cx="3219450" cy="2456420"/>
            <wp:effectExtent l="76200" t="76200" r="133350" b="134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7179" cy="2469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6B3017" w14:textId="77777777" w:rsidR="00B669E4" w:rsidRPr="00173F6C"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Reducido número de personas </w:t>
      </w:r>
    </w:p>
    <w:p w14:paraId="6720E3E8" w14:textId="77777777" w:rsidR="00B669E4" w:rsidRPr="00173F6C"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Habilidades complementarias </w:t>
      </w:r>
    </w:p>
    <w:p w14:paraId="73D4175E" w14:textId="77777777" w:rsidR="00B669E4" w:rsidRPr="00173F6C"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Forma de trabajo acordada </w:t>
      </w:r>
    </w:p>
    <w:p w14:paraId="2A91540E" w14:textId="77777777" w:rsidR="00B669E4"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Objetivo en común </w:t>
      </w:r>
    </w:p>
    <w:p w14:paraId="24526DF0" w14:textId="77777777" w:rsidR="00B669E4"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Pr>
          <w:rFonts w:ascii="Times New Roman" w:eastAsia="Times New Roman" w:hAnsi="Symbol" w:cs="Times New Roman"/>
          <w:sz w:val="24"/>
          <w:szCs w:val="24"/>
          <w:lang w:eastAsia="es-CO"/>
        </w:rPr>
        <w:t xml:space="preserve"> </w:t>
      </w:r>
      <w:r w:rsidRPr="00173F6C">
        <w:rPr>
          <w:rFonts w:ascii="Times New Roman" w:eastAsia="Times New Roman" w:hAnsi="Times New Roman" w:cs="Times New Roman"/>
          <w:sz w:val="24"/>
          <w:szCs w:val="24"/>
          <w:lang w:eastAsia="es-CO"/>
        </w:rPr>
        <w:t>Responsabilidad compartida</w:t>
      </w:r>
    </w:p>
    <w:p w14:paraId="0950434B"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drawing>
          <wp:inline distT="0" distB="0" distL="0" distR="0" wp14:anchorId="32908AA0" wp14:editId="6E22DFA2">
            <wp:extent cx="2857500" cy="1565081"/>
            <wp:effectExtent l="76200" t="76200" r="133350" b="130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61885" cy="1567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24313" w14:textId="77777777" w:rsidR="00B669E4" w:rsidRPr="00173F6C" w:rsidRDefault="00B669E4" w:rsidP="00B669E4">
      <w:pPr>
        <w:spacing w:after="0" w:line="240" w:lineRule="auto"/>
        <w:jc w:val="center"/>
        <w:rPr>
          <w:rFonts w:ascii="Times New Roman" w:eastAsia="Times New Roman" w:hAnsi="Times New Roman" w:cs="Times New Roman"/>
          <w:sz w:val="24"/>
          <w:szCs w:val="24"/>
          <w:lang w:eastAsia="es-CO"/>
        </w:rPr>
      </w:pPr>
      <w:r w:rsidRPr="001C7513">
        <w:rPr>
          <w:rFonts w:ascii="Times New Roman" w:eastAsia="Times New Roman" w:hAnsi="Times New Roman" w:cs="Times New Roman"/>
          <w:sz w:val="24"/>
          <w:szCs w:val="24"/>
          <w:highlight w:val="green"/>
          <w:lang w:eastAsia="es-CO"/>
        </w:rPr>
        <w:t>reto-</w:t>
      </w:r>
      <w:r>
        <w:rPr>
          <w:rFonts w:ascii="Times New Roman" w:eastAsia="Times New Roman" w:hAnsi="Times New Roman" w:cs="Times New Roman"/>
          <w:sz w:val="24"/>
          <w:szCs w:val="24"/>
          <w:highlight w:val="green"/>
          <w:lang w:eastAsia="es-CO"/>
        </w:rPr>
        <w:t>3</w:t>
      </w:r>
      <w:r w:rsidRPr="001C7513">
        <w:rPr>
          <w:rFonts w:ascii="Times New Roman" w:eastAsia="Times New Roman" w:hAnsi="Times New Roman" w:cs="Times New Roman"/>
          <w:sz w:val="24"/>
          <w:szCs w:val="24"/>
          <w:highlight w:val="green"/>
          <w:lang w:eastAsia="es-CO"/>
        </w:rPr>
        <w:t>-definiendo-el-proposito-de-mi-equipo.pdf</w:t>
      </w:r>
    </w:p>
    <w:p w14:paraId="0E441DE7" w14:textId="77777777" w:rsidR="00B669E4" w:rsidRDefault="00B669E4" w:rsidP="00B669E4">
      <w:pPr>
        <w:spacing w:after="0" w:line="240" w:lineRule="auto"/>
        <w:rPr>
          <w:rFonts w:ascii="Times New Roman" w:eastAsia="Times New Roman" w:hAnsi="Times New Roman" w:cs="Times New Roman"/>
          <w:sz w:val="24"/>
          <w:szCs w:val="24"/>
          <w:lang w:eastAsia="es-CO"/>
        </w:rPr>
      </w:pPr>
    </w:p>
    <w:p w14:paraId="663BCCE8" w14:textId="77777777" w:rsidR="00B669E4" w:rsidRDefault="00B669E4" w:rsidP="00B669E4">
      <w:pPr>
        <w:spacing w:after="0" w:line="240" w:lineRule="auto"/>
        <w:rPr>
          <w:rFonts w:ascii="Times New Roman" w:eastAsia="Times New Roman" w:hAnsi="Times New Roman" w:cs="Times New Roman"/>
          <w:sz w:val="24"/>
          <w:szCs w:val="24"/>
          <w:lang w:eastAsia="es-CO"/>
        </w:rPr>
      </w:pPr>
    </w:p>
    <w:p w14:paraId="1F30BDA5" w14:textId="77777777" w:rsidR="00B669E4" w:rsidRDefault="00B669E4" w:rsidP="00B669E4">
      <w:pPr>
        <w:pStyle w:val="Ttulo1"/>
      </w:pPr>
      <w:r>
        <w:t>Liderazgo Situacional.</w:t>
      </w:r>
    </w:p>
    <w:p w14:paraId="2BE822DB" w14:textId="77777777" w:rsidR="00B669E4" w:rsidRDefault="00B669E4" w:rsidP="00B669E4">
      <w:pPr>
        <w:pStyle w:val="NormalWeb"/>
      </w:pPr>
      <w:r>
        <w:rPr>
          <w:noProof/>
        </w:rPr>
        <w:drawing>
          <wp:anchor distT="0" distB="0" distL="114300" distR="114300" simplePos="0" relativeHeight="251662336" behindDoc="1" locked="0" layoutInCell="1" allowOverlap="1" wp14:anchorId="4AEA3CF1" wp14:editId="1730C365">
            <wp:simplePos x="0" y="0"/>
            <wp:positionH relativeFrom="margin">
              <wp:align>right</wp:align>
            </wp:positionH>
            <wp:positionV relativeFrom="paragraph">
              <wp:posOffset>454025</wp:posOffset>
            </wp:positionV>
            <wp:extent cx="2657475" cy="1954530"/>
            <wp:effectExtent l="76200" t="76200" r="142875" b="140970"/>
            <wp:wrapTight wrapText="bothSides">
              <wp:wrapPolygon edited="0">
                <wp:start x="-310" y="-842"/>
                <wp:lineTo x="-619" y="-632"/>
                <wp:lineTo x="-619" y="22105"/>
                <wp:lineTo x="-310" y="22947"/>
                <wp:lineTo x="22297" y="22947"/>
                <wp:lineTo x="22606" y="19789"/>
                <wp:lineTo x="22606" y="2737"/>
                <wp:lineTo x="22297" y="-421"/>
                <wp:lineTo x="22297" y="-842"/>
                <wp:lineTo x="-310" y="-842"/>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57475" cy="195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Las personas al estar en un puesto alto de gerencia “no necesariamente”, tienden a estar en constantes cambios traduciéndose así en dilemas que deberán ser resueltas de manera rápida.</w:t>
      </w:r>
    </w:p>
    <w:p w14:paraId="038E0314" w14:textId="77777777" w:rsidR="00B669E4" w:rsidRDefault="00B669E4" w:rsidP="00B669E4">
      <w:pPr>
        <w:pStyle w:val="NormalWeb"/>
      </w:pPr>
      <w:r>
        <w:t>Por lo tanto el líder tendrá que pensar en:</w:t>
      </w:r>
    </w:p>
    <w:p w14:paraId="7A18CFBB" w14:textId="77777777" w:rsidR="00B669E4" w:rsidRDefault="00B669E4" w:rsidP="00B669E4">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24E6455A"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w:t>
      </w:r>
      <w:r w:rsidRPr="00061784">
        <w:rPr>
          <w:rFonts w:ascii="Times New Roman" w:eastAsia="Times New Roman" w:hAnsi="Times New Roman" w:cs="Times New Roman"/>
          <w:sz w:val="24"/>
          <w:szCs w:val="24"/>
          <w:lang w:eastAsia="es-CO"/>
        </w:rPr>
        <w:t>as personas con que trabaja</w:t>
      </w:r>
    </w:p>
    <w:p w14:paraId="30FF5075"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sidRPr="00061784">
        <w:rPr>
          <w:rFonts w:ascii="Times New Roman" w:eastAsia="Times New Roman" w:hAnsi="Times New Roman" w:cs="Times New Roman"/>
          <w:sz w:val="24"/>
          <w:szCs w:val="24"/>
          <w:lang w:eastAsia="es-CO"/>
        </w:rPr>
        <w:t>El poder de delegar</w:t>
      </w:r>
    </w:p>
    <w:p w14:paraId="4DBE6C46"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sidRPr="00061784">
        <w:rPr>
          <w:rFonts w:ascii="Times New Roman" w:eastAsia="Times New Roman" w:hAnsi="Times New Roman" w:cs="Times New Roman"/>
          <w:sz w:val="24"/>
          <w:szCs w:val="24"/>
          <w:lang w:eastAsia="es-CO"/>
        </w:rPr>
        <w:t>Si su estilo es adecuado</w:t>
      </w:r>
    </w:p>
    <w:p w14:paraId="1D4C961E"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sidRPr="00061784">
        <w:rPr>
          <w:rFonts w:ascii="Times New Roman" w:eastAsia="Times New Roman" w:hAnsi="Times New Roman" w:cs="Times New Roman"/>
          <w:sz w:val="24"/>
          <w:szCs w:val="24"/>
          <w:lang w:eastAsia="es-CO"/>
        </w:rPr>
        <w:t>Si el cambio resultará beneficioso</w:t>
      </w:r>
    </w:p>
    <w:p w14:paraId="1E27CAD4" w14:textId="77777777" w:rsidR="00B669E4" w:rsidRDefault="00B669E4" w:rsidP="00B669E4">
      <w:pPr>
        <w:pStyle w:val="NormalWeb"/>
      </w:pPr>
    </w:p>
    <w:p w14:paraId="779CD6E4" w14:textId="77777777" w:rsidR="00B669E4" w:rsidRPr="00E9024F" w:rsidRDefault="00B669E4" w:rsidP="00B669E4">
      <w:pPr>
        <w:pStyle w:val="Ttulo1"/>
        <w:rPr>
          <w:sz w:val="24"/>
          <w:szCs w:val="24"/>
        </w:rPr>
      </w:pPr>
      <w:r>
        <w:rPr>
          <w:sz w:val="24"/>
          <w:szCs w:val="24"/>
        </w:rPr>
        <w:t>Estilos de Liderazgo.</w:t>
      </w:r>
    </w:p>
    <w:p w14:paraId="56ECEBA7"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drawing>
          <wp:inline distT="0" distB="0" distL="0" distR="0" wp14:anchorId="44C4A500" wp14:editId="46FACA64">
            <wp:extent cx="3667125" cy="2609850"/>
            <wp:effectExtent l="76200" t="76200" r="142875" b="133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7125"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194533"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1E332C8E" wp14:editId="2C410F57">
            <wp:extent cx="3667125" cy="2667000"/>
            <wp:effectExtent l="76200" t="76200" r="142875" b="133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7125"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80A613" w14:textId="77777777" w:rsidR="00B669E4" w:rsidRPr="003A493E"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w:t>
      </w:r>
      <w:r w:rsidRPr="003A493E">
        <w:rPr>
          <w:rFonts w:ascii="Times New Roman" w:eastAsia="Times New Roman" w:hAnsi="Times New Roman" w:cs="Times New Roman"/>
          <w:b/>
          <w:bCs/>
          <w:sz w:val="24"/>
          <w:szCs w:val="24"/>
          <w:lang w:eastAsia="es-CO"/>
        </w:rPr>
        <w:t>l desempeño se logra por dos variables:</w:t>
      </w:r>
      <w:r w:rsidRPr="003A493E">
        <w:rPr>
          <w:rFonts w:ascii="Times New Roman" w:eastAsia="Times New Roman" w:hAnsi="Times New Roman" w:cs="Times New Roman"/>
          <w:sz w:val="24"/>
          <w:szCs w:val="24"/>
          <w:lang w:eastAsia="es-CO"/>
        </w:rPr>
        <w:t xml:space="preserve"> Dependiendo la alta o baja </w:t>
      </w:r>
      <w:r w:rsidRPr="003A493E">
        <w:rPr>
          <w:rFonts w:ascii="Times New Roman" w:eastAsia="Times New Roman" w:hAnsi="Times New Roman" w:cs="Times New Roman"/>
          <w:b/>
          <w:bCs/>
          <w:sz w:val="24"/>
          <w:szCs w:val="24"/>
          <w:lang w:eastAsia="es-CO"/>
        </w:rPr>
        <w:t>motivación</w:t>
      </w:r>
      <w:r>
        <w:rPr>
          <w:rFonts w:ascii="Times New Roman" w:eastAsia="Times New Roman" w:hAnsi="Times New Roman" w:cs="Times New Roman"/>
          <w:sz w:val="24"/>
          <w:szCs w:val="24"/>
          <w:lang w:eastAsia="es-CO"/>
        </w:rPr>
        <w:t xml:space="preserve"> y si nivel de </w:t>
      </w:r>
      <w:r w:rsidRPr="00BE191F">
        <w:rPr>
          <w:rFonts w:ascii="Times New Roman" w:eastAsia="Times New Roman" w:hAnsi="Times New Roman" w:cs="Times New Roman"/>
          <w:b/>
          <w:bCs/>
          <w:sz w:val="24"/>
          <w:szCs w:val="24"/>
          <w:lang w:eastAsia="es-CO"/>
        </w:rPr>
        <w:t>competencia</w:t>
      </w:r>
      <w:r>
        <w:rPr>
          <w:rFonts w:ascii="Times New Roman" w:eastAsia="Times New Roman" w:hAnsi="Times New Roman" w:cs="Times New Roman"/>
          <w:sz w:val="24"/>
          <w:szCs w:val="24"/>
          <w:lang w:eastAsia="es-CO"/>
        </w:rPr>
        <w:t xml:space="preserve"> para desarrollar las tareas asignadas.</w:t>
      </w:r>
    </w:p>
    <w:p w14:paraId="606FD3A2" w14:textId="77777777" w:rsidR="00B669E4" w:rsidRPr="003A493E" w:rsidRDefault="00B669E4" w:rsidP="00B669E4">
      <w:pPr>
        <w:numPr>
          <w:ilvl w:val="0"/>
          <w:numId w:val="58"/>
        </w:numPr>
        <w:spacing w:before="100" w:beforeAutospacing="1" w:after="100" w:afterAutospacing="1" w:line="240" w:lineRule="auto"/>
        <w:rPr>
          <w:rFonts w:ascii="Times New Roman" w:eastAsia="Times New Roman" w:hAnsi="Times New Roman" w:cs="Times New Roman"/>
          <w:sz w:val="24"/>
          <w:szCs w:val="24"/>
          <w:lang w:eastAsia="es-CO"/>
        </w:rPr>
      </w:pPr>
      <w:r w:rsidRPr="003A493E">
        <w:rPr>
          <w:rFonts w:ascii="Times New Roman" w:eastAsia="Times New Roman" w:hAnsi="Times New Roman" w:cs="Times New Roman"/>
          <w:sz w:val="24"/>
          <w:szCs w:val="24"/>
          <w:lang w:eastAsia="es-CO"/>
        </w:rPr>
        <w:t>Por la motivación que tiene la persona de hacerlo</w:t>
      </w:r>
    </w:p>
    <w:p w14:paraId="3D16D88D" w14:textId="77777777" w:rsidR="00B669E4" w:rsidRDefault="00B669E4" w:rsidP="00B669E4">
      <w:pPr>
        <w:numPr>
          <w:ilvl w:val="0"/>
          <w:numId w:val="58"/>
        </w:numPr>
        <w:spacing w:before="100" w:beforeAutospacing="1" w:after="100" w:afterAutospacing="1" w:line="240" w:lineRule="auto"/>
        <w:rPr>
          <w:rFonts w:ascii="Times New Roman" w:eastAsia="Times New Roman" w:hAnsi="Times New Roman" w:cs="Times New Roman"/>
          <w:sz w:val="24"/>
          <w:szCs w:val="24"/>
          <w:lang w:eastAsia="es-CO"/>
        </w:rPr>
      </w:pPr>
      <w:r w:rsidRPr="003A493E">
        <w:rPr>
          <w:rFonts w:ascii="Times New Roman" w:eastAsia="Times New Roman" w:hAnsi="Times New Roman" w:cs="Times New Roman"/>
          <w:sz w:val="24"/>
          <w:szCs w:val="24"/>
          <w:lang w:eastAsia="es-CO"/>
        </w:rPr>
        <w:t>Por la competencia que tienen de lograrlo</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Dirigir</w:t>
      </w:r>
      <w:r w:rsidRPr="003A493E">
        <w:rPr>
          <w:rFonts w:ascii="Times New Roman" w:eastAsia="Times New Roman" w:hAnsi="Times New Roman" w:cs="Times New Roman"/>
          <w:sz w:val="24"/>
          <w:szCs w:val="24"/>
          <w:lang w:eastAsia="es-CO"/>
        </w:rPr>
        <w:t>: cuando la motivación es baja y las personas no tienen la capacidad.</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Instruir</w:t>
      </w:r>
      <w:r w:rsidRPr="003A493E">
        <w:rPr>
          <w:rFonts w:ascii="Times New Roman" w:eastAsia="Times New Roman" w:hAnsi="Times New Roman" w:cs="Times New Roman"/>
          <w:sz w:val="24"/>
          <w:szCs w:val="24"/>
          <w:lang w:eastAsia="es-CO"/>
        </w:rPr>
        <w:t>: Motivada, pero le falta capacidad.</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Apoyar</w:t>
      </w:r>
      <w:r w:rsidRPr="003A493E">
        <w:rPr>
          <w:rFonts w:ascii="Times New Roman" w:eastAsia="Times New Roman" w:hAnsi="Times New Roman" w:cs="Times New Roman"/>
          <w:sz w:val="24"/>
          <w:szCs w:val="24"/>
          <w:lang w:eastAsia="es-CO"/>
        </w:rPr>
        <w:t>: competencia sube, pero competencia baja (buscar causas emocionales)</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Delegar</w:t>
      </w:r>
      <w:r w:rsidRPr="003A493E">
        <w:rPr>
          <w:rFonts w:ascii="Times New Roman" w:eastAsia="Times New Roman" w:hAnsi="Times New Roman" w:cs="Times New Roman"/>
          <w:sz w:val="24"/>
          <w:szCs w:val="24"/>
          <w:lang w:eastAsia="es-CO"/>
        </w:rPr>
        <w:t>: muy motivada y muy competente.</w:t>
      </w:r>
    </w:p>
    <w:p w14:paraId="307E65E0" w14:textId="77777777" w:rsidR="00B669E4" w:rsidRPr="003A493E" w:rsidRDefault="00B669E4" w:rsidP="00B669E4">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56F64895" wp14:editId="414B5D03">
            <wp:extent cx="4200525" cy="2924175"/>
            <wp:effectExtent l="76200" t="76200" r="142875" b="1428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l="5822" t="7479" r="2494" b="7479"/>
                    <a:stretch/>
                  </pic:blipFill>
                  <pic:spPr bwMode="auto">
                    <a:xfrm>
                      <a:off x="0" y="0"/>
                      <a:ext cx="4200525"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17153E" w14:textId="77777777" w:rsidR="00B669E4" w:rsidRDefault="00B669E4" w:rsidP="00B669E4">
      <w:pPr>
        <w:pStyle w:val="Ttulo1"/>
      </w:pPr>
    </w:p>
    <w:p w14:paraId="1C96E7AF" w14:textId="77777777" w:rsidR="00B669E4" w:rsidRDefault="00B669E4" w:rsidP="00B669E4">
      <w:pPr>
        <w:pStyle w:val="Ttulo1"/>
      </w:pPr>
      <w:r>
        <w:t>¿Cómo liderar a personas y equipos?</w:t>
      </w:r>
    </w:p>
    <w:p w14:paraId="6442D74C" w14:textId="77777777" w:rsidR="00B669E4" w:rsidRPr="00514252" w:rsidRDefault="00B669E4" w:rsidP="00B669E4">
      <w:pPr>
        <w:pStyle w:val="Ttulo1"/>
        <w:rPr>
          <w:b w:val="0"/>
          <w:bCs w:val="0"/>
          <w:sz w:val="24"/>
          <w:szCs w:val="24"/>
        </w:rPr>
      </w:pPr>
      <w:ins w:id="1" w:author="Unknown">
        <w:r w:rsidRPr="00514252">
          <w:rPr>
            <w:rStyle w:val="Textoennegrita"/>
            <w:b/>
            <w:bCs/>
            <w:sz w:val="24"/>
            <w:szCs w:val="24"/>
          </w:rPr>
          <w:t>Líder de alto rendimiento</w:t>
        </w:r>
      </w:ins>
      <w:r w:rsidRPr="00514252">
        <w:rPr>
          <w:b w:val="0"/>
          <w:bCs w:val="0"/>
          <w:sz w:val="24"/>
          <w:szCs w:val="24"/>
        </w:rPr>
        <w:t xml:space="preserve"> </w:t>
      </w:r>
      <w:r>
        <w:rPr>
          <w:b w:val="0"/>
          <w:bCs w:val="0"/>
          <w:sz w:val="24"/>
          <w:szCs w:val="24"/>
        </w:rPr>
        <w:t>e</w:t>
      </w:r>
      <w:r w:rsidRPr="00514252">
        <w:rPr>
          <w:b w:val="0"/>
          <w:bCs w:val="0"/>
          <w:sz w:val="24"/>
          <w:szCs w:val="24"/>
        </w:rPr>
        <w:t>s aquel que logra resultados a través de las otras personas pero que es sustentable de alguna manera que termine impactando en la cultura de la organización que hace posible que independientemente de las personas que están y de las que se van y vienen, hay un estilo de liderazgo que hace que las cosas sucedan en el largo plazo.</w:t>
      </w:r>
    </w:p>
    <w:p w14:paraId="734A7DAF" w14:textId="77777777" w:rsidR="00B669E4" w:rsidRPr="0051425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Recuerden que el que no logre un liderazgo personal, no podrá liderar a los demás.</w:t>
      </w:r>
      <w:r w:rsidRPr="00514252">
        <w:rPr>
          <w:rFonts w:ascii="Times New Roman" w:eastAsia="Times New Roman" w:hAnsi="Times New Roman" w:cs="Times New Roman"/>
          <w:sz w:val="24"/>
          <w:szCs w:val="24"/>
          <w:lang w:eastAsia="es-CO"/>
        </w:rPr>
        <w:br/>
        <w:t>En este liderazgo interpersonal veremos:</w:t>
      </w:r>
    </w:p>
    <w:p w14:paraId="0BC4A52E" w14:textId="77777777" w:rsidR="00B669E4" w:rsidRPr="00514252" w:rsidRDefault="00B669E4" w:rsidP="00B669E4">
      <w:pPr>
        <w:numPr>
          <w:ilvl w:val="0"/>
          <w:numId w:val="59"/>
        </w:num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 xml:space="preserve">Nuestro </w:t>
      </w:r>
      <w:r w:rsidRPr="00514252">
        <w:rPr>
          <w:rFonts w:ascii="Times New Roman" w:eastAsia="Times New Roman" w:hAnsi="Times New Roman" w:cs="Times New Roman"/>
          <w:b/>
          <w:bCs/>
          <w:i/>
          <w:iCs/>
          <w:sz w:val="24"/>
          <w:szCs w:val="24"/>
          <w:lang w:eastAsia="es-CO"/>
        </w:rPr>
        <w:t>comportamiento con los demás</w:t>
      </w:r>
      <w:r w:rsidRPr="00514252">
        <w:rPr>
          <w:rFonts w:ascii="Times New Roman" w:eastAsia="Times New Roman" w:hAnsi="Times New Roman" w:cs="Times New Roman"/>
          <w:sz w:val="24"/>
          <w:szCs w:val="24"/>
          <w:lang w:eastAsia="es-CO"/>
        </w:rPr>
        <w:t xml:space="preserve"> “utilizaremos métodos”</w:t>
      </w:r>
    </w:p>
    <w:p w14:paraId="120179E8" w14:textId="77777777" w:rsidR="00B669E4" w:rsidRPr="00514252" w:rsidRDefault="00B669E4" w:rsidP="00B669E4">
      <w:pPr>
        <w:numPr>
          <w:ilvl w:val="0"/>
          <w:numId w:val="59"/>
        </w:num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 xml:space="preserve">Aplicación de </w:t>
      </w:r>
      <w:r w:rsidRPr="00514252">
        <w:rPr>
          <w:rFonts w:ascii="Times New Roman" w:eastAsia="Times New Roman" w:hAnsi="Times New Roman" w:cs="Times New Roman"/>
          <w:b/>
          <w:bCs/>
          <w:i/>
          <w:iCs/>
          <w:sz w:val="24"/>
          <w:szCs w:val="24"/>
          <w:lang w:eastAsia="es-CO"/>
        </w:rPr>
        <w:t>herramientas de motivación</w:t>
      </w:r>
      <w:r w:rsidRPr="00514252">
        <w:rPr>
          <w:rFonts w:ascii="Times New Roman" w:eastAsia="Times New Roman" w:hAnsi="Times New Roman" w:cs="Times New Roman"/>
          <w:sz w:val="24"/>
          <w:szCs w:val="24"/>
          <w:lang w:eastAsia="es-CO"/>
        </w:rPr>
        <w:t xml:space="preserve"> con los demás</w:t>
      </w:r>
    </w:p>
    <w:p w14:paraId="5DAE627E" w14:textId="77777777" w:rsidR="00B669E4" w:rsidRPr="00FE0EBB" w:rsidRDefault="00B669E4" w:rsidP="00B669E4">
      <w:pPr>
        <w:numPr>
          <w:ilvl w:val="0"/>
          <w:numId w:val="59"/>
        </w:num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 xml:space="preserve">Aplicación de </w:t>
      </w:r>
      <w:r w:rsidRPr="00514252">
        <w:rPr>
          <w:rFonts w:ascii="Times New Roman" w:eastAsia="Times New Roman" w:hAnsi="Times New Roman" w:cs="Times New Roman"/>
          <w:b/>
          <w:bCs/>
          <w:i/>
          <w:iCs/>
          <w:sz w:val="24"/>
          <w:szCs w:val="24"/>
          <w:lang w:eastAsia="es-CO"/>
        </w:rPr>
        <w:t>herramientas del reconocimiento del desempeño</w:t>
      </w:r>
    </w:p>
    <w:p w14:paraId="060551DF" w14:textId="77777777" w:rsidR="00B669E4" w:rsidRPr="00FE0EBB"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este cuadro podremos observar el comportamiento a tomar </w:t>
      </w:r>
      <w:r>
        <w:rPr>
          <w:rFonts w:ascii="Times New Roman" w:eastAsia="Times New Roman" w:hAnsi="Times New Roman" w:cs="Times New Roman"/>
          <w:b/>
          <w:bCs/>
          <w:i/>
          <w:iCs/>
          <w:sz w:val="24"/>
          <w:szCs w:val="24"/>
          <w:lang w:eastAsia="es-CO"/>
        </w:rPr>
        <w:t xml:space="preserve">Líder </w:t>
      </w:r>
      <w:r>
        <w:rPr>
          <w:rFonts w:ascii="Times New Roman" w:eastAsia="Times New Roman" w:hAnsi="Times New Roman" w:cs="Times New Roman"/>
          <w:sz w:val="24"/>
          <w:szCs w:val="24"/>
          <w:lang w:eastAsia="es-CO"/>
        </w:rPr>
        <w:t xml:space="preserve">frente a la competencia y buena disposición que tenga el </w:t>
      </w:r>
      <w:r>
        <w:rPr>
          <w:rFonts w:ascii="Times New Roman" w:eastAsia="Times New Roman" w:hAnsi="Times New Roman" w:cs="Times New Roman"/>
          <w:b/>
          <w:bCs/>
          <w:i/>
          <w:iCs/>
          <w:sz w:val="24"/>
          <w:szCs w:val="24"/>
          <w:lang w:eastAsia="es-CO"/>
        </w:rPr>
        <w:t xml:space="preserve">Colaborador a Cargo. </w:t>
      </w:r>
    </w:p>
    <w:p w14:paraId="1522802D" w14:textId="77777777" w:rsidR="00B669E4"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33C109D" wp14:editId="32560651">
            <wp:extent cx="5286375" cy="396508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175" cy="3970930"/>
                    </a:xfrm>
                    <a:prstGeom prst="rect">
                      <a:avLst/>
                    </a:prstGeom>
                    <a:noFill/>
                    <a:ln>
                      <a:noFill/>
                    </a:ln>
                  </pic:spPr>
                </pic:pic>
              </a:graphicData>
            </a:graphic>
          </wp:inline>
        </w:drawing>
      </w:r>
    </w:p>
    <w:p w14:paraId="679BFF9C" w14:textId="77777777" w:rsidR="00B669E4" w:rsidRPr="00514252"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2D67CA">
        <w:rPr>
          <w:rFonts w:ascii="Times New Roman" w:eastAsia="Times New Roman" w:hAnsi="Times New Roman" w:cs="Times New Roman"/>
          <w:sz w:val="24"/>
          <w:szCs w:val="24"/>
          <w:highlight w:val="green"/>
          <w:lang w:eastAsia="es-CO"/>
        </w:rPr>
        <w:t>reto-4-mi-estilo-de-liderazgo-participativo-o-directivo.pdf</w:t>
      </w:r>
    </w:p>
    <w:p w14:paraId="66A9E587" w14:textId="77777777" w:rsidR="00B669E4" w:rsidRDefault="00B669E4" w:rsidP="00B669E4">
      <w:pPr>
        <w:spacing w:after="0" w:line="240" w:lineRule="auto"/>
        <w:rPr>
          <w:rFonts w:ascii="Times New Roman" w:eastAsia="Times New Roman" w:hAnsi="Times New Roman" w:cs="Times New Roman"/>
          <w:sz w:val="24"/>
          <w:szCs w:val="24"/>
          <w:lang w:eastAsia="es-CO"/>
        </w:rPr>
      </w:pPr>
    </w:p>
    <w:p w14:paraId="1ED74E6D" w14:textId="77777777" w:rsidR="00B669E4" w:rsidRDefault="00B669E4" w:rsidP="00B669E4">
      <w:pPr>
        <w:pStyle w:val="Ttulo1"/>
      </w:pPr>
      <w:r>
        <w:t>Definir Metas.</w:t>
      </w:r>
    </w:p>
    <w:p w14:paraId="44E87208" w14:textId="77777777" w:rsidR="00B669E4" w:rsidRPr="00CC182E"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Definir metas:</w:t>
      </w:r>
    </w:p>
    <w:p w14:paraId="246B6CDB" w14:textId="77777777" w:rsidR="00B669E4" w:rsidRPr="00CC182E" w:rsidRDefault="00B669E4" w:rsidP="00B669E4">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Tener la capacidad de poner en blanco y negro lo que se espera de cada persona</w:t>
      </w:r>
    </w:p>
    <w:p w14:paraId="483BE021" w14:textId="77777777" w:rsidR="00B669E4" w:rsidRPr="00CC182E" w:rsidRDefault="00B669E4" w:rsidP="00B669E4">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tener un grado de compromiso y responsabilidad</w:t>
      </w:r>
    </w:p>
    <w:p w14:paraId="3C123246" w14:textId="77777777" w:rsidR="00B669E4" w:rsidRPr="00CC182E" w:rsidRDefault="00B669E4" w:rsidP="00B669E4">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Medir el desempeño de cada meta de equipo o de cada persona</w:t>
      </w:r>
    </w:p>
    <w:p w14:paraId="211F6A91"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b/>
          <w:bCs/>
          <w:sz w:val="24"/>
          <w:szCs w:val="24"/>
          <w:lang w:eastAsia="es-CO"/>
        </w:rPr>
        <w:t>Técnica SMART</w:t>
      </w:r>
      <w:r w:rsidRPr="00CC182E">
        <w:rPr>
          <w:rFonts w:ascii="Times New Roman" w:eastAsia="Times New Roman" w:hAnsi="Times New Roman" w:cs="Times New Roman"/>
          <w:sz w:val="24"/>
          <w:szCs w:val="24"/>
          <w:lang w:eastAsia="es-CO"/>
        </w:rPr>
        <w:br/>
        <w:t>-Specific: No hay ambigüedad</w:t>
      </w:r>
      <w:r w:rsidRPr="00CC182E">
        <w:rPr>
          <w:rFonts w:ascii="Times New Roman" w:eastAsia="Times New Roman" w:hAnsi="Times New Roman" w:cs="Times New Roman"/>
          <w:sz w:val="24"/>
          <w:szCs w:val="24"/>
          <w:lang w:eastAsia="es-CO"/>
        </w:rPr>
        <w:br/>
        <w:t>-Measurable: Debemos tener un elemento de medición</w:t>
      </w:r>
      <w:r w:rsidRPr="00CC182E">
        <w:rPr>
          <w:rFonts w:ascii="Times New Roman" w:eastAsia="Times New Roman" w:hAnsi="Times New Roman" w:cs="Times New Roman"/>
          <w:sz w:val="24"/>
          <w:szCs w:val="24"/>
          <w:lang w:eastAsia="es-CO"/>
        </w:rPr>
        <w:br/>
        <w:t>-Achievable: La meta debe ser alcanzable pero no cómoda</w:t>
      </w:r>
      <w:r w:rsidRPr="00CC182E">
        <w:rPr>
          <w:rFonts w:ascii="Times New Roman" w:eastAsia="Times New Roman" w:hAnsi="Times New Roman" w:cs="Times New Roman"/>
          <w:sz w:val="24"/>
          <w:szCs w:val="24"/>
          <w:lang w:eastAsia="es-CO"/>
        </w:rPr>
        <w:br/>
        <w:t>-Realistic</w:t>
      </w:r>
      <w:r w:rsidRPr="00CC182E">
        <w:rPr>
          <w:rFonts w:ascii="Times New Roman" w:eastAsia="Times New Roman" w:hAnsi="Times New Roman" w:cs="Times New Roman"/>
          <w:sz w:val="24"/>
          <w:szCs w:val="24"/>
          <w:lang w:eastAsia="es-CO"/>
        </w:rPr>
        <w:br/>
        <w:t>-Timed: definir el tiempo límite, porque sin tiempo, es un sueño no una meta</w:t>
      </w:r>
    </w:p>
    <w:p w14:paraId="4D480CEC" w14:textId="77777777" w:rsidR="00B669E4" w:rsidRPr="005B797E" w:rsidRDefault="00B669E4" w:rsidP="00B669E4">
      <w:pPr>
        <w:spacing w:before="100" w:beforeAutospacing="1" w:after="100" w:afterAutospacing="1" w:line="240" w:lineRule="auto"/>
        <w:jc w:val="center"/>
        <w:rPr>
          <w:rFonts w:ascii="Times New Roman" w:eastAsia="Times New Roman" w:hAnsi="Times New Roman" w:cs="Times New Roman"/>
          <w:sz w:val="28"/>
          <w:szCs w:val="28"/>
          <w:u w:val="single"/>
          <w:lang w:eastAsia="es-CO"/>
        </w:rPr>
      </w:pPr>
      <w:r w:rsidRPr="005B797E">
        <w:rPr>
          <w:rFonts w:ascii="Times New Roman" w:hAnsi="Times New Roman" w:cs="Times New Roman"/>
          <w:b/>
          <w:bCs/>
          <w:sz w:val="24"/>
          <w:szCs w:val="24"/>
          <w:u w:val="single"/>
        </w:rPr>
        <w:t>Meta</w:t>
      </w:r>
      <w:r w:rsidRPr="005B797E">
        <w:rPr>
          <w:rFonts w:ascii="Times New Roman" w:hAnsi="Times New Roman" w:cs="Times New Roman"/>
          <w:sz w:val="24"/>
          <w:szCs w:val="24"/>
          <w:u w:val="single"/>
        </w:rPr>
        <w:t xml:space="preserve"> = Específica + Medible + Alcanzable + Realista + Tiempo definido</w:t>
      </w:r>
    </w:p>
    <w:p w14:paraId="6024A82D"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drawing>
          <wp:inline distT="0" distB="0" distL="0" distR="0" wp14:anchorId="293D1C82" wp14:editId="287B71DB">
            <wp:extent cx="2847975" cy="2438400"/>
            <wp:effectExtent l="76200" t="76200" r="142875" b="133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47975"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54BC82" w14:textId="77777777" w:rsidR="00B669E4" w:rsidRPr="000C66D8" w:rsidRDefault="00B669E4" w:rsidP="00B669E4">
      <w:pPr>
        <w:spacing w:after="0" w:line="240" w:lineRule="auto"/>
        <w:jc w:val="center"/>
        <w:rPr>
          <w:rFonts w:ascii="Times New Roman" w:eastAsia="Times New Roman" w:hAnsi="Times New Roman" w:cs="Times New Roman"/>
          <w:i/>
          <w:iCs/>
          <w:sz w:val="28"/>
          <w:szCs w:val="28"/>
          <w:lang w:eastAsia="es-CO"/>
        </w:rPr>
      </w:pPr>
    </w:p>
    <w:p w14:paraId="42D0B239" w14:textId="77777777" w:rsidR="00B669E4" w:rsidRDefault="00B669E4" w:rsidP="00B669E4">
      <w:pPr>
        <w:spacing w:after="0" w:line="240" w:lineRule="auto"/>
        <w:jc w:val="center"/>
        <w:rPr>
          <w:rFonts w:ascii="Times New Roman" w:hAnsi="Times New Roman" w:cs="Times New Roman"/>
          <w:i/>
          <w:iCs/>
          <w:sz w:val="24"/>
          <w:szCs w:val="24"/>
        </w:rPr>
      </w:pPr>
      <w:r w:rsidRPr="000C66D8">
        <w:rPr>
          <w:rFonts w:ascii="Times New Roman" w:hAnsi="Times New Roman" w:cs="Times New Roman"/>
          <w:i/>
          <w:iCs/>
          <w:sz w:val="24"/>
          <w:szCs w:val="24"/>
        </w:rPr>
        <w:t>Una meta que no tiene un tiempo a cumplirse es un sueño, no una meta.</w:t>
      </w:r>
    </w:p>
    <w:p w14:paraId="5B521D3B" w14:textId="77777777" w:rsidR="00B669E4" w:rsidRDefault="00B669E4" w:rsidP="00B669E4">
      <w:pPr>
        <w:spacing w:after="0" w:line="240" w:lineRule="auto"/>
        <w:jc w:val="center"/>
        <w:rPr>
          <w:rFonts w:ascii="Times New Roman" w:hAnsi="Times New Roman" w:cs="Times New Roman"/>
          <w:i/>
          <w:iCs/>
          <w:sz w:val="24"/>
          <w:szCs w:val="24"/>
        </w:rPr>
      </w:pPr>
    </w:p>
    <w:p w14:paraId="7838492E"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sidRPr="007F4C23">
        <w:rPr>
          <w:rFonts w:ascii="Times New Roman" w:eastAsia="Times New Roman" w:hAnsi="Times New Roman" w:cs="Times New Roman"/>
          <w:sz w:val="24"/>
          <w:szCs w:val="24"/>
          <w:highlight w:val="green"/>
          <w:lang w:eastAsia="es-CO"/>
        </w:rPr>
        <w:t>ejercicio-definir-metas.pdf</w:t>
      </w:r>
    </w:p>
    <w:p w14:paraId="225C675E"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4DF64C27"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7CD4472F"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76BBE02A"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2093A279"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5ACCAF22"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79678783"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13C69677"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44872008" w14:textId="77777777" w:rsidR="00B669E4" w:rsidRDefault="00B669E4" w:rsidP="00B669E4">
      <w:pPr>
        <w:pStyle w:val="Ttulo1"/>
      </w:pPr>
      <w:r>
        <w:t>Desarrollar a las personas.</w:t>
      </w:r>
    </w:p>
    <w:p w14:paraId="0EE4B3B8" w14:textId="77777777" w:rsidR="00B669E4" w:rsidRDefault="00B669E4" w:rsidP="00B669E4">
      <w:pPr>
        <w:pStyle w:val="Ttulo1"/>
        <w:rPr>
          <w:b w:val="0"/>
          <w:bCs w:val="0"/>
          <w:sz w:val="24"/>
          <w:szCs w:val="24"/>
        </w:rPr>
      </w:pPr>
      <w:r w:rsidRPr="00EA4AB1">
        <w:rPr>
          <w:b w:val="0"/>
          <w:bCs w:val="0"/>
          <w:sz w:val="24"/>
          <w:szCs w:val="24"/>
        </w:rPr>
        <w:t>El proceso de comunicación es la herramienta principal del líder. Se requiere entender el proceso completo para lograr efectividad para el logro de las actividades.</w:t>
      </w:r>
    </w:p>
    <w:p w14:paraId="76CF4107" w14:textId="77777777" w:rsidR="00B669E4" w:rsidRDefault="00B669E4" w:rsidP="00B669E4">
      <w:pPr>
        <w:pStyle w:val="Ttulo1"/>
        <w:rPr>
          <w:b w:val="0"/>
          <w:bCs w:val="0"/>
          <w:sz w:val="24"/>
          <w:szCs w:val="24"/>
        </w:rPr>
      </w:pPr>
      <w:r w:rsidRPr="003E4905">
        <w:rPr>
          <w:b w:val="0"/>
          <w:bCs w:val="0"/>
          <w:sz w:val="24"/>
          <w:szCs w:val="24"/>
        </w:rPr>
        <w:t>Para desarrollar a las personas del equipo la asignación de los desafíos es fundamental, que las personas se sientan desafiadas y de esa manera desplieguen sus talentos y habilidades. Para hacerlo tenemos que desplegar una energía emocional muy fuerte, que la gente se sienta con empoderamiento, la autonomía necesaria para poder dar lo mejor de sí.</w:t>
      </w:r>
    </w:p>
    <w:p w14:paraId="07FEA9AD" w14:textId="77777777" w:rsidR="00B669E4" w:rsidRDefault="00B669E4" w:rsidP="00B669E4">
      <w:pPr>
        <w:pStyle w:val="Ttulo1"/>
        <w:rPr>
          <w:b w:val="0"/>
          <w:bCs w:val="0"/>
          <w:sz w:val="24"/>
          <w:szCs w:val="24"/>
        </w:rPr>
      </w:pPr>
      <w:r>
        <w:rPr>
          <w:b w:val="0"/>
          <w:bCs w:val="0"/>
          <w:sz w:val="24"/>
          <w:szCs w:val="24"/>
        </w:rPr>
        <w:t>Por ello debemos asegurar de tener presente las siguientes características:</w:t>
      </w:r>
    </w:p>
    <w:p w14:paraId="4FBFF656" w14:textId="77777777" w:rsidR="00B669E4" w:rsidRDefault="00B669E4" w:rsidP="00B669E4">
      <w:pPr>
        <w:pStyle w:val="Ttulo1"/>
        <w:jc w:val="center"/>
        <w:rPr>
          <w:b w:val="0"/>
          <w:bCs w:val="0"/>
          <w:sz w:val="24"/>
          <w:szCs w:val="24"/>
        </w:rPr>
      </w:pPr>
      <w:r>
        <w:rPr>
          <w:noProof/>
        </w:rPr>
        <w:drawing>
          <wp:anchor distT="0" distB="0" distL="114300" distR="114300" simplePos="0" relativeHeight="251664384" behindDoc="1" locked="0" layoutInCell="1" allowOverlap="1" wp14:anchorId="22CBB51A" wp14:editId="7BEF786A">
            <wp:simplePos x="0" y="0"/>
            <wp:positionH relativeFrom="column">
              <wp:posOffset>3520440</wp:posOffset>
            </wp:positionH>
            <wp:positionV relativeFrom="paragraph">
              <wp:posOffset>436880</wp:posOffset>
            </wp:positionV>
            <wp:extent cx="2609215" cy="1647825"/>
            <wp:effectExtent l="76200" t="76200" r="133985" b="142875"/>
            <wp:wrapTight wrapText="bothSides">
              <wp:wrapPolygon edited="0">
                <wp:start x="-315" y="-999"/>
                <wp:lineTo x="-631" y="-749"/>
                <wp:lineTo x="-631" y="22224"/>
                <wp:lineTo x="-315" y="23223"/>
                <wp:lineTo x="22236" y="23223"/>
                <wp:lineTo x="22551" y="19477"/>
                <wp:lineTo x="22551" y="3246"/>
                <wp:lineTo x="22236" y="-499"/>
                <wp:lineTo x="22236" y="-999"/>
                <wp:lineTo x="-315" y="-999"/>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09215" cy="164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2CEB6FC6" wp14:editId="5F2BBCBE">
            <wp:simplePos x="0" y="0"/>
            <wp:positionH relativeFrom="margin">
              <wp:align>left</wp:align>
            </wp:positionH>
            <wp:positionV relativeFrom="paragraph">
              <wp:posOffset>408305</wp:posOffset>
            </wp:positionV>
            <wp:extent cx="3181350" cy="1688465"/>
            <wp:effectExtent l="76200" t="76200" r="133350" b="140335"/>
            <wp:wrapTight wrapText="bothSides">
              <wp:wrapPolygon edited="0">
                <wp:start x="-259" y="-975"/>
                <wp:lineTo x="-517" y="-731"/>
                <wp:lineTo x="-517" y="22177"/>
                <wp:lineTo x="-259" y="23152"/>
                <wp:lineTo x="22117" y="23152"/>
                <wp:lineTo x="22376" y="22664"/>
                <wp:lineTo x="22376" y="3168"/>
                <wp:lineTo x="22117" y="-487"/>
                <wp:lineTo x="22117" y="-975"/>
                <wp:lineTo x="-259" y="-975"/>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81350" cy="1688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25A2CB1" w14:textId="77777777" w:rsidR="00B669E4" w:rsidRDefault="00B669E4" w:rsidP="00B669E4">
      <w:pPr>
        <w:pStyle w:val="Ttulo1"/>
        <w:jc w:val="center"/>
        <w:rPr>
          <w:b w:val="0"/>
          <w:bCs w:val="0"/>
          <w:sz w:val="24"/>
          <w:szCs w:val="24"/>
        </w:rPr>
      </w:pPr>
      <w:r>
        <w:rPr>
          <w:noProof/>
        </w:rPr>
        <w:drawing>
          <wp:inline distT="0" distB="0" distL="0" distR="0" wp14:anchorId="2BF4BF9C" wp14:editId="67677D71">
            <wp:extent cx="3438525" cy="2219312"/>
            <wp:effectExtent l="76200" t="76200" r="123825" b="1244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0736" cy="2227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147E9" w14:textId="77777777" w:rsidR="00B669E4" w:rsidRPr="00EA4AB1" w:rsidRDefault="00B669E4" w:rsidP="00B669E4">
      <w:pPr>
        <w:pStyle w:val="Ttulo1"/>
        <w:jc w:val="center"/>
        <w:rPr>
          <w:b w:val="0"/>
          <w:bCs w:val="0"/>
          <w:sz w:val="24"/>
          <w:szCs w:val="24"/>
        </w:rPr>
      </w:pPr>
    </w:p>
    <w:p w14:paraId="1CE085AC"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6C74CAA8" w14:textId="77777777" w:rsidR="00B669E4" w:rsidRPr="00004CDB" w:rsidRDefault="00B669E4" w:rsidP="00B669E4">
      <w:pPr>
        <w:pStyle w:val="Ttulo1"/>
      </w:pPr>
      <w:r>
        <w:t>Reconocer el desempeño</w:t>
      </w:r>
    </w:p>
    <w:p w14:paraId="578F918E" w14:textId="77777777" w:rsidR="00B669E4" w:rsidRDefault="00B669E4" w:rsidP="00B669E4">
      <w:pPr>
        <w:spacing w:after="0" w:line="240" w:lineRule="auto"/>
      </w:pPr>
      <w:r>
        <w:rPr>
          <w:rStyle w:val="nfasis"/>
          <w:b/>
          <w:bCs/>
        </w:rPr>
        <w:t>El reconocimiento de desempeño</w:t>
      </w:r>
      <w:r>
        <w:t xml:space="preserve"> se da luego de fijar metas y de delegar. Es reconocer lo que se hizo bien con lo que se hizo mal. En este reconocimiento existen dos dilemas (Extrinseca: Ejem. El bono / Intrínseca: Ejem. El logro de la tarea asignada por uno), pero en ambos debe existir un equilibrio.</w:t>
      </w:r>
    </w:p>
    <w:p w14:paraId="39CFDE9C" w14:textId="77777777" w:rsidR="00B669E4" w:rsidRDefault="00B669E4" w:rsidP="00B669E4">
      <w:pPr>
        <w:spacing w:after="0" w:line="240" w:lineRule="auto"/>
      </w:pPr>
    </w:p>
    <w:p w14:paraId="769BE155" w14:textId="77777777" w:rsidR="00B669E4" w:rsidRDefault="00B669E4" w:rsidP="00B669E4">
      <w:pPr>
        <w:spacing w:after="0" w:line="240" w:lineRule="auto"/>
        <w:jc w:val="center"/>
        <w:rPr>
          <w:rFonts w:ascii="Times New Roman" w:eastAsia="Times New Roman" w:hAnsi="Times New Roman" w:cs="Times New Roman"/>
          <w:sz w:val="28"/>
          <w:szCs w:val="28"/>
          <w:lang w:eastAsia="es-CO"/>
        </w:rPr>
      </w:pPr>
      <w:r>
        <w:rPr>
          <w:noProof/>
        </w:rPr>
        <w:drawing>
          <wp:inline distT="0" distB="0" distL="0" distR="0" wp14:anchorId="0844339E" wp14:editId="3B7CE687">
            <wp:extent cx="3019425" cy="2086046"/>
            <wp:effectExtent l="76200" t="76200" r="123825" b="1428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1320" cy="2087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2071D7"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6F3B22">
        <w:rPr>
          <w:rFonts w:ascii="Times New Roman" w:eastAsia="Times New Roman" w:hAnsi="Times New Roman" w:cs="Times New Roman"/>
          <w:b/>
          <w:bCs/>
          <w:sz w:val="24"/>
          <w:szCs w:val="24"/>
          <w:lang w:eastAsia="es-CO"/>
        </w:rPr>
        <w:t>Existen dos tipos de reconocimiento</w:t>
      </w:r>
      <w:r>
        <w:rPr>
          <w:rFonts w:ascii="Times New Roman" w:eastAsia="Times New Roman" w:hAnsi="Times New Roman" w:cs="Times New Roman"/>
          <w:b/>
          <w:bCs/>
          <w:sz w:val="24"/>
          <w:szCs w:val="24"/>
          <w:lang w:eastAsia="es-CO"/>
        </w:rPr>
        <w:t>:</w:t>
      </w:r>
      <w:r w:rsidRPr="006F3B22">
        <w:rPr>
          <w:rFonts w:ascii="Times New Roman" w:eastAsia="Times New Roman" w:hAnsi="Times New Roman" w:cs="Times New Roman"/>
          <w:sz w:val="24"/>
          <w:szCs w:val="24"/>
          <w:lang w:eastAsia="es-CO"/>
        </w:rPr>
        <w:br/>
      </w:r>
      <w:ins w:id="2" w:author="Unknown">
        <w:r w:rsidRPr="006F3B22">
          <w:rPr>
            <w:rFonts w:ascii="Times New Roman" w:eastAsia="Times New Roman" w:hAnsi="Times New Roman" w:cs="Times New Roman"/>
            <w:b/>
            <w:bCs/>
            <w:sz w:val="24"/>
            <w:szCs w:val="24"/>
            <w:lang w:eastAsia="es-CO"/>
          </w:rPr>
          <w:t>1. Reconocimiento intelectual</w:t>
        </w:r>
      </w:ins>
      <w:r w:rsidRPr="006F3B22">
        <w:rPr>
          <w:rFonts w:ascii="Times New Roman" w:eastAsia="Times New Roman" w:hAnsi="Times New Roman" w:cs="Times New Roman"/>
          <w:sz w:val="24"/>
          <w:szCs w:val="24"/>
          <w:lang w:eastAsia="es-CO"/>
        </w:rPr>
        <w:br/>
        <w:t>El Feedback es sinónimo de retroalimentación del desempeño realizado, aquello es denominado F</w:t>
      </w:r>
      <w:r>
        <w:rPr>
          <w:rFonts w:ascii="Times New Roman" w:eastAsia="Times New Roman" w:hAnsi="Times New Roman" w:cs="Times New Roman"/>
          <w:sz w:val="24"/>
          <w:szCs w:val="24"/>
          <w:lang w:eastAsia="es-CO"/>
        </w:rPr>
        <w:t>eedback</w:t>
      </w:r>
      <w:r w:rsidRPr="006F3B22">
        <w:rPr>
          <w:rFonts w:ascii="Times New Roman" w:eastAsia="Times New Roman" w:hAnsi="Times New Roman" w:cs="Times New Roman"/>
          <w:sz w:val="24"/>
          <w:szCs w:val="24"/>
          <w:lang w:eastAsia="es-CO"/>
        </w:rPr>
        <w:t xml:space="preserve"> formal </w:t>
      </w:r>
      <w:r>
        <w:rPr>
          <w:rFonts w:ascii="Times New Roman" w:eastAsia="Times New Roman" w:hAnsi="Times New Roman" w:cs="Times New Roman"/>
          <w:sz w:val="24"/>
          <w:szCs w:val="24"/>
          <w:lang w:eastAsia="es-CO"/>
        </w:rPr>
        <w:t>o</w:t>
      </w:r>
      <w:r w:rsidRPr="006F3B22">
        <w:rPr>
          <w:rFonts w:ascii="Times New Roman" w:eastAsia="Times New Roman" w:hAnsi="Times New Roman" w:cs="Times New Roman"/>
          <w:sz w:val="24"/>
          <w:szCs w:val="24"/>
          <w:lang w:eastAsia="es-CO"/>
        </w:rPr>
        <w:t xml:space="preserve"> F</w:t>
      </w:r>
      <w:r>
        <w:rPr>
          <w:rFonts w:ascii="Times New Roman" w:eastAsia="Times New Roman" w:hAnsi="Times New Roman" w:cs="Times New Roman"/>
          <w:sz w:val="24"/>
          <w:szCs w:val="24"/>
          <w:lang w:eastAsia="es-CO"/>
        </w:rPr>
        <w:t>eedback</w:t>
      </w:r>
      <w:r w:rsidRPr="006F3B22">
        <w:rPr>
          <w:rFonts w:ascii="Times New Roman" w:eastAsia="Times New Roman" w:hAnsi="Times New Roman" w:cs="Times New Roman"/>
          <w:sz w:val="24"/>
          <w:szCs w:val="24"/>
          <w:lang w:eastAsia="es-CO"/>
        </w:rPr>
        <w:t xml:space="preserve"> informal es aquello que damos todos los días para ir ajustando los detalles y que llegado el momento, esta no tenga inconveniencia al final del ciclo del F. formal.</w:t>
      </w:r>
    </w:p>
    <w:p w14:paraId="58BC179A"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6F3B22">
        <w:rPr>
          <w:rFonts w:ascii="Times New Roman" w:eastAsia="Times New Roman" w:hAnsi="Times New Roman" w:cs="Times New Roman"/>
          <w:sz w:val="24"/>
          <w:szCs w:val="24"/>
          <w:lang w:eastAsia="es-CO"/>
        </w:rPr>
        <w:t>Las estrategia 3C define un contexto donde sucedió esa actividad.</w:t>
      </w:r>
      <w:r w:rsidRPr="006F3B22">
        <w:rPr>
          <w:rFonts w:ascii="Times New Roman" w:eastAsia="Times New Roman" w:hAnsi="Times New Roman" w:cs="Times New Roman"/>
          <w:sz w:val="24"/>
          <w:szCs w:val="24"/>
          <w:lang w:eastAsia="es-CO"/>
        </w:rPr>
        <w:br/>
        <w:t>¿Qué comportamiento tuvo la persona?</w:t>
      </w:r>
      <w:r w:rsidRPr="006F3B22">
        <w:rPr>
          <w:rFonts w:ascii="Times New Roman" w:eastAsia="Times New Roman" w:hAnsi="Times New Roman" w:cs="Times New Roman"/>
          <w:sz w:val="24"/>
          <w:szCs w:val="24"/>
          <w:lang w:eastAsia="es-CO"/>
        </w:rPr>
        <w:br/>
        <w:t>¿Cuál fue la consecuencia de tomar esa decisión?</w:t>
      </w:r>
    </w:p>
    <w:p w14:paraId="42E24843"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6F3B22">
        <w:rPr>
          <w:rFonts w:ascii="Times New Roman" w:eastAsia="Times New Roman" w:hAnsi="Times New Roman" w:cs="Times New Roman"/>
          <w:sz w:val="24"/>
          <w:szCs w:val="24"/>
          <w:lang w:eastAsia="es-CO"/>
        </w:rPr>
        <w:t>El Feedback efectivo son comportamientos más formal (que decir, que no decir, a que dirigirse, etc.)</w:t>
      </w:r>
    </w:p>
    <w:p w14:paraId="7DFAF998"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ins w:id="3" w:author="Unknown">
        <w:r w:rsidRPr="006F3B22">
          <w:rPr>
            <w:rFonts w:ascii="Times New Roman" w:eastAsia="Times New Roman" w:hAnsi="Times New Roman" w:cs="Times New Roman"/>
            <w:b/>
            <w:bCs/>
            <w:sz w:val="24"/>
            <w:szCs w:val="24"/>
            <w:lang w:eastAsia="es-CO"/>
          </w:rPr>
          <w:t>2. Reconocimiento Emocional</w:t>
        </w:r>
      </w:ins>
      <w:r w:rsidRPr="006F3B22">
        <w:rPr>
          <w:rFonts w:ascii="Times New Roman" w:eastAsia="Times New Roman" w:hAnsi="Times New Roman" w:cs="Times New Roman"/>
          <w:sz w:val="24"/>
          <w:szCs w:val="24"/>
          <w:lang w:eastAsia="es-CO"/>
        </w:rPr>
        <w:br/>
        <w:t>Es la que libera más energía positiva, es el motor. Aquí se debe aclarar que el reconocimiento de la exigencia se seguirá dando. Entonces “Hay que ser exigentes para ser excelentes en el servicio”.</w:t>
      </w:r>
    </w:p>
    <w:p w14:paraId="20463275"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8"/>
          <w:szCs w:val="28"/>
          <w:lang w:eastAsia="es-CO"/>
        </w:rPr>
      </w:pPr>
      <w:r w:rsidRPr="000A6859">
        <w:rPr>
          <w:rFonts w:ascii="Times New Roman" w:hAnsi="Times New Roman" w:cs="Times New Roman"/>
          <w:sz w:val="24"/>
          <w:szCs w:val="24"/>
        </w:rPr>
        <w:t>“Hay que ser exigentes para ser excelentes en el servicio”</w:t>
      </w:r>
      <w:r w:rsidRPr="000A6859">
        <w:rPr>
          <w:rFonts w:ascii="Times New Roman" w:hAnsi="Times New Roman" w:cs="Times New Roman"/>
          <w:sz w:val="24"/>
          <w:szCs w:val="24"/>
        </w:rPr>
        <w:br/>
        <w:t xml:space="preserve">• </w:t>
      </w:r>
      <w:r w:rsidRPr="006030A8">
        <w:rPr>
          <w:rFonts w:ascii="Times New Roman" w:hAnsi="Times New Roman" w:cs="Times New Roman"/>
          <w:b/>
          <w:bCs/>
          <w:sz w:val="24"/>
          <w:szCs w:val="24"/>
        </w:rPr>
        <w:t>Exigencia</w:t>
      </w:r>
      <w:r w:rsidRPr="000A6859">
        <w:rPr>
          <w:rFonts w:ascii="Times New Roman" w:hAnsi="Times New Roman" w:cs="Times New Roman"/>
          <w:sz w:val="24"/>
          <w:szCs w:val="24"/>
        </w:rPr>
        <w:t>: dar lo máximo de mí</w:t>
      </w:r>
      <w:r>
        <w:rPr>
          <w:rFonts w:ascii="Times New Roman" w:hAnsi="Times New Roman" w:cs="Times New Roman"/>
          <w:sz w:val="24"/>
          <w:szCs w:val="24"/>
        </w:rPr>
        <w:t>, hasta dar lo que no creo que tengo</w:t>
      </w:r>
      <w:r w:rsidRPr="000A6859">
        <w:rPr>
          <w:rFonts w:ascii="Times New Roman" w:hAnsi="Times New Roman" w:cs="Times New Roman"/>
          <w:sz w:val="24"/>
          <w:szCs w:val="24"/>
        </w:rPr>
        <w:br/>
        <w:t xml:space="preserve">• </w:t>
      </w:r>
      <w:r w:rsidRPr="006030A8">
        <w:rPr>
          <w:rFonts w:ascii="Times New Roman" w:hAnsi="Times New Roman" w:cs="Times New Roman"/>
          <w:b/>
          <w:bCs/>
          <w:sz w:val="24"/>
          <w:szCs w:val="24"/>
        </w:rPr>
        <w:t>Excelencia</w:t>
      </w:r>
      <w:r w:rsidRPr="000A6859">
        <w:rPr>
          <w:rFonts w:ascii="Times New Roman" w:hAnsi="Times New Roman" w:cs="Times New Roman"/>
          <w:sz w:val="24"/>
          <w:szCs w:val="24"/>
        </w:rPr>
        <w:t>: caminar hacia lo mejor posible</w:t>
      </w:r>
      <w:r w:rsidRPr="000A6859">
        <w:rPr>
          <w:rFonts w:ascii="Times New Roman" w:hAnsi="Times New Roman" w:cs="Times New Roman"/>
          <w:sz w:val="24"/>
          <w:szCs w:val="24"/>
        </w:rPr>
        <w:br/>
        <w:t xml:space="preserve">• </w:t>
      </w:r>
      <w:r w:rsidRPr="006030A8">
        <w:rPr>
          <w:rFonts w:ascii="Times New Roman" w:hAnsi="Times New Roman" w:cs="Times New Roman"/>
          <w:b/>
          <w:bCs/>
          <w:sz w:val="24"/>
          <w:szCs w:val="24"/>
        </w:rPr>
        <w:t>Servicio</w:t>
      </w:r>
      <w:r w:rsidRPr="000A6859">
        <w:rPr>
          <w:rFonts w:ascii="Times New Roman" w:hAnsi="Times New Roman" w:cs="Times New Roman"/>
          <w:sz w:val="24"/>
          <w:szCs w:val="24"/>
        </w:rPr>
        <w:t>: nuestro propósito de hacer las cosas</w:t>
      </w:r>
    </w:p>
    <w:p w14:paraId="400A7E42" w14:textId="77777777" w:rsidR="00B669E4" w:rsidRDefault="00B669E4" w:rsidP="00B669E4">
      <w:pPr>
        <w:pStyle w:val="Ttulo1"/>
      </w:pPr>
    </w:p>
    <w:p w14:paraId="6D9A75F4" w14:textId="77777777" w:rsidR="00B669E4" w:rsidRDefault="00B669E4" w:rsidP="00B669E4">
      <w:pPr>
        <w:pStyle w:val="Ttulo1"/>
        <w:rPr>
          <w:sz w:val="40"/>
          <w:szCs w:val="40"/>
        </w:rPr>
      </w:pPr>
      <w:r w:rsidRPr="0022785D">
        <w:rPr>
          <w:sz w:val="40"/>
          <w:szCs w:val="40"/>
        </w:rPr>
        <w:t>Feedback Efectivo: Las 3</w:t>
      </w:r>
      <w:r>
        <w:rPr>
          <w:sz w:val="40"/>
          <w:szCs w:val="40"/>
        </w:rPr>
        <w:t>C</w:t>
      </w:r>
    </w:p>
    <w:p w14:paraId="59ABF286" w14:textId="77777777" w:rsidR="00B669E4" w:rsidRPr="0022785D" w:rsidRDefault="00B669E4" w:rsidP="00B669E4">
      <w:pPr>
        <w:pStyle w:val="Ttulo1"/>
        <w:rPr>
          <w:sz w:val="40"/>
          <w:szCs w:val="40"/>
        </w:rPr>
      </w:pPr>
      <w:r w:rsidRPr="0022785D">
        <w:rPr>
          <w:sz w:val="40"/>
          <w:szCs w:val="40"/>
        </w:rPr>
        <w:t>(Contexto / Comportamiento / Consecuencia)</w:t>
      </w:r>
    </w:p>
    <w:p w14:paraId="3483D346" w14:textId="77777777" w:rsidR="00B669E4" w:rsidRDefault="00B669E4" w:rsidP="00B669E4">
      <w:pPr>
        <w:pStyle w:val="Ttulo1"/>
        <w:rPr>
          <w:b w:val="0"/>
          <w:bCs w:val="0"/>
          <w:sz w:val="24"/>
          <w:szCs w:val="24"/>
        </w:rPr>
      </w:pPr>
      <w:r>
        <w:rPr>
          <w:noProof/>
        </w:rPr>
        <w:drawing>
          <wp:anchor distT="0" distB="0" distL="114300" distR="114300" simplePos="0" relativeHeight="251665408" behindDoc="0" locked="0" layoutInCell="1" allowOverlap="1" wp14:anchorId="41A49060" wp14:editId="614389B7">
            <wp:simplePos x="0" y="0"/>
            <wp:positionH relativeFrom="margin">
              <wp:posOffset>1925955</wp:posOffset>
            </wp:positionH>
            <wp:positionV relativeFrom="paragraph">
              <wp:posOffset>810260</wp:posOffset>
            </wp:positionV>
            <wp:extent cx="2771775" cy="1971675"/>
            <wp:effectExtent l="76200" t="76200" r="142875" b="142875"/>
            <wp:wrapThrough wrapText="bothSides">
              <wp:wrapPolygon edited="0">
                <wp:start x="-297" y="-835"/>
                <wp:lineTo x="-594" y="-626"/>
                <wp:lineTo x="-594" y="22122"/>
                <wp:lineTo x="-297" y="22957"/>
                <wp:lineTo x="22268" y="22957"/>
                <wp:lineTo x="22268" y="22748"/>
                <wp:lineTo x="22565" y="19617"/>
                <wp:lineTo x="22565" y="2713"/>
                <wp:lineTo x="22268" y="-417"/>
                <wp:lineTo x="22268" y="-835"/>
                <wp:lineTo x="-297" y="-835"/>
              </wp:wrapPolygon>
            </wp:wrapThrough>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77177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B372D">
        <w:rPr>
          <w:b w:val="0"/>
          <w:bCs w:val="0"/>
          <w:sz w:val="24"/>
          <w:szCs w:val="24"/>
        </w:rPr>
        <w:t xml:space="preserve">El feedback como proceso de reconocer el desempeño debe ser siempre </w:t>
      </w:r>
      <w:r>
        <w:rPr>
          <w:b w:val="0"/>
          <w:bCs w:val="0"/>
          <w:sz w:val="24"/>
          <w:szCs w:val="24"/>
        </w:rPr>
        <w:t>de manera</w:t>
      </w:r>
      <w:r w:rsidRPr="000B372D">
        <w:rPr>
          <w:b w:val="0"/>
          <w:bCs w:val="0"/>
          <w:sz w:val="24"/>
          <w:szCs w:val="24"/>
        </w:rPr>
        <w:t xml:space="preserve"> constructiva (mirar hacia delante) y firme. ¡No son excluyentes!</w:t>
      </w:r>
      <w:r w:rsidRPr="000B372D">
        <w:rPr>
          <w:b w:val="0"/>
          <w:bCs w:val="0"/>
          <w:sz w:val="24"/>
          <w:szCs w:val="24"/>
        </w:rPr>
        <w:br/>
        <w:t xml:space="preserve">• </w:t>
      </w:r>
      <w:r w:rsidRPr="000B372D">
        <w:rPr>
          <w:rStyle w:val="Textoennegrita"/>
          <w:rFonts w:eastAsiaTheme="majorEastAsia"/>
          <w:b/>
          <w:bCs/>
          <w:sz w:val="24"/>
          <w:szCs w:val="24"/>
        </w:rPr>
        <w:t>C</w:t>
      </w:r>
      <w:r w:rsidRPr="000B372D">
        <w:rPr>
          <w:b w:val="0"/>
          <w:bCs w:val="0"/>
          <w:sz w:val="24"/>
          <w:szCs w:val="24"/>
        </w:rPr>
        <w:t>ontexto</w:t>
      </w:r>
      <w:r w:rsidRPr="000B372D">
        <w:rPr>
          <w:b w:val="0"/>
          <w:bCs w:val="0"/>
          <w:sz w:val="24"/>
          <w:szCs w:val="24"/>
        </w:rPr>
        <w:br/>
        <w:t xml:space="preserve">• </w:t>
      </w:r>
      <w:r w:rsidRPr="000B372D">
        <w:rPr>
          <w:rStyle w:val="Textoennegrita"/>
          <w:rFonts w:eastAsiaTheme="majorEastAsia"/>
          <w:b/>
          <w:bCs/>
          <w:sz w:val="24"/>
          <w:szCs w:val="24"/>
        </w:rPr>
        <w:t>C</w:t>
      </w:r>
      <w:r w:rsidRPr="000B372D">
        <w:rPr>
          <w:b w:val="0"/>
          <w:bCs w:val="0"/>
          <w:sz w:val="24"/>
          <w:szCs w:val="24"/>
        </w:rPr>
        <w:t>omportamiento</w:t>
      </w:r>
      <w:r w:rsidRPr="000B372D">
        <w:rPr>
          <w:b w:val="0"/>
          <w:bCs w:val="0"/>
          <w:sz w:val="24"/>
          <w:szCs w:val="24"/>
        </w:rPr>
        <w:br/>
        <w:t xml:space="preserve">• </w:t>
      </w:r>
      <w:r w:rsidRPr="000B372D">
        <w:rPr>
          <w:rStyle w:val="Textoennegrita"/>
          <w:rFonts w:eastAsiaTheme="majorEastAsia"/>
          <w:b/>
          <w:bCs/>
          <w:sz w:val="24"/>
          <w:szCs w:val="24"/>
        </w:rPr>
        <w:t>C</w:t>
      </w:r>
      <w:r w:rsidRPr="000B372D">
        <w:rPr>
          <w:b w:val="0"/>
          <w:bCs w:val="0"/>
          <w:sz w:val="24"/>
          <w:szCs w:val="24"/>
        </w:rPr>
        <w:t>onsecuencia</w:t>
      </w:r>
    </w:p>
    <w:p w14:paraId="404D010B" w14:textId="77777777" w:rsidR="00B669E4" w:rsidRDefault="00B669E4" w:rsidP="00B669E4">
      <w:pPr>
        <w:pStyle w:val="Ttulo1"/>
        <w:jc w:val="center"/>
        <w:rPr>
          <w:b w:val="0"/>
          <w:bCs w:val="0"/>
          <w:sz w:val="24"/>
          <w:szCs w:val="24"/>
        </w:rPr>
      </w:pPr>
    </w:p>
    <w:p w14:paraId="652DC9F4" w14:textId="77777777" w:rsidR="00B669E4" w:rsidRPr="000B372D" w:rsidRDefault="00B669E4" w:rsidP="00B669E4">
      <w:pPr>
        <w:pStyle w:val="Ttulo1"/>
        <w:rPr>
          <w:b w:val="0"/>
          <w:bCs w:val="0"/>
          <w:sz w:val="24"/>
          <w:szCs w:val="24"/>
        </w:rPr>
      </w:pPr>
    </w:p>
    <w:p w14:paraId="28A97002" w14:textId="77777777" w:rsidR="00B669E4" w:rsidRDefault="00B669E4" w:rsidP="00B669E4">
      <w:pPr>
        <w:pStyle w:val="Ttulo1"/>
      </w:pPr>
    </w:p>
    <w:p w14:paraId="073AB274" w14:textId="77777777" w:rsidR="00B669E4" w:rsidRDefault="00B669E4" w:rsidP="00B669E4">
      <w:pPr>
        <w:spacing w:after="0" w:line="240" w:lineRule="auto"/>
        <w:jc w:val="center"/>
        <w:rPr>
          <w:rFonts w:ascii="Times New Roman" w:eastAsia="Times New Roman" w:hAnsi="Times New Roman" w:cs="Times New Roman"/>
          <w:sz w:val="28"/>
          <w:szCs w:val="28"/>
          <w:lang w:eastAsia="es-CO"/>
        </w:rPr>
      </w:pPr>
      <w:r>
        <w:rPr>
          <w:noProof/>
        </w:rPr>
        <w:drawing>
          <wp:anchor distT="0" distB="0" distL="114300" distR="114300" simplePos="0" relativeHeight="251666432" behindDoc="0" locked="0" layoutInCell="1" allowOverlap="1" wp14:anchorId="77071F53" wp14:editId="674997EE">
            <wp:simplePos x="0" y="0"/>
            <wp:positionH relativeFrom="page">
              <wp:posOffset>4219575</wp:posOffset>
            </wp:positionH>
            <wp:positionV relativeFrom="paragraph">
              <wp:posOffset>693420</wp:posOffset>
            </wp:positionV>
            <wp:extent cx="3295650" cy="2362200"/>
            <wp:effectExtent l="76200" t="76200" r="133350" b="133350"/>
            <wp:wrapThrough wrapText="bothSides">
              <wp:wrapPolygon edited="0">
                <wp:start x="-250" y="-697"/>
                <wp:lineTo x="-499" y="-523"/>
                <wp:lineTo x="-499" y="21774"/>
                <wp:lineTo x="-250" y="22645"/>
                <wp:lineTo x="22099" y="22645"/>
                <wp:lineTo x="22349" y="21774"/>
                <wp:lineTo x="22349" y="2265"/>
                <wp:lineTo x="22099" y="-348"/>
                <wp:lineTo x="22099" y="-697"/>
                <wp:lineTo x="-250" y="-697"/>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95650"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D566B24" wp14:editId="47590A36">
            <wp:simplePos x="0" y="0"/>
            <wp:positionH relativeFrom="column">
              <wp:posOffset>-308610</wp:posOffset>
            </wp:positionH>
            <wp:positionV relativeFrom="paragraph">
              <wp:posOffset>655320</wp:posOffset>
            </wp:positionV>
            <wp:extent cx="3162300" cy="2409825"/>
            <wp:effectExtent l="76200" t="76200" r="133350" b="142875"/>
            <wp:wrapThrough wrapText="bothSides">
              <wp:wrapPolygon edited="0">
                <wp:start x="-260" y="-683"/>
                <wp:lineTo x="-520" y="-512"/>
                <wp:lineTo x="-520" y="22027"/>
                <wp:lineTo x="-260" y="22710"/>
                <wp:lineTo x="22120" y="22710"/>
                <wp:lineTo x="22381" y="21515"/>
                <wp:lineTo x="22381" y="2220"/>
                <wp:lineTo x="22120" y="-342"/>
                <wp:lineTo x="22120" y="-683"/>
                <wp:lineTo x="-260" y="-683"/>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162300" cy="240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DCC8AE" w14:textId="77777777" w:rsidR="00B669E4" w:rsidRPr="00DE63F7" w:rsidRDefault="00B669E4" w:rsidP="00B669E4">
      <w:pPr>
        <w:rPr>
          <w:rFonts w:ascii="Times New Roman" w:eastAsia="Times New Roman" w:hAnsi="Times New Roman" w:cs="Times New Roman"/>
          <w:sz w:val="28"/>
          <w:szCs w:val="28"/>
          <w:lang w:eastAsia="es-CO"/>
        </w:rPr>
      </w:pPr>
    </w:p>
    <w:p w14:paraId="3E0BB26C" w14:textId="77777777" w:rsidR="00B669E4" w:rsidRPr="00DE63F7" w:rsidRDefault="00B669E4" w:rsidP="00B669E4">
      <w:pPr>
        <w:rPr>
          <w:rFonts w:ascii="Times New Roman" w:eastAsia="Times New Roman" w:hAnsi="Times New Roman" w:cs="Times New Roman"/>
          <w:sz w:val="28"/>
          <w:szCs w:val="28"/>
          <w:lang w:eastAsia="es-CO"/>
        </w:rPr>
      </w:pPr>
    </w:p>
    <w:p w14:paraId="61C8B2C6" w14:textId="77777777" w:rsidR="00B669E4" w:rsidRPr="00DE63F7" w:rsidRDefault="00B669E4" w:rsidP="00B669E4">
      <w:pPr>
        <w:rPr>
          <w:rFonts w:ascii="Times New Roman" w:eastAsia="Times New Roman" w:hAnsi="Times New Roman" w:cs="Times New Roman"/>
          <w:sz w:val="28"/>
          <w:szCs w:val="28"/>
          <w:lang w:eastAsia="es-CO"/>
        </w:rPr>
      </w:pPr>
    </w:p>
    <w:p w14:paraId="6B7F3217" w14:textId="77777777" w:rsidR="00B669E4" w:rsidRPr="00DE63F7" w:rsidRDefault="00B669E4" w:rsidP="00B669E4">
      <w:pPr>
        <w:tabs>
          <w:tab w:val="left" w:pos="3285"/>
        </w:tabs>
        <w:jc w:val="center"/>
        <w:rPr>
          <w:rFonts w:ascii="Times New Roman" w:eastAsia="Times New Roman" w:hAnsi="Times New Roman" w:cs="Times New Roman"/>
          <w:i/>
          <w:iCs/>
          <w:sz w:val="32"/>
          <w:szCs w:val="32"/>
          <w:lang w:eastAsia="es-CO"/>
        </w:rPr>
      </w:pPr>
      <w:r w:rsidRPr="00DE63F7">
        <w:rPr>
          <w:rFonts w:ascii="Times New Roman" w:hAnsi="Times New Roman" w:cs="Times New Roman"/>
          <w:i/>
          <w:iCs/>
          <w:sz w:val="24"/>
          <w:szCs w:val="24"/>
        </w:rPr>
        <w:t>No se debe contaminar mucho el FeedBack involucrando emociones.</w:t>
      </w:r>
    </w:p>
    <w:p w14:paraId="09B1863C" w14:textId="77777777" w:rsidR="00B669E4" w:rsidRPr="00DE63F7" w:rsidRDefault="00B669E4" w:rsidP="00B669E4">
      <w:pPr>
        <w:rPr>
          <w:rFonts w:ascii="Times New Roman" w:eastAsia="Times New Roman" w:hAnsi="Times New Roman" w:cs="Times New Roman"/>
          <w:sz w:val="28"/>
          <w:szCs w:val="28"/>
          <w:lang w:eastAsia="es-CO"/>
        </w:rPr>
      </w:pPr>
    </w:p>
    <w:p w14:paraId="7A77523B" w14:textId="77777777" w:rsidR="00B669E4" w:rsidRPr="00DE63F7" w:rsidRDefault="00B669E4" w:rsidP="00B669E4">
      <w:pPr>
        <w:rPr>
          <w:rFonts w:ascii="Times New Roman" w:eastAsia="Times New Roman" w:hAnsi="Times New Roman" w:cs="Times New Roman"/>
          <w:sz w:val="28"/>
          <w:szCs w:val="28"/>
          <w:lang w:eastAsia="es-CO"/>
        </w:rPr>
      </w:pPr>
    </w:p>
    <w:p w14:paraId="4E9AA89B" w14:textId="77777777" w:rsidR="00B669E4" w:rsidRDefault="00B669E4" w:rsidP="00B669E4">
      <w:pPr>
        <w:pStyle w:val="Ttulo1"/>
      </w:pPr>
      <w:r>
        <w:t>Recomendaciones de feedback efectivo.</w:t>
      </w:r>
    </w:p>
    <w:p w14:paraId="1E430FDD" w14:textId="77777777" w:rsidR="00B669E4" w:rsidRDefault="00B669E4" w:rsidP="00B669E4">
      <w:pPr>
        <w:pStyle w:val="Ttulo1"/>
      </w:pPr>
      <w:r>
        <w:rPr>
          <w:noProof/>
        </w:rPr>
        <w:drawing>
          <wp:inline distT="0" distB="0" distL="0" distR="0" wp14:anchorId="3DE9940E" wp14:editId="44E1C024">
            <wp:extent cx="5612130" cy="611886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130" cy="6118860"/>
                    </a:xfrm>
                    <a:prstGeom prst="rect">
                      <a:avLst/>
                    </a:prstGeom>
                    <a:noFill/>
                    <a:ln>
                      <a:noFill/>
                    </a:ln>
                  </pic:spPr>
                </pic:pic>
              </a:graphicData>
            </a:graphic>
          </wp:inline>
        </w:drawing>
      </w:r>
    </w:p>
    <w:p w14:paraId="0DC444B0" w14:textId="77777777" w:rsidR="00B669E4" w:rsidRPr="00DE63F7" w:rsidRDefault="00B669E4" w:rsidP="00B669E4">
      <w:pPr>
        <w:rPr>
          <w:rFonts w:ascii="Times New Roman" w:eastAsia="Times New Roman" w:hAnsi="Times New Roman" w:cs="Times New Roman"/>
          <w:sz w:val="28"/>
          <w:szCs w:val="28"/>
          <w:lang w:eastAsia="es-CO"/>
        </w:rPr>
      </w:pPr>
    </w:p>
    <w:p w14:paraId="3D8BDEA4" w14:textId="77777777" w:rsidR="00B669E4" w:rsidRPr="00DE63F7" w:rsidRDefault="00B669E4" w:rsidP="00B669E4">
      <w:pPr>
        <w:rPr>
          <w:rFonts w:ascii="Times New Roman" w:eastAsia="Times New Roman" w:hAnsi="Times New Roman" w:cs="Times New Roman"/>
          <w:sz w:val="28"/>
          <w:szCs w:val="28"/>
          <w:lang w:eastAsia="es-CO"/>
        </w:rPr>
      </w:pPr>
    </w:p>
    <w:p w14:paraId="39E91717" w14:textId="77777777" w:rsidR="00B669E4" w:rsidRPr="00DE63F7" w:rsidRDefault="00B669E4" w:rsidP="00B669E4">
      <w:pPr>
        <w:rPr>
          <w:rFonts w:ascii="Times New Roman" w:eastAsia="Times New Roman" w:hAnsi="Times New Roman" w:cs="Times New Roman"/>
          <w:sz w:val="28"/>
          <w:szCs w:val="28"/>
          <w:lang w:eastAsia="es-CO"/>
        </w:rPr>
      </w:pPr>
    </w:p>
    <w:p w14:paraId="3E279B35"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lastRenderedPageBreak/>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Haz feedback sobre el comportamiento de una persona, no sobre la persona misma.</w:t>
      </w:r>
      <w:r w:rsidRPr="0043015D">
        <w:rPr>
          <w:rFonts w:ascii="Times New Roman" w:eastAsia="Times New Roman" w:hAnsi="Times New Roman" w:cs="Times New Roman"/>
          <w:sz w:val="24"/>
          <w:szCs w:val="24"/>
          <w:lang w:eastAsia="es-CO"/>
        </w:rPr>
        <w:t xml:space="preserve"> Haz descripciones precisas de la conducta, no comentarios sobre las cualidades y el valor de la persona como un individuo: “Has tardado mucho en llegar al trabajo en el último mes” en lugar de: “Eres perezoso”</w:t>
      </w:r>
    </w:p>
    <w:p w14:paraId="107A0F88"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No dejes pasar mucho tiempo entre la acción y el momento para dar feedback.</w:t>
      </w:r>
      <w:r w:rsidRPr="0043015D">
        <w:rPr>
          <w:rFonts w:ascii="Times New Roman" w:eastAsia="Times New Roman" w:hAnsi="Times New Roman" w:cs="Times New Roman"/>
          <w:sz w:val="24"/>
          <w:szCs w:val="24"/>
          <w:lang w:eastAsia="es-CO"/>
        </w:rPr>
        <w:t xml:space="preserve"> Cuanto más tiempo pasa, más irrelevante se vuelve hacerlo.</w:t>
      </w:r>
    </w:p>
    <w:p w14:paraId="35B28EA0"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Sé directo y honesto.</w:t>
      </w:r>
      <w:r w:rsidRPr="0043015D">
        <w:rPr>
          <w:rFonts w:ascii="Times New Roman" w:eastAsia="Times New Roman" w:hAnsi="Times New Roman" w:cs="Times New Roman"/>
          <w:sz w:val="24"/>
          <w:szCs w:val="24"/>
          <w:lang w:eastAsia="es-CO"/>
        </w:rPr>
        <w:t xml:space="preserve"> No te extiendas en introducciones, pero recuerda comenzar con un elogio genuino basado en lo que la persona hizo bien.</w:t>
      </w:r>
    </w:p>
    <w:p w14:paraId="1E166F23"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Hacer el feedback en privado sí es posible</w:t>
      </w:r>
      <w:r w:rsidRPr="0043015D">
        <w:rPr>
          <w:rFonts w:ascii="Times New Roman" w:eastAsia="Times New Roman" w:hAnsi="Times New Roman" w:cs="Times New Roman"/>
          <w:sz w:val="24"/>
          <w:szCs w:val="24"/>
          <w:lang w:eastAsia="es-CO"/>
        </w:rPr>
        <w:t>, a veces puede ser insensible hacer esto delante de otros.</w:t>
      </w:r>
    </w:p>
    <w:p w14:paraId="5DB2517A"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Tratar un tema a la vez.</w:t>
      </w:r>
      <w:r w:rsidRPr="0043015D">
        <w:rPr>
          <w:rFonts w:ascii="Times New Roman" w:eastAsia="Times New Roman" w:hAnsi="Times New Roman" w:cs="Times New Roman"/>
          <w:sz w:val="24"/>
          <w:szCs w:val="24"/>
          <w:lang w:eastAsia="es-CO"/>
        </w:rPr>
        <w:t xml:space="preserve"> Utiliza las 3c del feedback.</w:t>
      </w:r>
    </w:p>
    <w:p w14:paraId="1CECA544"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Recuerda no repetir el mismo punto una y otra vez</w:t>
      </w:r>
      <w:r w:rsidRPr="0043015D">
        <w:rPr>
          <w:rFonts w:ascii="Times New Roman" w:eastAsia="Times New Roman" w:hAnsi="Times New Roman" w:cs="Times New Roman"/>
          <w:sz w:val="24"/>
          <w:szCs w:val="24"/>
          <w:lang w:eastAsia="es-CO"/>
        </w:rPr>
        <w:t>: esto solo generará resentimiento.</w:t>
      </w:r>
    </w:p>
    <w:p w14:paraId="3D8CE36A"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Critica asertivamente los comportamientos que se pueden cambiar</w:t>
      </w:r>
      <w:r w:rsidRPr="0043015D">
        <w:rPr>
          <w:rFonts w:ascii="Times New Roman" w:eastAsia="Times New Roman" w:hAnsi="Times New Roman" w:cs="Times New Roman"/>
          <w:sz w:val="24"/>
          <w:szCs w:val="24"/>
          <w:lang w:eastAsia="es-CO"/>
        </w:rPr>
        <w:t>, por ejemplo, “Necesitas mejorar tus habilidades informáticas” en lugar de “¡Eres estúpido!”</w:t>
      </w:r>
    </w:p>
    <w:p w14:paraId="60FD3ECF"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No compares a una persona con otras personas</w:t>
      </w:r>
      <w:r w:rsidRPr="0043015D">
        <w:rPr>
          <w:rFonts w:ascii="Times New Roman" w:eastAsia="Times New Roman" w:hAnsi="Times New Roman" w:cs="Times New Roman"/>
          <w:sz w:val="24"/>
          <w:szCs w:val="24"/>
          <w:lang w:eastAsia="es-CO"/>
        </w:rPr>
        <w:t>, ya que esto puede generar celos y mal ambiente, además de ser una actitud injusta.</w:t>
      </w:r>
    </w:p>
    <w:p w14:paraId="6E5F7B37"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Mantén tus emociones bajo control.</w:t>
      </w:r>
      <w:r w:rsidRPr="0043015D">
        <w:rPr>
          <w:rFonts w:ascii="Times New Roman" w:eastAsia="Times New Roman" w:hAnsi="Times New Roman" w:cs="Times New Roman"/>
          <w:sz w:val="24"/>
          <w:szCs w:val="24"/>
          <w:lang w:eastAsia="es-CO"/>
        </w:rPr>
        <w:t xml:space="preserve"> Es común sentirse afectado porque puede darse un momento de conflicto al dar feedback y las emociones pueden “nublar” el objetivo de la conversación.</w:t>
      </w:r>
    </w:p>
    <w:p w14:paraId="6006DC06"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124EB7">
        <w:rPr>
          <w:rFonts w:ascii="Times New Roman" w:eastAsia="Times New Roman" w:hAnsi="Times New Roman" w:cs="Times New Roman"/>
          <w:b/>
          <w:bCs/>
          <w:sz w:val="24"/>
          <w:szCs w:val="24"/>
          <w:lang w:eastAsia="es-CO"/>
        </w:rPr>
        <w:t>Al finalizar asegúrate de que te hayan entendido bien.</w:t>
      </w:r>
      <w:r w:rsidRPr="00124EB7">
        <w:rPr>
          <w:rFonts w:ascii="Times New Roman" w:hAnsi="Times New Roman" w:cs="Times New Roman"/>
          <w:sz w:val="24"/>
          <w:szCs w:val="24"/>
        </w:rPr>
        <w:t xml:space="preserve"> Re-chequea que es así una y otra vez si es necesario.</w:t>
      </w:r>
    </w:p>
    <w:p w14:paraId="0233B384"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p>
    <w:p w14:paraId="147A808F" w14:textId="77777777" w:rsidR="00B669E4" w:rsidRPr="00690201" w:rsidRDefault="00B669E4" w:rsidP="00B669E4">
      <w:pPr>
        <w:spacing w:before="100" w:beforeAutospacing="1" w:after="100" w:afterAutospacing="1" w:line="240" w:lineRule="auto"/>
        <w:jc w:val="center"/>
        <w:rPr>
          <w:rFonts w:ascii="Times New Roman" w:hAnsi="Times New Roman" w:cs="Times New Roman"/>
          <w:i/>
          <w:iCs/>
        </w:rPr>
      </w:pPr>
      <w:r w:rsidRPr="00690201">
        <w:rPr>
          <w:rFonts w:ascii="Times New Roman" w:hAnsi="Times New Roman" w:cs="Times New Roman"/>
          <w:i/>
          <w:iCs/>
        </w:rPr>
        <w:t>“No se trata de ti, sino de los demás”</w:t>
      </w:r>
    </w:p>
    <w:p w14:paraId="3AA2AADE" w14:textId="77777777" w:rsidR="00B669E4" w:rsidRPr="00690201" w:rsidRDefault="00B669E4" w:rsidP="00B669E4">
      <w:pPr>
        <w:spacing w:before="100" w:beforeAutospacing="1" w:after="100" w:afterAutospacing="1" w:line="240" w:lineRule="auto"/>
        <w:jc w:val="center"/>
        <w:rPr>
          <w:rFonts w:ascii="Times New Roman" w:hAnsi="Times New Roman" w:cs="Times New Roman"/>
        </w:rPr>
      </w:pPr>
      <w:r w:rsidRPr="00690201">
        <w:rPr>
          <w:rFonts w:ascii="Times New Roman" w:hAnsi="Times New Roman" w:cs="Times New Roman"/>
        </w:rPr>
        <w:t>Emanuel Faber, Director Danone.</w:t>
      </w:r>
    </w:p>
    <w:p w14:paraId="0D81EAFB" w14:textId="77777777" w:rsidR="00B669E4" w:rsidRPr="0043015D"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C205AFA" w14:textId="77777777" w:rsidR="00B669E4" w:rsidRDefault="00B669E4" w:rsidP="00B669E4">
      <w:pPr>
        <w:jc w:val="center"/>
        <w:rPr>
          <w:rFonts w:ascii="Times New Roman" w:hAnsi="Times New Roman" w:cs="Times New Roman"/>
          <w:i/>
          <w:iCs/>
          <w:sz w:val="24"/>
          <w:szCs w:val="24"/>
        </w:rPr>
      </w:pPr>
      <w:r w:rsidRPr="00093A89">
        <w:rPr>
          <w:rFonts w:ascii="Times New Roman" w:hAnsi="Times New Roman" w:cs="Times New Roman"/>
          <w:i/>
          <w:iCs/>
          <w:sz w:val="24"/>
          <w:szCs w:val="24"/>
        </w:rPr>
        <w:t>El que no vive para servir, no sirve para vivir.</w:t>
      </w:r>
    </w:p>
    <w:p w14:paraId="104F00B7" w14:textId="77777777" w:rsidR="00B669E4" w:rsidRDefault="00B669E4" w:rsidP="00B669E4">
      <w:pPr>
        <w:jc w:val="center"/>
        <w:rPr>
          <w:rFonts w:ascii="Times New Roman" w:hAnsi="Times New Roman" w:cs="Times New Roman"/>
          <w:i/>
          <w:iCs/>
          <w:sz w:val="24"/>
          <w:szCs w:val="24"/>
        </w:rPr>
      </w:pPr>
    </w:p>
    <w:p w14:paraId="41DB226E" w14:textId="77777777" w:rsidR="00B669E4" w:rsidRDefault="00B669E4" w:rsidP="00B669E4">
      <w:pPr>
        <w:jc w:val="center"/>
        <w:rPr>
          <w:rFonts w:ascii="Times New Roman" w:hAnsi="Times New Roman" w:cs="Times New Roman"/>
          <w:i/>
          <w:iCs/>
          <w:sz w:val="24"/>
          <w:szCs w:val="24"/>
        </w:rPr>
      </w:pPr>
      <w:r>
        <w:rPr>
          <w:rFonts w:ascii="Times New Roman" w:hAnsi="Times New Roman" w:cs="Times New Roman"/>
          <w:i/>
          <w:iCs/>
          <w:sz w:val="24"/>
          <w:szCs w:val="24"/>
        </w:rPr>
        <w:t>Gran discurso:</w:t>
      </w:r>
    </w:p>
    <w:p w14:paraId="0EC4A769" w14:textId="77777777" w:rsidR="00B669E4" w:rsidRDefault="007B50EE" w:rsidP="00B669E4">
      <w:pPr>
        <w:jc w:val="center"/>
        <w:rPr>
          <w:rFonts w:ascii="Times New Roman" w:hAnsi="Times New Roman" w:cs="Times New Roman"/>
          <w:i/>
          <w:iCs/>
          <w:sz w:val="24"/>
          <w:szCs w:val="24"/>
        </w:rPr>
      </w:pPr>
      <w:hyperlink r:id="rId87" w:history="1">
        <w:r w:rsidR="00B669E4" w:rsidRPr="00FB6483">
          <w:rPr>
            <w:rStyle w:val="Hipervnculo"/>
            <w:rFonts w:ascii="Times New Roman" w:hAnsi="Times New Roman" w:cs="Times New Roman"/>
            <w:i/>
            <w:iCs/>
            <w:sz w:val="24"/>
            <w:szCs w:val="24"/>
          </w:rPr>
          <w:t>https://www.youtube.com/watch?v=J5VH3BNs31w&amp;feature=youtu.be</w:t>
        </w:r>
      </w:hyperlink>
    </w:p>
    <w:p w14:paraId="29572BA1" w14:textId="77777777" w:rsidR="00B669E4" w:rsidRDefault="00B669E4" w:rsidP="00B669E4">
      <w:pPr>
        <w:jc w:val="center"/>
        <w:rPr>
          <w:rFonts w:ascii="Times New Roman" w:hAnsi="Times New Roman" w:cs="Times New Roman"/>
          <w:i/>
          <w:iCs/>
          <w:sz w:val="24"/>
          <w:szCs w:val="24"/>
        </w:rPr>
      </w:pPr>
    </w:p>
    <w:p w14:paraId="10319A14" w14:textId="77777777" w:rsidR="00B669E4" w:rsidRDefault="00B669E4" w:rsidP="00B669E4">
      <w:pPr>
        <w:jc w:val="center"/>
        <w:rPr>
          <w:rFonts w:ascii="Times New Roman" w:hAnsi="Times New Roman" w:cs="Times New Roman"/>
          <w:i/>
          <w:iCs/>
          <w:sz w:val="24"/>
          <w:szCs w:val="24"/>
        </w:rPr>
      </w:pPr>
    </w:p>
    <w:p w14:paraId="59F0BBE5" w14:textId="77777777" w:rsidR="00B669E4" w:rsidRDefault="00B669E4" w:rsidP="00B669E4">
      <w:pPr>
        <w:jc w:val="center"/>
        <w:rPr>
          <w:rFonts w:ascii="Times New Roman" w:hAnsi="Times New Roman" w:cs="Times New Roman"/>
          <w:i/>
          <w:iCs/>
          <w:sz w:val="24"/>
          <w:szCs w:val="24"/>
        </w:rPr>
      </w:pPr>
    </w:p>
    <w:p w14:paraId="036516BD" w14:textId="77777777" w:rsidR="00B669E4" w:rsidRDefault="00B669E4" w:rsidP="00B669E4">
      <w:pPr>
        <w:jc w:val="center"/>
        <w:rPr>
          <w:rFonts w:ascii="Times New Roman" w:hAnsi="Times New Roman" w:cs="Times New Roman"/>
          <w:i/>
          <w:iCs/>
          <w:sz w:val="24"/>
          <w:szCs w:val="24"/>
        </w:rPr>
      </w:pPr>
    </w:p>
    <w:p w14:paraId="5825FC44" w14:textId="77777777" w:rsidR="00B669E4" w:rsidRDefault="00B669E4" w:rsidP="00B669E4">
      <w:pPr>
        <w:pStyle w:val="Ttulo1"/>
      </w:pPr>
      <w:r>
        <w:t>El liderazgo no se trata de ti, sino de los demás.</w:t>
      </w:r>
    </w:p>
    <w:p w14:paraId="444BB1F7" w14:textId="77777777" w:rsidR="00B669E4" w:rsidRPr="00771BD7"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Como a</w:t>
      </w:r>
      <w:r w:rsidRPr="00771BD7">
        <w:rPr>
          <w:rFonts w:ascii="Times New Roman" w:eastAsia="Times New Roman" w:hAnsi="Times New Roman" w:cs="Times New Roman"/>
          <w:sz w:val="24"/>
          <w:szCs w:val="24"/>
          <w:lang w:eastAsia="es-CO"/>
        </w:rPr>
        <w:t xml:space="preserve">spectos importantes </w:t>
      </w:r>
      <w:r>
        <w:rPr>
          <w:rFonts w:ascii="Times New Roman" w:eastAsia="Times New Roman" w:hAnsi="Times New Roman" w:cs="Times New Roman"/>
          <w:sz w:val="24"/>
          <w:szCs w:val="24"/>
          <w:lang w:eastAsia="es-CO"/>
        </w:rPr>
        <w:t>finales a considerar:</w:t>
      </w:r>
    </w:p>
    <w:p w14:paraId="26F734D6"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No se trata de ti, se trata de los demás</w:t>
      </w:r>
    </w:p>
    <w:p w14:paraId="74B2C2FE"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El acto de liderazgo es una actividad completamente al servicio de las personas</w:t>
      </w:r>
      <w:r>
        <w:rPr>
          <w:rFonts w:ascii="Times New Roman" w:eastAsia="Times New Roman" w:hAnsi="Times New Roman" w:cs="Times New Roman"/>
          <w:sz w:val="24"/>
          <w:szCs w:val="24"/>
          <w:lang w:eastAsia="es-CO"/>
        </w:rPr>
        <w:t>.</w:t>
      </w:r>
    </w:p>
    <w:p w14:paraId="08EF6E88"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Para liderar a las personas debes aprender de ti mismo y liderarte</w:t>
      </w:r>
    </w:p>
    <w:p w14:paraId="64700C61"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Aprende de inteligencia emocional para tratar a las personas. Esto es importante para dar Feedback en varias situaciones</w:t>
      </w:r>
    </w:p>
    <w:p w14:paraId="3997CF30" w14:textId="77777777" w:rsidR="00B669E4"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“Sin un para qué, no tengo un por qué.”</w:t>
      </w:r>
    </w:p>
    <w:p w14:paraId="0FF43823"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Define metas SMART</w:t>
      </w:r>
    </w:p>
    <w:p w14:paraId="271A4612"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Revisa a diario la ejecución de tus tareas y que paso por tu cabeza mientras las realizabas</w:t>
      </w:r>
    </w:p>
    <w:p w14:paraId="35FEF296" w14:textId="77777777" w:rsidR="00B669E4"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Aprender a desarrollar a las personas y a tu equipo</w:t>
      </w:r>
    </w:p>
    <w:p w14:paraId="10AD3A5D" w14:textId="77777777" w:rsidR="00B669E4"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5F2297">
        <w:rPr>
          <w:rFonts w:ascii="Times New Roman" w:eastAsia="Times New Roman" w:hAnsi="Times New Roman" w:cs="Times New Roman"/>
          <w:sz w:val="24"/>
          <w:szCs w:val="24"/>
          <w:highlight w:val="green"/>
          <w:lang w:eastAsia="es-CO"/>
        </w:rPr>
        <w:t>referencias-de-lectura-y-videos.pdf</w:t>
      </w:r>
    </w:p>
    <w:p w14:paraId="60A4BB67" w14:textId="77777777" w:rsidR="00B669E4" w:rsidRPr="00771BD7"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2AB65269" w14:textId="77777777" w:rsidR="00B669E4" w:rsidRPr="007E2AFD" w:rsidRDefault="00B669E4" w:rsidP="00B669E4">
      <w:pPr>
        <w:pStyle w:val="Ttulo1"/>
        <w:jc w:val="center"/>
        <w:rPr>
          <w:i/>
          <w:iCs/>
        </w:rPr>
      </w:pPr>
      <w:r w:rsidRPr="007E2AFD">
        <w:rPr>
          <w:i/>
          <w:iCs/>
          <w:highlight w:val="yellow"/>
        </w:rPr>
        <w:t>Importants Questions and Answers.</w:t>
      </w:r>
    </w:p>
    <w:p w14:paraId="2F844084" w14:textId="77777777" w:rsidR="00B669E4" w:rsidRDefault="00B669E4" w:rsidP="00B669E4">
      <w:pPr>
        <w:pStyle w:val="Ttulo1"/>
      </w:pPr>
      <w:r>
        <w:rPr>
          <w:noProof/>
        </w:rPr>
        <w:drawing>
          <wp:inline distT="0" distB="0" distL="0" distR="0" wp14:anchorId="239503DD" wp14:editId="26C20682">
            <wp:extent cx="5612130" cy="186330"/>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86619"/>
                    <a:stretch/>
                  </pic:blipFill>
                  <pic:spPr bwMode="auto">
                    <a:xfrm>
                      <a:off x="0" y="0"/>
                      <a:ext cx="5612130" cy="1863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807F2A" wp14:editId="689B7B92">
            <wp:extent cx="5606752" cy="296748"/>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7734" b="20936"/>
                    <a:stretch/>
                  </pic:blipFill>
                  <pic:spPr bwMode="auto">
                    <a:xfrm>
                      <a:off x="0" y="0"/>
                      <a:ext cx="5612130" cy="297033"/>
                    </a:xfrm>
                    <a:prstGeom prst="rect">
                      <a:avLst/>
                    </a:prstGeom>
                    <a:ln>
                      <a:noFill/>
                    </a:ln>
                    <a:extLst>
                      <a:ext uri="{53640926-AAD7-44D8-BBD7-CCE9431645EC}">
                        <a14:shadowObscured xmlns:a14="http://schemas.microsoft.com/office/drawing/2010/main"/>
                      </a:ext>
                    </a:extLst>
                  </pic:spPr>
                </pic:pic>
              </a:graphicData>
            </a:graphic>
          </wp:inline>
        </w:drawing>
      </w:r>
    </w:p>
    <w:p w14:paraId="7FABCE88" w14:textId="77777777" w:rsidR="00B669E4" w:rsidRDefault="00B669E4" w:rsidP="00B669E4">
      <w:pPr>
        <w:pStyle w:val="Ttulo1"/>
      </w:pPr>
      <w:r>
        <w:rPr>
          <w:noProof/>
        </w:rPr>
        <w:drawing>
          <wp:inline distT="0" distB="0" distL="0" distR="0" wp14:anchorId="2FE0800F" wp14:editId="529D8821">
            <wp:extent cx="5612130" cy="30127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81639"/>
                    <a:stretch/>
                  </pic:blipFill>
                  <pic:spPr bwMode="auto">
                    <a:xfrm>
                      <a:off x="0" y="0"/>
                      <a:ext cx="5612130" cy="301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C3B2D" wp14:editId="38F6D104">
            <wp:extent cx="5610404" cy="38544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5745" b="20757"/>
                    <a:stretch/>
                  </pic:blipFill>
                  <pic:spPr bwMode="auto">
                    <a:xfrm>
                      <a:off x="0" y="0"/>
                      <a:ext cx="5612130" cy="385564"/>
                    </a:xfrm>
                    <a:prstGeom prst="rect">
                      <a:avLst/>
                    </a:prstGeom>
                    <a:ln>
                      <a:noFill/>
                    </a:ln>
                    <a:extLst>
                      <a:ext uri="{53640926-AAD7-44D8-BBD7-CCE9431645EC}">
                        <a14:shadowObscured xmlns:a14="http://schemas.microsoft.com/office/drawing/2010/main"/>
                      </a:ext>
                    </a:extLst>
                  </pic:spPr>
                </pic:pic>
              </a:graphicData>
            </a:graphic>
          </wp:inline>
        </w:drawing>
      </w:r>
    </w:p>
    <w:p w14:paraId="7D1F3BA7" w14:textId="77777777" w:rsidR="00B669E4" w:rsidRDefault="00B669E4" w:rsidP="00B669E4">
      <w:pPr>
        <w:pStyle w:val="Ttulo1"/>
      </w:pPr>
      <w:r>
        <w:rPr>
          <w:noProof/>
        </w:rPr>
        <w:lastRenderedPageBreak/>
        <w:drawing>
          <wp:inline distT="0" distB="0" distL="0" distR="0" wp14:anchorId="6FBD4B9C" wp14:editId="4C0A9E13">
            <wp:extent cx="5612130" cy="166179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661795"/>
                    </a:xfrm>
                    <a:prstGeom prst="rect">
                      <a:avLst/>
                    </a:prstGeom>
                  </pic:spPr>
                </pic:pic>
              </a:graphicData>
            </a:graphic>
          </wp:inline>
        </w:drawing>
      </w:r>
    </w:p>
    <w:p w14:paraId="32406670" w14:textId="77777777" w:rsidR="00B669E4" w:rsidRPr="007211CC" w:rsidRDefault="00B669E4" w:rsidP="00B669E4">
      <w:pPr>
        <w:pStyle w:val="Ttulo1"/>
      </w:pPr>
      <w:r>
        <w:rPr>
          <w:noProof/>
        </w:rPr>
        <w:drawing>
          <wp:inline distT="0" distB="0" distL="0" distR="0" wp14:anchorId="4E5F293A" wp14:editId="33BD663F">
            <wp:extent cx="5612130" cy="2484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82597"/>
                    <a:stretch/>
                  </pic:blipFill>
                  <pic:spPr bwMode="auto">
                    <a:xfrm>
                      <a:off x="0" y="0"/>
                      <a:ext cx="5612130" cy="2484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084001" wp14:editId="4B8C13EB">
            <wp:extent cx="5608611" cy="295991"/>
            <wp:effectExtent l="0" t="0" r="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57041" b="22211"/>
                    <a:stretch/>
                  </pic:blipFill>
                  <pic:spPr bwMode="auto">
                    <a:xfrm>
                      <a:off x="0" y="0"/>
                      <a:ext cx="5612130" cy="296177"/>
                    </a:xfrm>
                    <a:prstGeom prst="rect">
                      <a:avLst/>
                    </a:prstGeom>
                    <a:ln>
                      <a:noFill/>
                    </a:ln>
                    <a:extLst>
                      <a:ext uri="{53640926-AAD7-44D8-BBD7-CCE9431645EC}">
                        <a14:shadowObscured xmlns:a14="http://schemas.microsoft.com/office/drawing/2010/main"/>
                      </a:ext>
                    </a:extLst>
                  </pic:spPr>
                </pic:pic>
              </a:graphicData>
            </a:graphic>
          </wp:inline>
        </w:drawing>
      </w:r>
    </w:p>
    <w:p w14:paraId="6BA69866"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57E508FE" wp14:editId="0896E453">
            <wp:extent cx="5612130" cy="221993"/>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85415"/>
                    <a:stretch/>
                  </pic:blipFill>
                  <pic:spPr bwMode="auto">
                    <a:xfrm>
                      <a:off x="0" y="0"/>
                      <a:ext cx="5612130" cy="2219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C1F4C8" wp14:editId="6ED87212">
            <wp:extent cx="5612130" cy="412129"/>
            <wp:effectExtent l="0" t="0" r="762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2924"/>
                    <a:stretch/>
                  </pic:blipFill>
                  <pic:spPr bwMode="auto">
                    <a:xfrm>
                      <a:off x="0" y="0"/>
                      <a:ext cx="5612130" cy="412129"/>
                    </a:xfrm>
                    <a:prstGeom prst="rect">
                      <a:avLst/>
                    </a:prstGeom>
                    <a:ln>
                      <a:noFill/>
                    </a:ln>
                    <a:extLst>
                      <a:ext uri="{53640926-AAD7-44D8-BBD7-CCE9431645EC}">
                        <a14:shadowObscured xmlns:a14="http://schemas.microsoft.com/office/drawing/2010/main"/>
                      </a:ext>
                    </a:extLst>
                  </pic:spPr>
                </pic:pic>
              </a:graphicData>
            </a:graphic>
          </wp:inline>
        </w:drawing>
      </w:r>
    </w:p>
    <w:p w14:paraId="7131665B"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09D1F71" wp14:editId="26CBF21E">
            <wp:extent cx="5612130" cy="15856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89333"/>
                    <a:stretch/>
                  </pic:blipFill>
                  <pic:spPr bwMode="auto">
                    <a:xfrm>
                      <a:off x="0" y="0"/>
                      <a:ext cx="5612130" cy="1585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1427FC" wp14:editId="154EF801">
            <wp:extent cx="5608275" cy="38584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2711" b="41326"/>
                    <a:stretch/>
                  </pic:blipFill>
                  <pic:spPr bwMode="auto">
                    <a:xfrm>
                      <a:off x="0" y="0"/>
                      <a:ext cx="5612130" cy="386110"/>
                    </a:xfrm>
                    <a:prstGeom prst="rect">
                      <a:avLst/>
                    </a:prstGeom>
                    <a:ln>
                      <a:noFill/>
                    </a:ln>
                    <a:extLst>
                      <a:ext uri="{53640926-AAD7-44D8-BBD7-CCE9431645EC}">
                        <a14:shadowObscured xmlns:a14="http://schemas.microsoft.com/office/drawing/2010/main"/>
                      </a:ext>
                    </a:extLst>
                  </pic:spPr>
                </pic:pic>
              </a:graphicData>
            </a:graphic>
          </wp:inline>
        </w:drawing>
      </w:r>
    </w:p>
    <w:p w14:paraId="0F30A114"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118D0D91" wp14:editId="6B4E26ED">
            <wp:extent cx="5612130" cy="21142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87849"/>
                    <a:stretch/>
                  </pic:blipFill>
                  <pic:spPr bwMode="auto">
                    <a:xfrm>
                      <a:off x="0" y="0"/>
                      <a:ext cx="5612130" cy="2114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38353B" wp14:editId="775ED7E5">
            <wp:extent cx="5608021" cy="49684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51644" b="19780"/>
                    <a:stretch/>
                  </pic:blipFill>
                  <pic:spPr bwMode="auto">
                    <a:xfrm>
                      <a:off x="0" y="0"/>
                      <a:ext cx="5612130" cy="497206"/>
                    </a:xfrm>
                    <a:prstGeom prst="rect">
                      <a:avLst/>
                    </a:prstGeom>
                    <a:ln>
                      <a:noFill/>
                    </a:ln>
                    <a:extLst>
                      <a:ext uri="{53640926-AAD7-44D8-BBD7-CCE9431645EC}">
                        <a14:shadowObscured xmlns:a14="http://schemas.microsoft.com/office/drawing/2010/main"/>
                      </a:ext>
                    </a:extLst>
                  </pic:spPr>
                </pic:pic>
              </a:graphicData>
            </a:graphic>
          </wp:inline>
        </w:drawing>
      </w:r>
    </w:p>
    <w:p w14:paraId="57A04505"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C8D66A1" wp14:editId="27A6DA79">
            <wp:extent cx="5612130" cy="243136"/>
            <wp:effectExtent l="0" t="0" r="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83073"/>
                    <a:stretch/>
                  </pic:blipFill>
                  <pic:spPr bwMode="auto">
                    <a:xfrm>
                      <a:off x="0" y="0"/>
                      <a:ext cx="5612130" cy="2431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181F56" wp14:editId="0376F5BF">
            <wp:extent cx="5610917" cy="30656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7166" b="41486"/>
                    <a:stretch/>
                  </pic:blipFill>
                  <pic:spPr bwMode="auto">
                    <a:xfrm>
                      <a:off x="0" y="0"/>
                      <a:ext cx="5612130" cy="306628"/>
                    </a:xfrm>
                    <a:prstGeom prst="rect">
                      <a:avLst/>
                    </a:prstGeom>
                    <a:ln>
                      <a:noFill/>
                    </a:ln>
                    <a:extLst>
                      <a:ext uri="{53640926-AAD7-44D8-BBD7-CCE9431645EC}">
                        <a14:shadowObscured xmlns:a14="http://schemas.microsoft.com/office/drawing/2010/main"/>
                      </a:ext>
                    </a:extLst>
                  </pic:spPr>
                </pic:pic>
              </a:graphicData>
            </a:graphic>
          </wp:inline>
        </w:drawing>
      </w:r>
    </w:p>
    <w:p w14:paraId="3A84B8F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5BE4927" wp14:editId="70090973">
            <wp:extent cx="5612130" cy="798118"/>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2739"/>
                    <a:stretch/>
                  </pic:blipFill>
                  <pic:spPr bwMode="auto">
                    <a:xfrm>
                      <a:off x="0" y="0"/>
                      <a:ext cx="5612130" cy="798118"/>
                    </a:xfrm>
                    <a:prstGeom prst="rect">
                      <a:avLst/>
                    </a:prstGeom>
                    <a:ln>
                      <a:noFill/>
                    </a:ln>
                    <a:extLst>
                      <a:ext uri="{53640926-AAD7-44D8-BBD7-CCE9431645EC}">
                        <a14:shadowObscured xmlns:a14="http://schemas.microsoft.com/office/drawing/2010/main"/>
                      </a:ext>
                    </a:extLst>
                  </pic:spPr>
                </pic:pic>
              </a:graphicData>
            </a:graphic>
          </wp:inline>
        </w:drawing>
      </w:r>
    </w:p>
    <w:p w14:paraId="10B8C801"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25BC6808" wp14:editId="47EFBA12">
            <wp:extent cx="5612130" cy="338275"/>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7673"/>
                    <a:stretch/>
                  </pic:blipFill>
                  <pic:spPr bwMode="auto">
                    <a:xfrm>
                      <a:off x="0" y="0"/>
                      <a:ext cx="5612130" cy="338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C22319" wp14:editId="7CC958C2">
            <wp:extent cx="5608077" cy="285419"/>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60701" b="20447"/>
                    <a:stretch/>
                  </pic:blipFill>
                  <pic:spPr bwMode="auto">
                    <a:xfrm>
                      <a:off x="0" y="0"/>
                      <a:ext cx="5612130" cy="285625"/>
                    </a:xfrm>
                    <a:prstGeom prst="rect">
                      <a:avLst/>
                    </a:prstGeom>
                    <a:ln>
                      <a:noFill/>
                    </a:ln>
                    <a:extLst>
                      <a:ext uri="{53640926-AAD7-44D8-BBD7-CCE9431645EC}">
                        <a14:shadowObscured xmlns:a14="http://schemas.microsoft.com/office/drawing/2010/main"/>
                      </a:ext>
                    </a:extLst>
                  </pic:spPr>
                </pic:pic>
              </a:graphicData>
            </a:graphic>
          </wp:inline>
        </w:drawing>
      </w:r>
    </w:p>
    <w:p w14:paraId="1BDD93E6" w14:textId="77777777" w:rsidR="00B669E4" w:rsidRDefault="00B669E4" w:rsidP="00B669E4">
      <w:pPr>
        <w:jc w:val="center"/>
        <w:rPr>
          <w:rFonts w:ascii="Times New Roman" w:eastAsia="Times New Roman" w:hAnsi="Times New Roman" w:cs="Times New Roman"/>
          <w:i/>
          <w:iCs/>
          <w:sz w:val="32"/>
          <w:szCs w:val="32"/>
          <w:lang w:eastAsia="es-CO"/>
        </w:rPr>
      </w:pPr>
      <w:r>
        <w:rPr>
          <w:noProof/>
        </w:rPr>
        <w:lastRenderedPageBreak/>
        <w:drawing>
          <wp:inline distT="0" distB="0" distL="0" distR="0" wp14:anchorId="535F1325" wp14:editId="016E5846">
            <wp:extent cx="5612130" cy="1099394"/>
            <wp:effectExtent l="0" t="0" r="7620"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49302"/>
                    <a:stretch/>
                  </pic:blipFill>
                  <pic:spPr bwMode="auto">
                    <a:xfrm>
                      <a:off x="0" y="0"/>
                      <a:ext cx="5612130" cy="1099394"/>
                    </a:xfrm>
                    <a:prstGeom prst="rect">
                      <a:avLst/>
                    </a:prstGeom>
                    <a:ln>
                      <a:noFill/>
                    </a:ln>
                    <a:extLst>
                      <a:ext uri="{53640926-AAD7-44D8-BBD7-CCE9431645EC}">
                        <a14:shadowObscured xmlns:a14="http://schemas.microsoft.com/office/drawing/2010/main"/>
                      </a:ext>
                    </a:extLst>
                  </pic:spPr>
                </pic:pic>
              </a:graphicData>
            </a:graphic>
          </wp:inline>
        </w:drawing>
      </w:r>
    </w:p>
    <w:p w14:paraId="1E7FA79D"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13D2324" wp14:editId="2179C7EA">
            <wp:extent cx="5612130" cy="317133"/>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9657"/>
                    <a:stretch/>
                  </pic:blipFill>
                  <pic:spPr bwMode="auto">
                    <a:xfrm>
                      <a:off x="0" y="0"/>
                      <a:ext cx="5612130" cy="317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F724F2" wp14:editId="3F514DAA">
            <wp:extent cx="5609930" cy="29033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2737" b="38632"/>
                    <a:stretch/>
                  </pic:blipFill>
                  <pic:spPr bwMode="auto">
                    <a:xfrm>
                      <a:off x="0" y="0"/>
                      <a:ext cx="5612130" cy="290444"/>
                    </a:xfrm>
                    <a:prstGeom prst="rect">
                      <a:avLst/>
                    </a:prstGeom>
                    <a:ln>
                      <a:noFill/>
                    </a:ln>
                    <a:extLst>
                      <a:ext uri="{53640926-AAD7-44D8-BBD7-CCE9431645EC}">
                        <a14:shadowObscured xmlns:a14="http://schemas.microsoft.com/office/drawing/2010/main"/>
                      </a:ext>
                    </a:extLst>
                  </pic:spPr>
                </pic:pic>
              </a:graphicData>
            </a:graphic>
          </wp:inline>
        </w:drawing>
      </w:r>
    </w:p>
    <w:p w14:paraId="224DE956"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2D1D4A93" wp14:editId="57C2BEBF">
            <wp:extent cx="5612130" cy="549697"/>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64229"/>
                    <a:stretch/>
                  </pic:blipFill>
                  <pic:spPr bwMode="auto">
                    <a:xfrm>
                      <a:off x="0" y="0"/>
                      <a:ext cx="5612130" cy="549697"/>
                    </a:xfrm>
                    <a:prstGeom prst="rect">
                      <a:avLst/>
                    </a:prstGeom>
                    <a:ln>
                      <a:noFill/>
                    </a:ln>
                    <a:extLst>
                      <a:ext uri="{53640926-AAD7-44D8-BBD7-CCE9431645EC}">
                        <a14:shadowObscured xmlns:a14="http://schemas.microsoft.com/office/drawing/2010/main"/>
                      </a:ext>
                    </a:extLst>
                  </pic:spPr>
                </pic:pic>
              </a:graphicData>
            </a:graphic>
          </wp:inline>
        </w:drawing>
      </w:r>
    </w:p>
    <w:p w14:paraId="21FD3DAB"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651C7AF4" wp14:editId="10A5CD1E">
            <wp:extent cx="5612130" cy="998969"/>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9642"/>
                    <a:stretch/>
                  </pic:blipFill>
                  <pic:spPr bwMode="auto">
                    <a:xfrm>
                      <a:off x="0" y="0"/>
                      <a:ext cx="5612130" cy="998969"/>
                    </a:xfrm>
                    <a:prstGeom prst="rect">
                      <a:avLst/>
                    </a:prstGeom>
                    <a:ln>
                      <a:noFill/>
                    </a:ln>
                    <a:extLst>
                      <a:ext uri="{53640926-AAD7-44D8-BBD7-CCE9431645EC}">
                        <a14:shadowObscured xmlns:a14="http://schemas.microsoft.com/office/drawing/2010/main"/>
                      </a:ext>
                    </a:extLst>
                  </pic:spPr>
                </pic:pic>
              </a:graphicData>
            </a:graphic>
          </wp:inline>
        </w:drawing>
      </w:r>
    </w:p>
    <w:p w14:paraId="0B33902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43BAAFA5" wp14:editId="6BF12C2C">
            <wp:extent cx="5612130" cy="391130"/>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77859"/>
                    <a:stretch/>
                  </pic:blipFill>
                  <pic:spPr bwMode="auto">
                    <a:xfrm>
                      <a:off x="0" y="0"/>
                      <a:ext cx="5612130" cy="3911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388F05" wp14:editId="7AD3702E">
            <wp:extent cx="5609494" cy="380071"/>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7417" b="41058"/>
                    <a:stretch/>
                  </pic:blipFill>
                  <pic:spPr bwMode="auto">
                    <a:xfrm>
                      <a:off x="0" y="0"/>
                      <a:ext cx="5612130" cy="380250"/>
                    </a:xfrm>
                    <a:prstGeom prst="rect">
                      <a:avLst/>
                    </a:prstGeom>
                    <a:ln>
                      <a:noFill/>
                    </a:ln>
                    <a:extLst>
                      <a:ext uri="{53640926-AAD7-44D8-BBD7-CCE9431645EC}">
                        <a14:shadowObscured xmlns:a14="http://schemas.microsoft.com/office/drawing/2010/main"/>
                      </a:ext>
                    </a:extLst>
                  </pic:spPr>
                </pic:pic>
              </a:graphicData>
            </a:graphic>
          </wp:inline>
        </w:drawing>
      </w:r>
    </w:p>
    <w:p w14:paraId="542E0980"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1C838BD9" wp14:editId="7D98D679">
            <wp:extent cx="5612130" cy="17442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89306"/>
                    <a:stretch/>
                  </pic:blipFill>
                  <pic:spPr bwMode="auto">
                    <a:xfrm>
                      <a:off x="0" y="0"/>
                      <a:ext cx="5612130" cy="174423"/>
                    </a:xfrm>
                    <a:prstGeom prst="rect">
                      <a:avLst/>
                    </a:prstGeom>
                    <a:ln>
                      <a:noFill/>
                    </a:ln>
                    <a:extLst>
                      <a:ext uri="{53640926-AAD7-44D8-BBD7-CCE9431645EC}">
                        <a14:shadowObscured xmlns:a14="http://schemas.microsoft.com/office/drawing/2010/main"/>
                      </a:ext>
                    </a:extLst>
                  </pic:spPr>
                </pic:pic>
              </a:graphicData>
            </a:graphic>
          </wp:inline>
        </w:drawing>
      </w:r>
    </w:p>
    <w:p w14:paraId="052F4B7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6B68ED92" wp14:editId="336EDF91">
            <wp:extent cx="5611140" cy="38584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32674" b="43706"/>
                    <a:stretch/>
                  </pic:blipFill>
                  <pic:spPr bwMode="auto">
                    <a:xfrm>
                      <a:off x="0" y="0"/>
                      <a:ext cx="5612130" cy="385913"/>
                    </a:xfrm>
                    <a:prstGeom prst="rect">
                      <a:avLst/>
                    </a:prstGeom>
                    <a:ln>
                      <a:noFill/>
                    </a:ln>
                    <a:extLst>
                      <a:ext uri="{53640926-AAD7-44D8-BBD7-CCE9431645EC}">
                        <a14:shadowObscured xmlns:a14="http://schemas.microsoft.com/office/drawing/2010/main"/>
                      </a:ext>
                    </a:extLst>
                  </pic:spPr>
                </pic:pic>
              </a:graphicData>
            </a:graphic>
          </wp:inline>
        </w:drawing>
      </w:r>
    </w:p>
    <w:p w14:paraId="026EF784"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3F839C50" wp14:editId="37106C59">
            <wp:extent cx="5612130" cy="4809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77178"/>
                    <a:stretch/>
                  </pic:blipFill>
                  <pic:spPr bwMode="auto">
                    <a:xfrm>
                      <a:off x="0" y="0"/>
                      <a:ext cx="5612130" cy="4809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197085" wp14:editId="46FE5E28">
            <wp:extent cx="5610651" cy="4809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60942" b="16230"/>
                    <a:stretch/>
                  </pic:blipFill>
                  <pic:spPr bwMode="auto">
                    <a:xfrm>
                      <a:off x="0" y="0"/>
                      <a:ext cx="5612130" cy="481112"/>
                    </a:xfrm>
                    <a:prstGeom prst="rect">
                      <a:avLst/>
                    </a:prstGeom>
                    <a:ln>
                      <a:noFill/>
                    </a:ln>
                    <a:extLst>
                      <a:ext uri="{53640926-AAD7-44D8-BBD7-CCE9431645EC}">
                        <a14:shadowObscured xmlns:a14="http://schemas.microsoft.com/office/drawing/2010/main"/>
                      </a:ext>
                    </a:extLst>
                  </pic:spPr>
                </pic:pic>
              </a:graphicData>
            </a:graphic>
          </wp:inline>
        </w:drawing>
      </w:r>
    </w:p>
    <w:p w14:paraId="761A29EA" w14:textId="77777777" w:rsidR="00B669E4" w:rsidRDefault="00B669E4" w:rsidP="00B669E4">
      <w:pPr>
        <w:jc w:val="center"/>
        <w:rPr>
          <w:rFonts w:ascii="Times New Roman" w:eastAsia="Times New Roman" w:hAnsi="Times New Roman" w:cs="Times New Roman"/>
          <w:i/>
          <w:iCs/>
          <w:sz w:val="32"/>
          <w:szCs w:val="32"/>
          <w:lang w:eastAsia="es-CO"/>
        </w:rPr>
      </w:pPr>
    </w:p>
    <w:p w14:paraId="64C6E13B" w14:textId="77777777" w:rsidR="00B669E4" w:rsidRDefault="00B669E4" w:rsidP="00B669E4">
      <w:pPr>
        <w:jc w:val="center"/>
        <w:rPr>
          <w:rFonts w:ascii="Times New Roman" w:eastAsia="Times New Roman" w:hAnsi="Times New Roman" w:cs="Times New Roman"/>
          <w:i/>
          <w:iCs/>
          <w:sz w:val="32"/>
          <w:szCs w:val="32"/>
          <w:lang w:eastAsia="es-CO"/>
        </w:rPr>
      </w:pPr>
      <w:r>
        <w:rPr>
          <w:noProof/>
        </w:rPr>
        <w:lastRenderedPageBreak/>
        <w:drawing>
          <wp:inline distT="0" distB="0" distL="0" distR="0" wp14:anchorId="276EF515" wp14:editId="66BCE438">
            <wp:extent cx="5612130" cy="171577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1715770"/>
                    </a:xfrm>
                    <a:prstGeom prst="rect">
                      <a:avLst/>
                    </a:prstGeom>
                  </pic:spPr>
                </pic:pic>
              </a:graphicData>
            </a:graphic>
          </wp:inline>
        </w:drawing>
      </w:r>
    </w:p>
    <w:p w14:paraId="3CBB8281"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778C1E05" wp14:editId="55689250">
            <wp:extent cx="5612130" cy="55498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61701"/>
                    <a:stretch/>
                  </pic:blipFill>
                  <pic:spPr bwMode="auto">
                    <a:xfrm>
                      <a:off x="0" y="0"/>
                      <a:ext cx="5612130" cy="554982"/>
                    </a:xfrm>
                    <a:prstGeom prst="rect">
                      <a:avLst/>
                    </a:prstGeom>
                    <a:ln>
                      <a:noFill/>
                    </a:ln>
                    <a:extLst>
                      <a:ext uri="{53640926-AAD7-44D8-BBD7-CCE9431645EC}">
                        <a14:shadowObscured xmlns:a14="http://schemas.microsoft.com/office/drawing/2010/main"/>
                      </a:ext>
                    </a:extLst>
                  </pic:spPr>
                </pic:pic>
              </a:graphicData>
            </a:graphic>
          </wp:inline>
        </w:drawing>
      </w:r>
    </w:p>
    <w:p w14:paraId="008A6230"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27C1E181" wp14:editId="53F4CE8E">
            <wp:extent cx="5612130" cy="21907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84473"/>
                    <a:stretch/>
                  </pic:blipFill>
                  <pic:spPr bwMode="auto">
                    <a:xfrm>
                      <a:off x="0" y="0"/>
                      <a:ext cx="5612130" cy="219075"/>
                    </a:xfrm>
                    <a:prstGeom prst="rect">
                      <a:avLst/>
                    </a:prstGeom>
                    <a:ln>
                      <a:noFill/>
                    </a:ln>
                    <a:extLst>
                      <a:ext uri="{53640926-AAD7-44D8-BBD7-CCE9431645EC}">
                        <a14:shadowObscured xmlns:a14="http://schemas.microsoft.com/office/drawing/2010/main"/>
                      </a:ext>
                    </a:extLst>
                  </pic:spPr>
                </pic:pic>
              </a:graphicData>
            </a:graphic>
          </wp:inline>
        </w:drawing>
      </w:r>
    </w:p>
    <w:p w14:paraId="57E57E50"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71A4FC5E" wp14:editId="617299BB">
            <wp:extent cx="5612130" cy="34417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5933"/>
                    <a:stretch/>
                  </pic:blipFill>
                  <pic:spPr bwMode="auto">
                    <a:xfrm>
                      <a:off x="0" y="0"/>
                      <a:ext cx="5612130" cy="344170"/>
                    </a:xfrm>
                    <a:prstGeom prst="rect">
                      <a:avLst/>
                    </a:prstGeom>
                    <a:ln>
                      <a:noFill/>
                    </a:ln>
                    <a:extLst>
                      <a:ext uri="{53640926-AAD7-44D8-BBD7-CCE9431645EC}">
                        <a14:shadowObscured xmlns:a14="http://schemas.microsoft.com/office/drawing/2010/main"/>
                      </a:ext>
                    </a:extLst>
                  </pic:spPr>
                </pic:pic>
              </a:graphicData>
            </a:graphic>
          </wp:inline>
        </w:drawing>
      </w:r>
    </w:p>
    <w:p w14:paraId="1A2BA9B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480973E" wp14:editId="5436E61C">
            <wp:extent cx="5612130" cy="30480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80676"/>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181AB0F1"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5926B00A" wp14:editId="3C3C50BE">
            <wp:extent cx="5612130" cy="3238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8750"/>
                    <a:stretch/>
                  </pic:blipFill>
                  <pic:spPr bwMode="auto">
                    <a:xfrm>
                      <a:off x="0" y="0"/>
                      <a:ext cx="5612130" cy="323850"/>
                    </a:xfrm>
                    <a:prstGeom prst="rect">
                      <a:avLst/>
                    </a:prstGeom>
                    <a:ln>
                      <a:noFill/>
                    </a:ln>
                    <a:extLst>
                      <a:ext uri="{53640926-AAD7-44D8-BBD7-CCE9431645EC}">
                        <a14:shadowObscured xmlns:a14="http://schemas.microsoft.com/office/drawing/2010/main"/>
                      </a:ext>
                    </a:extLst>
                  </pic:spPr>
                </pic:pic>
              </a:graphicData>
            </a:graphic>
          </wp:inline>
        </w:drawing>
      </w:r>
    </w:p>
    <w:p w14:paraId="5302D0C3"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70F24C15" wp14:editId="1A5DB146">
            <wp:extent cx="5612130" cy="285750"/>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80835"/>
                    <a:stretch/>
                  </pic:blipFill>
                  <pic:spPr bwMode="auto">
                    <a:xfrm>
                      <a:off x="0" y="0"/>
                      <a:ext cx="5612130" cy="285750"/>
                    </a:xfrm>
                    <a:prstGeom prst="rect">
                      <a:avLst/>
                    </a:prstGeom>
                    <a:ln>
                      <a:noFill/>
                    </a:ln>
                    <a:extLst>
                      <a:ext uri="{53640926-AAD7-44D8-BBD7-CCE9431645EC}">
                        <a14:shadowObscured xmlns:a14="http://schemas.microsoft.com/office/drawing/2010/main"/>
                      </a:ext>
                    </a:extLst>
                  </pic:spPr>
                </pic:pic>
              </a:graphicData>
            </a:graphic>
          </wp:inline>
        </w:drawing>
      </w:r>
    </w:p>
    <w:p w14:paraId="2E0FA00F"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176696C9" wp14:editId="55B35404">
            <wp:extent cx="5612130" cy="30480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7966" b="39945"/>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287C2369" w14:textId="77777777" w:rsidR="00B669E4" w:rsidRPr="00093A89" w:rsidRDefault="00B669E4" w:rsidP="00B669E4">
      <w:pPr>
        <w:jc w:val="center"/>
        <w:rPr>
          <w:rFonts w:ascii="Times New Roman" w:eastAsia="Times New Roman" w:hAnsi="Times New Roman" w:cs="Times New Roman"/>
          <w:i/>
          <w:iCs/>
          <w:sz w:val="32"/>
          <w:szCs w:val="32"/>
          <w:lang w:eastAsia="es-CO"/>
        </w:rPr>
      </w:pPr>
    </w:p>
    <w:p w14:paraId="7DF75F21" w14:textId="47AF818D" w:rsidR="006D4467" w:rsidRDefault="006D4467">
      <w:pPr>
        <w:rPr>
          <w:rFonts w:ascii="Times New Roman" w:hAnsi="Times New Roman" w:cs="Times New Roman"/>
          <w:b/>
          <w:bCs/>
          <w:i/>
          <w:iCs/>
          <w:color w:val="FFC000" w:themeColor="accent4"/>
          <w:sz w:val="32"/>
          <w:szCs w:val="32"/>
        </w:rPr>
      </w:pPr>
    </w:p>
    <w:p w14:paraId="3309DC2F" w14:textId="1C50C860" w:rsidR="00665C10" w:rsidRDefault="00665C10">
      <w:pPr>
        <w:rPr>
          <w:rFonts w:ascii="Times New Roman" w:hAnsi="Times New Roman" w:cs="Times New Roman"/>
          <w:b/>
          <w:bCs/>
          <w:i/>
          <w:iCs/>
          <w:color w:val="FFC000" w:themeColor="accent4"/>
          <w:sz w:val="32"/>
          <w:szCs w:val="32"/>
        </w:rPr>
      </w:pPr>
    </w:p>
    <w:p w14:paraId="6223C16C" w14:textId="10C02F11" w:rsidR="00665C10" w:rsidRDefault="00665C10">
      <w:pPr>
        <w:rPr>
          <w:rFonts w:ascii="Times New Roman" w:hAnsi="Times New Roman" w:cs="Times New Roman"/>
          <w:b/>
          <w:bCs/>
          <w:i/>
          <w:iCs/>
          <w:color w:val="FFC000" w:themeColor="accent4"/>
          <w:sz w:val="32"/>
          <w:szCs w:val="32"/>
        </w:rPr>
      </w:pPr>
    </w:p>
    <w:p w14:paraId="37DA690E" w14:textId="50FD1BAC" w:rsidR="00665C10" w:rsidRDefault="00665C10">
      <w:pPr>
        <w:rPr>
          <w:rFonts w:ascii="Times New Roman" w:hAnsi="Times New Roman" w:cs="Times New Roman"/>
          <w:b/>
          <w:bCs/>
          <w:i/>
          <w:iCs/>
          <w:color w:val="FFC000" w:themeColor="accent4"/>
          <w:sz w:val="32"/>
          <w:szCs w:val="32"/>
        </w:rPr>
      </w:pPr>
    </w:p>
    <w:p w14:paraId="191B6A4E" w14:textId="4BC9FD7D" w:rsidR="00665C10" w:rsidRDefault="00665C10">
      <w:pPr>
        <w:rPr>
          <w:rFonts w:ascii="Times New Roman" w:hAnsi="Times New Roman" w:cs="Times New Roman"/>
          <w:b/>
          <w:bCs/>
          <w:i/>
          <w:iCs/>
          <w:color w:val="FFC000" w:themeColor="accent4"/>
          <w:sz w:val="32"/>
          <w:szCs w:val="32"/>
        </w:rPr>
      </w:pPr>
    </w:p>
    <w:p w14:paraId="1F0E855F" w14:textId="0B1F42A4" w:rsidR="00665C10" w:rsidRDefault="00665C10">
      <w:pPr>
        <w:rPr>
          <w:rFonts w:ascii="Times New Roman" w:hAnsi="Times New Roman" w:cs="Times New Roman"/>
          <w:b/>
          <w:bCs/>
          <w:i/>
          <w:iCs/>
          <w:color w:val="FFC000" w:themeColor="accent4"/>
          <w:sz w:val="32"/>
          <w:szCs w:val="32"/>
        </w:rPr>
      </w:pPr>
    </w:p>
    <w:p w14:paraId="494C38BD" w14:textId="0C29761E" w:rsidR="00665C10" w:rsidRDefault="00665C10">
      <w:pPr>
        <w:rPr>
          <w:rFonts w:ascii="Times New Roman" w:hAnsi="Times New Roman" w:cs="Times New Roman"/>
          <w:b/>
          <w:bCs/>
          <w:i/>
          <w:iCs/>
          <w:color w:val="FFC000" w:themeColor="accent4"/>
          <w:sz w:val="32"/>
          <w:szCs w:val="32"/>
        </w:rPr>
      </w:pPr>
    </w:p>
    <w:p w14:paraId="2DA50D01" w14:textId="2FF0AA5E" w:rsidR="00665C10" w:rsidRDefault="00665C10">
      <w:pPr>
        <w:rPr>
          <w:rFonts w:ascii="Times New Roman" w:hAnsi="Times New Roman" w:cs="Times New Roman"/>
          <w:b/>
          <w:bCs/>
          <w:i/>
          <w:iCs/>
          <w:color w:val="FFC000" w:themeColor="accent4"/>
          <w:sz w:val="32"/>
          <w:szCs w:val="32"/>
        </w:rPr>
      </w:pPr>
    </w:p>
    <w:p w14:paraId="19E7745A" w14:textId="7D41DA7F" w:rsidR="00665C10" w:rsidRDefault="00665C10" w:rsidP="00665C10">
      <w:pPr>
        <w:rPr>
          <w:rFonts w:ascii="Times New Roman" w:hAnsi="Times New Roman" w:cs="Times New Roman"/>
          <w:b/>
          <w:bCs/>
          <w:i/>
          <w:iCs/>
          <w:color w:val="FFC000" w:themeColor="accent4"/>
          <w:sz w:val="32"/>
          <w:szCs w:val="32"/>
        </w:rPr>
      </w:pPr>
      <w:r>
        <w:rPr>
          <w:rFonts w:ascii="Times New Roman" w:hAnsi="Times New Roman" w:cs="Times New Roman"/>
          <w:b/>
          <w:bCs/>
          <w:i/>
          <w:iCs/>
          <w:color w:val="FFC000" w:themeColor="accent4"/>
          <w:sz w:val="32"/>
          <w:szCs w:val="32"/>
        </w:rPr>
        <w:lastRenderedPageBreak/>
        <w:t>Taller de Resolución de Problemas.</w:t>
      </w:r>
    </w:p>
    <w:p w14:paraId="52063F33" w14:textId="77777777" w:rsidR="0003083B" w:rsidRDefault="0003083B" w:rsidP="0003083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702B1">
        <w:rPr>
          <w:rFonts w:ascii="Times New Roman" w:eastAsia="Times New Roman" w:hAnsi="Times New Roman" w:cs="Times New Roman"/>
          <w:b/>
          <w:bCs/>
          <w:kern w:val="36"/>
          <w:sz w:val="48"/>
          <w:szCs w:val="48"/>
          <w:lang w:eastAsia="es-CO"/>
        </w:rPr>
        <w:t>Bienvenida</w:t>
      </w:r>
      <w:r>
        <w:rPr>
          <w:rFonts w:ascii="Times New Roman" w:eastAsia="Times New Roman" w:hAnsi="Times New Roman" w:cs="Times New Roman"/>
          <w:b/>
          <w:bCs/>
          <w:kern w:val="36"/>
          <w:sz w:val="48"/>
          <w:szCs w:val="48"/>
          <w:lang w:eastAsia="es-CO"/>
        </w:rPr>
        <w:t>.</w:t>
      </w:r>
    </w:p>
    <w:p w14:paraId="54B36124" w14:textId="77777777" w:rsidR="0003083B" w:rsidRDefault="0003083B" w:rsidP="0003083B">
      <w:pPr>
        <w:spacing w:before="100" w:beforeAutospacing="1" w:after="100" w:afterAutospacing="1" w:line="240" w:lineRule="auto"/>
        <w:outlineLvl w:val="0"/>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br/>
        <w:t>Este taller te va a ayudar a solucionar cualquier problema que tengas. Desde el punto cero, donde sabes que existe un problema pero tal vez ni siquiera entiendes cuál es el problema real, hasta una solución probada, testeada y que tiene la capacidad de seguir evolucionando junto con el problema.</w:t>
      </w:r>
      <w:r w:rsidRPr="009702B1">
        <w:rPr>
          <w:rFonts w:ascii="Times New Roman" w:eastAsia="Times New Roman" w:hAnsi="Times New Roman" w:cs="Times New Roman"/>
          <w:sz w:val="24"/>
          <w:szCs w:val="24"/>
          <w:lang w:eastAsia="es-CO"/>
        </w:rPr>
        <w:br/>
      </w:r>
      <w:r w:rsidRPr="009702B1">
        <w:rPr>
          <w:rFonts w:ascii="Times New Roman" w:eastAsia="Times New Roman" w:hAnsi="Times New Roman" w:cs="Times New Roman"/>
          <w:sz w:val="24"/>
          <w:szCs w:val="24"/>
          <w:lang w:eastAsia="es-CO"/>
        </w:rPr>
        <w:br/>
        <w:t>DESIGN THINKING, que es una metodología de investigación-acción</w:t>
      </w:r>
      <w:r>
        <w:rPr>
          <w:rFonts w:ascii="Times New Roman" w:eastAsia="Times New Roman" w:hAnsi="Times New Roman" w:cs="Times New Roman"/>
          <w:sz w:val="24"/>
          <w:szCs w:val="24"/>
          <w:lang w:eastAsia="es-CO"/>
        </w:rPr>
        <w:t xml:space="preserve">, donde nos enfocamos </w:t>
      </w:r>
      <w:r w:rsidRPr="009702B1">
        <w:rPr>
          <w:rFonts w:ascii="Times New Roman" w:eastAsia="Times New Roman" w:hAnsi="Times New Roman" w:cs="Times New Roman"/>
          <w:sz w:val="24"/>
          <w:szCs w:val="24"/>
          <w:lang w:eastAsia="es-CO"/>
        </w:rPr>
        <w:t>primero a observar y a conocer, es decir, investigar para posteriormente accionar, proponer soluciones y salir a probarlas con los usuarios finales.</w:t>
      </w:r>
      <w:r w:rsidRPr="009702B1">
        <w:rPr>
          <w:rFonts w:ascii="Times New Roman" w:eastAsia="Times New Roman" w:hAnsi="Times New Roman" w:cs="Times New Roman"/>
          <w:sz w:val="24"/>
          <w:szCs w:val="24"/>
          <w:lang w:eastAsia="es-CO"/>
        </w:rPr>
        <w:br/>
        <w:t>…</w:t>
      </w:r>
      <w:r w:rsidRPr="009702B1">
        <w:rPr>
          <w:rFonts w:ascii="Times New Roman" w:eastAsia="Times New Roman" w:hAnsi="Times New Roman" w:cs="Times New Roman"/>
          <w:sz w:val="24"/>
          <w:szCs w:val="24"/>
          <w:lang w:eastAsia="es-CO"/>
        </w:rPr>
        <w:br/>
        <w:t>En el caso del temblor, lo que hicimos fue observar primero, que las personas estaban intentando congregarse alrededor de las ruinas de una iglesia; por otro lado, el ejército estaba intentando reunirlos en un punto sin ninguna marca simbólica para ellos.</w:t>
      </w:r>
      <w:r w:rsidRPr="009702B1">
        <w:rPr>
          <w:rFonts w:ascii="Times New Roman" w:eastAsia="Times New Roman" w:hAnsi="Times New Roman" w:cs="Times New Roman"/>
          <w:sz w:val="24"/>
          <w:szCs w:val="24"/>
          <w:lang w:eastAsia="es-CO"/>
        </w:rPr>
        <w:br/>
      </w:r>
    </w:p>
    <w:p w14:paraId="00A28536" w14:textId="77777777" w:rsidR="0003083B" w:rsidRPr="009702B1" w:rsidRDefault="0003083B" w:rsidP="0003083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sz w:val="24"/>
          <w:szCs w:val="24"/>
          <w:lang w:eastAsia="es-CO"/>
        </w:rPr>
        <w:t xml:space="preserve">El </w:t>
      </w:r>
      <w:r w:rsidRPr="009702B1">
        <w:rPr>
          <w:rFonts w:ascii="Times New Roman" w:eastAsia="Times New Roman" w:hAnsi="Times New Roman" w:cs="Times New Roman"/>
          <w:sz w:val="24"/>
          <w:szCs w:val="24"/>
          <w:lang w:eastAsia="es-CO"/>
        </w:rPr>
        <w:t xml:space="preserve">DESIGN THINKING </w:t>
      </w:r>
      <w:r>
        <w:rPr>
          <w:rFonts w:ascii="Times New Roman" w:eastAsia="Times New Roman" w:hAnsi="Times New Roman" w:cs="Times New Roman"/>
          <w:sz w:val="24"/>
          <w:szCs w:val="24"/>
          <w:lang w:eastAsia="es-CO"/>
        </w:rPr>
        <w:t>e</w:t>
      </w:r>
      <w:r w:rsidRPr="009702B1">
        <w:rPr>
          <w:rFonts w:ascii="Times New Roman" w:eastAsia="Times New Roman" w:hAnsi="Times New Roman" w:cs="Times New Roman"/>
          <w:sz w:val="24"/>
          <w:szCs w:val="24"/>
          <w:lang w:eastAsia="es-CO"/>
        </w:rPr>
        <w:t>s una herramienta creativa sí, pero lo es, porque te permite primero detectar, para después solucionar problemas”.</w:t>
      </w:r>
      <w:r w:rsidRPr="009702B1">
        <w:rPr>
          <w:rFonts w:ascii="Times New Roman" w:eastAsia="Times New Roman" w:hAnsi="Times New Roman" w:cs="Times New Roman"/>
          <w:sz w:val="24"/>
          <w:szCs w:val="24"/>
          <w:lang w:eastAsia="es-CO"/>
        </w:rPr>
        <w:br/>
      </w:r>
      <w:r w:rsidRPr="009702B1">
        <w:rPr>
          <w:rFonts w:ascii="Times New Roman" w:eastAsia="Times New Roman" w:hAnsi="Times New Roman" w:cs="Times New Roman"/>
          <w:sz w:val="24"/>
          <w:szCs w:val="24"/>
          <w:lang w:eastAsia="es-CO"/>
        </w:rPr>
        <w:br/>
        <w:t xml:space="preserve">El DESIGN THINKING tiene cinco pasos para ayudarnos a </w:t>
      </w:r>
      <w:r>
        <w:rPr>
          <w:rFonts w:ascii="Times New Roman" w:eastAsia="Times New Roman" w:hAnsi="Times New Roman" w:cs="Times New Roman"/>
          <w:sz w:val="24"/>
          <w:szCs w:val="24"/>
          <w:lang w:eastAsia="es-CO"/>
        </w:rPr>
        <w:t>solucionar un problema</w:t>
      </w:r>
      <w:r w:rsidRPr="009702B1">
        <w:rPr>
          <w:rFonts w:ascii="Times New Roman" w:eastAsia="Times New Roman" w:hAnsi="Times New Roman" w:cs="Times New Roman"/>
          <w:sz w:val="24"/>
          <w:szCs w:val="24"/>
          <w:lang w:eastAsia="es-CO"/>
        </w:rPr>
        <w:t>:</w:t>
      </w:r>
    </w:p>
    <w:p w14:paraId="75DD2801" w14:textId="77777777" w:rsidR="0003083B" w:rsidRPr="009702B1" w:rsidRDefault="0003083B" w:rsidP="0003083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t>EMPATIZAR:</w:t>
      </w:r>
    </w:p>
    <w:p w14:paraId="4054A1D4" w14:textId="77777777" w:rsidR="0003083B" w:rsidRPr="009702B1" w:rsidRDefault="0003083B" w:rsidP="0003083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t xml:space="preserve">DETECTAR EL PROBLEMA: aquí es donde utilizando técnicas de observación vamos a empezar a buscar indicios </w:t>
      </w:r>
      <w:r>
        <w:rPr>
          <w:rFonts w:ascii="Times New Roman" w:eastAsia="Times New Roman" w:hAnsi="Times New Roman" w:cs="Times New Roman"/>
          <w:sz w:val="24"/>
          <w:szCs w:val="24"/>
          <w:lang w:eastAsia="es-CO"/>
        </w:rPr>
        <w:t>y tratar de encontrar un por qué.</w:t>
      </w:r>
    </w:p>
    <w:p w14:paraId="09D123F3" w14:textId="77777777" w:rsidR="0003083B" w:rsidRPr="009702B1" w:rsidRDefault="0003083B" w:rsidP="0003083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t xml:space="preserve">IDEAR: es ese momento creativo en el que </w:t>
      </w:r>
      <w:r>
        <w:rPr>
          <w:rFonts w:ascii="Times New Roman" w:eastAsia="Times New Roman" w:hAnsi="Times New Roman" w:cs="Times New Roman"/>
          <w:sz w:val="24"/>
          <w:szCs w:val="24"/>
          <w:lang w:eastAsia="es-CO"/>
        </w:rPr>
        <w:t xml:space="preserve">se nos empiezan a ocurrir ideas. </w:t>
      </w:r>
    </w:p>
    <w:p w14:paraId="375CE444" w14:textId="77777777" w:rsidR="0003083B" w:rsidRPr="009702B1" w:rsidRDefault="0003083B" w:rsidP="0003083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t xml:space="preserve">PROTOTIPADO: </w:t>
      </w:r>
      <w:r>
        <w:rPr>
          <w:rFonts w:ascii="Times New Roman" w:eastAsia="Times New Roman" w:hAnsi="Times New Roman" w:cs="Times New Roman"/>
          <w:sz w:val="24"/>
          <w:szCs w:val="24"/>
          <w:lang w:eastAsia="es-CO"/>
        </w:rPr>
        <w:t>tomas la iniciativa de accionar.</w:t>
      </w:r>
    </w:p>
    <w:p w14:paraId="01ADC705" w14:textId="77777777" w:rsidR="0003083B" w:rsidRDefault="0003083B" w:rsidP="0003083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t xml:space="preserve">TESTEO: son las pruebas dónde vamos a ver si realmente </w:t>
      </w:r>
      <w:r>
        <w:rPr>
          <w:rFonts w:ascii="Times New Roman" w:eastAsia="Times New Roman" w:hAnsi="Times New Roman" w:cs="Times New Roman"/>
          <w:sz w:val="24"/>
          <w:szCs w:val="24"/>
          <w:lang w:eastAsia="es-CO"/>
        </w:rPr>
        <w:t>lo que hicimos funciono</w:t>
      </w:r>
      <w:r w:rsidRPr="009702B1">
        <w:rPr>
          <w:rFonts w:ascii="Times New Roman" w:eastAsia="Times New Roman" w:hAnsi="Times New Roman" w:cs="Times New Roman"/>
          <w:sz w:val="24"/>
          <w:szCs w:val="24"/>
          <w:lang w:eastAsia="es-CO"/>
        </w:rPr>
        <w:t>. Si el resultado de estas pruebas es negativo, entonces tendremos que ITERAR nuestro proceso.</w:t>
      </w:r>
    </w:p>
    <w:p w14:paraId="02B8B4C8" w14:textId="77777777" w:rsidR="0003083B" w:rsidRDefault="0003083B" w:rsidP="0003083B">
      <w:p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br/>
        <w:t>La ITERACIÓN VA A SER NUESTRA PALABRA MÁGICA en el DESIGN THINKING, porque nos permite regresar a cualquier punto previo del proceso, a buscar una solución distinta.</w:t>
      </w:r>
      <w:r w:rsidRPr="009702B1">
        <w:rPr>
          <w:rFonts w:ascii="Times New Roman" w:eastAsia="Times New Roman" w:hAnsi="Times New Roman" w:cs="Times New Roman"/>
          <w:sz w:val="24"/>
          <w:szCs w:val="24"/>
          <w:lang w:eastAsia="es-CO"/>
        </w:rPr>
        <w:br/>
        <w:t xml:space="preserve">Necesitas observar más… Necesitas idear mejor…a través de la iteración, podremos hacerlo. </w:t>
      </w:r>
    </w:p>
    <w:p w14:paraId="02FC0559" w14:textId="77777777" w:rsidR="0003083B" w:rsidRDefault="0003083B" w:rsidP="0003083B">
      <w:pPr>
        <w:spacing w:before="100" w:beforeAutospacing="1" w:after="100" w:afterAutospacing="1" w:line="240" w:lineRule="auto"/>
        <w:rPr>
          <w:rFonts w:ascii="Times New Roman" w:eastAsia="Times New Roman" w:hAnsi="Times New Roman" w:cs="Times New Roman"/>
          <w:sz w:val="24"/>
          <w:szCs w:val="24"/>
          <w:lang w:eastAsia="es-CO"/>
        </w:rPr>
      </w:pPr>
    </w:p>
    <w:p w14:paraId="1965E3A6" w14:textId="77777777" w:rsidR="0003083B" w:rsidRDefault="0003083B" w:rsidP="0003083B">
      <w:pPr>
        <w:spacing w:before="100" w:beforeAutospacing="1" w:after="100" w:afterAutospacing="1" w:line="240" w:lineRule="auto"/>
        <w:rPr>
          <w:rFonts w:ascii="Times New Roman" w:eastAsia="Times New Roman" w:hAnsi="Times New Roman" w:cs="Times New Roman"/>
          <w:sz w:val="24"/>
          <w:szCs w:val="24"/>
          <w:lang w:eastAsia="es-CO"/>
        </w:rPr>
      </w:pPr>
    </w:p>
    <w:p w14:paraId="74DB0B9E" w14:textId="77777777" w:rsidR="0003083B" w:rsidRDefault="0003083B" w:rsidP="0003083B">
      <w:pPr>
        <w:spacing w:before="100" w:beforeAutospacing="1" w:after="100" w:afterAutospacing="1" w:line="240" w:lineRule="auto"/>
        <w:rPr>
          <w:rFonts w:ascii="Times New Roman" w:eastAsia="Times New Roman" w:hAnsi="Times New Roman" w:cs="Times New Roman"/>
          <w:sz w:val="24"/>
          <w:szCs w:val="24"/>
          <w:lang w:eastAsia="es-CO"/>
        </w:rPr>
      </w:pPr>
    </w:p>
    <w:p w14:paraId="1259ABE0" w14:textId="77777777" w:rsidR="0003083B" w:rsidRDefault="0003083B" w:rsidP="0003083B">
      <w:pPr>
        <w:pStyle w:val="Ttulo1"/>
      </w:pPr>
      <w:r>
        <w:lastRenderedPageBreak/>
        <w:t>Todos somos creativos.</w:t>
      </w:r>
    </w:p>
    <w:p w14:paraId="15235B03" w14:textId="77777777" w:rsidR="0003083B" w:rsidRPr="009702B1" w:rsidRDefault="0003083B" w:rsidP="0003083B">
      <w:pPr>
        <w:pStyle w:val="Ttulo1"/>
        <w:rPr>
          <w:b w:val="0"/>
          <w:bCs w:val="0"/>
          <w:sz w:val="24"/>
          <w:szCs w:val="24"/>
        </w:rPr>
      </w:pPr>
      <w:r w:rsidRPr="003F2D18">
        <w:rPr>
          <w:b w:val="0"/>
          <w:bCs w:val="0"/>
          <w:sz w:val="24"/>
          <w:szCs w:val="24"/>
        </w:rPr>
        <w:t>Ahora que ya conoces el proceso de DESIGN THINKING, es el momento que busquemos a esa persona que va a ayudarte a llevar a cabo el proceso.</w:t>
      </w:r>
      <w:r w:rsidRPr="003F2D18">
        <w:rPr>
          <w:b w:val="0"/>
          <w:bCs w:val="0"/>
          <w:sz w:val="24"/>
          <w:szCs w:val="24"/>
        </w:rPr>
        <w:br/>
      </w:r>
      <w:r w:rsidRPr="003F2D18">
        <w:rPr>
          <w:b w:val="0"/>
          <w:bCs w:val="0"/>
          <w:sz w:val="24"/>
          <w:szCs w:val="24"/>
        </w:rPr>
        <w:br/>
        <w:t>La única persona que necesitas eres tú. Tú puedes desarrollar las habilidades creativas y de observación necesarias, para poder llevar a cabo este proceso.</w:t>
      </w:r>
      <w:r w:rsidRPr="003F2D18">
        <w:rPr>
          <w:b w:val="0"/>
          <w:bCs w:val="0"/>
          <w:sz w:val="24"/>
          <w:szCs w:val="24"/>
        </w:rPr>
        <w:br/>
      </w:r>
      <w:r w:rsidRPr="003F2D18">
        <w:rPr>
          <w:b w:val="0"/>
          <w:bCs w:val="0"/>
          <w:sz w:val="24"/>
          <w:szCs w:val="24"/>
        </w:rPr>
        <w:br/>
        <w:t>Seguramente has escuchado que los creativos son personas diferentes, llenos de pensamiento lateral, un poco perezosos, con ideas distintas y que de pronto, no se sabe cómo, llega la inspiración a ellos, y llegan con ideas novedosas.</w:t>
      </w:r>
      <w:r w:rsidRPr="003F2D18">
        <w:rPr>
          <w:b w:val="0"/>
          <w:bCs w:val="0"/>
          <w:sz w:val="24"/>
          <w:szCs w:val="24"/>
        </w:rPr>
        <w:br/>
      </w:r>
      <w:r w:rsidRPr="003F2D18">
        <w:rPr>
          <w:b w:val="0"/>
          <w:bCs w:val="0"/>
          <w:sz w:val="24"/>
          <w:szCs w:val="24"/>
        </w:rPr>
        <w:br/>
        <w:t>Esto no ocurre así. Los diseñadores no son otra cosa que observadores que accionan, saben encontrar conexiones en su vida cotidiana, pueden observar lo que otros no ven, y generan hipótesis sobre una realidad diferente.</w:t>
      </w:r>
      <w:r w:rsidRPr="003F2D18">
        <w:rPr>
          <w:b w:val="0"/>
          <w:bCs w:val="0"/>
          <w:sz w:val="24"/>
          <w:szCs w:val="24"/>
        </w:rPr>
        <w:br/>
      </w:r>
      <w:r w:rsidRPr="003F2D18">
        <w:rPr>
          <w:b w:val="0"/>
          <w:bCs w:val="0"/>
          <w:sz w:val="24"/>
          <w:szCs w:val="24"/>
        </w:rPr>
        <w:br/>
        <w:t xml:space="preserve">No tienen miedo a pensar que las cosas podrían ser de otra manera, son curiosos son preguntones. </w:t>
      </w:r>
      <w:r>
        <w:rPr>
          <w:b w:val="0"/>
          <w:bCs w:val="0"/>
          <w:sz w:val="24"/>
          <w:szCs w:val="24"/>
        </w:rPr>
        <w:t>¿</w:t>
      </w:r>
      <w:r w:rsidRPr="003F2D18">
        <w:rPr>
          <w:b w:val="0"/>
          <w:bCs w:val="0"/>
          <w:sz w:val="24"/>
          <w:szCs w:val="24"/>
        </w:rPr>
        <w:t>Tengo que tener coches para hacer un servicio de taxis</w:t>
      </w:r>
      <w:r>
        <w:rPr>
          <w:b w:val="0"/>
          <w:bCs w:val="0"/>
          <w:sz w:val="24"/>
          <w:szCs w:val="24"/>
        </w:rPr>
        <w:t>? ¿</w:t>
      </w:r>
      <w:r w:rsidRPr="003F2D18">
        <w:rPr>
          <w:b w:val="0"/>
          <w:bCs w:val="0"/>
          <w:sz w:val="24"/>
          <w:szCs w:val="24"/>
        </w:rPr>
        <w:t>Tengo que dejar de tomar leche si soy intolerante a la lactosa</w:t>
      </w:r>
      <w:r>
        <w:rPr>
          <w:b w:val="0"/>
          <w:bCs w:val="0"/>
          <w:sz w:val="24"/>
          <w:szCs w:val="24"/>
        </w:rPr>
        <w:t>?</w:t>
      </w:r>
      <w:r w:rsidRPr="003F2D18">
        <w:rPr>
          <w:b w:val="0"/>
          <w:bCs w:val="0"/>
          <w:sz w:val="24"/>
          <w:szCs w:val="24"/>
        </w:rPr>
        <w:t xml:space="preserve"> </w:t>
      </w:r>
      <w:r>
        <w:rPr>
          <w:b w:val="0"/>
          <w:bCs w:val="0"/>
          <w:sz w:val="24"/>
          <w:szCs w:val="24"/>
        </w:rPr>
        <w:t>¿</w:t>
      </w:r>
      <w:r w:rsidRPr="003F2D18">
        <w:rPr>
          <w:b w:val="0"/>
          <w:bCs w:val="0"/>
          <w:sz w:val="24"/>
          <w:szCs w:val="24"/>
        </w:rPr>
        <w:t>Tengo que ir a una oficina para trabaja</w:t>
      </w:r>
      <w:r>
        <w:rPr>
          <w:b w:val="0"/>
          <w:bCs w:val="0"/>
          <w:sz w:val="24"/>
          <w:szCs w:val="24"/>
        </w:rPr>
        <w:t>r?</w:t>
      </w:r>
      <w:r w:rsidRPr="003F2D18">
        <w:rPr>
          <w:b w:val="0"/>
          <w:bCs w:val="0"/>
          <w:sz w:val="24"/>
          <w:szCs w:val="24"/>
        </w:rPr>
        <w:br/>
      </w:r>
      <w:r w:rsidRPr="003F2D18">
        <w:rPr>
          <w:b w:val="0"/>
          <w:bCs w:val="0"/>
          <w:sz w:val="24"/>
          <w:szCs w:val="24"/>
        </w:rPr>
        <w:br/>
        <w:t>Todas estas son preguntas que alguien se hizo en algún momento y nos llevaron a soluciones que han resultado en innovación.</w:t>
      </w:r>
      <w:r w:rsidRPr="003F2D18">
        <w:rPr>
          <w:b w:val="0"/>
          <w:bCs w:val="0"/>
          <w:sz w:val="24"/>
          <w:szCs w:val="24"/>
        </w:rPr>
        <w:br/>
      </w:r>
      <w:r w:rsidRPr="003F2D18">
        <w:rPr>
          <w:b w:val="0"/>
          <w:bCs w:val="0"/>
          <w:sz w:val="24"/>
          <w:szCs w:val="24"/>
        </w:rPr>
        <w:br/>
        <w:t>Quiero que ahora tú pienses como diseñador. Ninguna de estas habilidades son ajenas a ti, así que sal y observa lo que está ocurriendo, por ejemplo, con el coronavirus.</w:t>
      </w:r>
      <w:r w:rsidRPr="003F2D18">
        <w:rPr>
          <w:b w:val="0"/>
          <w:bCs w:val="0"/>
          <w:sz w:val="24"/>
          <w:szCs w:val="24"/>
        </w:rPr>
        <w:br/>
      </w:r>
      <w:r w:rsidRPr="003F2D18">
        <w:rPr>
          <w:b w:val="0"/>
          <w:bCs w:val="0"/>
          <w:sz w:val="24"/>
          <w:szCs w:val="24"/>
        </w:rPr>
        <w:br/>
        <w:t xml:space="preserve">Identifica problemas que ocasionan en tu entorno directo. No se vale buscar soluciones en otros medios o con otras personas. Observa de forma directa qué está ocurriendo con tu entorno, contigo, y cuando tengas esas observaciones listas, te espero en la siguiente </w:t>
      </w:r>
      <w:r>
        <w:rPr>
          <w:b w:val="0"/>
          <w:bCs w:val="0"/>
          <w:sz w:val="24"/>
          <w:szCs w:val="24"/>
        </w:rPr>
        <w:t>tema</w:t>
      </w:r>
      <w:r w:rsidRPr="003F2D18">
        <w:rPr>
          <w:b w:val="0"/>
          <w:bCs w:val="0"/>
          <w:sz w:val="24"/>
          <w:szCs w:val="24"/>
        </w:rPr>
        <w:t xml:space="preserve"> para problematizarlas.</w:t>
      </w:r>
    </w:p>
    <w:p w14:paraId="08674322" w14:textId="77777777" w:rsidR="0003083B" w:rsidRDefault="0003083B" w:rsidP="0003083B">
      <w:pPr>
        <w:jc w:val="center"/>
        <w:rPr>
          <w:rFonts w:ascii="Times New Roman" w:hAnsi="Times New Roman" w:cs="Times New Roman"/>
          <w:b/>
          <w:bCs/>
          <w:i/>
          <w:iCs/>
          <w:sz w:val="48"/>
          <w:szCs w:val="48"/>
        </w:rPr>
      </w:pPr>
      <w:r>
        <w:rPr>
          <w:noProof/>
        </w:rPr>
        <w:drawing>
          <wp:inline distT="0" distB="0" distL="0" distR="0" wp14:anchorId="5132FDE4" wp14:editId="2C42F0D1">
            <wp:extent cx="3579779" cy="2013585"/>
            <wp:effectExtent l="0" t="0" r="1905" b="5715"/>
            <wp:docPr id="119" name="Imagen 119" descr="3 Surprising Ideas for Raising Your Business Creativity | In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Surprising Ideas for Raising Your Business Creativity | Inc.com"/>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90785" cy="2019776"/>
                    </a:xfrm>
                    <a:prstGeom prst="rect">
                      <a:avLst/>
                    </a:prstGeom>
                    <a:noFill/>
                    <a:ln>
                      <a:noFill/>
                    </a:ln>
                  </pic:spPr>
                </pic:pic>
              </a:graphicData>
            </a:graphic>
          </wp:inline>
        </w:drawing>
      </w:r>
    </w:p>
    <w:p w14:paraId="7C8715F0" w14:textId="77777777" w:rsidR="0003083B" w:rsidRDefault="0003083B" w:rsidP="0003083B">
      <w:pPr>
        <w:jc w:val="center"/>
        <w:rPr>
          <w:rFonts w:ascii="Times New Roman" w:hAnsi="Times New Roman" w:cs="Times New Roman"/>
          <w:b/>
          <w:bCs/>
          <w:i/>
          <w:iCs/>
          <w:sz w:val="48"/>
          <w:szCs w:val="48"/>
        </w:rPr>
      </w:pPr>
    </w:p>
    <w:p w14:paraId="656186EE" w14:textId="77777777" w:rsidR="0003083B" w:rsidRDefault="0003083B" w:rsidP="0003083B">
      <w:pPr>
        <w:pStyle w:val="Ttulo1"/>
      </w:pPr>
      <w:r w:rsidRPr="001A0F98">
        <w:rPr>
          <w:i/>
          <w:iCs/>
          <w:u w:val="single"/>
        </w:rPr>
        <w:lastRenderedPageBreak/>
        <w:t>Proceso: Empatizar.</w:t>
      </w:r>
      <w:r>
        <w:t xml:space="preserve"> Observar para conocer.</w:t>
      </w:r>
    </w:p>
    <w:p w14:paraId="69824448" w14:textId="77777777" w:rsidR="0003083B" w:rsidRPr="00700823" w:rsidRDefault="0003083B" w:rsidP="0003083B">
      <w:pPr>
        <w:pStyle w:val="Ttulo1"/>
        <w:rPr>
          <w:b w:val="0"/>
          <w:bCs w:val="0"/>
          <w:sz w:val="24"/>
          <w:szCs w:val="24"/>
        </w:rPr>
      </w:pPr>
      <w:r w:rsidRPr="00700823">
        <w:rPr>
          <w:b w:val="0"/>
          <w:bCs w:val="0"/>
          <w:sz w:val="24"/>
          <w:szCs w:val="24"/>
        </w:rPr>
        <w:t>Ya estamos listos para arrancar con nuestro proceso de DESIGN THINKING. La primera etapa es la EMPATÍA, la vamos a conseguir a partir de OBSERVAR PARA CONOCER.</w:t>
      </w:r>
      <w:r w:rsidRPr="00700823">
        <w:rPr>
          <w:b w:val="0"/>
          <w:bCs w:val="0"/>
          <w:sz w:val="24"/>
          <w:szCs w:val="24"/>
        </w:rPr>
        <w:br/>
      </w:r>
      <w:r w:rsidRPr="00700823">
        <w:rPr>
          <w:b w:val="0"/>
          <w:bCs w:val="0"/>
          <w:sz w:val="24"/>
          <w:szCs w:val="24"/>
        </w:rPr>
        <w:br/>
        <w:t>EMPATIZAR siempre implicará no juzgar, recordar y aceptar que tus percepciones y prejuicios están ahí, y los tienes, no vayas a creer que no. De hecho, uno de los principales errores es asumir que no tenemos prejuicios, así que antes de empezar tienes que conocerte a ti como observador.</w:t>
      </w:r>
      <w:r w:rsidRPr="00700823">
        <w:rPr>
          <w:b w:val="0"/>
          <w:bCs w:val="0"/>
          <w:sz w:val="24"/>
          <w:szCs w:val="24"/>
        </w:rPr>
        <w:br/>
      </w:r>
      <w:r w:rsidRPr="00700823">
        <w:rPr>
          <w:b w:val="0"/>
          <w:bCs w:val="0"/>
          <w:sz w:val="24"/>
          <w:szCs w:val="24"/>
        </w:rPr>
        <w:br/>
        <w:t>Te invito a que reconozcas tu historia personal, pues ésta va a convivir con la historia que buscas investigar. Una vez que te conozcas a ti como observador, hay que tener un objetivo claro y entender qué es lo que estamos buscando observar. Hazte preguntas de aquello que te gustaría responder con la observación, esto te va a servir para no distraerte con observaciones distintas. Déjame ponerte un ejemplo:</w:t>
      </w:r>
      <w:r w:rsidRPr="00700823">
        <w:rPr>
          <w:b w:val="0"/>
          <w:bCs w:val="0"/>
          <w:sz w:val="24"/>
          <w:szCs w:val="24"/>
        </w:rPr>
        <w:br/>
      </w:r>
      <w:r w:rsidRPr="00700823">
        <w:rPr>
          <w:b w:val="0"/>
          <w:bCs w:val="0"/>
          <w:sz w:val="24"/>
          <w:szCs w:val="24"/>
        </w:rPr>
        <w:br/>
        <w:t>Estamos en una plaza comercial, es muy diferente lo que yo voy a observar, si soy por ejemplo soy un diseñador de modas a que si soy un nutriólogo; seguramente estaré revisando el valor calórico de toda esa comida chatarra que nos comemos en los centros comerciales, mientras que el diseñador de moda estará revisando, dependiendo de la hora del día, y con quién va acompañada la persona, el tipo de Outfit que prefiere para visitar estos espacios.</w:t>
      </w:r>
      <w:r w:rsidRPr="00700823">
        <w:rPr>
          <w:b w:val="0"/>
          <w:bCs w:val="0"/>
          <w:sz w:val="24"/>
          <w:szCs w:val="24"/>
        </w:rPr>
        <w:br/>
      </w:r>
      <w:r w:rsidRPr="00700823">
        <w:rPr>
          <w:b w:val="0"/>
          <w:bCs w:val="0"/>
          <w:sz w:val="24"/>
          <w:szCs w:val="24"/>
        </w:rPr>
        <w:br/>
        <w:t>Finalmente para lanzarte a hacer tu observación, tienes que tener muy claro, cuál será el alcance espacial y temporal de tu observación. Considera tus recursos.</w:t>
      </w:r>
      <w:r w:rsidRPr="00700823">
        <w:rPr>
          <w:b w:val="0"/>
          <w:bCs w:val="0"/>
          <w:sz w:val="24"/>
          <w:szCs w:val="24"/>
        </w:rPr>
        <w:br/>
      </w:r>
      <w:r w:rsidRPr="00700823">
        <w:rPr>
          <w:b w:val="0"/>
          <w:bCs w:val="0"/>
          <w:sz w:val="24"/>
          <w:szCs w:val="24"/>
        </w:rPr>
        <w:br/>
        <w:t>Vamos a regresar al ejemplo de la plaza comercial. Si vas a ir tú solo, solamente vas a poder realizar esta observación desde un punto de vista a la vez, si quieres revisar la evolución de una persona a través de distintos puntos de la plaza, necesitarás más recursos, es decir, más personas que te ayudan a observar a estas. Ocurre lo mismo en la parte temporal. Cuántos días vas a ir a observar a la plaza… Durante cuántas horas…</w:t>
      </w:r>
      <w:r w:rsidRPr="00700823">
        <w:rPr>
          <w:b w:val="0"/>
          <w:bCs w:val="0"/>
          <w:sz w:val="24"/>
          <w:szCs w:val="24"/>
        </w:rPr>
        <w:br/>
        <w:t>…</w:t>
      </w:r>
      <w:r w:rsidRPr="00700823">
        <w:rPr>
          <w:b w:val="0"/>
          <w:bCs w:val="0"/>
          <w:sz w:val="24"/>
          <w:szCs w:val="24"/>
        </w:rPr>
        <w:br/>
        <w:t>Todas estas limitantes de la percepción, nos ayudará a entender hasta dónde podemos realizar nuestras observaciones. Es momento de que definamos tu plan de observación. Recuerda considerar tus recursos y tu objetivo. Tiene que escucharse más o menos así: “Voy a ir a x lugar, a x hora, por x cantidad de tiempo, cada x días, para notar… que estás buscando, eso es lo que tenemos que tener super claro.</w:t>
      </w:r>
      <w:r w:rsidRPr="00700823">
        <w:rPr>
          <w:b w:val="0"/>
          <w:bCs w:val="0"/>
          <w:sz w:val="24"/>
          <w:szCs w:val="24"/>
        </w:rPr>
        <w:br/>
      </w:r>
      <w:r w:rsidRPr="00700823">
        <w:rPr>
          <w:b w:val="0"/>
          <w:bCs w:val="0"/>
          <w:sz w:val="24"/>
          <w:szCs w:val="24"/>
        </w:rPr>
        <w:br/>
        <w:t>Una vez que tengas esto definido, vamos a elegir tu MÉTODO DE OBSERVACIÓN.</w:t>
      </w:r>
      <w:r w:rsidRPr="00700823">
        <w:rPr>
          <w:b w:val="0"/>
          <w:bCs w:val="0"/>
          <w:sz w:val="24"/>
          <w:szCs w:val="24"/>
        </w:rPr>
        <w:br/>
      </w:r>
      <w:r w:rsidRPr="00700823">
        <w:rPr>
          <w:b w:val="0"/>
          <w:bCs w:val="0"/>
          <w:sz w:val="24"/>
          <w:szCs w:val="24"/>
        </w:rPr>
        <w:br/>
        <w:t xml:space="preserve">Recuerda que tenemos </w:t>
      </w:r>
      <w:r w:rsidRPr="00296641">
        <w:rPr>
          <w:sz w:val="24"/>
          <w:szCs w:val="24"/>
        </w:rPr>
        <w:t>observación participante</w:t>
      </w:r>
      <w:r w:rsidRPr="00700823">
        <w:rPr>
          <w:b w:val="0"/>
          <w:bCs w:val="0"/>
          <w:sz w:val="24"/>
          <w:szCs w:val="24"/>
        </w:rPr>
        <w:t xml:space="preserve"> y </w:t>
      </w:r>
      <w:r w:rsidRPr="00296641">
        <w:rPr>
          <w:sz w:val="24"/>
          <w:szCs w:val="24"/>
        </w:rPr>
        <w:t>no participante</w:t>
      </w:r>
      <w:r w:rsidRPr="00700823">
        <w:rPr>
          <w:b w:val="0"/>
          <w:bCs w:val="0"/>
          <w:sz w:val="24"/>
          <w:szCs w:val="24"/>
        </w:rPr>
        <w:t xml:space="preserve">, encubierta o no encubierta. Cada una de estas tiene ventajas y desventajas. Por ejemplo, en la observación participante, cuando tú interactúas con las personas, puedes conocer más detalles pero el peligro es que cuando las personas interactúan contigo seguramente van a modificar su </w:t>
      </w:r>
      <w:r w:rsidRPr="00700823">
        <w:rPr>
          <w:b w:val="0"/>
          <w:bCs w:val="0"/>
          <w:sz w:val="24"/>
          <w:szCs w:val="24"/>
        </w:rPr>
        <w:lastRenderedPageBreak/>
        <w:t xml:space="preserve">comportamiento. En cambio, en la observación no participante, además de no modificar el comportamiento, permaneces sensible como un agente externo a lo que está ocurriendo. En el caso de la observación encubierta o no encubierta, la </w:t>
      </w:r>
      <w:r w:rsidRPr="00296641">
        <w:rPr>
          <w:sz w:val="24"/>
          <w:szCs w:val="24"/>
        </w:rPr>
        <w:t>observación encubierta</w:t>
      </w:r>
      <w:r w:rsidRPr="00700823">
        <w:rPr>
          <w:b w:val="0"/>
          <w:bCs w:val="0"/>
          <w:sz w:val="24"/>
          <w:szCs w:val="24"/>
        </w:rPr>
        <w:t xml:space="preserve"> resultará más natural</w:t>
      </w:r>
      <w:r>
        <w:rPr>
          <w:b w:val="0"/>
          <w:bCs w:val="0"/>
          <w:sz w:val="24"/>
          <w:szCs w:val="24"/>
        </w:rPr>
        <w:t xml:space="preserve"> (</w:t>
      </w:r>
      <w:r w:rsidRPr="00F03AC3">
        <w:rPr>
          <w:b w:val="0"/>
          <w:bCs w:val="0"/>
          <w:sz w:val="24"/>
          <w:szCs w:val="24"/>
        </w:rPr>
        <w:t>consiste básicamente en observar a un grupo de personas sin que se den cuenta</w:t>
      </w:r>
      <w:r>
        <w:rPr>
          <w:b w:val="0"/>
          <w:bCs w:val="0"/>
          <w:sz w:val="24"/>
          <w:szCs w:val="24"/>
        </w:rPr>
        <w:t>)</w:t>
      </w:r>
      <w:r w:rsidRPr="00700823">
        <w:rPr>
          <w:b w:val="0"/>
          <w:bCs w:val="0"/>
          <w:sz w:val="24"/>
          <w:szCs w:val="24"/>
        </w:rPr>
        <w:t xml:space="preserve">, la gente te tratará como realmente trataría un desconocido, en cambio en la </w:t>
      </w:r>
      <w:r w:rsidRPr="00296641">
        <w:rPr>
          <w:sz w:val="24"/>
          <w:szCs w:val="24"/>
        </w:rPr>
        <w:t>cubierta</w:t>
      </w:r>
      <w:r w:rsidRPr="00700823">
        <w:rPr>
          <w:b w:val="0"/>
          <w:bCs w:val="0"/>
          <w:sz w:val="24"/>
          <w:szCs w:val="24"/>
        </w:rPr>
        <w:t>, quizá llegues más rápido a las respuestas pero perderás detalles de la observación.</w:t>
      </w:r>
      <w:r w:rsidRPr="00700823">
        <w:rPr>
          <w:b w:val="0"/>
          <w:bCs w:val="0"/>
          <w:sz w:val="24"/>
          <w:szCs w:val="24"/>
        </w:rPr>
        <w:br/>
      </w:r>
      <w:r w:rsidRPr="00700823">
        <w:rPr>
          <w:b w:val="0"/>
          <w:bCs w:val="0"/>
          <w:sz w:val="24"/>
          <w:szCs w:val="24"/>
        </w:rPr>
        <w:br/>
        <w:t>Sin importar que método de observación escojas, es súper importante que siempre documentes. Recuerda que si tú simplemente llegas y nos quieres platicar lo que observaste, no estás haciendo más que una narración de lo que ocurrió, es decir estás interpretando, y al final del día las evidencias comunican. Trata de registrar imagen, audio, video, recuerda tener tu celular contigo.</w:t>
      </w:r>
      <w:r w:rsidRPr="00700823">
        <w:rPr>
          <w:b w:val="0"/>
          <w:bCs w:val="0"/>
          <w:sz w:val="24"/>
          <w:szCs w:val="24"/>
        </w:rPr>
        <w:br/>
      </w:r>
      <w:r w:rsidRPr="00700823">
        <w:rPr>
          <w:b w:val="0"/>
          <w:bCs w:val="0"/>
          <w:sz w:val="24"/>
          <w:szCs w:val="24"/>
        </w:rPr>
        <w:br/>
        <w:t xml:space="preserve">En la siguiente </w:t>
      </w:r>
      <w:r>
        <w:rPr>
          <w:b w:val="0"/>
          <w:bCs w:val="0"/>
          <w:sz w:val="24"/>
          <w:szCs w:val="24"/>
        </w:rPr>
        <w:t>tema</w:t>
      </w:r>
      <w:r w:rsidRPr="00700823">
        <w:rPr>
          <w:b w:val="0"/>
          <w:bCs w:val="0"/>
          <w:sz w:val="24"/>
          <w:szCs w:val="24"/>
        </w:rPr>
        <w:t xml:space="preserve"> vamos a comprender el contexto que se está reflejando en tus observaciones.</w:t>
      </w:r>
    </w:p>
    <w:p w14:paraId="4582669B" w14:textId="77777777" w:rsidR="0003083B" w:rsidRDefault="0003083B" w:rsidP="0003083B">
      <w:pPr>
        <w:jc w:val="center"/>
        <w:rPr>
          <w:rFonts w:ascii="Times New Roman" w:hAnsi="Times New Roman" w:cs="Times New Roman"/>
          <w:b/>
          <w:bCs/>
          <w:i/>
          <w:iCs/>
          <w:sz w:val="48"/>
          <w:szCs w:val="48"/>
        </w:rPr>
      </w:pPr>
      <w:r>
        <w:rPr>
          <w:noProof/>
        </w:rPr>
        <w:drawing>
          <wp:inline distT="0" distB="0" distL="0" distR="0" wp14:anchorId="1F1D455D" wp14:editId="40FAC68B">
            <wp:extent cx="4610735" cy="4270442"/>
            <wp:effectExtent l="0" t="0" r="0" b="0"/>
            <wp:docPr id="120" name="Imagen 120" descr="Cómo llevar a cabo un proceso de observación encubierta en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llevar a cabo un proceso de observación encubierta en Design Thinki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21038" cy="4279984"/>
                    </a:xfrm>
                    <a:prstGeom prst="rect">
                      <a:avLst/>
                    </a:prstGeom>
                    <a:noFill/>
                    <a:ln>
                      <a:noFill/>
                    </a:ln>
                  </pic:spPr>
                </pic:pic>
              </a:graphicData>
            </a:graphic>
          </wp:inline>
        </w:drawing>
      </w:r>
    </w:p>
    <w:p w14:paraId="36A72A17" w14:textId="77777777" w:rsidR="0003083B" w:rsidRDefault="0003083B" w:rsidP="0003083B">
      <w:pPr>
        <w:jc w:val="center"/>
        <w:rPr>
          <w:rFonts w:ascii="Times New Roman" w:hAnsi="Times New Roman" w:cs="Times New Roman"/>
          <w:b/>
          <w:bCs/>
          <w:i/>
          <w:iCs/>
          <w:sz w:val="48"/>
          <w:szCs w:val="48"/>
        </w:rPr>
      </w:pPr>
    </w:p>
    <w:p w14:paraId="46068FC5" w14:textId="77777777" w:rsidR="0003083B" w:rsidRDefault="0003083B" w:rsidP="0003083B">
      <w:pPr>
        <w:pStyle w:val="Ttulo1"/>
      </w:pPr>
      <w:r>
        <w:lastRenderedPageBreak/>
        <w:t>Comprende el contexto.</w:t>
      </w:r>
    </w:p>
    <w:p w14:paraId="04C64320" w14:textId="77777777" w:rsidR="0003083B" w:rsidRPr="003857D1" w:rsidRDefault="0003083B" w:rsidP="0003083B">
      <w:pPr>
        <w:pStyle w:val="Ttulo1"/>
        <w:rPr>
          <w:b w:val="0"/>
          <w:bCs w:val="0"/>
          <w:sz w:val="24"/>
          <w:szCs w:val="24"/>
        </w:rPr>
      </w:pPr>
      <w:r w:rsidRPr="003857D1">
        <w:rPr>
          <w:b w:val="0"/>
          <w:bCs w:val="0"/>
          <w:sz w:val="24"/>
          <w:szCs w:val="24"/>
        </w:rPr>
        <w:t xml:space="preserve">La observación no va a ocurrir en una sola sesión, es un proceso que te llevará diferentes días. Te recomiendo que para esta nueva observación, tengas un par de ojos fuera del ejercicio, puede ser </w:t>
      </w:r>
      <w:r>
        <w:rPr>
          <w:b w:val="0"/>
          <w:bCs w:val="0"/>
          <w:sz w:val="24"/>
          <w:szCs w:val="24"/>
        </w:rPr>
        <w:t>algún amigo</w:t>
      </w:r>
      <w:r w:rsidRPr="003857D1">
        <w:rPr>
          <w:b w:val="0"/>
          <w:bCs w:val="0"/>
          <w:sz w:val="24"/>
          <w:szCs w:val="24"/>
        </w:rPr>
        <w:t xml:space="preserve"> o familiar, un colega, alguien que se anime a ir contigo a esta nueva sesión.</w:t>
      </w:r>
    </w:p>
    <w:p w14:paraId="4509CBD6" w14:textId="77777777" w:rsidR="0003083B" w:rsidRPr="003857D1" w:rsidRDefault="0003083B" w:rsidP="0003083B">
      <w:pPr>
        <w:pStyle w:val="Ttulo1"/>
        <w:rPr>
          <w:b w:val="0"/>
          <w:bCs w:val="0"/>
          <w:sz w:val="24"/>
          <w:szCs w:val="24"/>
        </w:rPr>
      </w:pPr>
      <w:r w:rsidRPr="003857D1">
        <w:rPr>
          <w:b w:val="0"/>
          <w:bCs w:val="0"/>
          <w:sz w:val="24"/>
          <w:szCs w:val="24"/>
        </w:rPr>
        <w:t xml:space="preserve">Es súper importante que esta persona no sepa nada de tu proyecto, ni le des tareas a realizar. Simplemente va a estar ahí, no solamente por un tema de seguridad o de acompañamiento, recuerda que toda tu atención está centrada en la </w:t>
      </w:r>
      <w:r w:rsidRPr="0040266D">
        <w:rPr>
          <w:sz w:val="24"/>
          <w:szCs w:val="24"/>
        </w:rPr>
        <w:t>observación</w:t>
      </w:r>
      <w:r w:rsidRPr="003857D1">
        <w:rPr>
          <w:b w:val="0"/>
          <w:bCs w:val="0"/>
          <w:sz w:val="24"/>
          <w:szCs w:val="24"/>
        </w:rPr>
        <w:t>, lo que te vuelve mudo a lo que está ocurriendo a tu alrededor, sino también porque una observación ingenua nos va a arrojar resultados que seguramente nosotros no estamos distinguiendo.</w:t>
      </w:r>
    </w:p>
    <w:p w14:paraId="23DDA6D6" w14:textId="77777777" w:rsidR="0003083B" w:rsidRPr="003857D1" w:rsidRDefault="0003083B" w:rsidP="0003083B">
      <w:pPr>
        <w:pStyle w:val="Ttulo1"/>
        <w:rPr>
          <w:b w:val="0"/>
          <w:bCs w:val="0"/>
          <w:sz w:val="24"/>
          <w:szCs w:val="24"/>
        </w:rPr>
      </w:pPr>
      <w:r w:rsidRPr="003857D1">
        <w:rPr>
          <w:b w:val="0"/>
          <w:bCs w:val="0"/>
          <w:sz w:val="24"/>
          <w:szCs w:val="24"/>
        </w:rPr>
        <w:t>También te recomiendo que corras un análisis rápido de aquello que ya observaste, esto te va a ayudar a afinar estas nuevas observaciones. Quizá tengas que modificar ligeramente tu objetivo o cambiar los mecanismos que estás utilizando para observar.</w:t>
      </w:r>
    </w:p>
    <w:p w14:paraId="09562E45" w14:textId="77777777" w:rsidR="0003083B" w:rsidRPr="003857D1" w:rsidRDefault="0003083B" w:rsidP="0003083B">
      <w:pPr>
        <w:pStyle w:val="Ttulo1"/>
        <w:rPr>
          <w:b w:val="0"/>
          <w:bCs w:val="0"/>
          <w:sz w:val="24"/>
          <w:szCs w:val="24"/>
        </w:rPr>
      </w:pPr>
      <w:r w:rsidRPr="003857D1">
        <w:rPr>
          <w:b w:val="0"/>
          <w:bCs w:val="0"/>
          <w:sz w:val="24"/>
          <w:szCs w:val="24"/>
        </w:rPr>
        <w:t>Aquí quiero introducirte al concepto de estudio etnográfico, que si bien no vamos a revisar a profundidad en este curso, si quiero que rescatemos el concepto de los actores. Los actores son personas o conceptos que están viéndose involucrados en cómo se suscita nuestro problema.</w:t>
      </w:r>
    </w:p>
    <w:p w14:paraId="4A39CE54" w14:textId="77777777" w:rsidR="0003083B" w:rsidRPr="003857D1" w:rsidRDefault="0003083B" w:rsidP="0003083B">
      <w:pPr>
        <w:pStyle w:val="Ttulo1"/>
        <w:rPr>
          <w:b w:val="0"/>
          <w:bCs w:val="0"/>
          <w:sz w:val="24"/>
          <w:szCs w:val="24"/>
        </w:rPr>
      </w:pPr>
      <w:r w:rsidRPr="003857D1">
        <w:rPr>
          <w:b w:val="0"/>
          <w:bCs w:val="0"/>
          <w:sz w:val="24"/>
          <w:szCs w:val="24"/>
        </w:rPr>
        <w:t xml:space="preserve">Tenemos diferentes tipos de actores: los </w:t>
      </w:r>
      <w:r w:rsidRPr="006965F9">
        <w:rPr>
          <w:sz w:val="24"/>
          <w:szCs w:val="24"/>
        </w:rPr>
        <w:t>actores del centro</w:t>
      </w:r>
      <w:r w:rsidRPr="003857D1">
        <w:rPr>
          <w:b w:val="0"/>
          <w:bCs w:val="0"/>
          <w:sz w:val="24"/>
          <w:szCs w:val="24"/>
        </w:rPr>
        <w:t xml:space="preserve">, los </w:t>
      </w:r>
      <w:r w:rsidRPr="006965F9">
        <w:rPr>
          <w:sz w:val="24"/>
          <w:szCs w:val="24"/>
        </w:rPr>
        <w:t>actores típicos</w:t>
      </w:r>
      <w:r w:rsidRPr="003857D1">
        <w:rPr>
          <w:b w:val="0"/>
          <w:bCs w:val="0"/>
          <w:sz w:val="24"/>
          <w:szCs w:val="24"/>
        </w:rPr>
        <w:t xml:space="preserve"> y los </w:t>
      </w:r>
      <w:r w:rsidRPr="006965F9">
        <w:rPr>
          <w:sz w:val="24"/>
          <w:szCs w:val="24"/>
        </w:rPr>
        <w:t>actores de la periferia</w:t>
      </w:r>
      <w:r w:rsidRPr="003857D1">
        <w:rPr>
          <w:b w:val="0"/>
          <w:bCs w:val="0"/>
          <w:sz w:val="24"/>
          <w:szCs w:val="24"/>
        </w:rPr>
        <w:t>.</w:t>
      </w:r>
    </w:p>
    <w:p w14:paraId="26AD4E60" w14:textId="77777777" w:rsidR="0003083B" w:rsidRPr="003857D1" w:rsidRDefault="0003083B" w:rsidP="0003083B">
      <w:pPr>
        <w:pStyle w:val="Ttulo1"/>
        <w:rPr>
          <w:b w:val="0"/>
          <w:bCs w:val="0"/>
          <w:sz w:val="24"/>
          <w:szCs w:val="24"/>
        </w:rPr>
      </w:pPr>
      <w:r w:rsidRPr="003857D1">
        <w:rPr>
          <w:b w:val="0"/>
          <w:bCs w:val="0"/>
          <w:sz w:val="24"/>
          <w:szCs w:val="24"/>
        </w:rPr>
        <w:t>Si te cuesta trabajo imaginar dónde se ubican, quiero que pienses en una fruta: los actores del centro son las semillas, los actores típicos son la pulpa y los actores de la periferia son la piel de esta fruta problema.</w:t>
      </w:r>
    </w:p>
    <w:p w14:paraId="61A474E4" w14:textId="77777777" w:rsidR="0003083B" w:rsidRPr="003857D1" w:rsidRDefault="0003083B" w:rsidP="0003083B">
      <w:pPr>
        <w:pStyle w:val="Ttulo1"/>
        <w:rPr>
          <w:b w:val="0"/>
          <w:bCs w:val="0"/>
          <w:sz w:val="24"/>
          <w:szCs w:val="24"/>
        </w:rPr>
      </w:pPr>
      <w:r w:rsidRPr="003857D1">
        <w:rPr>
          <w:b w:val="0"/>
          <w:bCs w:val="0"/>
          <w:sz w:val="24"/>
          <w:szCs w:val="24"/>
        </w:rPr>
        <w:t xml:space="preserve">Que es lo que tú vas a hacer con ellos: Quiero que detectes uno de cada tipo: un centro, un típico, un periferia y busques tener una interacción con él. Que estás buscando: </w:t>
      </w:r>
      <w:r w:rsidRPr="00D81602">
        <w:rPr>
          <w:sz w:val="24"/>
          <w:szCs w:val="24"/>
        </w:rPr>
        <w:t>patrones y relaciones</w:t>
      </w:r>
      <w:r w:rsidRPr="003857D1">
        <w:rPr>
          <w:b w:val="0"/>
          <w:bCs w:val="0"/>
          <w:sz w:val="24"/>
          <w:szCs w:val="24"/>
        </w:rPr>
        <w:t xml:space="preserve"> entre los distintos actores.</w:t>
      </w:r>
    </w:p>
    <w:p w14:paraId="7D253B9F" w14:textId="77777777" w:rsidR="0003083B" w:rsidRPr="003857D1" w:rsidRDefault="0003083B" w:rsidP="0003083B">
      <w:pPr>
        <w:pStyle w:val="Ttulo1"/>
        <w:rPr>
          <w:b w:val="0"/>
          <w:bCs w:val="0"/>
          <w:sz w:val="24"/>
          <w:szCs w:val="24"/>
        </w:rPr>
      </w:pPr>
      <w:r w:rsidRPr="003857D1">
        <w:rPr>
          <w:b w:val="0"/>
          <w:bCs w:val="0"/>
          <w:sz w:val="24"/>
          <w:szCs w:val="24"/>
        </w:rPr>
        <w:t>Vamos a revisar un ejemplo que se ve en un casino:</w:t>
      </w:r>
    </w:p>
    <w:p w14:paraId="186D3914" w14:textId="77777777" w:rsidR="0003083B" w:rsidRPr="003857D1" w:rsidRDefault="0003083B" w:rsidP="0003083B">
      <w:pPr>
        <w:pStyle w:val="Ttulo1"/>
        <w:rPr>
          <w:b w:val="0"/>
          <w:bCs w:val="0"/>
          <w:sz w:val="24"/>
          <w:szCs w:val="24"/>
        </w:rPr>
      </w:pPr>
      <w:r w:rsidRPr="003857D1">
        <w:rPr>
          <w:b w:val="0"/>
          <w:bCs w:val="0"/>
          <w:sz w:val="24"/>
          <w:szCs w:val="24"/>
        </w:rPr>
        <w:t>Aquí el actor centro sería el dueño del Casino. El actor típico sería la persona que va a jugar al casino, pues para este actor, es para quien todo el sistema se está corriendo. Y el actor periferia, serían perfiles que si bien no disfrutan de la relación, son necesarias para que la relación exista, en este caso serían personas de mantenimiento, de limpieza, y los proveedores de las máquinas de los juegos que no son parte del ecosistema directo del casino.</w:t>
      </w:r>
    </w:p>
    <w:p w14:paraId="3133608D" w14:textId="77777777" w:rsidR="0003083B" w:rsidRPr="003857D1" w:rsidRDefault="0003083B" w:rsidP="0003083B">
      <w:pPr>
        <w:pStyle w:val="Ttulo1"/>
        <w:rPr>
          <w:b w:val="0"/>
          <w:bCs w:val="0"/>
          <w:sz w:val="24"/>
          <w:szCs w:val="24"/>
        </w:rPr>
      </w:pPr>
      <w:r w:rsidRPr="003857D1">
        <w:rPr>
          <w:b w:val="0"/>
          <w:bCs w:val="0"/>
          <w:sz w:val="24"/>
          <w:szCs w:val="24"/>
        </w:rPr>
        <w:t>Qué harías tú en este caso: si solamente vas a platicar con el dueño del casino sobre el casino, te va a hablar de los problemas y las experiencias que él tiene como dueño.</w:t>
      </w:r>
    </w:p>
    <w:p w14:paraId="1B0BC21D" w14:textId="77777777" w:rsidR="0003083B" w:rsidRPr="003857D1" w:rsidRDefault="0003083B" w:rsidP="0003083B">
      <w:pPr>
        <w:pStyle w:val="Ttulo1"/>
        <w:rPr>
          <w:b w:val="0"/>
          <w:bCs w:val="0"/>
          <w:sz w:val="24"/>
          <w:szCs w:val="24"/>
        </w:rPr>
      </w:pPr>
      <w:r w:rsidRPr="003857D1">
        <w:rPr>
          <w:b w:val="0"/>
          <w:bCs w:val="0"/>
          <w:sz w:val="24"/>
          <w:szCs w:val="24"/>
        </w:rPr>
        <w:lastRenderedPageBreak/>
        <w:t>Si vas con un jugador te va a hablar sobre la experiencia que está teniendo en la mesa de juego, completamente distinta a lo que alguien del mantenimiento de las máquinas te contará sobre el casino mismo. Te das cuenta como cada actor por su posición dentro del problema, tiene una observación distinta.</w:t>
      </w:r>
    </w:p>
    <w:p w14:paraId="2D22918D" w14:textId="77777777" w:rsidR="0003083B" w:rsidRPr="001D3B55" w:rsidRDefault="0003083B" w:rsidP="0003083B">
      <w:pPr>
        <w:pStyle w:val="Ttulo1"/>
        <w:rPr>
          <w:i/>
          <w:iCs/>
          <w:sz w:val="24"/>
          <w:szCs w:val="24"/>
        </w:rPr>
      </w:pPr>
      <w:r w:rsidRPr="001D3B55">
        <w:rPr>
          <w:i/>
          <w:iCs/>
          <w:sz w:val="24"/>
          <w:szCs w:val="24"/>
        </w:rPr>
        <w:t>Quiero hacerte una recomendación en general</w:t>
      </w:r>
    </w:p>
    <w:p w14:paraId="22369ED9" w14:textId="77777777" w:rsidR="0003083B" w:rsidRPr="003857D1" w:rsidRDefault="0003083B" w:rsidP="0003083B">
      <w:pPr>
        <w:pStyle w:val="Ttulo1"/>
        <w:rPr>
          <w:b w:val="0"/>
          <w:bCs w:val="0"/>
          <w:sz w:val="24"/>
          <w:szCs w:val="24"/>
        </w:rPr>
      </w:pPr>
      <w:r w:rsidRPr="003857D1">
        <w:rPr>
          <w:b w:val="0"/>
          <w:bCs w:val="0"/>
          <w:sz w:val="24"/>
          <w:szCs w:val="24"/>
        </w:rPr>
        <w:t>Puedes comenzar con una observación no participante y encubierta. Camina como uno más, identifica las situaciones, identifica los entornos, comienza a observar quiénes son estos actores que te acabo de comentar y cómo se relacionan entre sí. Cuando hayas detectado quiénes son tus actores centro, periferia y típico entonces si puedes pasar a una observación participante.</w:t>
      </w:r>
    </w:p>
    <w:p w14:paraId="2478AF65" w14:textId="77777777" w:rsidR="0003083B" w:rsidRPr="003857D1" w:rsidRDefault="0003083B" w:rsidP="0003083B">
      <w:pPr>
        <w:pStyle w:val="Ttulo1"/>
        <w:rPr>
          <w:b w:val="0"/>
          <w:bCs w:val="0"/>
          <w:sz w:val="24"/>
          <w:szCs w:val="24"/>
        </w:rPr>
      </w:pPr>
      <w:r w:rsidRPr="003857D1">
        <w:rPr>
          <w:b w:val="0"/>
          <w:bCs w:val="0"/>
          <w:sz w:val="24"/>
          <w:szCs w:val="24"/>
        </w:rPr>
        <w:t>Te recomiendo que en un primer contacto siga siendo encubierta, de esta forma conoces cuál es la percepción natural de estas personas. Posteriormente sí podemos hablar de una observación no encubierta, donde hagas evidente el objetivo de tu investigación, para obtener los detalles específicos de aquello qué estás buscando.</w:t>
      </w:r>
    </w:p>
    <w:p w14:paraId="44ED70E3" w14:textId="77777777" w:rsidR="0003083B" w:rsidRPr="003857D1" w:rsidRDefault="0003083B" w:rsidP="0003083B">
      <w:pPr>
        <w:pStyle w:val="Ttulo1"/>
        <w:rPr>
          <w:b w:val="0"/>
          <w:bCs w:val="0"/>
          <w:sz w:val="24"/>
          <w:szCs w:val="24"/>
        </w:rPr>
      </w:pPr>
      <w:r w:rsidRPr="003857D1">
        <w:rPr>
          <w:b w:val="0"/>
          <w:bCs w:val="0"/>
          <w:sz w:val="24"/>
          <w:szCs w:val="24"/>
        </w:rPr>
        <w:t>Si consideras que estas observaciones implican demasiado tiempo y te estás viendo tentado a realizarlas de forma virtual o remota, quiero prevenirte de dos problemas a los que te vas a enfrentar:</w:t>
      </w:r>
    </w:p>
    <w:p w14:paraId="64107AF8" w14:textId="77777777" w:rsidR="0003083B" w:rsidRPr="003857D1" w:rsidRDefault="0003083B" w:rsidP="0003083B">
      <w:pPr>
        <w:pStyle w:val="Ttulo1"/>
        <w:rPr>
          <w:b w:val="0"/>
          <w:bCs w:val="0"/>
          <w:sz w:val="24"/>
          <w:szCs w:val="24"/>
        </w:rPr>
      </w:pPr>
      <w:r w:rsidRPr="003857D1">
        <w:rPr>
          <w:b w:val="0"/>
          <w:bCs w:val="0"/>
          <w:sz w:val="24"/>
          <w:szCs w:val="24"/>
        </w:rPr>
        <w:t>El primero es que internet se vuelve un mediador, se vuelve aquello que está decidiendo en dónde vas a observar. El buscador de internet y los resultados que te arrojen, serán aquello que tú observes. En realidad no estás revisando el campo completo de opciones que tú tienes.</w:t>
      </w:r>
    </w:p>
    <w:p w14:paraId="674A795F" w14:textId="77777777" w:rsidR="0003083B" w:rsidRPr="003857D1" w:rsidRDefault="0003083B" w:rsidP="0003083B">
      <w:pPr>
        <w:pStyle w:val="Ttulo1"/>
        <w:rPr>
          <w:b w:val="0"/>
          <w:bCs w:val="0"/>
          <w:sz w:val="24"/>
          <w:szCs w:val="24"/>
        </w:rPr>
      </w:pPr>
      <w:r w:rsidRPr="003857D1">
        <w:rPr>
          <w:b w:val="0"/>
          <w:bCs w:val="0"/>
          <w:sz w:val="24"/>
          <w:szCs w:val="24"/>
        </w:rPr>
        <w:t xml:space="preserve">El segundo problema es la falta de interactividad. La interacción con los observados es primordial. Si tú no tienes un acercamiento con las personas, como vas a conseguir esa </w:t>
      </w:r>
      <w:r w:rsidRPr="001D3B55">
        <w:rPr>
          <w:sz w:val="24"/>
          <w:szCs w:val="24"/>
        </w:rPr>
        <w:t>empatía</w:t>
      </w:r>
      <w:r w:rsidRPr="003857D1">
        <w:rPr>
          <w:b w:val="0"/>
          <w:bCs w:val="0"/>
          <w:sz w:val="24"/>
          <w:szCs w:val="24"/>
        </w:rPr>
        <w:t>, más allá de los datos. El proceso creativo siempre requiere de los detalles.</w:t>
      </w:r>
    </w:p>
    <w:p w14:paraId="2F1F2654" w14:textId="77777777" w:rsidR="0003083B" w:rsidRPr="003857D1" w:rsidRDefault="0003083B" w:rsidP="0003083B">
      <w:pPr>
        <w:pStyle w:val="Ttulo1"/>
        <w:rPr>
          <w:b w:val="0"/>
          <w:bCs w:val="0"/>
          <w:sz w:val="24"/>
          <w:szCs w:val="24"/>
        </w:rPr>
      </w:pPr>
      <w:r w:rsidRPr="003857D1">
        <w:rPr>
          <w:b w:val="0"/>
          <w:bCs w:val="0"/>
          <w:sz w:val="24"/>
          <w:szCs w:val="24"/>
        </w:rPr>
        <w:t>Así que aquí viene tu reto:</w:t>
      </w:r>
    </w:p>
    <w:p w14:paraId="590E1ECF" w14:textId="77777777" w:rsidR="0003083B" w:rsidRPr="003857D1" w:rsidRDefault="0003083B" w:rsidP="0003083B">
      <w:pPr>
        <w:pStyle w:val="Ttulo1"/>
        <w:rPr>
          <w:b w:val="0"/>
          <w:bCs w:val="0"/>
          <w:sz w:val="24"/>
          <w:szCs w:val="24"/>
        </w:rPr>
      </w:pPr>
      <w:r w:rsidRPr="003857D1">
        <w:rPr>
          <w:b w:val="0"/>
          <w:bCs w:val="0"/>
          <w:sz w:val="24"/>
          <w:szCs w:val="24"/>
        </w:rPr>
        <w:t xml:space="preserve">Vamos a armar una red, como cuando ves una serie de televisión policíaca, que se ven fotografías de personas, hilo rojo por todos lados, mapas, eso es lo que vamos a generar. </w:t>
      </w:r>
      <w:r>
        <w:rPr>
          <w:b w:val="0"/>
          <w:bCs w:val="0"/>
          <w:sz w:val="24"/>
          <w:szCs w:val="24"/>
        </w:rPr>
        <w:t>R</w:t>
      </w:r>
      <w:r w:rsidRPr="003857D1">
        <w:rPr>
          <w:b w:val="0"/>
          <w:bCs w:val="0"/>
          <w:sz w:val="24"/>
          <w:szCs w:val="24"/>
        </w:rPr>
        <w:t>ecuerda que cada mapa que tú generes es específico de la solución de tu observación.</w:t>
      </w:r>
    </w:p>
    <w:p w14:paraId="0DC0D12E" w14:textId="77777777" w:rsidR="0003083B" w:rsidRPr="003857D1" w:rsidRDefault="0003083B" w:rsidP="0003083B">
      <w:pPr>
        <w:pStyle w:val="Ttulo1"/>
        <w:rPr>
          <w:b w:val="0"/>
          <w:bCs w:val="0"/>
          <w:sz w:val="24"/>
          <w:szCs w:val="24"/>
        </w:rPr>
      </w:pPr>
      <w:r w:rsidRPr="003857D1">
        <w:rPr>
          <w:b w:val="0"/>
          <w:bCs w:val="0"/>
          <w:sz w:val="24"/>
          <w:szCs w:val="24"/>
        </w:rPr>
        <w:t xml:space="preserve">En este mapa, vamos a aterrizar los </w:t>
      </w:r>
      <w:r w:rsidRPr="001D3B55">
        <w:rPr>
          <w:sz w:val="24"/>
          <w:szCs w:val="24"/>
        </w:rPr>
        <w:t>actores</w:t>
      </w:r>
      <w:r w:rsidRPr="003857D1">
        <w:rPr>
          <w:b w:val="0"/>
          <w:bCs w:val="0"/>
          <w:sz w:val="24"/>
          <w:szCs w:val="24"/>
        </w:rPr>
        <w:t xml:space="preserve">, las </w:t>
      </w:r>
      <w:r w:rsidRPr="001D3B55">
        <w:rPr>
          <w:sz w:val="24"/>
          <w:szCs w:val="24"/>
        </w:rPr>
        <w:t>observaciones</w:t>
      </w:r>
      <w:r w:rsidRPr="003857D1">
        <w:rPr>
          <w:b w:val="0"/>
          <w:bCs w:val="0"/>
          <w:sz w:val="24"/>
          <w:szCs w:val="24"/>
        </w:rPr>
        <w:t xml:space="preserve">, las </w:t>
      </w:r>
      <w:r w:rsidRPr="001D3B55">
        <w:rPr>
          <w:sz w:val="24"/>
          <w:szCs w:val="24"/>
        </w:rPr>
        <w:t>interacciones</w:t>
      </w:r>
      <w:r w:rsidRPr="003857D1">
        <w:rPr>
          <w:b w:val="0"/>
          <w:bCs w:val="0"/>
          <w:sz w:val="24"/>
          <w:szCs w:val="24"/>
        </w:rPr>
        <w:t>; incluso la posición de cómo están interactuando, en caso de que tu problema esté delimitado espacialmente.</w:t>
      </w:r>
    </w:p>
    <w:p w14:paraId="39258D5B" w14:textId="77777777" w:rsidR="0003083B" w:rsidRPr="003857D1" w:rsidRDefault="0003083B" w:rsidP="0003083B">
      <w:pPr>
        <w:pStyle w:val="Ttulo1"/>
        <w:rPr>
          <w:b w:val="0"/>
          <w:bCs w:val="0"/>
          <w:sz w:val="24"/>
          <w:szCs w:val="24"/>
        </w:rPr>
      </w:pPr>
      <w:r w:rsidRPr="003857D1">
        <w:rPr>
          <w:b w:val="0"/>
          <w:bCs w:val="0"/>
          <w:sz w:val="24"/>
          <w:szCs w:val="24"/>
        </w:rPr>
        <w:t>Documéntalo todo. Este mapa nos va a servir muchísimo para poder cruzarlo finalmente con los datos y tener una investigación 360º que vamos a revisar en la siguiente clase.</w:t>
      </w:r>
    </w:p>
    <w:p w14:paraId="70ACA603" w14:textId="77777777" w:rsidR="0003083B" w:rsidRDefault="0003083B" w:rsidP="0003083B">
      <w:pPr>
        <w:rPr>
          <w:rFonts w:ascii="Times New Roman" w:hAnsi="Times New Roman" w:cs="Times New Roman"/>
          <w:b/>
          <w:bCs/>
          <w:i/>
          <w:iCs/>
          <w:sz w:val="48"/>
          <w:szCs w:val="48"/>
          <w:u w:val="single"/>
        </w:rPr>
      </w:pPr>
    </w:p>
    <w:p w14:paraId="2A69A5A5" w14:textId="77777777" w:rsidR="0003083B" w:rsidRDefault="0003083B" w:rsidP="0003083B">
      <w:pPr>
        <w:rPr>
          <w:rFonts w:ascii="Times New Roman" w:hAnsi="Times New Roman" w:cs="Times New Roman"/>
          <w:b/>
          <w:bCs/>
          <w:sz w:val="48"/>
          <w:szCs w:val="48"/>
        </w:rPr>
      </w:pPr>
      <w:r w:rsidRPr="001A0F98">
        <w:rPr>
          <w:rFonts w:ascii="Times New Roman" w:hAnsi="Times New Roman" w:cs="Times New Roman"/>
          <w:b/>
          <w:bCs/>
          <w:i/>
          <w:iCs/>
          <w:sz w:val="48"/>
          <w:szCs w:val="48"/>
          <w:u w:val="single"/>
        </w:rPr>
        <w:lastRenderedPageBreak/>
        <w:t xml:space="preserve">Proceso: </w:t>
      </w:r>
      <w:r>
        <w:rPr>
          <w:rFonts w:ascii="Times New Roman" w:hAnsi="Times New Roman" w:cs="Times New Roman"/>
          <w:b/>
          <w:bCs/>
          <w:i/>
          <w:iCs/>
          <w:sz w:val="48"/>
          <w:szCs w:val="48"/>
          <w:u w:val="single"/>
        </w:rPr>
        <w:t>Definir</w:t>
      </w:r>
      <w:r w:rsidRPr="001A0F98">
        <w:rPr>
          <w:rFonts w:ascii="Times New Roman" w:hAnsi="Times New Roman" w:cs="Times New Roman"/>
          <w:b/>
          <w:bCs/>
          <w:i/>
          <w:iCs/>
          <w:sz w:val="48"/>
          <w:szCs w:val="48"/>
          <w:u w:val="single"/>
        </w:rPr>
        <w:t>.</w:t>
      </w:r>
      <w:r w:rsidRPr="001A0F98">
        <w:rPr>
          <w:rFonts w:ascii="Times New Roman" w:hAnsi="Times New Roman" w:cs="Times New Roman"/>
          <w:b/>
          <w:bCs/>
          <w:i/>
          <w:iCs/>
          <w:sz w:val="48"/>
          <w:szCs w:val="48"/>
        </w:rPr>
        <w:t xml:space="preserve"> </w:t>
      </w:r>
      <w:r w:rsidRPr="001A0F98">
        <w:rPr>
          <w:rFonts w:ascii="Times New Roman" w:hAnsi="Times New Roman" w:cs="Times New Roman"/>
          <w:b/>
          <w:bCs/>
          <w:sz w:val="48"/>
          <w:szCs w:val="48"/>
        </w:rPr>
        <w:t>Investigación 360: Datos y Emociones</w:t>
      </w:r>
      <w:r>
        <w:rPr>
          <w:rFonts w:ascii="Times New Roman" w:hAnsi="Times New Roman" w:cs="Times New Roman"/>
          <w:b/>
          <w:bCs/>
          <w:sz w:val="48"/>
          <w:szCs w:val="48"/>
        </w:rPr>
        <w:t>.</w:t>
      </w:r>
    </w:p>
    <w:p w14:paraId="32047BCA"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Ahora que culminamos nuestra observación, es momento de conseguir nuestros datos duros.</w:t>
      </w:r>
    </w:p>
    <w:p w14:paraId="710DCDD8"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 xml:space="preserve">A través de la </w:t>
      </w:r>
      <w:r w:rsidRPr="00E52501">
        <w:rPr>
          <w:rFonts w:ascii="Times New Roman" w:hAnsi="Times New Roman" w:cs="Times New Roman"/>
          <w:b/>
          <w:bCs/>
          <w:sz w:val="24"/>
          <w:szCs w:val="24"/>
        </w:rPr>
        <w:t>investigación cualitativa</w:t>
      </w:r>
      <w:r w:rsidRPr="00156DF2">
        <w:rPr>
          <w:rFonts w:ascii="Times New Roman" w:hAnsi="Times New Roman" w:cs="Times New Roman"/>
          <w:sz w:val="24"/>
          <w:szCs w:val="24"/>
        </w:rPr>
        <w:t xml:space="preserve"> (</w:t>
      </w:r>
      <w:r w:rsidRPr="00E52501">
        <w:rPr>
          <w:rFonts w:ascii="Times New Roman" w:hAnsi="Times New Roman" w:cs="Times New Roman"/>
          <w:b/>
          <w:bCs/>
          <w:sz w:val="24"/>
          <w:szCs w:val="24"/>
        </w:rPr>
        <w:t>nuestra observación</w:t>
      </w:r>
      <w:r w:rsidRPr="00156DF2">
        <w:rPr>
          <w:rFonts w:ascii="Times New Roman" w:hAnsi="Times New Roman" w:cs="Times New Roman"/>
          <w:sz w:val="24"/>
          <w:szCs w:val="24"/>
        </w:rPr>
        <w:t>), pudimos conocer detalles, usos y costumbres de nuestros actores.</w:t>
      </w:r>
    </w:p>
    <w:p w14:paraId="399ED307"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 xml:space="preserve">A través de la </w:t>
      </w:r>
      <w:r w:rsidRPr="009E3293">
        <w:rPr>
          <w:rFonts w:ascii="Times New Roman" w:hAnsi="Times New Roman" w:cs="Times New Roman"/>
          <w:b/>
          <w:bCs/>
          <w:sz w:val="24"/>
          <w:szCs w:val="24"/>
        </w:rPr>
        <w:t>investigación cuantitativa</w:t>
      </w:r>
      <w:r w:rsidRPr="00156DF2">
        <w:rPr>
          <w:rFonts w:ascii="Times New Roman" w:hAnsi="Times New Roman" w:cs="Times New Roman"/>
          <w:sz w:val="24"/>
          <w:szCs w:val="24"/>
        </w:rPr>
        <w:t xml:space="preserve"> (</w:t>
      </w:r>
      <w:r w:rsidRPr="009E3293">
        <w:rPr>
          <w:rFonts w:ascii="Times New Roman" w:hAnsi="Times New Roman" w:cs="Times New Roman"/>
          <w:b/>
          <w:bCs/>
          <w:sz w:val="24"/>
          <w:szCs w:val="24"/>
        </w:rPr>
        <w:t>nuestros datos</w:t>
      </w:r>
      <w:r w:rsidRPr="00156DF2">
        <w:rPr>
          <w:rFonts w:ascii="Times New Roman" w:hAnsi="Times New Roman" w:cs="Times New Roman"/>
          <w:sz w:val="24"/>
          <w:szCs w:val="24"/>
        </w:rPr>
        <w:t>) podremos conocer la relación y con qué frecuencia se están suscitando estos fenómenos.</w:t>
      </w:r>
    </w:p>
    <w:p w14:paraId="1D127B40" w14:textId="77777777" w:rsidR="0003083B"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Es momento de googlear tu problema y obtener toda la información que puedas. Esta información debe estar relacionada con tu problema, es decir, considera tus restricciones temporales y espaciales; aún mejor, busca tu información en una fuente oficial, por ejemplo, Google Academic en vez de Google.</w:t>
      </w:r>
    </w:p>
    <w:p w14:paraId="690F1991" w14:textId="77777777" w:rsidR="0003083B" w:rsidRPr="00156DF2" w:rsidRDefault="0003083B" w:rsidP="0003083B">
      <w:pPr>
        <w:rPr>
          <w:rFonts w:ascii="Times New Roman" w:hAnsi="Times New Roman" w:cs="Times New Roman"/>
          <w:sz w:val="24"/>
          <w:szCs w:val="24"/>
        </w:rPr>
      </w:pPr>
    </w:p>
    <w:p w14:paraId="0354CF48"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EJEMPLO DE LA IMPORTANCIA DE LOS DATOS CUANTITATIVOS</w:t>
      </w:r>
    </w:p>
    <w:p w14:paraId="67A0BD71"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En una población rural de México, se estaba detectando cuantitativamente, qué estaba aumentando el número de casos de mujeres de 40 a 60 años, que estaban presentando complicaciones respiratorias. Desde un punto de vista cuantitativo, más allá del demográfico, no lograban encontrar ningún cruce que les diera la respuesta a los doctores, de qué era lo que estaba enfermando a estas mujeres. Pero cuando salimos a realizar la investigación cualitativa, nos dimos cuenta que tenían la costumbre de guisar siempre en cocinas cerradas, utilizando carbón.</w:t>
      </w:r>
    </w:p>
    <w:p w14:paraId="1C90926A"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Eso era lo que las estaba enfermando, y a través de este cruce cuantitativo-cualitativo, pudimos generar una respuesta: que siguieran guisando cómo lo hacían, pero dejar las cocinas pegadas hacia la parte frontal de la casa hacia fuera, de tal forma que las emisiones pudieran salir del inmueble.</w:t>
      </w:r>
    </w:p>
    <w:p w14:paraId="714DA85F" w14:textId="77777777" w:rsidR="0003083B"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Cómo buscamos los patrones</w:t>
      </w:r>
      <w:r>
        <w:rPr>
          <w:rFonts w:ascii="Times New Roman" w:hAnsi="Times New Roman" w:cs="Times New Roman"/>
          <w:sz w:val="24"/>
          <w:szCs w:val="24"/>
        </w:rPr>
        <w:t>?</w:t>
      </w:r>
      <w:r w:rsidRPr="00156DF2">
        <w:rPr>
          <w:rFonts w:ascii="Times New Roman" w:hAnsi="Times New Roman" w:cs="Times New Roman"/>
          <w:sz w:val="24"/>
          <w:szCs w:val="24"/>
        </w:rPr>
        <w:t xml:space="preserve"> lo usual ya lo conoces, así que allí no vas a encontrar el problema. Los conteos de aquello que no debería suceder, lo anormal, aquello que te parece raro, es generalmente dónde vas a encontrar la solución a tu problema.</w:t>
      </w:r>
    </w:p>
    <w:p w14:paraId="4B4149BC" w14:textId="77777777" w:rsidR="0003083B" w:rsidRPr="00156DF2" w:rsidRDefault="0003083B" w:rsidP="0003083B">
      <w:pPr>
        <w:rPr>
          <w:rFonts w:ascii="Times New Roman" w:hAnsi="Times New Roman" w:cs="Times New Roman"/>
          <w:sz w:val="24"/>
          <w:szCs w:val="24"/>
        </w:rPr>
      </w:pPr>
    </w:p>
    <w:p w14:paraId="22B689A4"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EJEMPLO TAMBIÉN RELACIONADO CON CASAS</w:t>
      </w:r>
    </w:p>
    <w:p w14:paraId="4FCB11F9"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Una constructora nos contrató para realizar una observación, previa a la construcción de su nuevo condominio. Fuimos a revisar el barrio y nos dimos cuenta que en ese espacio, algunos de los habitantes estaban utilizando sus casas, no solamente como lugar de habitación sino también como un punto de comercio.</w:t>
      </w:r>
    </w:p>
    <w:p w14:paraId="3C7D5C8B"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lastRenderedPageBreak/>
        <w:t>Por ejemplo, Mateo hace composturas para la ropa o Lupe está arreglando celulares. Nosotros llevamos estas observaciones de vuelta a la constructora y se determinó generar accesorias locales comerciales, en algunas de las casas de la nueva construcción. De esta forma se estaba integrando la vida comercial con la vida privada.</w:t>
      </w:r>
    </w:p>
    <w:p w14:paraId="3054073B"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Esto es lo que tú tendrás que hacer:</w:t>
      </w:r>
    </w:p>
    <w:p w14:paraId="22A627E5"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Definir cuáles son los objetivos, cuál es la transformación que quieres lograr. Esta información la vas a encontrar en tus observaciones y en los datos, y no solamente los objetivos de aquello que vas a transformar, sino también cuáles son los retos o restricciones.</w:t>
      </w:r>
    </w:p>
    <w:p w14:paraId="5B553E47"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 xml:space="preserve">En DESIGN THINKING se les conocen generalmente como </w:t>
      </w:r>
      <w:r w:rsidRPr="00E62C80">
        <w:rPr>
          <w:rFonts w:ascii="Times New Roman" w:hAnsi="Times New Roman" w:cs="Times New Roman"/>
          <w:b/>
          <w:bCs/>
          <w:sz w:val="24"/>
          <w:szCs w:val="24"/>
        </w:rPr>
        <w:t>PAIN POINTS</w:t>
      </w:r>
      <w:r w:rsidRPr="00156DF2">
        <w:rPr>
          <w:rFonts w:ascii="Times New Roman" w:hAnsi="Times New Roman" w:cs="Times New Roman"/>
          <w:sz w:val="24"/>
          <w:szCs w:val="24"/>
        </w:rPr>
        <w:t xml:space="preserve"> (puntos de dolor) Son </w:t>
      </w:r>
      <w:r w:rsidRPr="00E62C80">
        <w:rPr>
          <w:rFonts w:ascii="Times New Roman" w:hAnsi="Times New Roman" w:cs="Times New Roman"/>
          <w:b/>
          <w:bCs/>
          <w:sz w:val="24"/>
          <w:szCs w:val="24"/>
        </w:rPr>
        <w:t>variables fuera de nuestro control</w:t>
      </w:r>
      <w:r w:rsidRPr="00156DF2">
        <w:rPr>
          <w:rFonts w:ascii="Times New Roman" w:hAnsi="Times New Roman" w:cs="Times New Roman"/>
          <w:sz w:val="24"/>
          <w:szCs w:val="24"/>
        </w:rPr>
        <w:t xml:space="preserve">, que se convierten en </w:t>
      </w:r>
      <w:r w:rsidRPr="00E62C80">
        <w:rPr>
          <w:rFonts w:ascii="Times New Roman" w:hAnsi="Times New Roman" w:cs="Times New Roman"/>
          <w:b/>
          <w:bCs/>
          <w:sz w:val="24"/>
          <w:szCs w:val="24"/>
        </w:rPr>
        <w:t>restricciones</w:t>
      </w:r>
      <w:r w:rsidRPr="00156DF2">
        <w:rPr>
          <w:rFonts w:ascii="Times New Roman" w:hAnsi="Times New Roman" w:cs="Times New Roman"/>
          <w:sz w:val="24"/>
          <w:szCs w:val="24"/>
        </w:rPr>
        <w:t xml:space="preserve"> para conseguir nuestro objetivo.</w:t>
      </w:r>
    </w:p>
    <w:p w14:paraId="70430B92"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 xml:space="preserve">Cuando ya tengas claro tus objetivos, tus restricciones, tus observaciones y tus datos, será momento de transformar toda esta información, en definiciones que nos lleven a generar ideas. En DESIGN THINKING tenemos un nombre específico para estas oraciones curiosas, que nos ayudan a transformar toda nuestra investigación en DETONANTES DE IDEAS. Las conocemos como </w:t>
      </w:r>
      <w:r w:rsidRPr="00D51BEC">
        <w:rPr>
          <w:rFonts w:ascii="Times New Roman" w:hAnsi="Times New Roman" w:cs="Times New Roman"/>
          <w:b/>
          <w:bCs/>
          <w:sz w:val="24"/>
          <w:szCs w:val="24"/>
        </w:rPr>
        <w:t>INSIGHTS (Percepciones).</w:t>
      </w:r>
    </w:p>
    <w:p w14:paraId="571FE1D0"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 xml:space="preserve">El </w:t>
      </w:r>
      <w:r w:rsidRPr="005A22FD">
        <w:rPr>
          <w:rFonts w:ascii="Times New Roman" w:hAnsi="Times New Roman" w:cs="Times New Roman"/>
          <w:b/>
          <w:bCs/>
          <w:sz w:val="24"/>
          <w:szCs w:val="24"/>
        </w:rPr>
        <w:t>INSIGHT</w:t>
      </w:r>
      <w:r w:rsidRPr="00156DF2">
        <w:rPr>
          <w:rFonts w:ascii="Times New Roman" w:hAnsi="Times New Roman" w:cs="Times New Roman"/>
          <w:sz w:val="24"/>
          <w:szCs w:val="24"/>
        </w:rPr>
        <w:t xml:space="preserve"> te va a ayudar a </w:t>
      </w:r>
      <w:r w:rsidRPr="005A22FD">
        <w:rPr>
          <w:rFonts w:ascii="Times New Roman" w:hAnsi="Times New Roman" w:cs="Times New Roman"/>
          <w:b/>
          <w:bCs/>
          <w:sz w:val="24"/>
          <w:szCs w:val="24"/>
        </w:rPr>
        <w:t>conectar los puntos</w:t>
      </w:r>
      <w:r w:rsidRPr="00156DF2">
        <w:rPr>
          <w:rFonts w:ascii="Times New Roman" w:hAnsi="Times New Roman" w:cs="Times New Roman"/>
          <w:sz w:val="24"/>
          <w:szCs w:val="24"/>
        </w:rPr>
        <w:t xml:space="preserve">, te pone a </w:t>
      </w:r>
      <w:r w:rsidRPr="005A22FD">
        <w:rPr>
          <w:rFonts w:ascii="Times New Roman" w:hAnsi="Times New Roman" w:cs="Times New Roman"/>
          <w:b/>
          <w:bCs/>
          <w:sz w:val="24"/>
          <w:szCs w:val="24"/>
        </w:rPr>
        <w:t>pensar</w:t>
      </w:r>
      <w:r w:rsidRPr="00156DF2">
        <w:rPr>
          <w:rFonts w:ascii="Times New Roman" w:hAnsi="Times New Roman" w:cs="Times New Roman"/>
          <w:sz w:val="24"/>
          <w:szCs w:val="24"/>
        </w:rPr>
        <w:t>. La realidad es que tener muchos datos no es suficiente, si no tenemos ganas de hacer algo con ellos. Los INSIGHTS son oraciones cortas, redactadas de tal forma, que nos dejan con ganas de realizar un cambio, que la situación realmente tenga esta transformación a través del proceso creativo.</w:t>
      </w:r>
    </w:p>
    <w:p w14:paraId="7D26D97A" w14:textId="77777777" w:rsidR="0003083B" w:rsidRPr="00156DF2" w:rsidRDefault="0003083B" w:rsidP="0003083B">
      <w:pPr>
        <w:rPr>
          <w:rFonts w:ascii="Times New Roman" w:hAnsi="Times New Roman" w:cs="Times New Roman"/>
          <w:sz w:val="24"/>
          <w:szCs w:val="24"/>
        </w:rPr>
      </w:pPr>
    </w:p>
    <w:p w14:paraId="56721342"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EJEMPLOS DE LO QUE SÍ ES Y NO ES UN INSIGHT</w:t>
      </w:r>
    </w:p>
    <w:p w14:paraId="7159A137" w14:textId="77777777" w:rsidR="0003083B"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Debe reflejar un comportamiento, ya sea social o cultural.</w:t>
      </w:r>
    </w:p>
    <w:p w14:paraId="168ABDCF" w14:textId="77777777" w:rsidR="0003083B" w:rsidRPr="00156DF2" w:rsidRDefault="0003083B" w:rsidP="0003083B">
      <w:pPr>
        <w:rPr>
          <w:rFonts w:ascii="Times New Roman" w:hAnsi="Times New Roman" w:cs="Times New Roman"/>
          <w:sz w:val="24"/>
          <w:szCs w:val="24"/>
        </w:rPr>
      </w:pPr>
    </w:p>
    <w:p w14:paraId="63A0675E"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CASO DE LAS SEÑORAS que estaban cocinando con carbón…</w:t>
      </w:r>
    </w:p>
    <w:p w14:paraId="1BAA71B1"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-NO ES UN INSIGHT: “las señoras están cocinando con carbón y eso les está causando daño” No estoy reflejando lo que implica para ellas, la cocina con carbón.</w:t>
      </w:r>
    </w:p>
    <w:p w14:paraId="74D86665"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-ES UN INSIGHT: “las cocineras están sacrificando su salud con tal de preservar los métodos de cocción tradicional en su comunidad” En esta segunda redacción, estoy valorando el significado que tiene para ellas, este método de cocción. Por lo tanto, lo puedo considerar una variable al momento de idear.</w:t>
      </w:r>
    </w:p>
    <w:p w14:paraId="2CDD1B64" w14:textId="77777777" w:rsidR="0003083B" w:rsidRPr="00156DF2" w:rsidRDefault="0003083B" w:rsidP="0003083B">
      <w:pPr>
        <w:rPr>
          <w:rFonts w:ascii="Times New Roman" w:hAnsi="Times New Roman" w:cs="Times New Roman"/>
          <w:sz w:val="24"/>
          <w:szCs w:val="24"/>
        </w:rPr>
      </w:pPr>
    </w:p>
    <w:p w14:paraId="397097FB"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CASO DE LOS HOGARES COMERCIOS</w:t>
      </w:r>
    </w:p>
    <w:p w14:paraId="2F834B0E"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lastRenderedPageBreak/>
        <w:t>-NO ES UN INSIGHT: “la gente no está utilizando sus viviendas de la forma correcta, intentan comerciar” Eso es un juicio que estoy emitiendo, de entrada ya estoy restringiendo e invalidando la observación que yo mismo realicé</w:t>
      </w:r>
      <w:r>
        <w:rPr>
          <w:rFonts w:ascii="Times New Roman" w:hAnsi="Times New Roman" w:cs="Times New Roman"/>
          <w:sz w:val="24"/>
          <w:szCs w:val="24"/>
        </w:rPr>
        <w:t>.</w:t>
      </w:r>
    </w:p>
    <w:p w14:paraId="5AE32DE1"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-ES UN INSIGHT: “los habitantes están renunciando a su vida privada, por conseguir un mayor desarrollo comercial”. En esta segunda redacción entiendo la importancia y la necesidad comercial que tienen estas personas, y entiendo la carencia, están sacrificando su vida y su espacio privado.</w:t>
      </w:r>
    </w:p>
    <w:p w14:paraId="5863E9C0"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Con esa tensión entre los dos términos, es más viable que yo pueda empezar a generar ideas para conciliar.</w:t>
      </w:r>
    </w:p>
    <w:p w14:paraId="0C0B62DD" w14:textId="77777777" w:rsidR="0003083B"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No te preocupes si el INSIGHT no viene a ti de forma mágica, recuerda que ningún proceso creativo llega de la nada. Seguramente tendrás que redactarlo varias veces, antes de tener la versión final.</w:t>
      </w:r>
    </w:p>
    <w:p w14:paraId="2BDC7248" w14:textId="77777777" w:rsidR="0003083B" w:rsidRDefault="0003083B" w:rsidP="0003083B">
      <w:pPr>
        <w:rPr>
          <w:rFonts w:ascii="Times New Roman" w:hAnsi="Times New Roman" w:cs="Times New Roman"/>
          <w:sz w:val="24"/>
          <w:szCs w:val="24"/>
        </w:rPr>
      </w:pPr>
    </w:p>
    <w:p w14:paraId="4318FE43" w14:textId="77777777" w:rsidR="0003083B" w:rsidRDefault="0003083B" w:rsidP="0003083B">
      <w:pPr>
        <w:rPr>
          <w:rFonts w:ascii="Times New Roman" w:hAnsi="Times New Roman" w:cs="Times New Roman"/>
          <w:sz w:val="24"/>
          <w:szCs w:val="24"/>
        </w:rPr>
      </w:pPr>
    </w:p>
    <w:p w14:paraId="30DF1C78" w14:textId="77777777" w:rsidR="0003083B" w:rsidRDefault="0003083B" w:rsidP="0003083B">
      <w:pPr>
        <w:rPr>
          <w:rFonts w:ascii="Times New Roman" w:hAnsi="Times New Roman" w:cs="Times New Roman"/>
          <w:sz w:val="24"/>
          <w:szCs w:val="24"/>
        </w:rPr>
      </w:pPr>
      <w:r>
        <w:rPr>
          <w:noProof/>
        </w:rPr>
        <w:drawing>
          <wp:inline distT="0" distB="0" distL="0" distR="0" wp14:anchorId="6F9FA074" wp14:editId="59DB79CD">
            <wp:extent cx="5612130" cy="1895475"/>
            <wp:effectExtent l="0" t="0" r="7620"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1895475"/>
                    </a:xfrm>
                    <a:prstGeom prst="rect">
                      <a:avLst/>
                    </a:prstGeom>
                    <a:noFill/>
                    <a:ln>
                      <a:noFill/>
                    </a:ln>
                  </pic:spPr>
                </pic:pic>
              </a:graphicData>
            </a:graphic>
          </wp:inline>
        </w:drawing>
      </w:r>
    </w:p>
    <w:p w14:paraId="7A53F00C" w14:textId="77777777" w:rsidR="0003083B" w:rsidRDefault="0003083B" w:rsidP="0003083B">
      <w:pPr>
        <w:rPr>
          <w:rFonts w:ascii="Times New Roman" w:hAnsi="Times New Roman" w:cs="Times New Roman"/>
          <w:sz w:val="24"/>
          <w:szCs w:val="24"/>
        </w:rPr>
      </w:pPr>
    </w:p>
    <w:p w14:paraId="012CEF01" w14:textId="77777777" w:rsidR="0003083B" w:rsidRDefault="0003083B" w:rsidP="0003083B">
      <w:pPr>
        <w:rPr>
          <w:rFonts w:ascii="Times New Roman" w:hAnsi="Times New Roman" w:cs="Times New Roman"/>
          <w:sz w:val="24"/>
          <w:szCs w:val="24"/>
        </w:rPr>
      </w:pPr>
    </w:p>
    <w:p w14:paraId="33D9A98B" w14:textId="77777777" w:rsidR="0003083B" w:rsidRDefault="0003083B" w:rsidP="0003083B">
      <w:pPr>
        <w:rPr>
          <w:rFonts w:ascii="Times New Roman" w:hAnsi="Times New Roman" w:cs="Times New Roman"/>
          <w:sz w:val="24"/>
          <w:szCs w:val="24"/>
        </w:rPr>
      </w:pPr>
    </w:p>
    <w:p w14:paraId="404A0B78" w14:textId="77777777" w:rsidR="0003083B" w:rsidRDefault="0003083B" w:rsidP="0003083B">
      <w:pPr>
        <w:rPr>
          <w:rFonts w:ascii="Times New Roman" w:hAnsi="Times New Roman" w:cs="Times New Roman"/>
          <w:sz w:val="24"/>
          <w:szCs w:val="24"/>
        </w:rPr>
      </w:pPr>
    </w:p>
    <w:p w14:paraId="73A6D4FE" w14:textId="77777777" w:rsidR="0003083B" w:rsidRDefault="0003083B" w:rsidP="0003083B">
      <w:pPr>
        <w:rPr>
          <w:rFonts w:ascii="Times New Roman" w:hAnsi="Times New Roman" w:cs="Times New Roman"/>
          <w:sz w:val="24"/>
          <w:szCs w:val="24"/>
        </w:rPr>
      </w:pPr>
    </w:p>
    <w:p w14:paraId="62460710" w14:textId="77777777" w:rsidR="0003083B" w:rsidRDefault="0003083B" w:rsidP="0003083B">
      <w:pPr>
        <w:rPr>
          <w:rFonts w:ascii="Times New Roman" w:hAnsi="Times New Roman" w:cs="Times New Roman"/>
          <w:sz w:val="24"/>
          <w:szCs w:val="24"/>
        </w:rPr>
      </w:pPr>
    </w:p>
    <w:p w14:paraId="3389D524" w14:textId="77777777" w:rsidR="0003083B" w:rsidRDefault="0003083B" w:rsidP="0003083B">
      <w:pPr>
        <w:rPr>
          <w:rFonts w:ascii="Times New Roman" w:hAnsi="Times New Roman" w:cs="Times New Roman"/>
          <w:sz w:val="24"/>
          <w:szCs w:val="24"/>
        </w:rPr>
      </w:pPr>
    </w:p>
    <w:p w14:paraId="49C2A83C" w14:textId="77777777" w:rsidR="0003083B" w:rsidRDefault="0003083B" w:rsidP="0003083B">
      <w:pPr>
        <w:rPr>
          <w:rFonts w:ascii="Times New Roman" w:hAnsi="Times New Roman" w:cs="Times New Roman"/>
          <w:sz w:val="24"/>
          <w:szCs w:val="24"/>
        </w:rPr>
      </w:pPr>
    </w:p>
    <w:p w14:paraId="4BBCDDB0" w14:textId="77777777" w:rsidR="0003083B" w:rsidRDefault="0003083B" w:rsidP="0003083B">
      <w:pPr>
        <w:rPr>
          <w:rFonts w:ascii="Times New Roman" w:hAnsi="Times New Roman" w:cs="Times New Roman"/>
          <w:sz w:val="24"/>
          <w:szCs w:val="24"/>
        </w:rPr>
      </w:pPr>
    </w:p>
    <w:p w14:paraId="27918540" w14:textId="77777777" w:rsidR="0003083B" w:rsidRDefault="0003083B" w:rsidP="0003083B">
      <w:pPr>
        <w:rPr>
          <w:rFonts w:ascii="Times New Roman" w:hAnsi="Times New Roman" w:cs="Times New Roman"/>
          <w:sz w:val="24"/>
          <w:szCs w:val="24"/>
        </w:rPr>
      </w:pPr>
    </w:p>
    <w:p w14:paraId="14B1B9B3" w14:textId="77777777" w:rsidR="0003083B" w:rsidRDefault="0003083B" w:rsidP="0003083B">
      <w:pPr>
        <w:pStyle w:val="Ttulo1"/>
      </w:pPr>
      <w:r w:rsidRPr="001A0F98">
        <w:rPr>
          <w:i/>
          <w:iCs/>
          <w:u w:val="single"/>
        </w:rPr>
        <w:lastRenderedPageBreak/>
        <w:t xml:space="preserve">Proceso: </w:t>
      </w:r>
      <w:r>
        <w:rPr>
          <w:i/>
          <w:iCs/>
          <w:u w:val="single"/>
        </w:rPr>
        <w:t>Idear</w:t>
      </w:r>
      <w:r w:rsidRPr="001A0F98">
        <w:rPr>
          <w:i/>
          <w:iCs/>
          <w:u w:val="single"/>
        </w:rPr>
        <w:t>.</w:t>
      </w:r>
      <w:r w:rsidRPr="00277890">
        <w:rPr>
          <w:i/>
          <w:iCs/>
        </w:rPr>
        <w:t xml:space="preserve"> </w:t>
      </w:r>
      <w:r>
        <w:t>¿De dónde vienen las ideas?</w:t>
      </w:r>
    </w:p>
    <w:p w14:paraId="012DCC84" w14:textId="77777777" w:rsidR="0003083B" w:rsidRPr="00F673E9" w:rsidRDefault="0003083B" w:rsidP="0003083B">
      <w:pPr>
        <w:pStyle w:val="Ttulo1"/>
        <w:rPr>
          <w:b w:val="0"/>
          <w:bCs w:val="0"/>
          <w:sz w:val="24"/>
          <w:szCs w:val="24"/>
        </w:rPr>
      </w:pPr>
      <w:r w:rsidRPr="00F673E9">
        <w:rPr>
          <w:b w:val="0"/>
          <w:bCs w:val="0"/>
          <w:sz w:val="24"/>
          <w:szCs w:val="24"/>
        </w:rPr>
        <w:t>Si tu INSIGHT está listo, significa que tú también estás listo para empezar a GENERAR IDEAS. Te aseguro que eres una persona creativa. Si eres un ser humano y existes dentro de una sociedad, hay un 100% de posibilidad de que la creatividad esté en ti.</w:t>
      </w:r>
    </w:p>
    <w:p w14:paraId="550B982D" w14:textId="77777777" w:rsidR="0003083B" w:rsidRPr="00F673E9" w:rsidRDefault="0003083B" w:rsidP="0003083B">
      <w:pPr>
        <w:pStyle w:val="Ttulo1"/>
        <w:rPr>
          <w:b w:val="0"/>
          <w:bCs w:val="0"/>
          <w:sz w:val="24"/>
          <w:szCs w:val="24"/>
        </w:rPr>
      </w:pPr>
      <w:r w:rsidRPr="00F673E9">
        <w:rPr>
          <w:b w:val="0"/>
          <w:bCs w:val="0"/>
          <w:sz w:val="24"/>
          <w:szCs w:val="24"/>
        </w:rPr>
        <w:t xml:space="preserve">La </w:t>
      </w:r>
      <w:r w:rsidRPr="00F673E9">
        <w:rPr>
          <w:sz w:val="24"/>
          <w:szCs w:val="24"/>
        </w:rPr>
        <w:t>CREATIVIDAD</w:t>
      </w:r>
      <w:r w:rsidRPr="00F673E9">
        <w:rPr>
          <w:b w:val="0"/>
          <w:bCs w:val="0"/>
          <w:sz w:val="24"/>
          <w:szCs w:val="24"/>
        </w:rPr>
        <w:t xml:space="preserve"> viene de un ENGRANE INTERNO y un ENGRANE EXTERNO.</w:t>
      </w:r>
    </w:p>
    <w:p w14:paraId="38D9E757" w14:textId="77777777" w:rsidR="0003083B" w:rsidRPr="00F673E9" w:rsidRDefault="0003083B" w:rsidP="0003083B">
      <w:pPr>
        <w:pStyle w:val="Ttulo1"/>
        <w:rPr>
          <w:b w:val="0"/>
          <w:bCs w:val="0"/>
          <w:sz w:val="24"/>
          <w:szCs w:val="24"/>
        </w:rPr>
      </w:pPr>
      <w:r w:rsidRPr="00F673E9">
        <w:rPr>
          <w:sz w:val="24"/>
          <w:szCs w:val="24"/>
        </w:rPr>
        <w:t>ENGRANE INTERNO</w:t>
      </w:r>
      <w:r w:rsidRPr="00F673E9">
        <w:rPr>
          <w:b w:val="0"/>
          <w:bCs w:val="0"/>
          <w:sz w:val="24"/>
          <w:szCs w:val="24"/>
        </w:rPr>
        <w:t xml:space="preserve"> (imaginación, conocimiento y actitud)</w:t>
      </w:r>
    </w:p>
    <w:p w14:paraId="1A8CD69D" w14:textId="77777777" w:rsidR="0003083B" w:rsidRPr="00F673E9" w:rsidRDefault="0003083B" w:rsidP="0003083B">
      <w:pPr>
        <w:pStyle w:val="Ttulo1"/>
        <w:rPr>
          <w:b w:val="0"/>
          <w:bCs w:val="0"/>
          <w:sz w:val="24"/>
          <w:szCs w:val="24"/>
        </w:rPr>
      </w:pPr>
      <w:r w:rsidRPr="00F673E9">
        <w:rPr>
          <w:b w:val="0"/>
          <w:bCs w:val="0"/>
          <w:sz w:val="24"/>
          <w:szCs w:val="24"/>
        </w:rPr>
        <w:t>-IMAGINACIÓN: es aquello que nos ayuda a comprender sistemas que son demasiado complejos para nosotros. Piensa en los niños, tienden a pensar que existe el monstruo debajo de la cama o qué va a pasar algo extraño y terrible si se apaga la luz, porque todavía son sistemas que están tratando de comprender.</w:t>
      </w:r>
    </w:p>
    <w:p w14:paraId="28120EFE" w14:textId="77777777" w:rsidR="0003083B" w:rsidRPr="00F673E9" w:rsidRDefault="0003083B" w:rsidP="0003083B">
      <w:pPr>
        <w:pStyle w:val="Ttulo1"/>
        <w:rPr>
          <w:b w:val="0"/>
          <w:bCs w:val="0"/>
          <w:sz w:val="24"/>
          <w:szCs w:val="24"/>
        </w:rPr>
      </w:pPr>
      <w:r w:rsidRPr="00F673E9">
        <w:rPr>
          <w:b w:val="0"/>
          <w:bCs w:val="0"/>
          <w:sz w:val="24"/>
          <w:szCs w:val="24"/>
        </w:rPr>
        <w:t xml:space="preserve">Pasaba lo mismo con las civilizaciones antiguas, teníamos el dios de la lluvia, el dios del fuego, el dios de la justicia, porque eran conceptos o fenómenos, que todavía resultaban complejos de comprender. Ahí es donde entra la </w:t>
      </w:r>
      <w:r w:rsidRPr="00F673E9">
        <w:rPr>
          <w:sz w:val="24"/>
          <w:szCs w:val="24"/>
        </w:rPr>
        <w:t>imaginación</w:t>
      </w:r>
      <w:r w:rsidRPr="00F673E9">
        <w:rPr>
          <w:b w:val="0"/>
          <w:bCs w:val="0"/>
          <w:sz w:val="24"/>
          <w:szCs w:val="24"/>
        </w:rPr>
        <w:t xml:space="preserve">, nos da la </w:t>
      </w:r>
      <w:r w:rsidRPr="00F673E9">
        <w:rPr>
          <w:sz w:val="24"/>
          <w:szCs w:val="24"/>
        </w:rPr>
        <w:t>ilusión de control</w:t>
      </w:r>
      <w:r w:rsidRPr="00F673E9">
        <w:rPr>
          <w:b w:val="0"/>
          <w:bCs w:val="0"/>
          <w:sz w:val="24"/>
          <w:szCs w:val="24"/>
        </w:rPr>
        <w:t>, así que la imaginación ya viene por defecto en ti.</w:t>
      </w:r>
    </w:p>
    <w:p w14:paraId="57D5E476" w14:textId="77777777" w:rsidR="0003083B" w:rsidRPr="00F673E9" w:rsidRDefault="0003083B" w:rsidP="0003083B">
      <w:pPr>
        <w:pStyle w:val="Ttulo1"/>
        <w:rPr>
          <w:b w:val="0"/>
          <w:bCs w:val="0"/>
          <w:sz w:val="24"/>
          <w:szCs w:val="24"/>
        </w:rPr>
      </w:pPr>
      <w:r w:rsidRPr="00F673E9">
        <w:rPr>
          <w:b w:val="0"/>
          <w:bCs w:val="0"/>
          <w:sz w:val="24"/>
          <w:szCs w:val="24"/>
        </w:rPr>
        <w:t>-CONOCIMIENTO: cuanto más tengas, más ideas podrás ir generando. Recuerda la frase de Isaac Newton: “Si pude ver más lejos, fue porque estaba sentado sobre hombros de gigantes”. Aunque hubiera caído la manzana encima de él, si no hubiera leído y no se hubiera documentado de todos estos maestros previos, difícilmente hubiera llegado a las ideas y conclusiones que logró llegar.</w:t>
      </w:r>
    </w:p>
    <w:p w14:paraId="43AA79EE" w14:textId="77777777" w:rsidR="0003083B" w:rsidRPr="00F673E9" w:rsidRDefault="0003083B" w:rsidP="0003083B">
      <w:pPr>
        <w:pStyle w:val="Ttulo1"/>
        <w:rPr>
          <w:b w:val="0"/>
          <w:bCs w:val="0"/>
          <w:sz w:val="24"/>
          <w:szCs w:val="24"/>
        </w:rPr>
      </w:pPr>
      <w:r w:rsidRPr="00F673E9">
        <w:rPr>
          <w:b w:val="0"/>
          <w:bCs w:val="0"/>
          <w:sz w:val="24"/>
          <w:szCs w:val="24"/>
        </w:rPr>
        <w:t>-ACTITUD: si no existe, si no hay ganas de generar un cambio, aunque tengas todo el conocimiento y toda la imaginación de la humanidad, difícilmente vas a poder generar un cambio.</w:t>
      </w:r>
    </w:p>
    <w:p w14:paraId="7E146AFC" w14:textId="77777777" w:rsidR="0003083B" w:rsidRPr="00F673E9" w:rsidRDefault="0003083B" w:rsidP="0003083B">
      <w:pPr>
        <w:pStyle w:val="Ttulo1"/>
        <w:rPr>
          <w:b w:val="0"/>
          <w:bCs w:val="0"/>
          <w:sz w:val="24"/>
          <w:szCs w:val="24"/>
        </w:rPr>
      </w:pPr>
      <w:r w:rsidRPr="00AE21E8">
        <w:rPr>
          <w:sz w:val="24"/>
          <w:szCs w:val="24"/>
        </w:rPr>
        <w:t>ENGRANE EXTERNO</w:t>
      </w:r>
      <w:r w:rsidRPr="00F673E9">
        <w:rPr>
          <w:b w:val="0"/>
          <w:bCs w:val="0"/>
          <w:sz w:val="24"/>
          <w:szCs w:val="24"/>
        </w:rPr>
        <w:t xml:space="preserve"> (ambiente, recursos y cultura)</w:t>
      </w:r>
    </w:p>
    <w:p w14:paraId="70594958" w14:textId="77777777" w:rsidR="0003083B" w:rsidRPr="00F673E9" w:rsidRDefault="0003083B" w:rsidP="0003083B">
      <w:pPr>
        <w:pStyle w:val="Ttulo1"/>
        <w:rPr>
          <w:b w:val="0"/>
          <w:bCs w:val="0"/>
          <w:sz w:val="24"/>
          <w:szCs w:val="24"/>
        </w:rPr>
      </w:pPr>
      <w:r w:rsidRPr="00F673E9">
        <w:rPr>
          <w:b w:val="0"/>
          <w:bCs w:val="0"/>
          <w:sz w:val="24"/>
          <w:szCs w:val="24"/>
        </w:rPr>
        <w:t>-RECURSOS: tienen que ver con las cosas físicas que están a tu alrededor, esos elementos que tienes. Por eso se dice tanto que cuando estás haciendo un proceso creativo debes de tener post-its, plastilina, colores y muchos recursos variados a tu alrededor. Quiero que consideres que la falta de recursos también puede favorecer a la creatividad, siempre y cuando, tengas la actitud correcta.</w:t>
      </w:r>
    </w:p>
    <w:p w14:paraId="2C5FA24A" w14:textId="77777777" w:rsidR="0003083B" w:rsidRPr="00F673E9" w:rsidRDefault="0003083B" w:rsidP="0003083B">
      <w:pPr>
        <w:pStyle w:val="Ttulo1"/>
        <w:rPr>
          <w:b w:val="0"/>
          <w:bCs w:val="0"/>
          <w:sz w:val="24"/>
          <w:szCs w:val="24"/>
        </w:rPr>
      </w:pPr>
      <w:r w:rsidRPr="00F673E9">
        <w:rPr>
          <w:b w:val="0"/>
          <w:bCs w:val="0"/>
          <w:sz w:val="24"/>
          <w:szCs w:val="24"/>
        </w:rPr>
        <w:t xml:space="preserve">Piensa en un grupo de actores listos para presentar una obra de teatro. Puede que su obra sea estilo Shakespeare y ellos estuvieran completamente ilusionados con tener vestuarios de la época, lleno de olanes y vestidos carísimos. Si el presupuesto no les alcanza, y ellos están completamente enfocados en tratar de imitar esos vestuarios, lo único que van a conseguir son vestuarios de mala calidad que se vean mal. En cambio, si aceptan la falta de recursos </w:t>
      </w:r>
      <w:r w:rsidRPr="00F673E9">
        <w:rPr>
          <w:b w:val="0"/>
          <w:bCs w:val="0"/>
          <w:sz w:val="24"/>
          <w:szCs w:val="24"/>
        </w:rPr>
        <w:lastRenderedPageBreak/>
        <w:t>como una de sus condiciones, podrán tener puestas en escena como aquellas donde vemos a todos los actores vestidos de negro y nos permiten enfocarnos 100% en la actuación. Están reconociendo la falta de recursos como una restricción y a partir de esa falta, están siendo creativos.</w:t>
      </w:r>
    </w:p>
    <w:p w14:paraId="6BE1CB52" w14:textId="77777777" w:rsidR="0003083B" w:rsidRPr="00F673E9" w:rsidRDefault="0003083B" w:rsidP="0003083B">
      <w:pPr>
        <w:pStyle w:val="Ttulo1"/>
        <w:rPr>
          <w:b w:val="0"/>
          <w:bCs w:val="0"/>
          <w:sz w:val="24"/>
          <w:szCs w:val="24"/>
        </w:rPr>
      </w:pPr>
      <w:r w:rsidRPr="00F673E9">
        <w:rPr>
          <w:b w:val="0"/>
          <w:bCs w:val="0"/>
          <w:sz w:val="24"/>
          <w:szCs w:val="24"/>
        </w:rPr>
        <w:t xml:space="preserve">-AMBIENTE: es la situación en donde te estás moviendo. Es casi lo mismo que los recursos, pero desde el punto de vista </w:t>
      </w:r>
      <w:r w:rsidRPr="00434444">
        <w:rPr>
          <w:sz w:val="24"/>
          <w:szCs w:val="24"/>
        </w:rPr>
        <w:t>intangible</w:t>
      </w:r>
      <w:r w:rsidRPr="00F673E9">
        <w:rPr>
          <w:b w:val="0"/>
          <w:bCs w:val="0"/>
          <w:sz w:val="24"/>
          <w:szCs w:val="24"/>
        </w:rPr>
        <w:t>. Tienes una relación muy buena con las personas que están dentro de tu problema o hay un distanciamiento. No quieras forzarlo, si el distanciamiento existe, trabaja partir de ello.</w:t>
      </w:r>
    </w:p>
    <w:p w14:paraId="5041EBD8" w14:textId="77777777" w:rsidR="0003083B" w:rsidRPr="00F673E9" w:rsidRDefault="0003083B" w:rsidP="0003083B">
      <w:pPr>
        <w:pStyle w:val="Ttulo1"/>
        <w:rPr>
          <w:b w:val="0"/>
          <w:bCs w:val="0"/>
          <w:sz w:val="24"/>
          <w:szCs w:val="24"/>
        </w:rPr>
      </w:pPr>
      <w:r w:rsidRPr="00F673E9">
        <w:rPr>
          <w:b w:val="0"/>
          <w:bCs w:val="0"/>
          <w:sz w:val="24"/>
          <w:szCs w:val="24"/>
        </w:rPr>
        <w:t>-CULTURA: no tienes más que pensar en tu comediante favorito. Son completamente distintos los chistes que escuchas en Colombia a los que escuchas en México, y ambos son ejercicios creativos que parten de todo aquello que nos conforma como nación.</w:t>
      </w:r>
    </w:p>
    <w:p w14:paraId="0C019C68" w14:textId="77777777" w:rsidR="0003083B" w:rsidRPr="00F673E9" w:rsidRDefault="0003083B" w:rsidP="0003083B">
      <w:pPr>
        <w:pStyle w:val="Ttulo1"/>
        <w:rPr>
          <w:b w:val="0"/>
          <w:bCs w:val="0"/>
          <w:sz w:val="24"/>
          <w:szCs w:val="24"/>
        </w:rPr>
      </w:pPr>
      <w:r w:rsidRPr="00F673E9">
        <w:rPr>
          <w:b w:val="0"/>
          <w:bCs w:val="0"/>
          <w:sz w:val="24"/>
          <w:szCs w:val="24"/>
        </w:rPr>
        <w:t xml:space="preserve">Espero que ya te sientas más seguro como un ente creativo y </w:t>
      </w:r>
      <w:r>
        <w:rPr>
          <w:b w:val="0"/>
          <w:bCs w:val="0"/>
          <w:sz w:val="24"/>
          <w:szCs w:val="24"/>
        </w:rPr>
        <w:t xml:space="preserve">si </w:t>
      </w:r>
      <w:r w:rsidRPr="00F673E9">
        <w:rPr>
          <w:b w:val="0"/>
          <w:bCs w:val="0"/>
          <w:sz w:val="24"/>
          <w:szCs w:val="24"/>
        </w:rPr>
        <w:t>todavía no es así, es completamente normal. La mayor parte de nuestro día a día, no andamos por ahí siendo creativos, sino personas racionales, que accionan con base en sus experiencias previas. Es por nuestro sentido de supervivencia.</w:t>
      </w:r>
    </w:p>
    <w:p w14:paraId="34D9FA94" w14:textId="77777777" w:rsidR="0003083B" w:rsidRPr="00F673E9" w:rsidRDefault="0003083B" w:rsidP="0003083B">
      <w:pPr>
        <w:pStyle w:val="Ttulo1"/>
        <w:rPr>
          <w:b w:val="0"/>
          <w:bCs w:val="0"/>
          <w:sz w:val="24"/>
          <w:szCs w:val="24"/>
        </w:rPr>
      </w:pPr>
      <w:r w:rsidRPr="00F673E9">
        <w:rPr>
          <w:b w:val="0"/>
          <w:bCs w:val="0"/>
          <w:sz w:val="24"/>
          <w:szCs w:val="24"/>
        </w:rPr>
        <w:t>Si vas en un coche manejando y de pronto te enfrentas a un semáforo en rojo, tu experiencia y tu conocimiento te indican que lo que tienes que hacer es detenerte; no vas a andar por ahí tratando de accionar de forma creativa al momento de enfrentarse a un semáforo.</w:t>
      </w:r>
    </w:p>
    <w:p w14:paraId="296ECD78" w14:textId="77777777" w:rsidR="0003083B" w:rsidRPr="00F673E9" w:rsidRDefault="0003083B" w:rsidP="0003083B">
      <w:pPr>
        <w:pStyle w:val="Ttulo1"/>
        <w:rPr>
          <w:b w:val="0"/>
          <w:bCs w:val="0"/>
          <w:sz w:val="24"/>
          <w:szCs w:val="24"/>
        </w:rPr>
      </w:pPr>
      <w:r w:rsidRPr="00F673E9">
        <w:rPr>
          <w:b w:val="0"/>
          <w:bCs w:val="0"/>
          <w:sz w:val="24"/>
          <w:szCs w:val="24"/>
        </w:rPr>
        <w:t xml:space="preserve">Para entrar en modo </w:t>
      </w:r>
      <w:r w:rsidRPr="00205962">
        <w:rPr>
          <w:sz w:val="24"/>
          <w:szCs w:val="24"/>
        </w:rPr>
        <w:t>creativo</w:t>
      </w:r>
      <w:r w:rsidRPr="00F673E9">
        <w:rPr>
          <w:b w:val="0"/>
          <w:bCs w:val="0"/>
          <w:sz w:val="24"/>
          <w:szCs w:val="24"/>
        </w:rPr>
        <w:t xml:space="preserve">, el ser humano tiene que sentirse en un </w:t>
      </w:r>
      <w:r w:rsidRPr="00205962">
        <w:rPr>
          <w:sz w:val="24"/>
          <w:szCs w:val="24"/>
        </w:rPr>
        <w:t>entorno seguro</w:t>
      </w:r>
      <w:r w:rsidRPr="00F673E9">
        <w:rPr>
          <w:b w:val="0"/>
          <w:bCs w:val="0"/>
          <w:sz w:val="24"/>
          <w:szCs w:val="24"/>
        </w:rPr>
        <w:t xml:space="preserve"> y </w:t>
      </w:r>
      <w:r w:rsidRPr="008F5D12">
        <w:rPr>
          <w:sz w:val="24"/>
          <w:szCs w:val="24"/>
        </w:rPr>
        <w:t>relajado</w:t>
      </w:r>
      <w:r w:rsidRPr="00F673E9">
        <w:rPr>
          <w:b w:val="0"/>
          <w:bCs w:val="0"/>
          <w:sz w:val="24"/>
          <w:szCs w:val="24"/>
        </w:rPr>
        <w:t xml:space="preserve">, y para que tú puedas hacerlo, no sólo contigo mismo sino con el equipo que te va a ayudar a generar las ideas, te voy a compartir algunos EJERCICIOS DE </w:t>
      </w:r>
      <w:r w:rsidRPr="001B7EFA">
        <w:rPr>
          <w:sz w:val="24"/>
          <w:szCs w:val="24"/>
        </w:rPr>
        <w:t>CALENTAMIENTO PARA BRAINSTORMING,</w:t>
      </w:r>
      <w:r w:rsidRPr="00F673E9">
        <w:rPr>
          <w:b w:val="0"/>
          <w:bCs w:val="0"/>
          <w:sz w:val="24"/>
          <w:szCs w:val="24"/>
        </w:rPr>
        <w:t xml:space="preserve"> que será la </w:t>
      </w:r>
      <w:r w:rsidRPr="00332A18">
        <w:rPr>
          <w:sz w:val="24"/>
          <w:szCs w:val="24"/>
        </w:rPr>
        <w:t>TÉCNICA CREATIVA</w:t>
      </w:r>
      <w:r w:rsidRPr="00F673E9">
        <w:rPr>
          <w:b w:val="0"/>
          <w:bCs w:val="0"/>
          <w:sz w:val="24"/>
          <w:szCs w:val="24"/>
        </w:rPr>
        <w:t xml:space="preserve"> principal que utilizaremos en este proceso.</w:t>
      </w:r>
    </w:p>
    <w:p w14:paraId="1ACD35EF" w14:textId="77777777" w:rsidR="0003083B" w:rsidRPr="00F673E9" w:rsidRDefault="0003083B" w:rsidP="0003083B">
      <w:pPr>
        <w:pStyle w:val="Ttulo1"/>
        <w:rPr>
          <w:b w:val="0"/>
          <w:bCs w:val="0"/>
          <w:sz w:val="24"/>
          <w:szCs w:val="24"/>
        </w:rPr>
      </w:pPr>
      <w:r w:rsidRPr="00F673E9">
        <w:rPr>
          <w:b w:val="0"/>
          <w:bCs w:val="0"/>
          <w:sz w:val="24"/>
          <w:szCs w:val="24"/>
        </w:rPr>
        <w:t>Es importante que comencemos con algo que sea divertido y frenético, tenemos que cambiar el ritmo usual en el que estamos, que trata de ser más bien tranquilo y ecuánime y tenemos que divertirnos. El momento de la diversión nos permite relajarnos y atrevernos a proponer algo distinto, porque lo asumimos como no real.</w:t>
      </w:r>
    </w:p>
    <w:p w14:paraId="4D9AD449" w14:textId="77777777" w:rsidR="0003083B" w:rsidRPr="00F673E9" w:rsidRDefault="0003083B" w:rsidP="0003083B">
      <w:pPr>
        <w:pStyle w:val="Ttulo1"/>
        <w:rPr>
          <w:b w:val="0"/>
          <w:bCs w:val="0"/>
          <w:sz w:val="24"/>
          <w:szCs w:val="24"/>
        </w:rPr>
      </w:pPr>
      <w:r w:rsidRPr="00941822">
        <w:rPr>
          <w:sz w:val="24"/>
          <w:szCs w:val="24"/>
        </w:rPr>
        <w:t>1.</w:t>
      </w:r>
      <w:r w:rsidRPr="004E0A8E">
        <w:rPr>
          <w:sz w:val="24"/>
          <w:szCs w:val="24"/>
        </w:rPr>
        <w:t>CONECTAR Y COMBINAR</w:t>
      </w:r>
      <w:r w:rsidRPr="00F673E9">
        <w:rPr>
          <w:b w:val="0"/>
          <w:bCs w:val="0"/>
          <w:sz w:val="24"/>
          <w:szCs w:val="24"/>
        </w:rPr>
        <w:t>: es forzarte a pensar en dos conceptos o cosas, que no tengan nada que ver la una con la otra, y forzar una relación entre ellas.</w:t>
      </w:r>
    </w:p>
    <w:p w14:paraId="47CED2C7" w14:textId="77777777" w:rsidR="0003083B" w:rsidRPr="00F673E9" w:rsidRDefault="0003083B" w:rsidP="0003083B">
      <w:pPr>
        <w:pStyle w:val="Ttulo1"/>
        <w:rPr>
          <w:b w:val="0"/>
          <w:bCs w:val="0"/>
          <w:sz w:val="24"/>
          <w:szCs w:val="24"/>
        </w:rPr>
      </w:pPr>
      <w:r w:rsidRPr="00F673E9">
        <w:rPr>
          <w:b w:val="0"/>
          <w:bCs w:val="0"/>
          <w:sz w:val="24"/>
          <w:szCs w:val="24"/>
        </w:rPr>
        <w:t>-Por ejemplo: vamos a pensar en tenis. Qué pasa si mezclo (tenis con ruedas: patines) (tenis con plataformas: para personas que quieren verse más altas) (tenis con luces: los tenis divertidos de los niños)</w:t>
      </w:r>
    </w:p>
    <w:p w14:paraId="64790976" w14:textId="77777777" w:rsidR="0003083B" w:rsidRPr="00F673E9" w:rsidRDefault="0003083B" w:rsidP="0003083B">
      <w:pPr>
        <w:pStyle w:val="Ttulo1"/>
        <w:rPr>
          <w:b w:val="0"/>
          <w:bCs w:val="0"/>
          <w:sz w:val="24"/>
          <w:szCs w:val="24"/>
        </w:rPr>
      </w:pPr>
      <w:r w:rsidRPr="00F673E9">
        <w:rPr>
          <w:b w:val="0"/>
          <w:bCs w:val="0"/>
          <w:sz w:val="24"/>
          <w:szCs w:val="24"/>
        </w:rPr>
        <w:t xml:space="preserve">Detente un momento y </w:t>
      </w:r>
      <w:r>
        <w:rPr>
          <w:b w:val="0"/>
          <w:bCs w:val="0"/>
          <w:sz w:val="24"/>
          <w:szCs w:val="24"/>
        </w:rPr>
        <w:t>piensa</w:t>
      </w:r>
      <w:r w:rsidRPr="00F673E9">
        <w:rPr>
          <w:b w:val="0"/>
          <w:bCs w:val="0"/>
          <w:sz w:val="24"/>
          <w:szCs w:val="24"/>
        </w:rPr>
        <w:t xml:space="preserve"> con qué otras cosas podrías mezclar estos tenis…</w:t>
      </w:r>
    </w:p>
    <w:p w14:paraId="126CE6A9" w14:textId="77777777" w:rsidR="0003083B" w:rsidRPr="00F673E9" w:rsidRDefault="0003083B" w:rsidP="0003083B">
      <w:pPr>
        <w:pStyle w:val="Ttulo1"/>
        <w:rPr>
          <w:b w:val="0"/>
          <w:bCs w:val="0"/>
          <w:sz w:val="24"/>
          <w:szCs w:val="24"/>
        </w:rPr>
      </w:pPr>
      <w:r w:rsidRPr="00F673E9">
        <w:rPr>
          <w:b w:val="0"/>
          <w:bCs w:val="0"/>
          <w:sz w:val="24"/>
          <w:szCs w:val="24"/>
        </w:rPr>
        <w:t xml:space="preserve">No solamente tienen que ser cosas, también pueden ser ideales o conceptos, por ejemplo (tenis con bajar de peso: tenis que parecían canoas y que uno creía que caminando en ellos </w:t>
      </w:r>
      <w:r w:rsidRPr="00F673E9">
        <w:rPr>
          <w:b w:val="0"/>
          <w:bCs w:val="0"/>
          <w:sz w:val="24"/>
          <w:szCs w:val="24"/>
        </w:rPr>
        <w:lastRenderedPageBreak/>
        <w:t>iba a bajar de peso) (tenis con estilo: es donde llegan los Converse, los Vans) trata de forzar que realizar este ejercicio por un período muy corto de tiempo, no más de 2 minutos y trata de generar la mayor cantidad de soluciones posibles. No te preocupes mucho porque sean las mejores ideas o que sean completamente novedosas, simplemente fuerza o tu cerebro a producir una gran cantidad de ideas en poco tiempo.</w:t>
      </w:r>
    </w:p>
    <w:p w14:paraId="76D99F5B" w14:textId="77777777" w:rsidR="0003083B" w:rsidRPr="00F673E9" w:rsidRDefault="0003083B" w:rsidP="0003083B">
      <w:pPr>
        <w:pStyle w:val="Ttulo1"/>
        <w:rPr>
          <w:b w:val="0"/>
          <w:bCs w:val="0"/>
          <w:sz w:val="24"/>
          <w:szCs w:val="24"/>
        </w:rPr>
      </w:pPr>
      <w:r w:rsidRPr="00941822">
        <w:rPr>
          <w:sz w:val="24"/>
          <w:szCs w:val="24"/>
        </w:rPr>
        <w:t>2.PENSAR EL PROBLEMA DESDE UN PUNTO DE VISTA DISTINTO:</w:t>
      </w:r>
      <w:r w:rsidRPr="00F673E9">
        <w:rPr>
          <w:b w:val="0"/>
          <w:bCs w:val="0"/>
          <w:sz w:val="24"/>
          <w:szCs w:val="24"/>
        </w:rPr>
        <w:t xml:space="preserve"> o cómo le llaman en algunas ocasiones WHAT WOULD JESÚS DO (nombre oficial del método “WHAT WOULD YOU DO”)</w:t>
      </w:r>
    </w:p>
    <w:p w14:paraId="15C36E95" w14:textId="77777777" w:rsidR="0003083B" w:rsidRPr="00F673E9" w:rsidRDefault="0003083B" w:rsidP="0003083B">
      <w:pPr>
        <w:pStyle w:val="Ttulo1"/>
        <w:rPr>
          <w:b w:val="0"/>
          <w:bCs w:val="0"/>
          <w:sz w:val="24"/>
          <w:szCs w:val="24"/>
        </w:rPr>
      </w:pPr>
      <w:r w:rsidRPr="00F673E9">
        <w:rPr>
          <w:b w:val="0"/>
          <w:bCs w:val="0"/>
          <w:sz w:val="24"/>
          <w:szCs w:val="24"/>
        </w:rPr>
        <w:t>Por ejemplo: imagina que quieres llegar a tu trabajo, seguramente te enfrentas con trancones o embotellamientos. Piensa… si no fuera yo, si fuera alguien más, cómo podría llegar a mi trabajo, como llegaría (si fuera el presidente de mi país: quizá en helicóptero o tal vez tendría policías que pudieran abrirme el camino) (si fuera Batman: nuevamente quizá tendría un 4x4, podría ir a través de los túneles de la ciudad) (si fuera un villano: podría tratar de destruirlos a todos, para que la ciudad estuviera vacía y siempre llegara temprano a mi trabajo)</w:t>
      </w:r>
    </w:p>
    <w:p w14:paraId="0575FBCF" w14:textId="77777777" w:rsidR="0003083B" w:rsidRDefault="0003083B" w:rsidP="0003083B">
      <w:pPr>
        <w:pStyle w:val="Ttulo1"/>
      </w:pPr>
    </w:p>
    <w:p w14:paraId="1A49F816" w14:textId="77777777" w:rsidR="0003083B" w:rsidRDefault="0003083B" w:rsidP="0003083B">
      <w:pPr>
        <w:pStyle w:val="Ttulo1"/>
        <w:jc w:val="center"/>
      </w:pPr>
      <w:r>
        <w:rPr>
          <w:noProof/>
        </w:rPr>
        <w:drawing>
          <wp:inline distT="0" distB="0" distL="0" distR="0" wp14:anchorId="53DC8A75" wp14:editId="4EB8944D">
            <wp:extent cx="4377690" cy="4182745"/>
            <wp:effectExtent l="0" t="0" r="3810" b="8255"/>
            <wp:docPr id="122" name="Imagen 122" descr="El rincón de la Sagrada: De donde vienen las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 rincón de la Sagrada: De donde vienen las idea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77690" cy="4182745"/>
                    </a:xfrm>
                    <a:prstGeom prst="rect">
                      <a:avLst/>
                    </a:prstGeom>
                    <a:noFill/>
                    <a:ln>
                      <a:noFill/>
                    </a:ln>
                  </pic:spPr>
                </pic:pic>
              </a:graphicData>
            </a:graphic>
          </wp:inline>
        </w:drawing>
      </w:r>
    </w:p>
    <w:p w14:paraId="22BF2D33" w14:textId="77777777" w:rsidR="0003083B" w:rsidRDefault="0003083B" w:rsidP="0003083B">
      <w:pPr>
        <w:pStyle w:val="Ttulo1"/>
      </w:pPr>
    </w:p>
    <w:p w14:paraId="1B35C2C3" w14:textId="77777777" w:rsidR="0003083B" w:rsidRDefault="0003083B" w:rsidP="0003083B">
      <w:pPr>
        <w:pStyle w:val="Ttulo1"/>
      </w:pPr>
      <w:r>
        <w:t>¡Están lloviendo ideas!</w:t>
      </w:r>
    </w:p>
    <w:p w14:paraId="787D8662" w14:textId="77777777" w:rsidR="0003083B" w:rsidRDefault="0003083B" w:rsidP="0003083B">
      <w:pPr>
        <w:pStyle w:val="NormalWeb"/>
      </w:pPr>
      <w:r>
        <w:t>Nuestro cerebro está programado para apagarse cuando ve que un espacio se termina por que interpreta que la actividad llegó a su fin, es por esto que se recomienda que en la medida de lo posible estés rodeado de paredes amplias pizarrones grandes para que puedas llenarlo verdaderamente de ideas.</w:t>
      </w:r>
    </w:p>
    <w:p w14:paraId="02994BC0" w14:textId="77777777" w:rsidR="0003083B" w:rsidRDefault="0003083B" w:rsidP="0003083B">
      <w:pPr>
        <w:pStyle w:val="NormalWeb"/>
      </w:pPr>
      <w:r>
        <w:t>Ahora vamos a hablar de la calidad de esas ideas, ahí es donde viene el concepto de las famosas post-it, que son pequeños cuadros con pegatinas que nos obligan a ser muy concretos en nuestras ideas.</w:t>
      </w:r>
    </w:p>
    <w:p w14:paraId="4DFBB8D3" w14:textId="77777777" w:rsidR="0003083B" w:rsidRDefault="0003083B" w:rsidP="0003083B">
      <w:pPr>
        <w:pStyle w:val="NormalWeb"/>
      </w:pPr>
      <w:r>
        <w:t>¿Cuántas personas tendrían que participar en tu ejercicio de Lluvia de ideas? Se dice que de 6 a 10 personas!</w:t>
      </w:r>
    </w:p>
    <w:p w14:paraId="4CEE59B6" w14:textId="77777777" w:rsidR="0003083B" w:rsidRDefault="0003083B" w:rsidP="0003083B">
      <w:pPr>
        <w:pStyle w:val="NormalWeb"/>
      </w:pPr>
      <w:r>
        <w:t>El perfil de estas personas debe ser lo más diverso posible.</w:t>
      </w:r>
    </w:p>
    <w:p w14:paraId="6EF46A8A" w14:textId="77777777" w:rsidR="0003083B" w:rsidRDefault="0003083B" w:rsidP="0003083B">
      <w:pPr>
        <w:pStyle w:val="NormalWeb"/>
      </w:pPr>
      <w:r>
        <w:t>Al comenzar con tu sesión de Lluvia de ideas es muy importante que tengas claro el objetivo de la misma. Incluso te invito a que lo escribas como una pregunta en la parte superior del pizarrón para que todos puedan verla qué es lo que estás tratando de solucionar.</w:t>
      </w:r>
    </w:p>
    <w:p w14:paraId="31A81EA7" w14:textId="77777777" w:rsidR="0003083B" w:rsidRDefault="0003083B" w:rsidP="0003083B">
      <w:pPr>
        <w:pStyle w:val="NormalWeb"/>
      </w:pPr>
      <w:r>
        <w:t>15 minutos que es el tiempo máximo que tú vas a tener tanto la atención como el interés de las personas con tu sesión de Lluvia de ideas, por lo que la pregunta debe ser corta y concisa.</w:t>
      </w:r>
    </w:p>
    <w:p w14:paraId="19ACC383" w14:textId="77777777" w:rsidR="0003083B" w:rsidRDefault="0003083B" w:rsidP="0003083B">
      <w:pPr>
        <w:pStyle w:val="NormalWeb"/>
      </w:pPr>
      <w:r>
        <w:t xml:space="preserve">Los mandamientos de la lluvia de ideas: </w:t>
      </w:r>
      <w:r w:rsidRPr="00BC77FC">
        <w:rPr>
          <w:b/>
          <w:bCs/>
        </w:rPr>
        <w:t>No juzgarás</w:t>
      </w:r>
      <w:r>
        <w:rPr>
          <w:b/>
          <w:bCs/>
        </w:rPr>
        <w:t>,</w:t>
      </w:r>
      <w:r>
        <w:t xml:space="preserve"> no se vale decir que una idea no sirve o es demasiado loca o demasiado atrevida.</w:t>
      </w:r>
    </w:p>
    <w:p w14:paraId="13D54013" w14:textId="77777777" w:rsidR="0003083B" w:rsidRDefault="0003083B" w:rsidP="0003083B">
      <w:pPr>
        <w:pStyle w:val="NormalWeb"/>
      </w:pPr>
      <w:r w:rsidRPr="00752C70">
        <w:rPr>
          <w:b/>
          <w:bCs/>
        </w:rPr>
        <w:t>No te detendrás</w:t>
      </w:r>
      <w:r>
        <w:t>, nada de que ya me cansé ya di lo mejor, se sigue hasta qué el tiempo se acabe.</w:t>
      </w:r>
    </w:p>
    <w:p w14:paraId="7707D751" w14:textId="77777777" w:rsidR="0003083B" w:rsidRDefault="0003083B" w:rsidP="0003083B">
      <w:pPr>
        <w:pStyle w:val="NormalWeb"/>
      </w:pPr>
      <w:r w:rsidRPr="0003704C">
        <w:rPr>
          <w:b/>
          <w:bCs/>
        </w:rPr>
        <w:t>No te quedarás con la primera idea</w:t>
      </w:r>
      <w:r>
        <w:t>, muchas veces creemos que aquella primera idea que lanzamos es la más increíble y genial de todas, no lo hagas seguro viene una mejor.</w:t>
      </w:r>
    </w:p>
    <w:p w14:paraId="02DC2408" w14:textId="77777777" w:rsidR="0003083B" w:rsidRDefault="0003083B" w:rsidP="0003083B">
      <w:pPr>
        <w:pStyle w:val="NormalWeb"/>
      </w:pPr>
      <w:r w:rsidRPr="0003704C">
        <w:rPr>
          <w:b/>
          <w:bCs/>
        </w:rPr>
        <w:t>Atrévete a imaginar</w:t>
      </w:r>
      <w:r>
        <w:t>. No te preocupes si la idea es rentable o ecológica o políticamente correcta en este momento solo deja que las ideas salgan, ya tendremos un momento posterior para filtrar.</w:t>
      </w:r>
    </w:p>
    <w:p w14:paraId="525F0612" w14:textId="77777777" w:rsidR="0003083B" w:rsidRDefault="0003083B" w:rsidP="0003083B">
      <w:pPr>
        <w:pStyle w:val="Ttulo1"/>
      </w:pPr>
    </w:p>
    <w:p w14:paraId="2278BF1A" w14:textId="77777777" w:rsidR="0003083B" w:rsidRDefault="0003083B" w:rsidP="0003083B">
      <w:pPr>
        <w:pStyle w:val="Ttulo1"/>
      </w:pPr>
    </w:p>
    <w:p w14:paraId="0D481BC5" w14:textId="77777777" w:rsidR="0003083B" w:rsidRDefault="0003083B" w:rsidP="0003083B">
      <w:pPr>
        <w:pStyle w:val="Ttulo1"/>
      </w:pPr>
      <w:r>
        <w:t>Aprende a filtrar tus ideas.</w:t>
      </w:r>
    </w:p>
    <w:p w14:paraId="225E0772" w14:textId="77777777" w:rsidR="0003083B" w:rsidRDefault="0003083B" w:rsidP="0003083B">
      <w:pPr>
        <w:pStyle w:val="NormalWeb"/>
      </w:pPr>
      <w:r>
        <w:t>Vamos a hacer nuestra filtración, más bien vamos a utilizar un pensamiento racional y un pensamiento crítico.</w:t>
      </w:r>
    </w:p>
    <w:p w14:paraId="0C5060B5" w14:textId="77777777" w:rsidR="0003083B" w:rsidRDefault="0003083B" w:rsidP="0003083B">
      <w:pPr>
        <w:pStyle w:val="NormalWeb"/>
      </w:pPr>
      <w:r>
        <w:t>Se trabaja con todo el material que quedó documentado durante la sesión de lluvia de ideas muchas veces las mejores ideas vienen de aquellas personas que son demasiado tímidas y nunca se atrevieron a decir su idea en voz alta.</w:t>
      </w:r>
    </w:p>
    <w:p w14:paraId="029AAD64" w14:textId="77777777" w:rsidR="0003083B" w:rsidRDefault="0003083B" w:rsidP="0003083B">
      <w:pPr>
        <w:pStyle w:val="NormalWeb"/>
      </w:pPr>
      <w:r>
        <w:t>Utilizaremos el modelo mínimo variable es decir mínimo producto viable. Este es un término que se utiliza para encontrar aquella característica que no solamente es sencilla y rápida de prototipar, sino que es la esencia de la transformación.</w:t>
      </w:r>
    </w:p>
    <w:p w14:paraId="02FA7A32" w14:textId="77777777" w:rsidR="0003083B" w:rsidRDefault="0003083B" w:rsidP="0003083B">
      <w:pPr>
        <w:pStyle w:val="NormalWeb"/>
      </w:pPr>
      <w:r>
        <w:t xml:space="preserve">El primer filtro es verificar si tu </w:t>
      </w:r>
      <w:r w:rsidRPr="00AE5AC1">
        <w:rPr>
          <w:b/>
          <w:bCs/>
        </w:rPr>
        <w:t>idea</w:t>
      </w:r>
      <w:r>
        <w:t xml:space="preserve"> es </w:t>
      </w:r>
      <w:r w:rsidRPr="00AE5AC1">
        <w:rPr>
          <w:b/>
          <w:bCs/>
        </w:rPr>
        <w:t>factible</w:t>
      </w:r>
      <w:r>
        <w:t xml:space="preserve">, nota curiosa factible viene de facto es decir </w:t>
      </w:r>
      <w:r w:rsidRPr="00DD542D">
        <w:rPr>
          <w:b/>
          <w:bCs/>
        </w:rPr>
        <w:t>que puede realizarse</w:t>
      </w:r>
      <w:r>
        <w:t>. Así que si tu idea suena más a una historia de ciencia ficción algo que no se puede realizar en este año creo que tendremos que dejarlo para otra ocasión.</w:t>
      </w:r>
    </w:p>
    <w:p w14:paraId="5E2E91BA" w14:textId="77777777" w:rsidR="0003083B" w:rsidRDefault="0003083B" w:rsidP="0003083B">
      <w:pPr>
        <w:pStyle w:val="NormalWeb"/>
      </w:pPr>
      <w:r>
        <w:t xml:space="preserve">Qué tan </w:t>
      </w:r>
      <w:r w:rsidRPr="00AE5AC1">
        <w:rPr>
          <w:b/>
          <w:bCs/>
        </w:rPr>
        <w:t>viable</w:t>
      </w:r>
      <w:r>
        <w:t xml:space="preserve"> es la idea, cuando hablamos de viable hablamos de los </w:t>
      </w:r>
      <w:r w:rsidRPr="004B14E8">
        <w:rPr>
          <w:b/>
          <w:bCs/>
        </w:rPr>
        <w:t>recursos necesarios</w:t>
      </w:r>
      <w:r>
        <w:t>, no solamente piensas en dinero, también tienes que considerar el tiempo, los contactos incluso las habilidades a las que tienes acceso tú o gente que está en tu alrededor quizá hay una idea que suena increíble, pero por ejemplo no conoces a nadie que haga desarrollo web, será momento de guardar esta idea para otra ocasión.</w:t>
      </w:r>
    </w:p>
    <w:p w14:paraId="3B997AF0" w14:textId="77777777" w:rsidR="0003083B" w:rsidRDefault="0003083B" w:rsidP="0003083B">
      <w:pPr>
        <w:pStyle w:val="NormalWeb"/>
      </w:pPr>
      <w:r>
        <w:t>Recuerda también que puedes mezclar distintas ideas o retomar pedazos de ideas que te hayan gustado e insertarlas posteriormente en otras, así que no te encariñes demasiado con ninguna de ellas, en este momento ya deberíamos de tener menos ideas.</w:t>
      </w:r>
    </w:p>
    <w:p w14:paraId="0A0E0A61" w14:textId="77777777" w:rsidR="0003083B" w:rsidRDefault="0003083B" w:rsidP="0003083B">
      <w:pPr>
        <w:pStyle w:val="NormalWeb"/>
      </w:pPr>
      <w:r>
        <w:t xml:space="preserve">Vamos a revisar es que tan </w:t>
      </w:r>
      <w:r w:rsidRPr="00AA1181">
        <w:rPr>
          <w:b/>
          <w:bCs/>
        </w:rPr>
        <w:t>relevante</w:t>
      </w:r>
      <w:r>
        <w:t xml:space="preserve"> es nuestra idea, en este momento y en esta situación específica piensa en el mayor impacto positivo que puedes llevar a las personas hacia quienes quiere solucionar este problema con tu idea. Deberían de ser máximo unas 5 ideas finalistas.</w:t>
      </w:r>
    </w:p>
    <w:p w14:paraId="57B0DFC3" w14:textId="77777777" w:rsidR="0003083B" w:rsidRDefault="0003083B" w:rsidP="0003083B">
      <w:pPr>
        <w:pStyle w:val="NormalWeb"/>
      </w:pPr>
      <w:r>
        <w:t xml:space="preserve">Vas a generar una matriz donde el eje “x” colocas que tan viable es tu idea y en eje “y” qué tan </w:t>
      </w:r>
      <w:r w:rsidRPr="00AA1181">
        <w:rPr>
          <w:b/>
          <w:bCs/>
        </w:rPr>
        <w:t>urgente</w:t>
      </w:r>
      <w:r>
        <w:t xml:space="preserve"> es, y vas a ir asignándole una posición espacial a cada una de tus cinco ideas finalistas de tal forma que puedas ver cuál tiene el mayor valor en el cruce “x” con “y”. Te diste cuenta de que estamos asignándole valores cuantitativos a ideas que al final del día son algo completamente creativo esto podemos hacerlo porque el filtrado de ideas es ante todo un </w:t>
      </w:r>
      <w:r w:rsidRPr="00AA1181">
        <w:rPr>
          <w:b/>
          <w:bCs/>
        </w:rPr>
        <w:t>proceso racional</w:t>
      </w:r>
      <w:r>
        <w:t>.</w:t>
      </w:r>
    </w:p>
    <w:p w14:paraId="37852258" w14:textId="77777777" w:rsidR="0003083B" w:rsidRDefault="0003083B" w:rsidP="0003083B">
      <w:pPr>
        <w:pStyle w:val="NormalWeb"/>
      </w:pPr>
    </w:p>
    <w:p w14:paraId="09835008" w14:textId="77777777" w:rsidR="0003083B" w:rsidRDefault="0003083B" w:rsidP="0003083B">
      <w:pPr>
        <w:pStyle w:val="NormalWeb"/>
      </w:pPr>
    </w:p>
    <w:p w14:paraId="0DA1F004" w14:textId="77777777" w:rsidR="0003083B" w:rsidRDefault="0003083B" w:rsidP="0003083B">
      <w:pPr>
        <w:pStyle w:val="NormalWeb"/>
      </w:pPr>
    </w:p>
    <w:p w14:paraId="18818A45" w14:textId="77777777" w:rsidR="0003083B" w:rsidRDefault="0003083B" w:rsidP="0003083B">
      <w:pPr>
        <w:pStyle w:val="NormalWeb"/>
        <w:jc w:val="center"/>
      </w:pPr>
      <w:r>
        <w:rPr>
          <w:noProof/>
        </w:rPr>
        <w:drawing>
          <wp:inline distT="0" distB="0" distL="0" distR="0" wp14:anchorId="1A1E3A19" wp14:editId="14A788AF">
            <wp:extent cx="5457190" cy="3920247"/>
            <wp:effectExtent l="0" t="0" r="0" b="4445"/>
            <wp:docPr id="123" name="Imagen 123" descr="fe0a48fb696585d1c2e1331f6508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e0a48fb696585d1c2e1331f650887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5500" cy="3933400"/>
                    </a:xfrm>
                    <a:prstGeom prst="rect">
                      <a:avLst/>
                    </a:prstGeom>
                    <a:noFill/>
                    <a:ln>
                      <a:noFill/>
                    </a:ln>
                  </pic:spPr>
                </pic:pic>
              </a:graphicData>
            </a:graphic>
          </wp:inline>
        </w:drawing>
      </w:r>
    </w:p>
    <w:p w14:paraId="3CA2311D" w14:textId="77777777" w:rsidR="0003083B" w:rsidRDefault="0003083B" w:rsidP="0003083B">
      <w:pPr>
        <w:rPr>
          <w:rFonts w:ascii="Times New Roman" w:hAnsi="Times New Roman" w:cs="Times New Roman"/>
          <w:sz w:val="24"/>
          <w:szCs w:val="24"/>
        </w:rPr>
      </w:pPr>
    </w:p>
    <w:p w14:paraId="3542FA48" w14:textId="77777777" w:rsidR="0003083B" w:rsidRDefault="0003083B" w:rsidP="0003083B">
      <w:pPr>
        <w:rPr>
          <w:rFonts w:ascii="Times New Roman" w:hAnsi="Times New Roman" w:cs="Times New Roman"/>
          <w:sz w:val="24"/>
          <w:szCs w:val="24"/>
        </w:rPr>
      </w:pPr>
    </w:p>
    <w:p w14:paraId="65886057" w14:textId="77777777" w:rsidR="0003083B" w:rsidRDefault="0003083B" w:rsidP="0003083B">
      <w:pPr>
        <w:pStyle w:val="Ttulo1"/>
      </w:pPr>
      <w:r w:rsidRPr="001A0F98">
        <w:rPr>
          <w:i/>
          <w:iCs/>
          <w:u w:val="single"/>
        </w:rPr>
        <w:t xml:space="preserve">Proceso: </w:t>
      </w:r>
      <w:r>
        <w:rPr>
          <w:i/>
          <w:iCs/>
          <w:u w:val="single"/>
        </w:rPr>
        <w:t>Prototipar</w:t>
      </w:r>
      <w:r w:rsidRPr="001A0F98">
        <w:rPr>
          <w:i/>
          <w:iCs/>
          <w:u w:val="single"/>
        </w:rPr>
        <w:t>.</w:t>
      </w:r>
      <w:r w:rsidRPr="00A44D47">
        <w:t xml:space="preserve"> </w:t>
      </w:r>
      <w:r>
        <w:t>Tu idea en acción</w:t>
      </w:r>
    </w:p>
    <w:p w14:paraId="3BE4CEAF" w14:textId="77777777" w:rsidR="0003083B" w:rsidRDefault="0003083B" w:rsidP="0003083B">
      <w:pPr>
        <w:pStyle w:val="NormalWeb"/>
      </w:pPr>
      <w:r>
        <w:t>Los creadores son aquellos que tienen la capacidad de traer sus ideas al mundo tangible, al mundo real.</w:t>
      </w:r>
    </w:p>
    <w:p w14:paraId="53D9EAB0" w14:textId="77777777" w:rsidR="0003083B" w:rsidRDefault="0003083B" w:rsidP="0003083B">
      <w:pPr>
        <w:pStyle w:val="NormalWeb"/>
      </w:pPr>
      <w:r>
        <w:t xml:space="preserve">A continuación, saldremos a probar la idea en el mundo real con los usuarios finales, así que lo que hacemos en este momento es algo a lo que le llamamos prototipado. El prototipado es </w:t>
      </w:r>
      <w:r w:rsidRPr="00A44D47">
        <w:rPr>
          <w:b/>
          <w:bCs/>
        </w:rPr>
        <w:t>rápido</w:t>
      </w:r>
      <w:r>
        <w:t xml:space="preserve">, es </w:t>
      </w:r>
      <w:r w:rsidRPr="00A44D47">
        <w:rPr>
          <w:b/>
          <w:bCs/>
        </w:rPr>
        <w:t>económico</w:t>
      </w:r>
      <w:r>
        <w:t xml:space="preserve">, es </w:t>
      </w:r>
      <w:r w:rsidRPr="00A44D47">
        <w:rPr>
          <w:b/>
          <w:bCs/>
        </w:rPr>
        <w:t>funcional</w:t>
      </w:r>
      <w:r>
        <w:t xml:space="preserve"> y tiene una característica que llamamos </w:t>
      </w:r>
      <w:r w:rsidRPr="00A44D47">
        <w:rPr>
          <w:b/>
          <w:bCs/>
        </w:rPr>
        <w:t>testeo</w:t>
      </w:r>
      <w:r>
        <w:t>, es decir que tiene la cualidad de que podremos probarlo en un entorno real, significa que la esencia de su prototipo será transmitir ese mínimo producto viable del que hablábamos y permitirá la interacción.</w:t>
      </w:r>
    </w:p>
    <w:p w14:paraId="6A0D36FB" w14:textId="77777777" w:rsidR="0003083B" w:rsidRDefault="0003083B" w:rsidP="0003083B">
      <w:pPr>
        <w:pStyle w:val="NormalWeb"/>
      </w:pPr>
      <w:r>
        <w:t xml:space="preserve">Deja que el usuario final se vaya haciendo una idea de cuál va a ser la experiencia que va a tener con tu producto, de nuevo, si algo te vas a llevar de todo este curso es la palabra </w:t>
      </w:r>
      <w:r w:rsidRPr="00A44D47">
        <w:rPr>
          <w:b/>
          <w:bCs/>
        </w:rPr>
        <w:t>documentar</w:t>
      </w:r>
      <w:r>
        <w:t>.</w:t>
      </w:r>
    </w:p>
    <w:p w14:paraId="18031B3F" w14:textId="77777777" w:rsidR="0003083B" w:rsidRDefault="0003083B" w:rsidP="0003083B">
      <w:pPr>
        <w:pStyle w:val="Ttulo1"/>
      </w:pPr>
    </w:p>
    <w:p w14:paraId="4A38EE1E" w14:textId="77777777" w:rsidR="0003083B" w:rsidRDefault="0003083B" w:rsidP="0003083B">
      <w:pPr>
        <w:pStyle w:val="Ttulo1"/>
      </w:pPr>
      <w:r w:rsidRPr="00A606BC">
        <w:rPr>
          <w:highlight w:val="green"/>
        </w:rPr>
        <w:t>Aprende a fallar rápido.</w:t>
      </w:r>
    </w:p>
    <w:p w14:paraId="0513D184" w14:textId="77777777" w:rsidR="0003083B" w:rsidRDefault="0003083B" w:rsidP="0003083B">
      <w:pPr>
        <w:pStyle w:val="NormalWeb"/>
      </w:pPr>
      <w:r>
        <w:t xml:space="preserve">¿Cuándo fue la última vez que te dio gusto fallar? ¿Compartiste un error con tus compañeros o buscaste que pasara desapercibido? </w:t>
      </w:r>
      <w:r>
        <w:rPr>
          <w:rStyle w:val="Textoennegrita"/>
        </w:rPr>
        <w:t>¿Cuánto tiempo pasas planeando para que las cosas sean perfectas y al final terminas equivocándote?</w:t>
      </w:r>
    </w:p>
    <w:p w14:paraId="6459558C" w14:textId="77777777" w:rsidR="0003083B" w:rsidRDefault="0003083B" w:rsidP="0003083B">
      <w:pPr>
        <w:pStyle w:val="NormalWeb"/>
        <w:rPr>
          <w:rStyle w:val="nfasis"/>
          <w:b/>
          <w:bCs/>
        </w:rPr>
      </w:pPr>
      <w:r>
        <w:t xml:space="preserve">Andrew Stanton, guionista de </w:t>
      </w:r>
      <w:r>
        <w:rPr>
          <w:rStyle w:val="nfasis"/>
        </w:rPr>
        <w:t>Wall.e, Buscando a Nemo y Toy Story</w:t>
      </w:r>
      <w:r>
        <w:t xml:space="preserve"> entre otras, es conocido por sus colegas en Pixar por gritar por los pasillos: </w:t>
      </w:r>
      <w:r>
        <w:rPr>
          <w:rStyle w:val="nfasis"/>
          <w:b/>
          <w:bCs/>
        </w:rPr>
        <w:t>“Falla rápido. Equivócate tan pronto como puedas.”</w:t>
      </w:r>
      <w:r>
        <w:t xml:space="preserve"> Los más nuevos lo malinterpretan como un grito que busca evitar errores “costosos” en etapas más avanzadas de la producción pero el verdadero pensamiento detrás es que </w:t>
      </w:r>
      <w:r>
        <w:rPr>
          <w:rStyle w:val="Textoennegrita"/>
        </w:rPr>
        <w:t>nadie aprende a montar una bicicleta leyendo las instrucciones. Tienes que subirte, caerte y volverte a subir.</w:t>
      </w:r>
      <w:r>
        <w:t xml:space="preserve"> </w:t>
      </w:r>
      <w:r>
        <w:rPr>
          <w:rStyle w:val="nfasis"/>
          <w:b/>
          <w:bCs/>
        </w:rPr>
        <w:t>El problema es que nadie quiere equivocarse.</w:t>
      </w:r>
    </w:p>
    <w:p w14:paraId="5233B639" w14:textId="77777777" w:rsidR="0003083B" w:rsidRPr="0074668D" w:rsidRDefault="0003083B" w:rsidP="0003083B">
      <w:pPr>
        <w:pStyle w:val="Ttulo2"/>
        <w:rPr>
          <w:rFonts w:ascii="Times New Roman" w:hAnsi="Times New Roman" w:cs="Times New Roman"/>
          <w:b/>
          <w:bCs/>
          <w:color w:val="auto"/>
          <w:sz w:val="32"/>
          <w:szCs w:val="32"/>
        </w:rPr>
      </w:pPr>
      <w:r w:rsidRPr="0074668D">
        <w:rPr>
          <w:rFonts w:ascii="Times New Roman" w:hAnsi="Times New Roman" w:cs="Times New Roman"/>
          <w:b/>
          <w:bCs/>
          <w:color w:val="auto"/>
          <w:sz w:val="32"/>
          <w:szCs w:val="32"/>
        </w:rPr>
        <w:t>¿Por qué no nos gusta fallar?</w:t>
      </w:r>
    </w:p>
    <w:p w14:paraId="24E284CC" w14:textId="77777777" w:rsidR="0003083B" w:rsidRDefault="0003083B" w:rsidP="0003083B">
      <w:pPr>
        <w:pStyle w:val="NormalWeb"/>
      </w:pPr>
      <w:r>
        <w:t xml:space="preserve">Desde pequeños, </w:t>
      </w:r>
      <w:r>
        <w:rPr>
          <w:rStyle w:val="nfasis"/>
          <w:b/>
          <w:bCs/>
        </w:rPr>
        <w:t>nos enseñan que fallar está mal</w:t>
      </w:r>
      <w:r>
        <w:t>. No sólo en un ambiente académico. Está mal fallar en los deportes, en las artes y hasta en las costumbres. Los profesores te señalan, los compañeritos se ríen, la que te gusta no te hace caso.</w:t>
      </w:r>
    </w:p>
    <w:p w14:paraId="210D42A7" w14:textId="77777777" w:rsidR="0003083B" w:rsidRDefault="0003083B" w:rsidP="0003083B">
      <w:pPr>
        <w:pStyle w:val="NormalWeb"/>
      </w:pPr>
      <w:r>
        <w:rPr>
          <w:rStyle w:val="Textoennegrita"/>
        </w:rPr>
        <w:t>Fallar nos avergüenza.</w:t>
      </w:r>
      <w:r>
        <w:t xml:space="preserve"> Muestra nuestros puntos débiles y nos deja a merced de aquél que presencia nuestra derrota. </w:t>
      </w:r>
      <w:r>
        <w:rPr>
          <w:rStyle w:val="Textoennegrita"/>
        </w:rPr>
        <w:t>Aprendemos a fallar a puertas cerradas.</w:t>
      </w:r>
      <w:r>
        <w:t xml:space="preserve"> En el salón de ensayos, al final del cuaderno, en la regadera. Eventualmente aprendemos a no fallar ni siquiera en privado. Nos ahorramos el riesgo.</w:t>
      </w:r>
    </w:p>
    <w:p w14:paraId="14C2D185" w14:textId="77777777" w:rsidR="0003083B" w:rsidRDefault="0003083B" w:rsidP="0003083B">
      <w:pPr>
        <w:pStyle w:val="NormalWeb"/>
      </w:pPr>
      <w:r>
        <w:t xml:space="preserve">Lo peor es que </w:t>
      </w:r>
      <w:r>
        <w:rPr>
          <w:rStyle w:val="Textoennegrita"/>
        </w:rPr>
        <w:t>no hay nada más efectivo para destruir el progreso y el aprendizaje que dejar de fallar.</w:t>
      </w:r>
      <w:r>
        <w:t xml:space="preserve"> Nos conformamos con una minúscula zona de confort. Nada falla porque nada ocurre.</w:t>
      </w:r>
    </w:p>
    <w:p w14:paraId="10EC8E6C" w14:textId="77777777" w:rsidR="0003083B" w:rsidRDefault="0003083B" w:rsidP="0003083B">
      <w:pPr>
        <w:pStyle w:val="NormalWeb"/>
      </w:pPr>
    </w:p>
    <w:p w14:paraId="5E207410" w14:textId="77777777" w:rsidR="0003083B" w:rsidRPr="0074668D" w:rsidRDefault="0003083B" w:rsidP="0003083B">
      <w:pPr>
        <w:pStyle w:val="Ttulo2"/>
        <w:rPr>
          <w:rFonts w:ascii="Times New Roman" w:hAnsi="Times New Roman" w:cs="Times New Roman"/>
          <w:b/>
          <w:bCs/>
          <w:color w:val="auto"/>
          <w:sz w:val="32"/>
          <w:szCs w:val="32"/>
        </w:rPr>
      </w:pPr>
      <w:r w:rsidRPr="0074668D">
        <w:rPr>
          <w:rFonts w:ascii="Times New Roman" w:hAnsi="Times New Roman" w:cs="Times New Roman"/>
          <w:b/>
          <w:bCs/>
          <w:color w:val="auto"/>
          <w:sz w:val="32"/>
          <w:szCs w:val="32"/>
        </w:rPr>
        <w:t>¿Por qué es importante fallar?</w:t>
      </w:r>
      <w:r w:rsidRPr="00F17F55">
        <w:t xml:space="preserve"> </w:t>
      </w:r>
    </w:p>
    <w:p w14:paraId="1E1177CF" w14:textId="77777777" w:rsidR="0003083B" w:rsidRDefault="0003083B" w:rsidP="0003083B">
      <w:pPr>
        <w:pStyle w:val="NormalWeb"/>
      </w:pPr>
      <w:r>
        <w:rPr>
          <w:rStyle w:val="Textoennegrita"/>
        </w:rPr>
        <w:t>Fallar es consecuencia de intentar algo nuevo</w:t>
      </w:r>
      <w:r>
        <w:t xml:space="preserve">. Pregúntale a Cristóbal Colón. Intentando establecer una nueva ruta comercial con Asia, se equivocó y el resto es historia. Fallamos porque no conocemos pero queremos conocer. Fallamos porque </w:t>
      </w:r>
      <w:r>
        <w:rPr>
          <w:rStyle w:val="Textoennegrita"/>
        </w:rPr>
        <w:t>estamos haciendo algo que nadie ha hecho. No hay instrucciones ni documentación.</w:t>
      </w:r>
      <w:r>
        <w:t xml:space="preserve"> Fallar es un ingrediente necesario para </w:t>
      </w:r>
      <w:r>
        <w:rPr>
          <w:rStyle w:val="nfasis"/>
          <w:b/>
          <w:bCs/>
        </w:rPr>
        <w:t>innovar</w:t>
      </w:r>
      <w:r>
        <w:t>.</w:t>
      </w:r>
    </w:p>
    <w:p w14:paraId="1F2E0C8E" w14:textId="77777777" w:rsidR="0003083B" w:rsidRDefault="0003083B" w:rsidP="0003083B">
      <w:pPr>
        <w:pStyle w:val="NormalWeb"/>
        <w:rPr>
          <w:rStyle w:val="Textoennegrita"/>
        </w:rPr>
      </w:pPr>
      <w:r>
        <w:t xml:space="preserve">No vengo a decirte que después de leer esto ya no le va a doler a tu ego cuando te equivoques, pero tienes que aprender a </w:t>
      </w:r>
      <w:r>
        <w:rPr>
          <w:rStyle w:val="Textoennegrita"/>
        </w:rPr>
        <w:t>desarrollar mecanismos para reaccionar ante el error</w:t>
      </w:r>
      <w:r>
        <w:t xml:space="preserve">. Aquí no juegan las emociones. Conviértete en un frío detective y une las piezas. </w:t>
      </w:r>
      <w:r>
        <w:lastRenderedPageBreak/>
        <w:t xml:space="preserve">Entiende qué pasó. Enfrenta la derrota y conviértela en progreso tan pronto como sea posible. </w:t>
      </w:r>
      <w:r>
        <w:rPr>
          <w:rStyle w:val="Textoennegrita"/>
        </w:rPr>
        <w:t>Fallar rápido implica aprender rápido.</w:t>
      </w:r>
    </w:p>
    <w:p w14:paraId="44A45A95" w14:textId="77777777" w:rsidR="0003083B" w:rsidRDefault="0003083B" w:rsidP="0003083B">
      <w:pPr>
        <w:pStyle w:val="NormalWeb"/>
        <w:rPr>
          <w:rStyle w:val="Textoennegrita"/>
        </w:rPr>
      </w:pPr>
    </w:p>
    <w:p w14:paraId="7033EC67" w14:textId="77777777" w:rsidR="0003083B" w:rsidRDefault="0003083B" w:rsidP="0003083B">
      <w:pPr>
        <w:pStyle w:val="Ttulo2"/>
        <w:rPr>
          <w:rFonts w:ascii="Times New Roman" w:hAnsi="Times New Roman" w:cs="Times New Roman"/>
          <w:b/>
          <w:bCs/>
          <w:color w:val="auto"/>
          <w:sz w:val="32"/>
          <w:szCs w:val="32"/>
        </w:rPr>
      </w:pPr>
      <w:r w:rsidRPr="00F17F55">
        <w:rPr>
          <w:rFonts w:ascii="Times New Roman" w:hAnsi="Times New Roman" w:cs="Times New Roman"/>
          <w:b/>
          <w:bCs/>
          <w:color w:val="auto"/>
          <w:sz w:val="32"/>
          <w:szCs w:val="32"/>
        </w:rPr>
        <w:t>¿Cómo fallar mejor y más rápido?</w:t>
      </w:r>
      <w:r>
        <w:rPr>
          <w:rFonts w:ascii="Times New Roman" w:hAnsi="Times New Roman" w:cs="Times New Roman"/>
          <w:b/>
          <w:bCs/>
          <w:color w:val="auto"/>
          <w:sz w:val="32"/>
          <w:szCs w:val="32"/>
        </w:rPr>
        <w:t xml:space="preserve"> </w:t>
      </w:r>
    </w:p>
    <w:p w14:paraId="1301294D" w14:textId="77777777" w:rsidR="0003083B" w:rsidRDefault="0003083B" w:rsidP="0003083B">
      <w:pPr>
        <w:pStyle w:val="NormalWeb"/>
      </w:pPr>
      <w:r>
        <w:rPr>
          <w:rStyle w:val="Textoennegrita"/>
        </w:rPr>
        <w:t>No es suficiente con tomar una decisión, hay que seguirla.</w:t>
      </w:r>
      <w:r>
        <w:t xml:space="preserve"> Explora a dónde te llevará tu idea. </w:t>
      </w:r>
      <w:r>
        <w:rPr>
          <w:rStyle w:val="Textoennegrita"/>
        </w:rPr>
        <w:t>Prueba y error.</w:t>
      </w:r>
      <w:r>
        <w:t xml:space="preserve"> Hipótesis, experimentación, replanteamiento, nueva experimentación. </w:t>
      </w:r>
      <w:r>
        <w:rPr>
          <w:rStyle w:val="Textoennegrita"/>
        </w:rPr>
        <w:t>Repite hasta que lo logres y documenta todo tu proceso.</w:t>
      </w:r>
      <w:r>
        <w:t xml:space="preserve"> Eres parte de algo más grande.</w:t>
      </w:r>
    </w:p>
    <w:p w14:paraId="2E9A2872" w14:textId="77777777" w:rsidR="0003083B" w:rsidRDefault="0003083B" w:rsidP="0003083B">
      <w:pPr>
        <w:pStyle w:val="NormalWeb"/>
      </w:pPr>
      <w:r>
        <w:t xml:space="preserve">A esto le llamamos </w:t>
      </w:r>
      <w:r>
        <w:rPr>
          <w:rStyle w:val="Textoennegrita"/>
        </w:rPr>
        <w:t>iteración</w:t>
      </w:r>
      <w:r>
        <w:t xml:space="preserve">. La acción de </w:t>
      </w:r>
      <w:r>
        <w:rPr>
          <w:rStyle w:val="Textoennegrita"/>
        </w:rPr>
        <w:t>probar, observar, y generar una mejor solución a partir de lo aprendido</w:t>
      </w:r>
      <w:r>
        <w:t xml:space="preserve">. La realidad es que </w:t>
      </w:r>
      <w:r>
        <w:rPr>
          <w:rStyle w:val="nfasis"/>
        </w:rPr>
        <w:t>la ciencia también lo hace</w:t>
      </w:r>
      <w:r>
        <w:t xml:space="preserve">. Es el </w:t>
      </w:r>
      <w:r>
        <w:rPr>
          <w:rStyle w:val="Textoennegrita"/>
        </w:rPr>
        <w:t>método científico</w:t>
      </w:r>
      <w:r>
        <w:t>, y todos podemos aplicar su principio.</w:t>
      </w:r>
    </w:p>
    <w:p w14:paraId="6B0E5D1A" w14:textId="77777777" w:rsidR="0003083B" w:rsidRPr="00F17F55" w:rsidRDefault="0003083B" w:rsidP="0003083B"/>
    <w:p w14:paraId="2116976C" w14:textId="77777777" w:rsidR="0003083B" w:rsidRDefault="0003083B" w:rsidP="0003083B">
      <w:pPr>
        <w:rPr>
          <w:rFonts w:ascii="Times New Roman" w:hAnsi="Times New Roman" w:cs="Times New Roman"/>
          <w:b/>
          <w:bCs/>
          <w:sz w:val="32"/>
          <w:szCs w:val="32"/>
        </w:rPr>
      </w:pPr>
      <w:r w:rsidRPr="003875EA">
        <w:rPr>
          <w:rFonts w:ascii="Times New Roman" w:hAnsi="Times New Roman" w:cs="Times New Roman"/>
          <w:b/>
          <w:bCs/>
          <w:sz w:val="32"/>
          <w:szCs w:val="32"/>
        </w:rPr>
        <w:t>¿Cómo desmitificar el fallo?</w:t>
      </w:r>
    </w:p>
    <w:p w14:paraId="7ABBD024" w14:textId="77777777" w:rsidR="0003083B" w:rsidRPr="003875EA" w:rsidRDefault="0003083B" w:rsidP="0003083B">
      <w:pPr>
        <w:rPr>
          <w:rFonts w:ascii="Times New Roman" w:hAnsi="Times New Roman" w:cs="Times New Roman"/>
          <w:sz w:val="24"/>
          <w:szCs w:val="24"/>
        </w:rPr>
      </w:pPr>
      <w:r w:rsidRPr="003875EA">
        <w:rPr>
          <w:rFonts w:ascii="Times New Roman" w:hAnsi="Times New Roman" w:cs="Times New Roman"/>
          <w:sz w:val="24"/>
          <w:szCs w:val="24"/>
        </w:rPr>
        <w:t>Aprender de los errores es una inversión a futuro. Como manager aprende a reconocer el error sin enfocar la conversación en señalar responsables. El responsable no es una persona sino un sistema. Aquí no hay caza de brujas sino aprendizajes compartidos.</w:t>
      </w:r>
    </w:p>
    <w:p w14:paraId="122CE0FA" w14:textId="77777777" w:rsidR="0003083B" w:rsidRPr="003875EA" w:rsidRDefault="0003083B" w:rsidP="0003083B">
      <w:pPr>
        <w:rPr>
          <w:rFonts w:ascii="Times New Roman" w:hAnsi="Times New Roman" w:cs="Times New Roman"/>
          <w:sz w:val="24"/>
          <w:szCs w:val="24"/>
        </w:rPr>
      </w:pPr>
    </w:p>
    <w:p w14:paraId="5EBF9FE0" w14:textId="77777777" w:rsidR="0003083B" w:rsidRPr="003875EA" w:rsidRDefault="0003083B" w:rsidP="0003083B">
      <w:pPr>
        <w:rPr>
          <w:rFonts w:ascii="Times New Roman" w:hAnsi="Times New Roman" w:cs="Times New Roman"/>
          <w:sz w:val="24"/>
          <w:szCs w:val="24"/>
        </w:rPr>
      </w:pPr>
      <w:r w:rsidRPr="003875EA">
        <w:rPr>
          <w:rFonts w:ascii="Times New Roman" w:hAnsi="Times New Roman" w:cs="Times New Roman"/>
          <w:sz w:val="24"/>
          <w:szCs w:val="24"/>
        </w:rPr>
        <w:t>No busques evitar riesgos sino generar mecanismos para que sea seguro para tu equipo tomar esos riesgos. Confianza no significa que confías en que alguien nunca se va a equivocar sino que confías en que esa persona sabrá que hacer ante el error y sobre todo, sabrá aprender de él.</w:t>
      </w:r>
    </w:p>
    <w:p w14:paraId="78653208" w14:textId="77777777" w:rsidR="0003083B" w:rsidRPr="003875EA" w:rsidRDefault="0003083B" w:rsidP="0003083B">
      <w:pPr>
        <w:rPr>
          <w:rFonts w:ascii="Times New Roman" w:hAnsi="Times New Roman" w:cs="Times New Roman"/>
          <w:sz w:val="24"/>
          <w:szCs w:val="24"/>
        </w:rPr>
      </w:pPr>
    </w:p>
    <w:p w14:paraId="5D3D5F0E" w14:textId="77777777" w:rsidR="0003083B" w:rsidRDefault="0003083B" w:rsidP="0003083B">
      <w:pPr>
        <w:rPr>
          <w:rFonts w:ascii="Times New Roman" w:hAnsi="Times New Roman" w:cs="Times New Roman"/>
          <w:sz w:val="24"/>
          <w:szCs w:val="24"/>
        </w:rPr>
      </w:pPr>
      <w:r w:rsidRPr="003875EA">
        <w:rPr>
          <w:rFonts w:ascii="Times New Roman" w:hAnsi="Times New Roman" w:cs="Times New Roman"/>
          <w:sz w:val="24"/>
          <w:szCs w:val="24"/>
        </w:rPr>
        <w:t>Como colaborador también hay ejercicios que puedes aplicar para desmitificar el error. No esperes a que las cosas sean perfectas para compartirlas con otros. Muéstralas pronto y muéstralas seguido. Permítete exponerte a la crítica temprana. Cuando cometas un error, documéntalo y compártelo. Comparte el error y la nueva solución. Quizá esta también tenga errores, pero sin duda, cada iteración te acercará más a la mejor respuesta posible.</w:t>
      </w:r>
    </w:p>
    <w:p w14:paraId="1674898F" w14:textId="77777777" w:rsidR="0003083B" w:rsidRDefault="0003083B" w:rsidP="0003083B">
      <w:pPr>
        <w:rPr>
          <w:rFonts w:ascii="Times New Roman" w:hAnsi="Times New Roman" w:cs="Times New Roman"/>
          <w:sz w:val="24"/>
          <w:szCs w:val="24"/>
        </w:rPr>
      </w:pPr>
    </w:p>
    <w:p w14:paraId="0FCDF4E4" w14:textId="77777777" w:rsidR="0003083B" w:rsidRDefault="0003083B" w:rsidP="0003083B">
      <w:pPr>
        <w:rPr>
          <w:rFonts w:ascii="Times New Roman" w:hAnsi="Times New Roman" w:cs="Times New Roman"/>
          <w:sz w:val="24"/>
          <w:szCs w:val="24"/>
        </w:rPr>
      </w:pPr>
    </w:p>
    <w:p w14:paraId="6B387C4F" w14:textId="77777777" w:rsidR="0003083B" w:rsidRDefault="0003083B" w:rsidP="0003083B">
      <w:pPr>
        <w:rPr>
          <w:rFonts w:ascii="Times New Roman" w:hAnsi="Times New Roman" w:cs="Times New Roman"/>
          <w:sz w:val="24"/>
          <w:szCs w:val="24"/>
        </w:rPr>
      </w:pPr>
    </w:p>
    <w:p w14:paraId="7105C65A" w14:textId="77777777" w:rsidR="0003083B" w:rsidRDefault="0003083B" w:rsidP="0003083B">
      <w:pPr>
        <w:rPr>
          <w:rFonts w:ascii="Times New Roman" w:hAnsi="Times New Roman" w:cs="Times New Roman"/>
          <w:sz w:val="24"/>
          <w:szCs w:val="24"/>
        </w:rPr>
      </w:pPr>
    </w:p>
    <w:p w14:paraId="05975B04" w14:textId="77777777" w:rsidR="0003083B" w:rsidRDefault="0003083B" w:rsidP="0003083B">
      <w:pPr>
        <w:rPr>
          <w:rFonts w:ascii="Times New Roman" w:hAnsi="Times New Roman" w:cs="Times New Roman"/>
          <w:sz w:val="24"/>
          <w:szCs w:val="24"/>
        </w:rPr>
      </w:pPr>
    </w:p>
    <w:p w14:paraId="1A8B66B9" w14:textId="77777777" w:rsidR="0003083B" w:rsidRDefault="0003083B" w:rsidP="0003083B">
      <w:pPr>
        <w:rPr>
          <w:rFonts w:ascii="Times New Roman" w:hAnsi="Times New Roman" w:cs="Times New Roman"/>
          <w:sz w:val="24"/>
          <w:szCs w:val="24"/>
        </w:rPr>
      </w:pPr>
    </w:p>
    <w:p w14:paraId="70F07882" w14:textId="77777777" w:rsidR="0003083B" w:rsidRDefault="0003083B" w:rsidP="0003083B">
      <w:pPr>
        <w:pStyle w:val="Ttulo1"/>
      </w:pPr>
      <w:r w:rsidRPr="001A0F98">
        <w:rPr>
          <w:i/>
          <w:iCs/>
          <w:u w:val="single"/>
        </w:rPr>
        <w:t xml:space="preserve">Proceso: </w:t>
      </w:r>
      <w:r>
        <w:rPr>
          <w:i/>
          <w:iCs/>
          <w:u w:val="single"/>
        </w:rPr>
        <w:t>Testear</w:t>
      </w:r>
      <w:r w:rsidRPr="001A0F98">
        <w:rPr>
          <w:i/>
          <w:iCs/>
          <w:u w:val="single"/>
        </w:rPr>
        <w:t>.</w:t>
      </w:r>
      <w:r w:rsidRPr="00A44D47">
        <w:t xml:space="preserve"> </w:t>
      </w:r>
      <w:r>
        <w:t>¿Tu idea funciona?</w:t>
      </w:r>
    </w:p>
    <w:p w14:paraId="544C00FF" w14:textId="77777777" w:rsidR="0003083B" w:rsidRDefault="0003083B" w:rsidP="0003083B">
      <w:pPr>
        <w:pStyle w:val="NormalWeb"/>
      </w:pPr>
      <w:r>
        <w:t>Vamos a probar tu solución frente a usuarios reales recuerda que tú ya estás muy familiarizado con esta idea que ahora es un prototipo real, sin embargo es la primera vez que estos usuarios finales se van a enfrentar a ella.</w:t>
      </w:r>
    </w:p>
    <w:p w14:paraId="02CF1487" w14:textId="77777777" w:rsidR="0003083B" w:rsidRDefault="0003083B" w:rsidP="0003083B">
      <w:pPr>
        <w:pStyle w:val="NormalWeb"/>
      </w:pPr>
      <w:r w:rsidRPr="009222F0">
        <w:rPr>
          <w:b/>
          <w:bCs/>
        </w:rPr>
        <w:t>Recomendación</w:t>
      </w:r>
      <w:r>
        <w:t xml:space="preserve">: punto número uno, no des instrucciones, es muy tentador entregarle el prototipo a un usuario y quererle enseñar cómo funciona, así no va a funcionar. Tu prototipo tiene que ser capaz de explicarse a sí mismo lo que más bien tendrás que estar haciendo es </w:t>
      </w:r>
      <w:r w:rsidRPr="009222F0">
        <w:rPr>
          <w:b/>
          <w:bCs/>
        </w:rPr>
        <w:t>documentando</w:t>
      </w:r>
      <w:r>
        <w:t xml:space="preserve"> todos esos pequeños atorones o cosas que el usuario ASUME como verdaderas durante su interacción. Vamos a </w:t>
      </w:r>
      <w:r w:rsidRPr="009222F0">
        <w:rPr>
          <w:b/>
          <w:bCs/>
        </w:rPr>
        <w:t>mejorar</w:t>
      </w:r>
      <w:r>
        <w:t xml:space="preserve"> tu producto, punto número dos no guíes o corrijas, no intentes decirles a tus usuarios cuál es el resultado deseado de la interacción, si el usuario da clic en la derecha cuando debía dar clic en la izquierda no podrás corregirlo, simplemente anota documental y guarda silencio.</w:t>
      </w:r>
    </w:p>
    <w:p w14:paraId="5D532302" w14:textId="77777777" w:rsidR="0003083B" w:rsidRDefault="0003083B" w:rsidP="0003083B">
      <w:pPr>
        <w:pStyle w:val="NormalWeb"/>
      </w:pPr>
      <w:r>
        <w:t>Punto número 3, pídele a tu usuario que denuncie su pensamiento; denunciar el pensamiento ya que como todos tenemos un monólogo interno de lo que estamos pensando en ese momento.</w:t>
      </w:r>
    </w:p>
    <w:p w14:paraId="5972E4C3" w14:textId="77777777" w:rsidR="0003083B" w:rsidRDefault="0003083B" w:rsidP="0003083B">
      <w:pPr>
        <w:pStyle w:val="NormalWeb"/>
      </w:pPr>
      <w:r>
        <w:t>Cuando finalice tu sesión de testeo además de estar bastante cansado y con el ego un poco apaleado, vamos a analizar qué fue lo que pasó, si hay que festejar lo que funciona por supuesto, pero más que simplemente darnos unas palmaditas, hay que entender por qué funcionó lo que funcionó, porque le resultó importante cierta parte de tu producto.</w:t>
      </w:r>
    </w:p>
    <w:p w14:paraId="27BEDFF0" w14:textId="77777777" w:rsidR="0003083B" w:rsidRDefault="0003083B" w:rsidP="0003083B">
      <w:pPr>
        <w:pStyle w:val="NormalWeb"/>
      </w:pPr>
      <w:r>
        <w:t>También vamos a aprender muchísimo de lo que no se logra aquello que tú estás buscando transmitir o solucionar a través de tu producto, y como te darás cuenta la parte de testeo es un proceso muy duro pero uno de los que más te va a ayudar a mejorar, esto se da a través de la iteración, en realidad el testeo, funciona como una segunda vuelta de observación solo que lo que ahora estamos observando es lo que creías tu producto final tu prototipo.</w:t>
      </w:r>
    </w:p>
    <w:p w14:paraId="60A1BE85" w14:textId="77777777" w:rsidR="0003083B" w:rsidRDefault="0003083B" w:rsidP="0003083B">
      <w:pPr>
        <w:pStyle w:val="Ttulo1"/>
      </w:pPr>
    </w:p>
    <w:p w14:paraId="3816E755" w14:textId="77777777" w:rsidR="0003083B" w:rsidRDefault="0003083B" w:rsidP="0003083B">
      <w:pPr>
        <w:rPr>
          <w:rFonts w:ascii="Times New Roman" w:hAnsi="Times New Roman" w:cs="Times New Roman"/>
          <w:sz w:val="24"/>
          <w:szCs w:val="24"/>
        </w:rPr>
      </w:pPr>
    </w:p>
    <w:p w14:paraId="61B57ABF" w14:textId="77777777" w:rsidR="0003083B" w:rsidRDefault="0003083B" w:rsidP="0003083B">
      <w:pPr>
        <w:rPr>
          <w:rFonts w:ascii="Times New Roman" w:hAnsi="Times New Roman" w:cs="Times New Roman"/>
          <w:sz w:val="24"/>
          <w:szCs w:val="24"/>
        </w:rPr>
      </w:pPr>
    </w:p>
    <w:p w14:paraId="0A32ED8C" w14:textId="77777777" w:rsidR="0003083B" w:rsidRDefault="0003083B" w:rsidP="0003083B">
      <w:pPr>
        <w:rPr>
          <w:rFonts w:ascii="Times New Roman" w:hAnsi="Times New Roman" w:cs="Times New Roman"/>
          <w:sz w:val="24"/>
          <w:szCs w:val="24"/>
        </w:rPr>
      </w:pPr>
    </w:p>
    <w:p w14:paraId="5ECFC682" w14:textId="77777777" w:rsidR="0003083B" w:rsidRDefault="0003083B" w:rsidP="0003083B">
      <w:pPr>
        <w:rPr>
          <w:rFonts w:ascii="Times New Roman" w:hAnsi="Times New Roman" w:cs="Times New Roman"/>
          <w:sz w:val="24"/>
          <w:szCs w:val="24"/>
        </w:rPr>
      </w:pPr>
    </w:p>
    <w:p w14:paraId="63FF6156" w14:textId="77777777" w:rsidR="0003083B" w:rsidRDefault="0003083B" w:rsidP="0003083B">
      <w:pPr>
        <w:rPr>
          <w:rFonts w:ascii="Times New Roman" w:hAnsi="Times New Roman" w:cs="Times New Roman"/>
          <w:sz w:val="24"/>
          <w:szCs w:val="24"/>
        </w:rPr>
      </w:pPr>
    </w:p>
    <w:p w14:paraId="57460099" w14:textId="77777777" w:rsidR="0003083B" w:rsidRDefault="0003083B" w:rsidP="0003083B">
      <w:pPr>
        <w:rPr>
          <w:rFonts w:ascii="Times New Roman" w:hAnsi="Times New Roman" w:cs="Times New Roman"/>
          <w:sz w:val="24"/>
          <w:szCs w:val="24"/>
        </w:rPr>
      </w:pPr>
    </w:p>
    <w:p w14:paraId="3391DE0D" w14:textId="77777777" w:rsidR="0003083B" w:rsidRDefault="0003083B" w:rsidP="0003083B">
      <w:pPr>
        <w:rPr>
          <w:rFonts w:ascii="Times New Roman" w:hAnsi="Times New Roman" w:cs="Times New Roman"/>
          <w:sz w:val="24"/>
          <w:szCs w:val="24"/>
        </w:rPr>
      </w:pPr>
    </w:p>
    <w:p w14:paraId="7E0064D9" w14:textId="77777777" w:rsidR="0003083B" w:rsidRDefault="0003083B" w:rsidP="0003083B">
      <w:pPr>
        <w:pStyle w:val="Ttulo1"/>
      </w:pPr>
      <w:r w:rsidRPr="001A0F98">
        <w:rPr>
          <w:i/>
          <w:iCs/>
          <w:u w:val="single"/>
        </w:rPr>
        <w:t xml:space="preserve">Proceso: </w:t>
      </w:r>
      <w:r>
        <w:rPr>
          <w:i/>
          <w:iCs/>
          <w:u w:val="single"/>
        </w:rPr>
        <w:t>Iterar</w:t>
      </w:r>
      <w:r w:rsidRPr="001A0F98">
        <w:rPr>
          <w:i/>
          <w:iCs/>
          <w:u w:val="single"/>
        </w:rPr>
        <w:t>.</w:t>
      </w:r>
      <w:r w:rsidRPr="00A44D47">
        <w:t xml:space="preserve"> </w:t>
      </w:r>
      <w:r>
        <w:t>Iterar para mejorar.</w:t>
      </w:r>
    </w:p>
    <w:p w14:paraId="7029C7A6" w14:textId="77777777" w:rsidR="0003083B" w:rsidRDefault="0003083B" w:rsidP="0003083B">
      <w:pPr>
        <w:pStyle w:val="NormalWeb"/>
      </w:pPr>
      <w:r>
        <w:t xml:space="preserve">Los 5 pasos del design thinking: empatizar, definir, idear, prototipar y testear. Sin embargo, no hemos hablado del </w:t>
      </w:r>
      <w:r w:rsidRPr="001E0D4D">
        <w:rPr>
          <w:b/>
          <w:bCs/>
        </w:rPr>
        <w:t>ingrediente secreto</w:t>
      </w:r>
      <w:r>
        <w:t xml:space="preserve">, la </w:t>
      </w:r>
      <w:r w:rsidRPr="001E0D4D">
        <w:rPr>
          <w:b/>
          <w:bCs/>
        </w:rPr>
        <w:t>iteración</w:t>
      </w:r>
      <w:r>
        <w:t xml:space="preserve"> la capacidad de retomar cualquier fase previa del proceso.</w:t>
      </w:r>
    </w:p>
    <w:p w14:paraId="0DDD1E06" w14:textId="77777777" w:rsidR="0003083B" w:rsidRDefault="0003083B" w:rsidP="0003083B">
      <w:pPr>
        <w:pStyle w:val="NormalWeb"/>
      </w:pPr>
      <w:r>
        <w:t>Con el conocimiento que ahora tienes vas a generar una segunda vuelta, estás vueltas adicionales son lo que conocemos como iteración.</w:t>
      </w:r>
    </w:p>
    <w:p w14:paraId="76D58340" w14:textId="77777777" w:rsidR="0003083B" w:rsidRDefault="0003083B" w:rsidP="0003083B">
      <w:pPr>
        <w:pStyle w:val="NormalWeb"/>
      </w:pPr>
      <w:r>
        <w:t xml:space="preserve">Qué hacer con los resultados de tu testeo, tomar estos resultados para enriquecer una nueva definición de tu mínimo producto viable, regresar a generar nuevas ideas y dar quizá un segundo prototipo más específico que nuevamente tendrás que poner a prueba con esos usuarios finales. Qué pasaría si como resultado de tus pruebas de testeo te dieras cuenta de que en realidad nunca definiste adecuadamente, quizá lo que tendríamos que hacer es regresar al primer paso, </w:t>
      </w:r>
      <w:r w:rsidRPr="00D06FAA">
        <w:rPr>
          <w:b/>
          <w:bCs/>
        </w:rPr>
        <w:t>empatía</w:t>
      </w:r>
      <w:r>
        <w:t xml:space="preserve"> donde a través de la observación tendríamos que generar y hallar insights más específicos para nuestra nueva web. No te preocupes debería de ser muy fácil regresar a tu lluvia de ideas que dejaste súper bien documentada y simplemente seleccionar una idea que se ajuste mejor. Recuerda que todas esas ideas finalistas tenían el potencial para convertirse en prototipos, espero que te estés dando cuenta en este momento de la importancia de la </w:t>
      </w:r>
      <w:r w:rsidRPr="00D06FAA">
        <w:rPr>
          <w:b/>
          <w:bCs/>
        </w:rPr>
        <w:t>documentación</w:t>
      </w:r>
      <w:r>
        <w:t>.</w:t>
      </w:r>
    </w:p>
    <w:p w14:paraId="78191B7E" w14:textId="77777777" w:rsidR="0003083B" w:rsidRDefault="0003083B" w:rsidP="0003083B">
      <w:pPr>
        <w:pStyle w:val="NormalWeb"/>
      </w:pPr>
      <w:r>
        <w:t>Los procesos en paralelo son varios procesos que se corren al mismo tiempo.</w:t>
      </w:r>
    </w:p>
    <w:p w14:paraId="7640AAAE" w14:textId="77777777" w:rsidR="0003083B" w:rsidRDefault="0003083B" w:rsidP="0003083B">
      <w:pPr>
        <w:pStyle w:val="NormalWeb"/>
      </w:pPr>
    </w:p>
    <w:p w14:paraId="29E0C36F" w14:textId="77777777" w:rsidR="0003083B" w:rsidRDefault="0003083B" w:rsidP="0003083B">
      <w:pPr>
        <w:pStyle w:val="NormalWeb"/>
        <w:jc w:val="center"/>
      </w:pPr>
      <w:r>
        <w:rPr>
          <w:noProof/>
        </w:rPr>
        <w:drawing>
          <wp:inline distT="0" distB="0" distL="0" distR="0" wp14:anchorId="7A334C81" wp14:editId="1D0AF424">
            <wp:extent cx="2830749" cy="2830749"/>
            <wp:effectExtent l="0" t="0" r="8255" b="8255"/>
            <wp:docPr id="124" name="Imagen 124" descr="Iteración - Iconos gratis de negocios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teración - Iconos gratis de negocios y finanza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32192" cy="2832192"/>
                    </a:xfrm>
                    <a:prstGeom prst="rect">
                      <a:avLst/>
                    </a:prstGeom>
                    <a:noFill/>
                    <a:ln>
                      <a:noFill/>
                    </a:ln>
                  </pic:spPr>
                </pic:pic>
              </a:graphicData>
            </a:graphic>
          </wp:inline>
        </w:drawing>
      </w:r>
    </w:p>
    <w:p w14:paraId="2EB6344B" w14:textId="77777777" w:rsidR="0003083B" w:rsidRDefault="0003083B" w:rsidP="0003083B">
      <w:pPr>
        <w:pStyle w:val="Ttulo1"/>
      </w:pPr>
    </w:p>
    <w:p w14:paraId="1F00F937" w14:textId="77777777" w:rsidR="0003083B" w:rsidRDefault="0003083B" w:rsidP="0003083B">
      <w:pPr>
        <w:pStyle w:val="Ttulo1"/>
      </w:pPr>
      <w:r>
        <w:t>Aliados para tus ideas.</w:t>
      </w:r>
    </w:p>
    <w:p w14:paraId="03656FE7" w14:textId="77777777" w:rsidR="0003083B" w:rsidRDefault="0003083B" w:rsidP="0003083B">
      <w:pPr>
        <w:pStyle w:val="NormalWeb"/>
      </w:pPr>
      <w:r>
        <w:t>Metodologías que sumadas al design thinking:</w:t>
      </w:r>
    </w:p>
    <w:p w14:paraId="658297E1" w14:textId="77777777" w:rsidR="0003083B" w:rsidRPr="00677B35" w:rsidRDefault="007B50EE" w:rsidP="0003083B">
      <w:pPr>
        <w:rPr>
          <w:rFonts w:ascii="Times New Roman" w:hAnsi="Times New Roman" w:cs="Times New Roman"/>
          <w:sz w:val="24"/>
          <w:szCs w:val="24"/>
        </w:rPr>
      </w:pPr>
      <w:hyperlink r:id="rId119" w:tgtFrame="_blank" w:history="1">
        <w:r w:rsidR="0003083B" w:rsidRPr="00150C1B">
          <w:rPr>
            <w:rStyle w:val="Hipervnculo"/>
            <w:rFonts w:ascii="Times New Roman" w:hAnsi="Times New Roman" w:cs="Times New Roman"/>
            <w:sz w:val="24"/>
            <w:szCs w:val="24"/>
          </w:rPr>
          <w:t>Círculo Dorado de Simon Sinek</w:t>
        </w:r>
      </w:hyperlink>
    </w:p>
    <w:p w14:paraId="5E097DF6" w14:textId="77777777" w:rsidR="0003083B" w:rsidRDefault="0003083B" w:rsidP="0003083B">
      <w:pPr>
        <w:pStyle w:val="NormalWeb"/>
      </w:pPr>
      <w:r>
        <w:t xml:space="preserve">Buscar tres preguntas muy específicas que nos llevan a pensar en la verdadera necesidad de un proyecto. Preguntémonos primero por qué quiero hacer lo que quiero hacer, en el caso de design thinking esto equivaldría a la etapa de empatizar y definir porque quiero hacer esto, pregunta número 2, </w:t>
      </w:r>
      <w:r w:rsidRPr="00125DA3">
        <w:rPr>
          <w:b/>
          <w:bCs/>
        </w:rPr>
        <w:t>¿cómo quiero hacerlo?</w:t>
      </w:r>
      <w:r>
        <w:t xml:space="preserve"> en el cómo viene la ideación y finalmente tenemos la tercera pregunta</w:t>
      </w:r>
      <w:r w:rsidRPr="00125DA3">
        <w:rPr>
          <w:b/>
          <w:bCs/>
        </w:rPr>
        <w:t>: ¿qué voy a hacer entonces?</w:t>
      </w:r>
      <w:r>
        <w:t xml:space="preserve"> en ese momento tendremos el prototipado cuál es el producto tangible y real que resuelve mi pregunta de </w:t>
      </w:r>
      <w:r w:rsidRPr="00125DA3">
        <w:rPr>
          <w:b/>
          <w:bCs/>
        </w:rPr>
        <w:t>¿por qué?</w:t>
      </w:r>
      <w:r>
        <w:t xml:space="preserve"> quizá te suenen como 3 preguntas sencillas pero engloban bastante bien todo este proceso de investigación-acción de que hemos estado discutiendo.</w:t>
      </w:r>
    </w:p>
    <w:p w14:paraId="2D321D6F" w14:textId="77777777" w:rsidR="0003083B" w:rsidRDefault="0003083B" w:rsidP="0003083B">
      <w:pPr>
        <w:pStyle w:val="NormalWeb"/>
      </w:pPr>
      <w:r>
        <w:t xml:space="preserve">La segunda metodología de la que vamos a hablar es el </w:t>
      </w:r>
      <w:r w:rsidRPr="00677B35">
        <w:rPr>
          <w:b/>
          <w:bCs/>
        </w:rPr>
        <w:t>diseño de futuros</w:t>
      </w:r>
      <w:r>
        <w:t>, diseño de futuros también es parte de la investigación, pero más bien es una investigación digital y contextual vas a tratar de identificar en qué contexto está conviviendo tu problema, cuáles son las tendencias de tecnología de políticas sociales, económicas, culturales. Empezaremos a aterrizar todas estas palabras clave que encontremos en diferentes anuncios en diferentes publicaciones y vamos a hacer un conteo aquellas palabras que no tengan al menos 2 incidencias en las noticias que estamos revisando, no las vamos a considerar posteriormente con este conteo de palabras vamos a vaciarlas en una gráfica en el eje “x” colocamos la viabilidad tiene que ver con recursos de todo tipo y en el eje “y” qué tan deseable es que ocurra que tan deseable es para la sociedad o para ese grupo de personas en específico, luego realizas el análisis correspondiente.</w:t>
      </w:r>
    </w:p>
    <w:p w14:paraId="76A007B5" w14:textId="77777777" w:rsidR="0003083B" w:rsidRDefault="0003083B" w:rsidP="0003083B">
      <w:pPr>
        <w:pStyle w:val="NormalWeb"/>
      </w:pPr>
      <w:r>
        <w:t xml:space="preserve">La última metodología se refiere a enriquecer tu design thinking, a esto se llama </w:t>
      </w:r>
      <w:r w:rsidRPr="00335D6F">
        <w:rPr>
          <w:b/>
          <w:bCs/>
        </w:rPr>
        <w:t>diseño estratégico</w:t>
      </w:r>
      <w:r>
        <w:t xml:space="preserve">, el cual difiere del design thinking posterior a la etapa de definición, aquí también vamos a definir mi objetivo, mis actores y mis recursos. Pero para generar nuestro ejercicio de ideación lo que ocurre en el diseño estratégico es que voy a definir cuáles son las </w:t>
      </w:r>
      <w:r w:rsidRPr="00994BA8">
        <w:rPr>
          <w:b/>
          <w:bCs/>
        </w:rPr>
        <w:t>fases</w:t>
      </w:r>
      <w:r>
        <w:t xml:space="preserve">, cuáles son los pasos que me van a llevar del </w:t>
      </w:r>
      <w:r w:rsidRPr="00994BA8">
        <w:rPr>
          <w:b/>
          <w:bCs/>
        </w:rPr>
        <w:t>mínimo producto viable</w:t>
      </w:r>
      <w:r>
        <w:t xml:space="preserve"> a un producto completamente </w:t>
      </w:r>
      <w:r w:rsidRPr="00994BA8">
        <w:rPr>
          <w:b/>
          <w:bCs/>
        </w:rPr>
        <w:t>escalable y comerciable</w:t>
      </w:r>
      <w:r>
        <w:t>, es decir mi primera fase será la que tiene la estrategia de menor alcance y operaciones más fáciles de conseguir en una segunda fase tendremos una estrategia que involucra a más actores y más recursos.</w:t>
      </w:r>
    </w:p>
    <w:p w14:paraId="7454A988" w14:textId="77777777" w:rsidR="0003083B" w:rsidRDefault="0003083B" w:rsidP="0003083B">
      <w:pPr>
        <w:rPr>
          <w:rFonts w:ascii="Times New Roman" w:hAnsi="Times New Roman" w:cs="Times New Roman"/>
          <w:sz w:val="24"/>
          <w:szCs w:val="24"/>
        </w:rPr>
      </w:pPr>
    </w:p>
    <w:p w14:paraId="6EF8AD21" w14:textId="77777777" w:rsidR="0003083B" w:rsidRDefault="0003083B" w:rsidP="0003083B">
      <w:pPr>
        <w:rPr>
          <w:rFonts w:ascii="Times New Roman" w:hAnsi="Times New Roman" w:cs="Times New Roman"/>
          <w:sz w:val="24"/>
          <w:szCs w:val="24"/>
        </w:rPr>
      </w:pPr>
    </w:p>
    <w:p w14:paraId="5516CC63" w14:textId="77777777" w:rsidR="0003083B" w:rsidRDefault="0003083B" w:rsidP="0003083B">
      <w:pPr>
        <w:rPr>
          <w:rFonts w:ascii="Times New Roman" w:hAnsi="Times New Roman" w:cs="Times New Roman"/>
          <w:sz w:val="24"/>
          <w:szCs w:val="24"/>
        </w:rPr>
      </w:pPr>
    </w:p>
    <w:p w14:paraId="66ABE67A" w14:textId="77777777" w:rsidR="0003083B" w:rsidRDefault="0003083B" w:rsidP="0003083B">
      <w:pPr>
        <w:rPr>
          <w:rFonts w:ascii="Times New Roman" w:hAnsi="Times New Roman" w:cs="Times New Roman"/>
          <w:sz w:val="24"/>
          <w:szCs w:val="24"/>
        </w:rPr>
      </w:pPr>
    </w:p>
    <w:p w14:paraId="6BB5C177" w14:textId="77777777" w:rsidR="0003083B" w:rsidRPr="00FE553F" w:rsidRDefault="0003083B" w:rsidP="0003083B">
      <w:pPr>
        <w:rPr>
          <w:rFonts w:ascii="Times New Roman" w:hAnsi="Times New Roman" w:cs="Times New Roman"/>
          <w:sz w:val="36"/>
          <w:szCs w:val="36"/>
        </w:rPr>
      </w:pPr>
    </w:p>
    <w:p w14:paraId="36CBE8B1" w14:textId="77777777" w:rsidR="0003083B" w:rsidRDefault="0003083B" w:rsidP="0003083B">
      <w:pPr>
        <w:jc w:val="center"/>
        <w:rPr>
          <w:rFonts w:ascii="Times New Roman" w:hAnsi="Times New Roman" w:cs="Times New Roman"/>
          <w:sz w:val="36"/>
          <w:szCs w:val="36"/>
        </w:rPr>
      </w:pPr>
      <w:r w:rsidRPr="00FE553F">
        <w:rPr>
          <w:rFonts w:ascii="Times New Roman" w:hAnsi="Times New Roman" w:cs="Times New Roman"/>
          <w:sz w:val="36"/>
          <w:szCs w:val="36"/>
          <w:highlight w:val="yellow"/>
        </w:rPr>
        <w:t>Importants Questions and Answers.</w:t>
      </w:r>
    </w:p>
    <w:p w14:paraId="47AAAEE2" w14:textId="77777777" w:rsidR="0003083B" w:rsidRDefault="0003083B" w:rsidP="0003083B">
      <w:pPr>
        <w:rPr>
          <w:rFonts w:ascii="Times New Roman" w:hAnsi="Times New Roman" w:cs="Times New Roman"/>
          <w:sz w:val="28"/>
          <w:szCs w:val="28"/>
        </w:rPr>
      </w:pPr>
    </w:p>
    <w:p w14:paraId="7A03F31B" w14:textId="77777777" w:rsidR="0003083B" w:rsidRPr="003612BB" w:rsidRDefault="0003083B" w:rsidP="0003083B">
      <w:pPr>
        <w:rPr>
          <w:rFonts w:ascii="Times New Roman" w:hAnsi="Times New Roman" w:cs="Times New Roman"/>
          <w:sz w:val="28"/>
          <w:szCs w:val="28"/>
        </w:rPr>
      </w:pPr>
      <w:r>
        <w:rPr>
          <w:noProof/>
        </w:rPr>
        <w:drawing>
          <wp:inline distT="0" distB="0" distL="0" distR="0" wp14:anchorId="4844C58C" wp14:editId="115B55BE">
            <wp:extent cx="5612130" cy="184826"/>
            <wp:effectExtent l="0" t="0" r="762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86859"/>
                    <a:stretch/>
                  </pic:blipFill>
                  <pic:spPr bwMode="auto">
                    <a:xfrm>
                      <a:off x="0" y="0"/>
                      <a:ext cx="5612130" cy="1848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F5113E" wp14:editId="0FA372B5">
            <wp:extent cx="5607272" cy="282102"/>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56712" b="23214"/>
                    <a:stretch/>
                  </pic:blipFill>
                  <pic:spPr bwMode="auto">
                    <a:xfrm>
                      <a:off x="0" y="0"/>
                      <a:ext cx="5612130" cy="282346"/>
                    </a:xfrm>
                    <a:prstGeom prst="rect">
                      <a:avLst/>
                    </a:prstGeom>
                    <a:ln>
                      <a:noFill/>
                    </a:ln>
                    <a:extLst>
                      <a:ext uri="{53640926-AAD7-44D8-BBD7-CCE9431645EC}">
                        <a14:shadowObscured xmlns:a14="http://schemas.microsoft.com/office/drawing/2010/main"/>
                      </a:ext>
                    </a:extLst>
                  </pic:spPr>
                </pic:pic>
              </a:graphicData>
            </a:graphic>
          </wp:inline>
        </w:drawing>
      </w:r>
    </w:p>
    <w:p w14:paraId="04925F4E" w14:textId="77777777" w:rsidR="0003083B" w:rsidRDefault="0003083B" w:rsidP="0003083B">
      <w:pPr>
        <w:rPr>
          <w:rFonts w:ascii="Times New Roman" w:hAnsi="Times New Roman" w:cs="Times New Roman"/>
          <w:sz w:val="28"/>
          <w:szCs w:val="28"/>
        </w:rPr>
      </w:pPr>
      <w:r>
        <w:rPr>
          <w:noProof/>
        </w:rPr>
        <w:drawing>
          <wp:inline distT="0" distB="0" distL="0" distR="0" wp14:anchorId="0C7454E9" wp14:editId="65EA293D">
            <wp:extent cx="5612130" cy="184826"/>
            <wp:effectExtent l="0" t="0" r="762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86618"/>
                    <a:stretch/>
                  </pic:blipFill>
                  <pic:spPr bwMode="auto">
                    <a:xfrm>
                      <a:off x="0" y="0"/>
                      <a:ext cx="5612130" cy="1848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3CE4A5" wp14:editId="321C85D4">
            <wp:extent cx="5609365" cy="301557"/>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56346" b="21809"/>
                    <a:stretch/>
                  </pic:blipFill>
                  <pic:spPr bwMode="auto">
                    <a:xfrm>
                      <a:off x="0" y="0"/>
                      <a:ext cx="5612130" cy="301706"/>
                    </a:xfrm>
                    <a:prstGeom prst="rect">
                      <a:avLst/>
                    </a:prstGeom>
                    <a:ln>
                      <a:noFill/>
                    </a:ln>
                    <a:extLst>
                      <a:ext uri="{53640926-AAD7-44D8-BBD7-CCE9431645EC}">
                        <a14:shadowObscured xmlns:a14="http://schemas.microsoft.com/office/drawing/2010/main"/>
                      </a:ext>
                    </a:extLst>
                  </pic:spPr>
                </pic:pic>
              </a:graphicData>
            </a:graphic>
          </wp:inline>
        </w:drawing>
      </w:r>
    </w:p>
    <w:p w14:paraId="7E5ED6A0" w14:textId="77777777" w:rsidR="0003083B" w:rsidRDefault="0003083B" w:rsidP="0003083B">
      <w:pPr>
        <w:rPr>
          <w:rFonts w:ascii="Times New Roman" w:hAnsi="Times New Roman" w:cs="Times New Roman"/>
          <w:sz w:val="28"/>
          <w:szCs w:val="28"/>
        </w:rPr>
      </w:pPr>
      <w:r>
        <w:rPr>
          <w:noProof/>
        </w:rPr>
        <w:drawing>
          <wp:inline distT="0" distB="0" distL="0" distR="0" wp14:anchorId="0B46E179" wp14:editId="39448F10">
            <wp:extent cx="5612130" cy="525145"/>
            <wp:effectExtent l="0" t="0" r="7620" b="825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62585"/>
                    <a:stretch/>
                  </pic:blipFill>
                  <pic:spPr bwMode="auto">
                    <a:xfrm>
                      <a:off x="0" y="0"/>
                      <a:ext cx="5612130" cy="525145"/>
                    </a:xfrm>
                    <a:prstGeom prst="rect">
                      <a:avLst/>
                    </a:prstGeom>
                    <a:ln>
                      <a:noFill/>
                    </a:ln>
                    <a:extLst>
                      <a:ext uri="{53640926-AAD7-44D8-BBD7-CCE9431645EC}">
                        <a14:shadowObscured xmlns:a14="http://schemas.microsoft.com/office/drawing/2010/main"/>
                      </a:ext>
                    </a:extLst>
                  </pic:spPr>
                </pic:pic>
              </a:graphicData>
            </a:graphic>
          </wp:inline>
        </w:drawing>
      </w:r>
    </w:p>
    <w:p w14:paraId="175CA72C" w14:textId="77777777" w:rsidR="0003083B" w:rsidRDefault="0003083B" w:rsidP="0003083B">
      <w:pPr>
        <w:rPr>
          <w:rFonts w:ascii="Times New Roman" w:hAnsi="Times New Roman" w:cs="Times New Roman"/>
          <w:sz w:val="28"/>
          <w:szCs w:val="28"/>
        </w:rPr>
      </w:pPr>
      <w:r>
        <w:rPr>
          <w:noProof/>
        </w:rPr>
        <w:drawing>
          <wp:inline distT="0" distB="0" distL="0" distR="0" wp14:anchorId="163123D2" wp14:editId="7637DBF1">
            <wp:extent cx="5612130" cy="175098"/>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87187"/>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FDB6A4" wp14:editId="3B54A8CA">
            <wp:extent cx="5609297" cy="301557"/>
            <wp:effectExtent l="0" t="0" r="0" b="381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56948" b="20973"/>
                    <a:stretch/>
                  </pic:blipFill>
                  <pic:spPr bwMode="auto">
                    <a:xfrm>
                      <a:off x="0" y="0"/>
                      <a:ext cx="5612130" cy="301709"/>
                    </a:xfrm>
                    <a:prstGeom prst="rect">
                      <a:avLst/>
                    </a:prstGeom>
                    <a:ln>
                      <a:noFill/>
                    </a:ln>
                    <a:extLst>
                      <a:ext uri="{53640926-AAD7-44D8-BBD7-CCE9431645EC}">
                        <a14:shadowObscured xmlns:a14="http://schemas.microsoft.com/office/drawing/2010/main"/>
                      </a:ext>
                    </a:extLst>
                  </pic:spPr>
                </pic:pic>
              </a:graphicData>
            </a:graphic>
          </wp:inline>
        </w:drawing>
      </w:r>
    </w:p>
    <w:p w14:paraId="5885FDF4" w14:textId="77777777" w:rsidR="0003083B" w:rsidRDefault="0003083B" w:rsidP="0003083B">
      <w:pPr>
        <w:rPr>
          <w:rFonts w:ascii="Times New Roman" w:hAnsi="Times New Roman" w:cs="Times New Roman"/>
          <w:sz w:val="28"/>
          <w:szCs w:val="28"/>
        </w:rPr>
      </w:pPr>
      <w:r>
        <w:rPr>
          <w:noProof/>
        </w:rPr>
        <w:drawing>
          <wp:inline distT="0" distB="0" distL="0" distR="0" wp14:anchorId="39DC26D9" wp14:editId="4DCB2806">
            <wp:extent cx="5612130" cy="525294"/>
            <wp:effectExtent l="0" t="0" r="762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2467"/>
                    <a:stretch/>
                  </pic:blipFill>
                  <pic:spPr bwMode="auto">
                    <a:xfrm>
                      <a:off x="0" y="0"/>
                      <a:ext cx="5612130" cy="525294"/>
                    </a:xfrm>
                    <a:prstGeom prst="rect">
                      <a:avLst/>
                    </a:prstGeom>
                    <a:ln>
                      <a:noFill/>
                    </a:ln>
                    <a:extLst>
                      <a:ext uri="{53640926-AAD7-44D8-BBD7-CCE9431645EC}">
                        <a14:shadowObscured xmlns:a14="http://schemas.microsoft.com/office/drawing/2010/main"/>
                      </a:ext>
                    </a:extLst>
                  </pic:spPr>
                </pic:pic>
              </a:graphicData>
            </a:graphic>
          </wp:inline>
        </w:drawing>
      </w:r>
    </w:p>
    <w:p w14:paraId="276C519C" w14:textId="77777777" w:rsidR="0003083B" w:rsidRDefault="0003083B" w:rsidP="0003083B">
      <w:pPr>
        <w:rPr>
          <w:rFonts w:ascii="Times New Roman" w:hAnsi="Times New Roman" w:cs="Times New Roman"/>
          <w:sz w:val="28"/>
          <w:szCs w:val="28"/>
        </w:rPr>
      </w:pPr>
      <w:r>
        <w:rPr>
          <w:noProof/>
        </w:rPr>
        <w:drawing>
          <wp:inline distT="0" distB="0" distL="0" distR="0" wp14:anchorId="05CB5C2E" wp14:editId="659BF6B3">
            <wp:extent cx="5612130" cy="165371"/>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88015"/>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540E64" wp14:editId="52B8D23E">
            <wp:extent cx="5609215" cy="31128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35954" b="41475"/>
                    <a:stretch/>
                  </pic:blipFill>
                  <pic:spPr bwMode="auto">
                    <a:xfrm>
                      <a:off x="0" y="0"/>
                      <a:ext cx="5612130" cy="311447"/>
                    </a:xfrm>
                    <a:prstGeom prst="rect">
                      <a:avLst/>
                    </a:prstGeom>
                    <a:ln>
                      <a:noFill/>
                    </a:ln>
                    <a:extLst>
                      <a:ext uri="{53640926-AAD7-44D8-BBD7-CCE9431645EC}">
                        <a14:shadowObscured xmlns:a14="http://schemas.microsoft.com/office/drawing/2010/main"/>
                      </a:ext>
                    </a:extLst>
                  </pic:spPr>
                </pic:pic>
              </a:graphicData>
            </a:graphic>
          </wp:inline>
        </w:drawing>
      </w:r>
    </w:p>
    <w:p w14:paraId="01838A98" w14:textId="77777777" w:rsidR="0003083B" w:rsidRDefault="0003083B" w:rsidP="0003083B">
      <w:pPr>
        <w:rPr>
          <w:rFonts w:ascii="Times New Roman" w:hAnsi="Times New Roman" w:cs="Times New Roman"/>
          <w:sz w:val="28"/>
          <w:szCs w:val="28"/>
        </w:rPr>
      </w:pPr>
      <w:r>
        <w:rPr>
          <w:noProof/>
        </w:rPr>
        <w:drawing>
          <wp:inline distT="0" distB="0" distL="0" distR="0" wp14:anchorId="17666C0B" wp14:editId="4F4B9B77">
            <wp:extent cx="5612130" cy="223736"/>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84057"/>
                    <a:stretch/>
                  </pic:blipFill>
                  <pic:spPr bwMode="auto">
                    <a:xfrm>
                      <a:off x="0" y="0"/>
                      <a:ext cx="5612130" cy="2237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980A49" wp14:editId="3DCF5522">
            <wp:extent cx="5610900" cy="301314"/>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57546" b="20978"/>
                    <a:stretch/>
                  </pic:blipFill>
                  <pic:spPr bwMode="auto">
                    <a:xfrm>
                      <a:off x="0" y="0"/>
                      <a:ext cx="5612130" cy="301380"/>
                    </a:xfrm>
                    <a:prstGeom prst="rect">
                      <a:avLst/>
                    </a:prstGeom>
                    <a:ln>
                      <a:noFill/>
                    </a:ln>
                    <a:extLst>
                      <a:ext uri="{53640926-AAD7-44D8-BBD7-CCE9431645EC}">
                        <a14:shadowObscured xmlns:a14="http://schemas.microsoft.com/office/drawing/2010/main"/>
                      </a:ext>
                    </a:extLst>
                  </pic:spPr>
                </pic:pic>
              </a:graphicData>
            </a:graphic>
          </wp:inline>
        </w:drawing>
      </w:r>
    </w:p>
    <w:p w14:paraId="2E68902F" w14:textId="77777777" w:rsidR="0003083B" w:rsidRDefault="0003083B" w:rsidP="0003083B">
      <w:pPr>
        <w:rPr>
          <w:rFonts w:ascii="Times New Roman" w:hAnsi="Times New Roman" w:cs="Times New Roman"/>
          <w:sz w:val="28"/>
          <w:szCs w:val="28"/>
        </w:rPr>
      </w:pPr>
      <w:r>
        <w:rPr>
          <w:noProof/>
        </w:rPr>
        <w:drawing>
          <wp:inline distT="0" distB="0" distL="0" distR="0" wp14:anchorId="5601BF2F" wp14:editId="1C105301">
            <wp:extent cx="5612130" cy="17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87275"/>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4D1A8A" wp14:editId="5DFFFD6B">
            <wp:extent cx="5612130" cy="315730"/>
            <wp:effectExtent l="0" t="0" r="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77055"/>
                    <a:stretch/>
                  </pic:blipFill>
                  <pic:spPr bwMode="auto">
                    <a:xfrm>
                      <a:off x="0" y="0"/>
                      <a:ext cx="5612130" cy="315730"/>
                    </a:xfrm>
                    <a:prstGeom prst="rect">
                      <a:avLst/>
                    </a:prstGeom>
                    <a:ln>
                      <a:noFill/>
                    </a:ln>
                    <a:extLst>
                      <a:ext uri="{53640926-AAD7-44D8-BBD7-CCE9431645EC}">
                        <a14:shadowObscured xmlns:a14="http://schemas.microsoft.com/office/drawing/2010/main"/>
                      </a:ext>
                    </a:extLst>
                  </pic:spPr>
                </pic:pic>
              </a:graphicData>
            </a:graphic>
          </wp:inline>
        </w:drawing>
      </w:r>
    </w:p>
    <w:p w14:paraId="7C701FEE" w14:textId="77777777" w:rsidR="0003083B" w:rsidRDefault="0003083B" w:rsidP="0003083B">
      <w:pPr>
        <w:rPr>
          <w:rFonts w:ascii="Times New Roman" w:hAnsi="Times New Roman" w:cs="Times New Roman"/>
          <w:sz w:val="28"/>
          <w:szCs w:val="28"/>
        </w:rPr>
      </w:pPr>
      <w:r>
        <w:rPr>
          <w:noProof/>
        </w:rPr>
        <w:drawing>
          <wp:inline distT="0" distB="0" distL="0" distR="0" wp14:anchorId="40A9D12E" wp14:editId="4DCAAD59">
            <wp:extent cx="5612130" cy="175098"/>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87562"/>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690ECA" wp14:editId="206944F6">
            <wp:extent cx="5612130" cy="328024"/>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76699"/>
                    <a:stretch/>
                  </pic:blipFill>
                  <pic:spPr bwMode="auto">
                    <a:xfrm>
                      <a:off x="0" y="0"/>
                      <a:ext cx="5612130" cy="328024"/>
                    </a:xfrm>
                    <a:prstGeom prst="rect">
                      <a:avLst/>
                    </a:prstGeom>
                    <a:ln>
                      <a:noFill/>
                    </a:ln>
                    <a:extLst>
                      <a:ext uri="{53640926-AAD7-44D8-BBD7-CCE9431645EC}">
                        <a14:shadowObscured xmlns:a14="http://schemas.microsoft.com/office/drawing/2010/main"/>
                      </a:ext>
                    </a:extLst>
                  </pic:spPr>
                </pic:pic>
              </a:graphicData>
            </a:graphic>
          </wp:inline>
        </w:drawing>
      </w:r>
    </w:p>
    <w:p w14:paraId="7485F664" w14:textId="77777777" w:rsidR="0003083B" w:rsidRDefault="0003083B" w:rsidP="0003083B">
      <w:pPr>
        <w:rPr>
          <w:rFonts w:ascii="Times New Roman" w:hAnsi="Times New Roman" w:cs="Times New Roman"/>
          <w:sz w:val="28"/>
          <w:szCs w:val="28"/>
        </w:rPr>
      </w:pPr>
      <w:r>
        <w:rPr>
          <w:noProof/>
        </w:rPr>
        <w:drawing>
          <wp:inline distT="0" distB="0" distL="0" distR="0" wp14:anchorId="0187424D" wp14:editId="3D07288A">
            <wp:extent cx="5612130" cy="50355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503555"/>
                    </a:xfrm>
                    <a:prstGeom prst="rect">
                      <a:avLst/>
                    </a:prstGeom>
                  </pic:spPr>
                </pic:pic>
              </a:graphicData>
            </a:graphic>
          </wp:inline>
        </w:drawing>
      </w:r>
    </w:p>
    <w:p w14:paraId="524A4566" w14:textId="77777777" w:rsidR="0003083B" w:rsidRDefault="0003083B" w:rsidP="0003083B">
      <w:pPr>
        <w:rPr>
          <w:rFonts w:ascii="Times New Roman" w:hAnsi="Times New Roman" w:cs="Times New Roman"/>
          <w:sz w:val="28"/>
          <w:szCs w:val="28"/>
        </w:rPr>
      </w:pPr>
      <w:r>
        <w:rPr>
          <w:noProof/>
        </w:rPr>
        <w:drawing>
          <wp:inline distT="0" distB="0" distL="0" distR="0" wp14:anchorId="56AB022F" wp14:editId="797FB863">
            <wp:extent cx="5612130" cy="204281"/>
            <wp:effectExtent l="0" t="0" r="0" b="571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85030"/>
                    <a:stretch/>
                  </pic:blipFill>
                  <pic:spPr bwMode="auto">
                    <a:xfrm>
                      <a:off x="0" y="0"/>
                      <a:ext cx="5612130" cy="204281"/>
                    </a:xfrm>
                    <a:prstGeom prst="rect">
                      <a:avLst/>
                    </a:prstGeom>
                    <a:ln>
                      <a:noFill/>
                    </a:ln>
                    <a:extLst>
                      <a:ext uri="{53640926-AAD7-44D8-BBD7-CCE9431645EC}">
                        <a14:shadowObscured xmlns:a14="http://schemas.microsoft.com/office/drawing/2010/main"/>
                      </a:ext>
                    </a:extLst>
                  </pic:spPr>
                </pic:pic>
              </a:graphicData>
            </a:graphic>
          </wp:inline>
        </w:drawing>
      </w:r>
    </w:p>
    <w:p w14:paraId="065549A0" w14:textId="77777777" w:rsidR="0003083B" w:rsidRDefault="0003083B" w:rsidP="0003083B">
      <w:pPr>
        <w:rPr>
          <w:rFonts w:ascii="Times New Roman" w:hAnsi="Times New Roman" w:cs="Times New Roman"/>
          <w:sz w:val="28"/>
          <w:szCs w:val="28"/>
        </w:rPr>
      </w:pPr>
      <w:r>
        <w:rPr>
          <w:noProof/>
        </w:rPr>
        <w:drawing>
          <wp:inline distT="0" distB="0" distL="0" distR="0" wp14:anchorId="33D19CB6" wp14:editId="0B75B794">
            <wp:extent cx="5612130" cy="320838"/>
            <wp:effectExtent l="0" t="0" r="0"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77251"/>
                    <a:stretch/>
                  </pic:blipFill>
                  <pic:spPr bwMode="auto">
                    <a:xfrm>
                      <a:off x="0" y="0"/>
                      <a:ext cx="5612130" cy="320838"/>
                    </a:xfrm>
                    <a:prstGeom prst="rect">
                      <a:avLst/>
                    </a:prstGeom>
                    <a:ln>
                      <a:noFill/>
                    </a:ln>
                    <a:extLst>
                      <a:ext uri="{53640926-AAD7-44D8-BBD7-CCE9431645EC}">
                        <a14:shadowObscured xmlns:a14="http://schemas.microsoft.com/office/drawing/2010/main"/>
                      </a:ext>
                    </a:extLst>
                  </pic:spPr>
                </pic:pic>
              </a:graphicData>
            </a:graphic>
          </wp:inline>
        </w:drawing>
      </w:r>
    </w:p>
    <w:p w14:paraId="10F6445D" w14:textId="77777777" w:rsidR="0003083B" w:rsidRDefault="0003083B" w:rsidP="0003083B">
      <w:pPr>
        <w:rPr>
          <w:rFonts w:ascii="Times New Roman" w:hAnsi="Times New Roman" w:cs="Times New Roman"/>
          <w:sz w:val="28"/>
          <w:szCs w:val="28"/>
        </w:rPr>
      </w:pPr>
      <w:r>
        <w:rPr>
          <w:noProof/>
        </w:rPr>
        <w:lastRenderedPageBreak/>
        <w:drawing>
          <wp:inline distT="0" distB="0" distL="0" distR="0" wp14:anchorId="3E106ADA" wp14:editId="16E00EFB">
            <wp:extent cx="5612130" cy="223736"/>
            <wp:effectExtent l="0" t="0" r="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84607"/>
                    <a:stretch/>
                  </pic:blipFill>
                  <pic:spPr bwMode="auto">
                    <a:xfrm>
                      <a:off x="0" y="0"/>
                      <a:ext cx="5612130" cy="223736"/>
                    </a:xfrm>
                    <a:prstGeom prst="rect">
                      <a:avLst/>
                    </a:prstGeom>
                    <a:ln>
                      <a:noFill/>
                    </a:ln>
                    <a:extLst>
                      <a:ext uri="{53640926-AAD7-44D8-BBD7-CCE9431645EC}">
                        <a14:shadowObscured xmlns:a14="http://schemas.microsoft.com/office/drawing/2010/main"/>
                      </a:ext>
                    </a:extLst>
                  </pic:spPr>
                </pic:pic>
              </a:graphicData>
            </a:graphic>
          </wp:inline>
        </w:drawing>
      </w:r>
    </w:p>
    <w:p w14:paraId="52A950F7" w14:textId="77777777" w:rsidR="0003083B" w:rsidRDefault="0003083B" w:rsidP="0003083B">
      <w:pPr>
        <w:rPr>
          <w:rFonts w:ascii="Times New Roman" w:hAnsi="Times New Roman" w:cs="Times New Roman"/>
          <w:sz w:val="28"/>
          <w:szCs w:val="28"/>
        </w:rPr>
      </w:pPr>
      <w:r>
        <w:rPr>
          <w:noProof/>
        </w:rPr>
        <w:drawing>
          <wp:inline distT="0" distB="0" distL="0" distR="0" wp14:anchorId="2CAB683C" wp14:editId="46CA905A">
            <wp:extent cx="5612130" cy="296275"/>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78469"/>
                    <a:stretch/>
                  </pic:blipFill>
                  <pic:spPr bwMode="auto">
                    <a:xfrm>
                      <a:off x="0" y="0"/>
                      <a:ext cx="5612130" cy="296275"/>
                    </a:xfrm>
                    <a:prstGeom prst="rect">
                      <a:avLst/>
                    </a:prstGeom>
                    <a:ln>
                      <a:noFill/>
                    </a:ln>
                    <a:extLst>
                      <a:ext uri="{53640926-AAD7-44D8-BBD7-CCE9431645EC}">
                        <a14:shadowObscured xmlns:a14="http://schemas.microsoft.com/office/drawing/2010/main"/>
                      </a:ext>
                    </a:extLst>
                  </pic:spPr>
                </pic:pic>
              </a:graphicData>
            </a:graphic>
          </wp:inline>
        </w:drawing>
      </w:r>
    </w:p>
    <w:p w14:paraId="449401E0" w14:textId="77777777" w:rsidR="0003083B" w:rsidRDefault="0003083B" w:rsidP="0003083B">
      <w:pPr>
        <w:rPr>
          <w:rFonts w:ascii="Times New Roman" w:hAnsi="Times New Roman" w:cs="Times New Roman"/>
          <w:sz w:val="28"/>
          <w:szCs w:val="28"/>
        </w:rPr>
      </w:pPr>
      <w:r>
        <w:rPr>
          <w:noProof/>
        </w:rPr>
        <w:drawing>
          <wp:inline distT="0" distB="0" distL="0" distR="0" wp14:anchorId="64109C44" wp14:editId="6C47D928">
            <wp:extent cx="5612130" cy="837565"/>
            <wp:effectExtent l="0" t="0" r="7620" b="63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837565"/>
                    </a:xfrm>
                    <a:prstGeom prst="rect">
                      <a:avLst/>
                    </a:prstGeom>
                  </pic:spPr>
                </pic:pic>
              </a:graphicData>
            </a:graphic>
          </wp:inline>
        </w:drawing>
      </w:r>
    </w:p>
    <w:p w14:paraId="7D18C8A9" w14:textId="77777777" w:rsidR="0003083B" w:rsidRDefault="0003083B" w:rsidP="0003083B">
      <w:pPr>
        <w:rPr>
          <w:rFonts w:ascii="Times New Roman" w:hAnsi="Times New Roman" w:cs="Times New Roman"/>
          <w:sz w:val="28"/>
          <w:szCs w:val="28"/>
        </w:rPr>
      </w:pPr>
      <w:r>
        <w:rPr>
          <w:noProof/>
        </w:rPr>
        <w:drawing>
          <wp:inline distT="0" distB="0" distL="0" distR="0" wp14:anchorId="1B62C86C" wp14:editId="37AF987F">
            <wp:extent cx="5612130" cy="175098"/>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87673"/>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7A21FE" wp14:editId="7676EFA7">
            <wp:extent cx="5612065" cy="330727"/>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56155" b="20562"/>
                    <a:stretch/>
                  </pic:blipFill>
                  <pic:spPr bwMode="auto">
                    <a:xfrm>
                      <a:off x="0" y="0"/>
                      <a:ext cx="5612130" cy="330731"/>
                    </a:xfrm>
                    <a:prstGeom prst="rect">
                      <a:avLst/>
                    </a:prstGeom>
                    <a:ln>
                      <a:noFill/>
                    </a:ln>
                    <a:extLst>
                      <a:ext uri="{53640926-AAD7-44D8-BBD7-CCE9431645EC}">
                        <a14:shadowObscured xmlns:a14="http://schemas.microsoft.com/office/drawing/2010/main"/>
                      </a:ext>
                    </a:extLst>
                  </pic:spPr>
                </pic:pic>
              </a:graphicData>
            </a:graphic>
          </wp:inline>
        </w:drawing>
      </w:r>
    </w:p>
    <w:p w14:paraId="3AD6F6E1" w14:textId="77777777" w:rsidR="0003083B" w:rsidRDefault="0003083B" w:rsidP="0003083B">
      <w:pPr>
        <w:rPr>
          <w:rFonts w:ascii="Times New Roman" w:hAnsi="Times New Roman" w:cs="Times New Roman"/>
          <w:sz w:val="28"/>
          <w:szCs w:val="28"/>
        </w:rPr>
      </w:pPr>
      <w:r>
        <w:rPr>
          <w:noProof/>
        </w:rPr>
        <w:drawing>
          <wp:inline distT="0" distB="0" distL="0" distR="0" wp14:anchorId="4BD4C677" wp14:editId="3CCE932E">
            <wp:extent cx="5612130" cy="214009"/>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4597"/>
                    <a:stretch/>
                  </pic:blipFill>
                  <pic:spPr bwMode="auto">
                    <a:xfrm>
                      <a:off x="0" y="0"/>
                      <a:ext cx="5612130" cy="2140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F11E48" wp14:editId="4C239070">
            <wp:extent cx="5612130" cy="309609"/>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77716"/>
                    <a:stretch/>
                  </pic:blipFill>
                  <pic:spPr bwMode="auto">
                    <a:xfrm>
                      <a:off x="0" y="0"/>
                      <a:ext cx="5612130" cy="309609"/>
                    </a:xfrm>
                    <a:prstGeom prst="rect">
                      <a:avLst/>
                    </a:prstGeom>
                    <a:ln>
                      <a:noFill/>
                    </a:ln>
                    <a:extLst>
                      <a:ext uri="{53640926-AAD7-44D8-BBD7-CCE9431645EC}">
                        <a14:shadowObscured xmlns:a14="http://schemas.microsoft.com/office/drawing/2010/main"/>
                      </a:ext>
                    </a:extLst>
                  </pic:spPr>
                </pic:pic>
              </a:graphicData>
            </a:graphic>
          </wp:inline>
        </w:drawing>
      </w:r>
    </w:p>
    <w:p w14:paraId="63C9D666" w14:textId="77777777" w:rsidR="0003083B" w:rsidRPr="00150C1B" w:rsidRDefault="0003083B" w:rsidP="0003083B">
      <w:pPr>
        <w:rPr>
          <w:rFonts w:ascii="Times New Roman" w:hAnsi="Times New Roman" w:cs="Times New Roman"/>
          <w:sz w:val="28"/>
          <w:szCs w:val="28"/>
        </w:rPr>
      </w:pPr>
      <w:r>
        <w:rPr>
          <w:noProof/>
        </w:rPr>
        <w:drawing>
          <wp:inline distT="0" distB="0" distL="0" distR="0" wp14:anchorId="0B690231" wp14:editId="5685BBAF">
            <wp:extent cx="5612130" cy="544749"/>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61565"/>
                    <a:stretch/>
                  </pic:blipFill>
                  <pic:spPr bwMode="auto">
                    <a:xfrm>
                      <a:off x="0" y="0"/>
                      <a:ext cx="5612130" cy="544749"/>
                    </a:xfrm>
                    <a:prstGeom prst="rect">
                      <a:avLst/>
                    </a:prstGeom>
                    <a:ln>
                      <a:noFill/>
                    </a:ln>
                    <a:extLst>
                      <a:ext uri="{53640926-AAD7-44D8-BBD7-CCE9431645EC}">
                        <a14:shadowObscured xmlns:a14="http://schemas.microsoft.com/office/drawing/2010/main"/>
                      </a:ext>
                    </a:extLst>
                  </pic:spPr>
                </pic:pic>
              </a:graphicData>
            </a:graphic>
          </wp:inline>
        </w:drawing>
      </w:r>
    </w:p>
    <w:p w14:paraId="62682FFF" w14:textId="77777777" w:rsidR="0003083B" w:rsidRDefault="0003083B" w:rsidP="00665C10">
      <w:pPr>
        <w:rPr>
          <w:rFonts w:ascii="Times New Roman" w:hAnsi="Times New Roman" w:cs="Times New Roman"/>
          <w:b/>
          <w:bCs/>
          <w:i/>
          <w:iCs/>
          <w:color w:val="FFC000" w:themeColor="accent4"/>
          <w:sz w:val="32"/>
          <w:szCs w:val="32"/>
        </w:rPr>
      </w:pPr>
    </w:p>
    <w:p w14:paraId="3EC4AB2B" w14:textId="1B6AA9F7" w:rsidR="00665C10" w:rsidRDefault="00665C10">
      <w:pPr>
        <w:rPr>
          <w:rFonts w:ascii="Times New Roman" w:hAnsi="Times New Roman" w:cs="Times New Roman"/>
          <w:b/>
          <w:bCs/>
          <w:i/>
          <w:iCs/>
          <w:color w:val="FFC000" w:themeColor="accent4"/>
          <w:sz w:val="32"/>
          <w:szCs w:val="32"/>
        </w:rPr>
      </w:pPr>
    </w:p>
    <w:p w14:paraId="66072831" w14:textId="3B9DDA3C" w:rsidR="007B50EE" w:rsidRDefault="007B50EE">
      <w:pPr>
        <w:rPr>
          <w:rFonts w:ascii="Times New Roman" w:hAnsi="Times New Roman" w:cs="Times New Roman"/>
          <w:b/>
          <w:bCs/>
          <w:i/>
          <w:iCs/>
          <w:color w:val="FFC000" w:themeColor="accent4"/>
          <w:sz w:val="32"/>
          <w:szCs w:val="32"/>
        </w:rPr>
      </w:pPr>
    </w:p>
    <w:p w14:paraId="31CA01FF" w14:textId="2DBB5114" w:rsidR="007B50EE" w:rsidRDefault="007B50EE">
      <w:pPr>
        <w:rPr>
          <w:rFonts w:ascii="Times New Roman" w:hAnsi="Times New Roman" w:cs="Times New Roman"/>
          <w:b/>
          <w:bCs/>
          <w:i/>
          <w:iCs/>
          <w:color w:val="FFC000" w:themeColor="accent4"/>
          <w:sz w:val="32"/>
          <w:szCs w:val="32"/>
        </w:rPr>
      </w:pPr>
    </w:p>
    <w:p w14:paraId="06224403" w14:textId="6B97CF19" w:rsidR="007B50EE" w:rsidRDefault="007B50EE">
      <w:pPr>
        <w:rPr>
          <w:rFonts w:ascii="Times New Roman" w:hAnsi="Times New Roman" w:cs="Times New Roman"/>
          <w:b/>
          <w:bCs/>
          <w:i/>
          <w:iCs/>
          <w:color w:val="FFC000" w:themeColor="accent4"/>
          <w:sz w:val="32"/>
          <w:szCs w:val="32"/>
        </w:rPr>
      </w:pPr>
    </w:p>
    <w:p w14:paraId="39F0F223" w14:textId="6B85EC86" w:rsidR="007B50EE" w:rsidRDefault="007B50EE">
      <w:pPr>
        <w:rPr>
          <w:rFonts w:ascii="Times New Roman" w:hAnsi="Times New Roman" w:cs="Times New Roman"/>
          <w:b/>
          <w:bCs/>
          <w:i/>
          <w:iCs/>
          <w:color w:val="FFC000" w:themeColor="accent4"/>
          <w:sz w:val="32"/>
          <w:szCs w:val="32"/>
        </w:rPr>
      </w:pPr>
    </w:p>
    <w:p w14:paraId="0BCFB948" w14:textId="3B03C883" w:rsidR="007B50EE" w:rsidRDefault="007B50EE">
      <w:pPr>
        <w:rPr>
          <w:rFonts w:ascii="Times New Roman" w:hAnsi="Times New Roman" w:cs="Times New Roman"/>
          <w:b/>
          <w:bCs/>
          <w:i/>
          <w:iCs/>
          <w:color w:val="FFC000" w:themeColor="accent4"/>
          <w:sz w:val="32"/>
          <w:szCs w:val="32"/>
        </w:rPr>
      </w:pPr>
    </w:p>
    <w:p w14:paraId="1B301CC3" w14:textId="1FCC3025" w:rsidR="007B50EE" w:rsidRDefault="007B50EE">
      <w:pPr>
        <w:rPr>
          <w:rFonts w:ascii="Times New Roman" w:hAnsi="Times New Roman" w:cs="Times New Roman"/>
          <w:b/>
          <w:bCs/>
          <w:i/>
          <w:iCs/>
          <w:color w:val="FFC000" w:themeColor="accent4"/>
          <w:sz w:val="32"/>
          <w:szCs w:val="32"/>
        </w:rPr>
      </w:pPr>
    </w:p>
    <w:p w14:paraId="775FC3F8" w14:textId="2FEDFAB4" w:rsidR="007B50EE" w:rsidRDefault="007B50EE">
      <w:pPr>
        <w:rPr>
          <w:rFonts w:ascii="Times New Roman" w:hAnsi="Times New Roman" w:cs="Times New Roman"/>
          <w:b/>
          <w:bCs/>
          <w:i/>
          <w:iCs/>
          <w:color w:val="FFC000" w:themeColor="accent4"/>
          <w:sz w:val="32"/>
          <w:szCs w:val="32"/>
        </w:rPr>
      </w:pPr>
    </w:p>
    <w:p w14:paraId="57B79DBC" w14:textId="3A2B270A" w:rsidR="007B50EE" w:rsidRDefault="007B50EE">
      <w:pPr>
        <w:rPr>
          <w:rFonts w:ascii="Times New Roman" w:hAnsi="Times New Roman" w:cs="Times New Roman"/>
          <w:b/>
          <w:bCs/>
          <w:i/>
          <w:iCs/>
          <w:color w:val="FFC000" w:themeColor="accent4"/>
          <w:sz w:val="32"/>
          <w:szCs w:val="32"/>
        </w:rPr>
      </w:pPr>
    </w:p>
    <w:p w14:paraId="24857A22" w14:textId="2FAB397A" w:rsidR="007B50EE" w:rsidRDefault="007B50EE">
      <w:pPr>
        <w:rPr>
          <w:rFonts w:ascii="Times New Roman" w:hAnsi="Times New Roman" w:cs="Times New Roman"/>
          <w:b/>
          <w:bCs/>
          <w:i/>
          <w:iCs/>
          <w:color w:val="FFC000" w:themeColor="accent4"/>
          <w:sz w:val="32"/>
          <w:szCs w:val="32"/>
        </w:rPr>
      </w:pPr>
    </w:p>
    <w:p w14:paraId="56C8CFF7" w14:textId="70DF1DFB" w:rsidR="007B50EE" w:rsidRDefault="007B50EE">
      <w:pPr>
        <w:rPr>
          <w:rFonts w:ascii="Times New Roman" w:hAnsi="Times New Roman" w:cs="Times New Roman"/>
          <w:b/>
          <w:bCs/>
          <w:i/>
          <w:iCs/>
          <w:color w:val="FFC000" w:themeColor="accent4"/>
          <w:sz w:val="32"/>
          <w:szCs w:val="32"/>
        </w:rPr>
      </w:pPr>
    </w:p>
    <w:p w14:paraId="3A8E0B90" w14:textId="765E6402" w:rsidR="007B50EE" w:rsidRDefault="007B50EE">
      <w:pPr>
        <w:rPr>
          <w:rFonts w:ascii="Times New Roman" w:hAnsi="Times New Roman" w:cs="Times New Roman"/>
          <w:b/>
          <w:bCs/>
          <w:i/>
          <w:iCs/>
          <w:color w:val="FFC000" w:themeColor="accent4"/>
          <w:sz w:val="32"/>
          <w:szCs w:val="32"/>
        </w:rPr>
      </w:pPr>
    </w:p>
    <w:p w14:paraId="1E2F929F" w14:textId="221894D6" w:rsidR="007B50EE" w:rsidRDefault="007B50EE">
      <w:pPr>
        <w:rPr>
          <w:rFonts w:ascii="Times New Roman" w:hAnsi="Times New Roman" w:cs="Times New Roman"/>
          <w:b/>
          <w:bCs/>
          <w:i/>
          <w:iCs/>
          <w:color w:val="FFC000" w:themeColor="accent4"/>
          <w:sz w:val="32"/>
          <w:szCs w:val="32"/>
        </w:rPr>
      </w:pPr>
    </w:p>
    <w:p w14:paraId="151ACE37" w14:textId="58D91AF8" w:rsidR="007B50EE" w:rsidRDefault="007B50EE" w:rsidP="007B50EE">
      <w:pPr>
        <w:rPr>
          <w:rFonts w:ascii="Times New Roman" w:hAnsi="Times New Roman" w:cs="Times New Roman"/>
          <w:b/>
          <w:bCs/>
          <w:i/>
          <w:iCs/>
          <w:color w:val="FFC000" w:themeColor="accent4"/>
          <w:sz w:val="32"/>
          <w:szCs w:val="32"/>
        </w:rPr>
      </w:pPr>
      <w:r w:rsidRPr="00271D47">
        <w:rPr>
          <w:rFonts w:ascii="Times New Roman" w:hAnsi="Times New Roman" w:cs="Times New Roman"/>
          <w:b/>
          <w:bCs/>
          <w:i/>
          <w:iCs/>
          <w:color w:val="FFC000" w:themeColor="accent4"/>
          <w:sz w:val="32"/>
          <w:szCs w:val="32"/>
        </w:rPr>
        <w:t xml:space="preserve">Curso de </w:t>
      </w:r>
      <w:r>
        <w:rPr>
          <w:rFonts w:ascii="Times New Roman" w:hAnsi="Times New Roman" w:cs="Times New Roman"/>
          <w:b/>
          <w:bCs/>
          <w:i/>
          <w:iCs/>
          <w:color w:val="FFC000" w:themeColor="accent4"/>
          <w:sz w:val="32"/>
          <w:szCs w:val="32"/>
        </w:rPr>
        <w:t>Oratoria para Hablar en Público.</w:t>
      </w:r>
      <w:bookmarkStart w:id="4" w:name="_GoBack"/>
      <w:bookmarkEnd w:id="4"/>
    </w:p>
    <w:p w14:paraId="11A45AEE" w14:textId="77777777" w:rsidR="007B50EE" w:rsidRPr="003047E5" w:rsidRDefault="007B50EE" w:rsidP="007B50E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047E5">
        <w:rPr>
          <w:rFonts w:ascii="Times New Roman" w:eastAsia="Times New Roman" w:hAnsi="Times New Roman" w:cs="Times New Roman"/>
          <w:b/>
          <w:bCs/>
          <w:kern w:val="36"/>
          <w:sz w:val="48"/>
          <w:szCs w:val="48"/>
          <w:lang w:eastAsia="es-CO"/>
        </w:rPr>
        <w:t>Cómo superar el miedo a hablar en público</w:t>
      </w:r>
      <w:r>
        <w:rPr>
          <w:rFonts w:ascii="Times New Roman" w:eastAsia="Times New Roman" w:hAnsi="Times New Roman" w:cs="Times New Roman"/>
          <w:b/>
          <w:bCs/>
          <w:kern w:val="36"/>
          <w:sz w:val="48"/>
          <w:szCs w:val="48"/>
          <w:lang w:eastAsia="es-CO"/>
        </w:rPr>
        <w:t>.</w:t>
      </w:r>
    </w:p>
    <w:p w14:paraId="69412032" w14:textId="77777777" w:rsidR="007B50EE" w:rsidRDefault="007B50EE" w:rsidP="007B50EE">
      <w:pPr>
        <w:spacing w:before="100" w:beforeAutospacing="1" w:after="100" w:afterAutospacing="1" w:line="240" w:lineRule="auto"/>
        <w:rPr>
          <w:rFonts w:ascii="Times New Roman" w:eastAsia="Times New Roman" w:hAnsi="Times New Roman" w:cs="Times New Roman"/>
          <w:sz w:val="24"/>
          <w:szCs w:val="24"/>
          <w:lang w:eastAsia="es-CO"/>
        </w:rPr>
      </w:pPr>
      <w:r w:rsidRPr="003047E5">
        <w:rPr>
          <w:rFonts w:ascii="Times New Roman" w:eastAsia="Times New Roman" w:hAnsi="Times New Roman" w:cs="Times New Roman"/>
          <w:sz w:val="24"/>
          <w:szCs w:val="24"/>
          <w:lang w:eastAsia="es-CO"/>
        </w:rPr>
        <w:t>Es normal sentir miedo cuando hablas en público, pero hay que aprender a controlarlo. Existen diferentes técnicas para enfrentar esto, pero no todas funcionan de una manera general, lo importante es que encontremos las razones por las cuales sentimos miedo para poder vencerlo.</w:t>
      </w:r>
    </w:p>
    <w:p w14:paraId="027CFFCD" w14:textId="77777777" w:rsidR="007B50EE" w:rsidRPr="0048362B" w:rsidRDefault="007B50EE" w:rsidP="007B50EE">
      <w:pPr>
        <w:pStyle w:val="NormalWeb"/>
        <w:jc w:val="center"/>
        <w:rPr>
          <w:i/>
          <w:iCs/>
        </w:rPr>
      </w:pPr>
      <w:r w:rsidRPr="0048362B">
        <w:rPr>
          <w:i/>
          <w:iCs/>
          <w:lang w:val="en-US"/>
        </w:rPr>
        <w:t xml:space="preserve">“If you’re not scared then </w:t>
      </w:r>
      <w:r w:rsidRPr="0048362B">
        <w:rPr>
          <w:rStyle w:val="Textoennegrita"/>
          <w:i/>
          <w:iCs/>
          <w:lang w:val="en-US"/>
        </w:rPr>
        <w:t>you’re not taking a chance</w:t>
      </w:r>
      <w:r w:rsidRPr="0048362B">
        <w:rPr>
          <w:i/>
          <w:iCs/>
          <w:lang w:val="en-US"/>
        </w:rPr>
        <w:t>. If you’re not taking a chance, then what the hell are you doing anyway?”.</w:t>
      </w:r>
      <w:r w:rsidRPr="0048362B">
        <w:rPr>
          <w:i/>
          <w:iCs/>
          <w:lang w:val="en-US"/>
        </w:rPr>
        <w:br/>
      </w:r>
      <w:r w:rsidRPr="0048362B">
        <w:rPr>
          <w:i/>
          <w:iCs/>
        </w:rPr>
        <w:t>Ted Mosby.</w:t>
      </w:r>
    </w:p>
    <w:p w14:paraId="106E0297" w14:textId="77777777" w:rsidR="007B50EE" w:rsidRDefault="007B50EE" w:rsidP="007B50EE">
      <w:pPr>
        <w:spacing w:before="100" w:beforeAutospacing="1" w:after="100" w:afterAutospacing="1" w:line="240" w:lineRule="auto"/>
        <w:rPr>
          <w:rFonts w:ascii="Times New Roman" w:eastAsia="Times New Roman" w:hAnsi="Times New Roman" w:cs="Times New Roman"/>
          <w:sz w:val="24"/>
          <w:szCs w:val="24"/>
          <w:lang w:eastAsia="es-CO"/>
        </w:rPr>
      </w:pPr>
      <w:r w:rsidRPr="003047E5">
        <w:rPr>
          <w:rFonts w:ascii="Times New Roman" w:eastAsia="Times New Roman" w:hAnsi="Times New Roman" w:cs="Times New Roman"/>
          <w:sz w:val="24"/>
          <w:szCs w:val="24"/>
          <w:lang w:eastAsia="es-CO"/>
        </w:rPr>
        <w:t xml:space="preserve">El efecto Dunning-Kruger es un sesgo cognitivo </w:t>
      </w:r>
      <w:r>
        <w:rPr>
          <w:rFonts w:ascii="Times New Roman" w:eastAsia="Times New Roman" w:hAnsi="Times New Roman" w:cs="Times New Roman"/>
          <w:sz w:val="24"/>
          <w:szCs w:val="24"/>
          <w:lang w:eastAsia="es-CO"/>
        </w:rPr>
        <w:t>que se</w:t>
      </w:r>
      <w:r w:rsidRPr="005A209A">
        <w:rPr>
          <w:rFonts w:ascii="Times New Roman" w:eastAsia="Times New Roman" w:hAnsi="Times New Roman" w:cs="Times New Roman"/>
          <w:sz w:val="24"/>
          <w:szCs w:val="24"/>
          <w:lang w:eastAsia="es-CO"/>
        </w:rPr>
        <w:t xml:space="preserve"> debe a la incapacidad de los individuos incompetentes para reconocer su propia ineptitud</w:t>
      </w:r>
      <w:r>
        <w:rPr>
          <w:rFonts w:ascii="Times New Roman" w:eastAsia="Times New Roman" w:hAnsi="Times New Roman" w:cs="Times New Roman"/>
          <w:sz w:val="24"/>
          <w:szCs w:val="24"/>
          <w:lang w:eastAsia="es-CO"/>
        </w:rPr>
        <w:t xml:space="preserve"> </w:t>
      </w:r>
      <w:r w:rsidRPr="005A209A">
        <w:rPr>
          <w:rFonts w:ascii="Times New Roman" w:eastAsia="Times New Roman" w:hAnsi="Times New Roman" w:cs="Times New Roman"/>
          <w:sz w:val="24"/>
          <w:szCs w:val="24"/>
          <w:lang w:eastAsia="es-CO"/>
        </w:rPr>
        <w:t>y los individuos muy competentes tienden a subestimar su competencia relativa</w:t>
      </w:r>
      <w:r>
        <w:rPr>
          <w:rFonts w:ascii="Times New Roman" w:eastAsia="Times New Roman" w:hAnsi="Times New Roman" w:cs="Times New Roman"/>
          <w:sz w:val="24"/>
          <w:szCs w:val="24"/>
          <w:lang w:eastAsia="es-CO"/>
        </w:rPr>
        <w:t>, por lo que</w:t>
      </w:r>
      <w:r w:rsidRPr="003047E5">
        <w:rPr>
          <w:rFonts w:ascii="Times New Roman" w:eastAsia="Times New Roman" w:hAnsi="Times New Roman" w:cs="Times New Roman"/>
          <w:sz w:val="24"/>
          <w:szCs w:val="24"/>
          <w:lang w:eastAsia="es-CO"/>
        </w:rPr>
        <w:t xml:space="preserve"> no nos permite sentirnos competentes cuando nos hemos preparado para dar una conferencia</w:t>
      </w:r>
      <w:r>
        <w:rPr>
          <w:rFonts w:ascii="Times New Roman" w:eastAsia="Times New Roman" w:hAnsi="Times New Roman" w:cs="Times New Roman"/>
          <w:sz w:val="24"/>
          <w:szCs w:val="24"/>
          <w:lang w:eastAsia="es-CO"/>
        </w:rPr>
        <w:t xml:space="preserve"> por ejemplo</w:t>
      </w:r>
      <w:r w:rsidRPr="003047E5">
        <w:rPr>
          <w:rFonts w:ascii="Times New Roman" w:eastAsia="Times New Roman" w:hAnsi="Times New Roman" w:cs="Times New Roman"/>
          <w:sz w:val="24"/>
          <w:szCs w:val="24"/>
          <w:lang w:eastAsia="es-CO"/>
        </w:rPr>
        <w:t>, y en cambio a las personas realmente incompetentes las hace sentir con mayor conocimiento del tema. Recuerda que “</w:t>
      </w:r>
      <w:r w:rsidRPr="003047E5">
        <w:rPr>
          <w:rFonts w:ascii="Times New Roman" w:eastAsia="Times New Roman" w:hAnsi="Times New Roman" w:cs="Times New Roman"/>
          <w:b/>
          <w:bCs/>
          <w:sz w:val="24"/>
          <w:szCs w:val="24"/>
          <w:lang w:eastAsia="es-CO"/>
        </w:rPr>
        <w:t>la audiencia no sabe lo que no sabe</w:t>
      </w:r>
      <w:r w:rsidRPr="003047E5">
        <w:rPr>
          <w:rFonts w:ascii="Times New Roman" w:eastAsia="Times New Roman" w:hAnsi="Times New Roman" w:cs="Times New Roman"/>
          <w:sz w:val="24"/>
          <w:szCs w:val="24"/>
          <w:lang w:eastAsia="es-CO"/>
        </w:rPr>
        <w:t>”, y lo importante de esta frase es que pienses que no hay que hablar sobre lo que esté saliendo mal: “</w:t>
      </w:r>
      <w:r w:rsidRPr="003047E5">
        <w:rPr>
          <w:rFonts w:ascii="Times New Roman" w:eastAsia="Times New Roman" w:hAnsi="Times New Roman" w:cs="Times New Roman"/>
          <w:b/>
          <w:bCs/>
          <w:sz w:val="24"/>
          <w:szCs w:val="24"/>
          <w:lang w:eastAsia="es-CO"/>
        </w:rPr>
        <w:t>llegué tarde</w:t>
      </w:r>
      <w:r w:rsidRPr="003047E5">
        <w:rPr>
          <w:rFonts w:ascii="Times New Roman" w:eastAsia="Times New Roman" w:hAnsi="Times New Roman" w:cs="Times New Roman"/>
          <w:sz w:val="24"/>
          <w:szCs w:val="24"/>
          <w:lang w:eastAsia="es-CO"/>
        </w:rPr>
        <w:t>”, “</w:t>
      </w:r>
      <w:r w:rsidRPr="003047E5">
        <w:rPr>
          <w:rFonts w:ascii="Times New Roman" w:eastAsia="Times New Roman" w:hAnsi="Times New Roman" w:cs="Times New Roman"/>
          <w:b/>
          <w:bCs/>
          <w:sz w:val="24"/>
          <w:szCs w:val="24"/>
          <w:lang w:eastAsia="es-CO"/>
        </w:rPr>
        <w:t>estoy nervioso</w:t>
      </w:r>
      <w:r w:rsidRPr="003047E5">
        <w:rPr>
          <w:rFonts w:ascii="Times New Roman" w:eastAsia="Times New Roman" w:hAnsi="Times New Roman" w:cs="Times New Roman"/>
          <w:sz w:val="24"/>
          <w:szCs w:val="24"/>
          <w:lang w:eastAsia="es-CO"/>
        </w:rPr>
        <w:t>”, “</w:t>
      </w:r>
      <w:r w:rsidRPr="003047E5">
        <w:rPr>
          <w:rFonts w:ascii="Times New Roman" w:eastAsia="Times New Roman" w:hAnsi="Times New Roman" w:cs="Times New Roman"/>
          <w:b/>
          <w:bCs/>
          <w:sz w:val="24"/>
          <w:szCs w:val="24"/>
          <w:lang w:eastAsia="es-CO"/>
        </w:rPr>
        <w:t>las cosas no están saliendo como esperaba</w:t>
      </w:r>
      <w:r w:rsidRPr="003047E5">
        <w:rPr>
          <w:rFonts w:ascii="Times New Roman" w:eastAsia="Times New Roman" w:hAnsi="Times New Roman" w:cs="Times New Roman"/>
          <w:sz w:val="24"/>
          <w:szCs w:val="24"/>
          <w:lang w:eastAsia="es-CO"/>
        </w:rPr>
        <w:t>”; son cosas que la audiencia no sabe y que puedes sentir la necesidad de decir para liberarte del miedo, pero puedes evitarlo.</w:t>
      </w:r>
    </w:p>
    <w:p w14:paraId="6766074A" w14:textId="77777777" w:rsidR="007B50EE" w:rsidRPr="003047E5" w:rsidRDefault="007B50EE" w:rsidP="007B50EE">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F96B68">
        <w:rPr>
          <w:rFonts w:ascii="Times New Roman" w:hAnsi="Times New Roman" w:cs="Times New Roman"/>
        </w:rPr>
        <w:t>“</w:t>
      </w:r>
      <w:r w:rsidRPr="00F96B68">
        <w:rPr>
          <w:rStyle w:val="nfasis"/>
          <w:rFonts w:ascii="Times New Roman" w:hAnsi="Times New Roman" w:cs="Times New Roman"/>
        </w:rPr>
        <w:t>La infravaloración del competente nace de la mala interpretación de la capacidad de los demás</w:t>
      </w:r>
      <w:r w:rsidRPr="00F96B68">
        <w:rPr>
          <w:rFonts w:ascii="Times New Roman" w:hAnsi="Times New Roman" w:cs="Times New Roman"/>
        </w:rPr>
        <w:t>”.</w:t>
      </w:r>
    </w:p>
    <w:p w14:paraId="503287B6" w14:textId="77777777" w:rsidR="007B50EE" w:rsidRDefault="007B50EE" w:rsidP="007B50EE">
      <w:pPr>
        <w:spacing w:before="100" w:beforeAutospacing="1" w:after="100" w:afterAutospacing="1" w:line="240" w:lineRule="auto"/>
        <w:rPr>
          <w:rFonts w:ascii="Times New Roman" w:eastAsia="Times New Roman" w:hAnsi="Times New Roman" w:cs="Times New Roman"/>
          <w:sz w:val="24"/>
          <w:szCs w:val="24"/>
          <w:lang w:eastAsia="es-CO"/>
        </w:rPr>
      </w:pPr>
      <w:r w:rsidRPr="003047E5">
        <w:rPr>
          <w:rFonts w:ascii="Times New Roman" w:eastAsia="Times New Roman" w:hAnsi="Times New Roman" w:cs="Times New Roman"/>
          <w:sz w:val="24"/>
          <w:szCs w:val="24"/>
          <w:lang w:eastAsia="es-CO"/>
        </w:rPr>
        <w:t xml:space="preserve">Una vez te paras en el escenario y comienzas a hablar el miedo pasa, porque ya empiezas a hablar sobre lo que has preparado. Ese momento se llama </w:t>
      </w:r>
      <w:r w:rsidRPr="003047E5">
        <w:rPr>
          <w:rFonts w:ascii="Times New Roman" w:eastAsia="Times New Roman" w:hAnsi="Times New Roman" w:cs="Times New Roman"/>
          <w:b/>
          <w:bCs/>
          <w:i/>
          <w:iCs/>
          <w:sz w:val="24"/>
          <w:szCs w:val="24"/>
          <w:lang w:eastAsia="es-CO"/>
        </w:rPr>
        <w:t>the</w:t>
      </w:r>
      <w:r w:rsidRPr="003047E5">
        <w:rPr>
          <w:rFonts w:ascii="Times New Roman" w:eastAsia="Times New Roman" w:hAnsi="Times New Roman" w:cs="Times New Roman"/>
          <w:sz w:val="24"/>
          <w:szCs w:val="24"/>
          <w:lang w:eastAsia="es-CO"/>
        </w:rPr>
        <w:t xml:space="preserve"> </w:t>
      </w:r>
      <w:r w:rsidRPr="003047E5">
        <w:rPr>
          <w:rFonts w:ascii="Times New Roman" w:eastAsia="Times New Roman" w:hAnsi="Times New Roman" w:cs="Times New Roman"/>
          <w:b/>
          <w:bCs/>
          <w:i/>
          <w:iCs/>
          <w:sz w:val="24"/>
          <w:szCs w:val="24"/>
          <w:lang w:eastAsia="es-CO"/>
        </w:rPr>
        <w:t>flow</w:t>
      </w:r>
      <w:r w:rsidRPr="003047E5">
        <w:rPr>
          <w:rFonts w:ascii="Times New Roman" w:eastAsia="Times New Roman" w:hAnsi="Times New Roman" w:cs="Times New Roman"/>
          <w:sz w:val="24"/>
          <w:szCs w:val="24"/>
          <w:lang w:eastAsia="es-CO"/>
        </w:rPr>
        <w:t>, el flujo.</w:t>
      </w:r>
    </w:p>
    <w:p w14:paraId="3D8D2530" w14:textId="77777777" w:rsidR="007B50EE" w:rsidRPr="003047E5" w:rsidRDefault="007B50EE" w:rsidP="007B50E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5D4FEA5" wp14:editId="6739DFEC">
            <wp:extent cx="3949065" cy="2198451"/>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25021" cy="2240736"/>
                    </a:xfrm>
                    <a:prstGeom prst="rect">
                      <a:avLst/>
                    </a:prstGeom>
                    <a:noFill/>
                    <a:ln>
                      <a:noFill/>
                    </a:ln>
                  </pic:spPr>
                </pic:pic>
              </a:graphicData>
            </a:graphic>
          </wp:inline>
        </w:drawing>
      </w:r>
    </w:p>
    <w:p w14:paraId="6AD874A2" w14:textId="77777777" w:rsidR="007B50EE" w:rsidRDefault="007B50EE" w:rsidP="007B50EE">
      <w:pPr>
        <w:jc w:val="center"/>
        <w:rPr>
          <w:rFonts w:ascii="Times New Roman" w:hAnsi="Times New Roman" w:cs="Times New Roman"/>
          <w:b/>
          <w:bCs/>
          <w:i/>
          <w:iCs/>
          <w:sz w:val="48"/>
          <w:szCs w:val="48"/>
        </w:rPr>
      </w:pPr>
    </w:p>
    <w:p w14:paraId="0CFF4EA9" w14:textId="77777777" w:rsidR="007B50EE" w:rsidRDefault="007B50EE" w:rsidP="007B50EE">
      <w:pPr>
        <w:pStyle w:val="Ttulo1"/>
      </w:pPr>
      <w:r>
        <w:t>NUNCA te disculpes de NADA</w:t>
      </w:r>
    </w:p>
    <w:p w14:paraId="39795AC6" w14:textId="77777777" w:rsidR="007B50EE" w:rsidRDefault="007B50EE" w:rsidP="007B50EE">
      <w:pPr>
        <w:pStyle w:val="NormalWeb"/>
      </w:pPr>
      <w:r>
        <w:t xml:space="preserve">¿Por qué te disculpas cuando cometes un error? La realidad es que nos disculpamos por un tema personal nuestro, que es inherentes a las otras personas. Cuando hablamos en público sentimos la necesidad de disculparnos si algo no sale bien, pero esto nos hace perder algo en nuestra audiencia. En algunos casos puede ser credibilidad y en otros, como en un video o una transmisión en vivo, serán viewers. </w:t>
      </w:r>
    </w:p>
    <w:p w14:paraId="7F9C2C4D" w14:textId="77777777" w:rsidR="007B50EE" w:rsidRDefault="007B50EE" w:rsidP="007B50EE">
      <w:pPr>
        <w:pStyle w:val="NormalWeb"/>
      </w:pPr>
      <w:r>
        <w:t>Al pedir disculpas podríamos perder hasta el 15% de nuestra audiencia debido a que ésta se enfoca, por un momento, en indagar los detalles de la causa de esa disculpa perdiéndose del flujo de información que se estaba transmitiendo previamente.</w:t>
      </w:r>
    </w:p>
    <w:p w14:paraId="255C8607" w14:textId="77777777" w:rsidR="007B50EE" w:rsidRDefault="007B50EE" w:rsidP="007B50EE">
      <w:pPr>
        <w:tabs>
          <w:tab w:val="left" w:pos="5147"/>
        </w:tabs>
        <w:jc w:val="both"/>
        <w:rPr>
          <w:rFonts w:ascii="Times New Roman" w:hAnsi="Times New Roman" w:cs="Times New Roman"/>
          <w:b/>
          <w:bCs/>
          <w:i/>
          <w:iCs/>
          <w:sz w:val="48"/>
          <w:szCs w:val="48"/>
        </w:rPr>
      </w:pPr>
      <w:r>
        <w:rPr>
          <w:rFonts w:ascii="Times New Roman" w:hAnsi="Times New Roman" w:cs="Times New Roman"/>
          <w:b/>
          <w:bCs/>
          <w:i/>
          <w:iCs/>
          <w:sz w:val="48"/>
          <w:szCs w:val="48"/>
        </w:rPr>
        <w:tab/>
      </w:r>
    </w:p>
    <w:p w14:paraId="698E7E5A" w14:textId="77777777" w:rsidR="007B50EE" w:rsidRDefault="007B50EE" w:rsidP="007B50EE">
      <w:pPr>
        <w:tabs>
          <w:tab w:val="left" w:pos="5147"/>
        </w:tabs>
        <w:jc w:val="both"/>
        <w:rPr>
          <w:rFonts w:ascii="Times New Roman" w:hAnsi="Times New Roman" w:cs="Times New Roman"/>
          <w:b/>
          <w:bCs/>
          <w:i/>
          <w:iCs/>
          <w:sz w:val="48"/>
          <w:szCs w:val="48"/>
        </w:rPr>
      </w:pPr>
    </w:p>
    <w:p w14:paraId="1A922B4C" w14:textId="77777777" w:rsidR="007B50EE" w:rsidRDefault="007B50EE" w:rsidP="007B50EE">
      <w:pPr>
        <w:pStyle w:val="Ttulo1"/>
      </w:pPr>
      <w:r>
        <w:t>El cerebro humano hablando a uno o a muchos</w:t>
      </w:r>
    </w:p>
    <w:p w14:paraId="7493CBF6" w14:textId="77777777" w:rsidR="007B50EE" w:rsidRDefault="007B50EE" w:rsidP="007B50EE">
      <w:pPr>
        <w:pStyle w:val="NormalWeb"/>
      </w:pPr>
      <w:r>
        <w:t xml:space="preserve">Tu cerebro usa lados distintos cuando hablas en público y en privado. Cuando hablamos en </w:t>
      </w:r>
      <w:r w:rsidRPr="00E73146">
        <w:rPr>
          <w:b/>
          <w:bCs/>
          <w:i/>
          <w:iCs/>
        </w:rPr>
        <w:t>privado</w:t>
      </w:r>
      <w:r>
        <w:t xml:space="preserve"> estamos usando la parte del cerebro que se enfoca en las </w:t>
      </w:r>
      <w:r w:rsidRPr="00E73146">
        <w:rPr>
          <w:b/>
          <w:bCs/>
          <w:i/>
          <w:iCs/>
        </w:rPr>
        <w:t>reacciones</w:t>
      </w:r>
      <w:r>
        <w:t xml:space="preserve"> de las personas, entonces ahí la prioridad es poder recibir ese feedback, pero sucede que cuando hablamos en </w:t>
      </w:r>
      <w:r w:rsidRPr="00E73146">
        <w:rPr>
          <w:b/>
          <w:bCs/>
        </w:rPr>
        <w:t>público</w:t>
      </w:r>
      <w:r>
        <w:t xml:space="preserve"> la audiencia suele estar muy lejos y no es fácil entender sus reacciones, diferente a cuando hablamos uno a uno que tenemos a la otra persona en frente. Esto es importante para que entiendas que cuando hablamos en público hacemos un cambio del lado del cerebro.</w:t>
      </w:r>
    </w:p>
    <w:p w14:paraId="650495E6" w14:textId="77777777" w:rsidR="007B50EE" w:rsidRDefault="007B50EE" w:rsidP="007B50EE">
      <w:pPr>
        <w:pStyle w:val="NormalWeb"/>
      </w:pPr>
      <w:r>
        <w:rPr>
          <w:rStyle w:val="Textoennegrita"/>
        </w:rPr>
        <w:t>Tip:</w:t>
      </w:r>
      <w:r>
        <w:t xml:space="preserve"> Cuando practiques </w:t>
      </w:r>
      <w:r w:rsidRPr="00CF56E2">
        <w:rPr>
          <w:b/>
          <w:bCs/>
          <w:i/>
          <w:iCs/>
        </w:rPr>
        <w:t>no lo hagas tu solo</w:t>
      </w:r>
      <w:r>
        <w:t xml:space="preserve">, ni te imagines a la audiencia desnuda, solo </w:t>
      </w:r>
      <w:r w:rsidRPr="00CF3737">
        <w:rPr>
          <w:b/>
          <w:bCs/>
          <w:i/>
          <w:iCs/>
        </w:rPr>
        <w:t>imagina a la audiencia</w:t>
      </w:r>
      <w:r>
        <w:t>. Pueden estar vestidos como sea.</w:t>
      </w:r>
    </w:p>
    <w:p w14:paraId="7BF78A5E" w14:textId="77777777" w:rsidR="007B50EE" w:rsidRDefault="007B50EE" w:rsidP="007B50EE">
      <w:pPr>
        <w:pStyle w:val="NormalWeb"/>
      </w:pPr>
      <w:r>
        <w:t>El cerebro humano empieza a trabajar desde el momento en el que nacemos y nunca para, hasta que te toca hablar en público.</w:t>
      </w:r>
    </w:p>
    <w:p w14:paraId="628434FA" w14:textId="77777777" w:rsidR="007B50EE" w:rsidRDefault="007B50EE" w:rsidP="007B50EE">
      <w:pPr>
        <w:pStyle w:val="NormalWeb"/>
      </w:pPr>
    </w:p>
    <w:p w14:paraId="04F14C57" w14:textId="77777777" w:rsidR="007B50EE" w:rsidRDefault="007B50EE" w:rsidP="007B50EE">
      <w:pPr>
        <w:pStyle w:val="NormalWeb"/>
      </w:pPr>
    </w:p>
    <w:p w14:paraId="380A6033" w14:textId="77777777" w:rsidR="007B50EE" w:rsidRDefault="007B50EE" w:rsidP="007B50EE">
      <w:pPr>
        <w:pStyle w:val="NormalWeb"/>
      </w:pPr>
    </w:p>
    <w:p w14:paraId="01196005" w14:textId="77777777" w:rsidR="007B50EE" w:rsidRDefault="007B50EE" w:rsidP="007B50EE">
      <w:pPr>
        <w:pStyle w:val="NormalWeb"/>
      </w:pPr>
    </w:p>
    <w:p w14:paraId="45854AFA" w14:textId="77777777" w:rsidR="007B50EE" w:rsidRPr="00D245DA" w:rsidRDefault="007B50EE" w:rsidP="007B50EE">
      <w:pPr>
        <w:pStyle w:val="Ttulo1"/>
      </w:pPr>
      <w:r w:rsidRPr="00D245DA">
        <w:t>Reglas básicas para dar conferencias</w:t>
      </w:r>
    </w:p>
    <w:p w14:paraId="259A2447" w14:textId="77777777" w:rsidR="007B50EE" w:rsidRPr="00D245DA" w:rsidRDefault="007B50EE" w:rsidP="007B50EE">
      <w:pPr>
        <w:pStyle w:val="NormalWeb"/>
      </w:pPr>
      <w:r w:rsidRPr="00D245DA">
        <w:t xml:space="preserve">Hay </w:t>
      </w:r>
      <w:r w:rsidRPr="00D245DA">
        <w:rPr>
          <w:rStyle w:val="Textoennegrita"/>
        </w:rPr>
        <w:t>1</w:t>
      </w:r>
      <w:r>
        <w:rPr>
          <w:rStyle w:val="Textoennegrita"/>
        </w:rPr>
        <w:t>4</w:t>
      </w:r>
      <w:r w:rsidRPr="00D245DA">
        <w:rPr>
          <w:rStyle w:val="Textoennegrita"/>
        </w:rPr>
        <w:t xml:space="preserve"> reglas básicas</w:t>
      </w:r>
      <w:r w:rsidRPr="00D245DA">
        <w:t xml:space="preserve"> para dar conferencias:</w:t>
      </w:r>
    </w:p>
    <w:p w14:paraId="256E735D" w14:textId="77777777" w:rsidR="007B50EE" w:rsidRPr="00B51F99" w:rsidRDefault="007B50EE" w:rsidP="007B50EE">
      <w:pPr>
        <w:pStyle w:val="NormalWeb"/>
        <w:numPr>
          <w:ilvl w:val="0"/>
          <w:numId w:val="64"/>
        </w:numPr>
        <w:rPr>
          <w:sz w:val="22"/>
          <w:szCs w:val="22"/>
        </w:rPr>
      </w:pPr>
      <w:r w:rsidRPr="00B51F99">
        <w:rPr>
          <w:rStyle w:val="Textoennegrita"/>
          <w:sz w:val="22"/>
          <w:szCs w:val="22"/>
        </w:rPr>
        <w:t>PRACTICA</w:t>
      </w:r>
      <w:r w:rsidRPr="00B51F99">
        <w:rPr>
          <w:sz w:val="22"/>
          <w:szCs w:val="22"/>
        </w:rPr>
        <w:br/>
        <w:t>• Las conferencias que no se practican, nunca salen bien.</w:t>
      </w:r>
    </w:p>
    <w:p w14:paraId="194C79C6" w14:textId="77777777" w:rsidR="007B50EE" w:rsidRPr="00B51F99" w:rsidRDefault="007B50EE" w:rsidP="007B50EE">
      <w:pPr>
        <w:pStyle w:val="NormalWeb"/>
        <w:numPr>
          <w:ilvl w:val="0"/>
          <w:numId w:val="64"/>
        </w:numPr>
        <w:rPr>
          <w:sz w:val="22"/>
          <w:szCs w:val="22"/>
        </w:rPr>
      </w:pPr>
      <w:r w:rsidRPr="00B51F99">
        <w:rPr>
          <w:rStyle w:val="Textoennegrita"/>
          <w:sz w:val="22"/>
          <w:szCs w:val="22"/>
        </w:rPr>
        <w:t>NUNCA DAR LA MISMA CHARLA</w:t>
      </w:r>
      <w:r w:rsidRPr="00B51F99">
        <w:rPr>
          <w:sz w:val="22"/>
          <w:szCs w:val="22"/>
        </w:rPr>
        <w:br/>
        <w:t>• La charla debe evolucionar con el tiempo o debe ser distinta e interesante.</w:t>
      </w:r>
    </w:p>
    <w:p w14:paraId="25E8633E" w14:textId="77777777" w:rsidR="007B50EE" w:rsidRPr="00B51F99" w:rsidRDefault="007B50EE" w:rsidP="007B50EE">
      <w:pPr>
        <w:pStyle w:val="NormalWeb"/>
        <w:numPr>
          <w:ilvl w:val="0"/>
          <w:numId w:val="64"/>
        </w:numPr>
        <w:rPr>
          <w:sz w:val="22"/>
          <w:szCs w:val="22"/>
        </w:rPr>
      </w:pPr>
      <w:r w:rsidRPr="00B51F99">
        <w:rPr>
          <w:rStyle w:val="Textoennegrita"/>
          <w:sz w:val="22"/>
          <w:szCs w:val="22"/>
        </w:rPr>
        <w:t>INVESTIGA A TU AUDICIENCIA</w:t>
      </w:r>
      <w:r w:rsidRPr="00B51F99">
        <w:rPr>
          <w:sz w:val="22"/>
          <w:szCs w:val="22"/>
        </w:rPr>
        <w:br/>
        <w:t>• Sí conozco a mi audiencia, podré ser más efectivo en mi charla y darles más herramientas.</w:t>
      </w:r>
      <w:r w:rsidRPr="00B51F99">
        <w:rPr>
          <w:sz w:val="22"/>
          <w:szCs w:val="22"/>
        </w:rPr>
        <w:br/>
        <w:t>• Generar utilidad en mi charla</w:t>
      </w:r>
    </w:p>
    <w:p w14:paraId="5F3411D8" w14:textId="77777777" w:rsidR="007B50EE" w:rsidRPr="00B51F99" w:rsidRDefault="007B50EE" w:rsidP="007B50EE">
      <w:pPr>
        <w:pStyle w:val="NormalWeb"/>
        <w:numPr>
          <w:ilvl w:val="0"/>
          <w:numId w:val="64"/>
        </w:numPr>
        <w:rPr>
          <w:sz w:val="22"/>
          <w:szCs w:val="22"/>
        </w:rPr>
      </w:pPr>
      <w:r w:rsidRPr="00B51F99">
        <w:rPr>
          <w:rStyle w:val="Textoennegrita"/>
          <w:sz w:val="22"/>
          <w:szCs w:val="22"/>
        </w:rPr>
        <w:t>DEBO TENER UN SOLO GRAN MENSAJE</w:t>
      </w:r>
      <w:r w:rsidRPr="00B51F99">
        <w:rPr>
          <w:sz w:val="22"/>
          <w:szCs w:val="22"/>
        </w:rPr>
        <w:br/>
        <w:t>• Evitar las múltiples ideas genera que me audiencia se vaya clara y con el sentimiento de que sí aprendió algo, puedo tener mini mensajes, pero centrarme en el gran concepto.</w:t>
      </w:r>
    </w:p>
    <w:p w14:paraId="6B9D80E1" w14:textId="77777777" w:rsidR="007B50EE" w:rsidRPr="00B51F99" w:rsidRDefault="007B50EE" w:rsidP="007B50EE">
      <w:pPr>
        <w:pStyle w:val="NormalWeb"/>
        <w:numPr>
          <w:ilvl w:val="0"/>
          <w:numId w:val="64"/>
        </w:numPr>
        <w:rPr>
          <w:sz w:val="22"/>
          <w:szCs w:val="22"/>
        </w:rPr>
      </w:pPr>
      <w:r w:rsidRPr="00B51F99">
        <w:rPr>
          <w:rStyle w:val="Textoennegrita"/>
          <w:sz w:val="22"/>
          <w:szCs w:val="22"/>
        </w:rPr>
        <w:t>TENER UN CALL TO ACTION</w:t>
      </w:r>
      <w:r w:rsidRPr="00B51F99">
        <w:rPr>
          <w:sz w:val="22"/>
          <w:szCs w:val="22"/>
        </w:rPr>
        <w:br/>
        <w:t>• Mi charla debe inspirarlos o llevarlos a hacer algo. Las charlas memorables te hacen querer hacer algo.</w:t>
      </w:r>
      <w:r w:rsidRPr="00B51F99">
        <w:rPr>
          <w:sz w:val="22"/>
          <w:szCs w:val="22"/>
        </w:rPr>
        <w:br/>
        <w:t>• La gente recuerda más una charla cuando les doy una tarea, una acción por realizar.</w:t>
      </w:r>
    </w:p>
    <w:p w14:paraId="146629C8" w14:textId="77777777" w:rsidR="007B50EE" w:rsidRPr="00B51F99" w:rsidRDefault="007B50EE" w:rsidP="007B50EE">
      <w:pPr>
        <w:pStyle w:val="NormalWeb"/>
        <w:numPr>
          <w:ilvl w:val="0"/>
          <w:numId w:val="64"/>
        </w:numPr>
        <w:rPr>
          <w:sz w:val="22"/>
          <w:szCs w:val="22"/>
        </w:rPr>
      </w:pPr>
      <w:r w:rsidRPr="00B51F99">
        <w:rPr>
          <w:rStyle w:val="Textoennegrita"/>
          <w:sz w:val="22"/>
          <w:szCs w:val="22"/>
        </w:rPr>
        <w:t>HABLA LENTO, CLARO Y FUERTE.</w:t>
      </w:r>
      <w:r w:rsidRPr="00B51F99">
        <w:rPr>
          <w:sz w:val="22"/>
          <w:szCs w:val="22"/>
        </w:rPr>
        <w:br/>
        <w:t>• Hablar suave no está bien, gritar muy duro tampoco. Inicialmente es un reto, entonces me miento, finjo que lo voy a lograr y eventualmente será todo un éxito</w:t>
      </w:r>
      <w:r w:rsidRPr="00B51F99">
        <w:rPr>
          <w:sz w:val="22"/>
          <w:szCs w:val="22"/>
        </w:rPr>
        <w:br/>
        <w:t>• La forma de hablar fuerte, es hablar lento y claro.</w:t>
      </w:r>
      <w:r w:rsidRPr="00B51F99">
        <w:rPr>
          <w:sz w:val="22"/>
          <w:szCs w:val="22"/>
        </w:rPr>
        <w:br/>
        <w:t>• Si el mensaje es escuchado, importará la relevancia de mi mensaje</w:t>
      </w:r>
    </w:p>
    <w:p w14:paraId="2E5DA2D1" w14:textId="77777777" w:rsidR="007B50EE" w:rsidRPr="00B51F99" w:rsidRDefault="007B50EE" w:rsidP="007B50EE">
      <w:pPr>
        <w:pStyle w:val="NormalWeb"/>
        <w:numPr>
          <w:ilvl w:val="0"/>
          <w:numId w:val="64"/>
        </w:numPr>
        <w:rPr>
          <w:sz w:val="22"/>
          <w:szCs w:val="22"/>
        </w:rPr>
      </w:pPr>
      <w:r w:rsidRPr="00B51F99">
        <w:rPr>
          <w:rStyle w:val="Textoennegrita"/>
          <w:sz w:val="22"/>
          <w:szCs w:val="22"/>
        </w:rPr>
        <w:t>TEN FRASES ASERTIVAS</w:t>
      </w:r>
      <w:r w:rsidRPr="00B51F99">
        <w:rPr>
          <w:sz w:val="22"/>
          <w:szCs w:val="22"/>
        </w:rPr>
        <w:br/>
        <w:t>• Evitar frases con indirectas.</w:t>
      </w:r>
      <w:r w:rsidRPr="00B51F99">
        <w:rPr>
          <w:sz w:val="22"/>
          <w:szCs w:val="22"/>
        </w:rPr>
        <w:br/>
        <w:t>• Explicar de manera clara el mensaje y con convicción es importante.</w:t>
      </w:r>
    </w:p>
    <w:p w14:paraId="593BF880" w14:textId="77777777" w:rsidR="007B50EE" w:rsidRPr="00B51F99" w:rsidRDefault="007B50EE" w:rsidP="007B50EE">
      <w:pPr>
        <w:pStyle w:val="NormalWeb"/>
        <w:numPr>
          <w:ilvl w:val="0"/>
          <w:numId w:val="64"/>
        </w:numPr>
        <w:rPr>
          <w:sz w:val="22"/>
          <w:szCs w:val="22"/>
        </w:rPr>
      </w:pPr>
      <w:r w:rsidRPr="00B51F99">
        <w:rPr>
          <w:rStyle w:val="Textoennegrita"/>
          <w:sz w:val="22"/>
          <w:szCs w:val="22"/>
        </w:rPr>
        <w:t>EVITA EL YO, YO, YO.</w:t>
      </w:r>
      <w:r w:rsidRPr="00B51F99">
        <w:rPr>
          <w:sz w:val="22"/>
          <w:szCs w:val="22"/>
        </w:rPr>
        <w:br/>
        <w:t>• Usar como ejemplo que me funcionó está bien, lo malo está en que absolutamente todo el discurso se refiera a mí.</w:t>
      </w:r>
    </w:p>
    <w:p w14:paraId="6CB938C3" w14:textId="77777777" w:rsidR="007B50EE" w:rsidRPr="00B51F99" w:rsidRDefault="007B50EE" w:rsidP="007B50EE">
      <w:pPr>
        <w:pStyle w:val="NormalWeb"/>
        <w:numPr>
          <w:ilvl w:val="0"/>
          <w:numId w:val="64"/>
        </w:numPr>
        <w:rPr>
          <w:sz w:val="22"/>
          <w:szCs w:val="22"/>
        </w:rPr>
      </w:pPr>
      <w:r w:rsidRPr="00B51F99">
        <w:rPr>
          <w:rStyle w:val="Textoennegrita"/>
          <w:sz w:val="22"/>
          <w:szCs w:val="22"/>
        </w:rPr>
        <w:t>HABLAR CON UN LENGUAJE INCLUSIVO</w:t>
      </w:r>
      <w:r w:rsidRPr="00B51F99">
        <w:rPr>
          <w:sz w:val="22"/>
          <w:szCs w:val="22"/>
        </w:rPr>
        <w:br/>
        <w:t>• En mi conferencia habrán mujeres y hombres,</w:t>
      </w:r>
      <w:r w:rsidRPr="00B51F99">
        <w:rPr>
          <w:sz w:val="22"/>
          <w:szCs w:val="22"/>
        </w:rPr>
        <w:br/>
        <w:t>• La conferencia es un poco más efectiva.</w:t>
      </w:r>
      <w:r w:rsidRPr="00B51F99">
        <w:rPr>
          <w:sz w:val="22"/>
          <w:szCs w:val="22"/>
        </w:rPr>
        <w:br/>
        <w:t>• Usar palabras como “tú”, “ellos” o “ellas”, “personas”.</w:t>
      </w:r>
    </w:p>
    <w:p w14:paraId="18C3911F" w14:textId="77777777" w:rsidR="007B50EE" w:rsidRPr="00B51F99" w:rsidRDefault="007B50EE" w:rsidP="007B50EE">
      <w:pPr>
        <w:pStyle w:val="NormalWeb"/>
        <w:numPr>
          <w:ilvl w:val="0"/>
          <w:numId w:val="64"/>
        </w:numPr>
        <w:rPr>
          <w:sz w:val="22"/>
          <w:szCs w:val="22"/>
        </w:rPr>
      </w:pPr>
      <w:r w:rsidRPr="00B51F99">
        <w:rPr>
          <w:rStyle w:val="Textoennegrita"/>
          <w:sz w:val="22"/>
          <w:szCs w:val="22"/>
        </w:rPr>
        <w:t>COMBINA ANÉCDOTAS CON DATOS</w:t>
      </w:r>
      <w:r w:rsidRPr="00B51F99">
        <w:rPr>
          <w:sz w:val="22"/>
          <w:szCs w:val="22"/>
        </w:rPr>
        <w:br/>
        <w:t>• Emoción + lógica = confianza.</w:t>
      </w:r>
    </w:p>
    <w:p w14:paraId="21A3048A" w14:textId="77777777" w:rsidR="007B50EE" w:rsidRPr="00B51F99" w:rsidRDefault="007B50EE" w:rsidP="007B50EE">
      <w:pPr>
        <w:pStyle w:val="NormalWeb"/>
        <w:numPr>
          <w:ilvl w:val="0"/>
          <w:numId w:val="64"/>
        </w:numPr>
        <w:rPr>
          <w:sz w:val="22"/>
          <w:szCs w:val="22"/>
        </w:rPr>
      </w:pPr>
      <w:r w:rsidRPr="00B51F99">
        <w:rPr>
          <w:rStyle w:val="Textoennegrita"/>
          <w:sz w:val="22"/>
          <w:szCs w:val="22"/>
        </w:rPr>
        <w:t>DA UNA CHARLA CORTA Y RESUMIDA</w:t>
      </w:r>
      <w:r w:rsidRPr="00B51F99">
        <w:rPr>
          <w:sz w:val="22"/>
          <w:szCs w:val="22"/>
        </w:rPr>
        <w:br/>
        <w:t>• Las charlas más exitosas duran entre 9 y 12 minutos</w:t>
      </w:r>
    </w:p>
    <w:p w14:paraId="05F1F768" w14:textId="77777777" w:rsidR="007B50EE" w:rsidRPr="00B51F99" w:rsidRDefault="007B50EE" w:rsidP="007B50EE">
      <w:pPr>
        <w:pStyle w:val="NormalWeb"/>
        <w:numPr>
          <w:ilvl w:val="0"/>
          <w:numId w:val="64"/>
        </w:numPr>
        <w:rPr>
          <w:sz w:val="22"/>
          <w:szCs w:val="22"/>
        </w:rPr>
      </w:pPr>
      <w:r w:rsidRPr="00B51F99">
        <w:rPr>
          <w:b/>
          <w:bCs/>
          <w:sz w:val="22"/>
          <w:szCs w:val="22"/>
        </w:rPr>
        <w:t>NO SOLO DES ÓRDENES, EXPLICA PORQUÉ</w:t>
      </w:r>
      <w:r w:rsidRPr="00B51F99">
        <w:rPr>
          <w:sz w:val="22"/>
          <w:szCs w:val="22"/>
        </w:rPr>
        <w:t xml:space="preserve"> </w:t>
      </w:r>
      <w:r w:rsidRPr="00B51F99">
        <w:rPr>
          <w:sz w:val="22"/>
          <w:szCs w:val="22"/>
        </w:rPr>
        <w:br/>
        <w:t>• La explicación genera empatía, conexión y entendimiento</w:t>
      </w:r>
    </w:p>
    <w:p w14:paraId="2EACF905" w14:textId="77777777" w:rsidR="007B50EE" w:rsidRPr="00B51F99" w:rsidRDefault="007B50EE" w:rsidP="007B50EE">
      <w:pPr>
        <w:pStyle w:val="NormalWeb"/>
        <w:numPr>
          <w:ilvl w:val="0"/>
          <w:numId w:val="64"/>
        </w:numPr>
        <w:rPr>
          <w:sz w:val="22"/>
          <w:szCs w:val="22"/>
        </w:rPr>
      </w:pPr>
      <w:r w:rsidRPr="00B51F99">
        <w:rPr>
          <w:rStyle w:val="Textoennegrita"/>
          <w:sz w:val="22"/>
          <w:szCs w:val="22"/>
        </w:rPr>
        <w:t>CIERRA CON UN RESUMEN INSPIRADOR</w:t>
      </w:r>
      <w:r w:rsidRPr="00B51F99">
        <w:rPr>
          <w:sz w:val="22"/>
          <w:szCs w:val="22"/>
        </w:rPr>
        <w:br/>
        <w:t>• Recuerda el mensaje y aumenta la probabilidad de retener.</w:t>
      </w:r>
    </w:p>
    <w:p w14:paraId="3CD9FD0C" w14:textId="77777777" w:rsidR="007B50EE" w:rsidRPr="00B51F99" w:rsidRDefault="007B50EE" w:rsidP="007B50EE">
      <w:pPr>
        <w:pStyle w:val="NormalWeb"/>
        <w:numPr>
          <w:ilvl w:val="0"/>
          <w:numId w:val="64"/>
        </w:numPr>
        <w:rPr>
          <w:sz w:val="22"/>
          <w:szCs w:val="22"/>
        </w:rPr>
      </w:pPr>
      <w:r w:rsidRPr="00B51F99">
        <w:rPr>
          <w:b/>
          <w:bCs/>
          <w:sz w:val="22"/>
          <w:szCs w:val="22"/>
        </w:rPr>
        <w:t xml:space="preserve">REITERA TU CALL TO ACTION </w:t>
      </w:r>
      <w:r w:rsidRPr="00B51F99">
        <w:rPr>
          <w:sz w:val="22"/>
          <w:szCs w:val="22"/>
        </w:rPr>
        <w:br/>
        <w:t>• el final de mi discurso debe componerse por mensaje central que tengo + la orden centrar que tengo.</w:t>
      </w:r>
    </w:p>
    <w:p w14:paraId="11CD9319" w14:textId="77777777" w:rsidR="007B50EE" w:rsidRDefault="007B50EE" w:rsidP="007B50EE">
      <w:pPr>
        <w:spacing w:before="100" w:beforeAutospacing="1" w:after="100" w:afterAutospacing="1" w:line="240" w:lineRule="auto"/>
        <w:rPr>
          <w:rFonts w:ascii="Times New Roman" w:hAnsi="Times New Roman" w:cs="Times New Roman"/>
          <w:sz w:val="24"/>
          <w:szCs w:val="24"/>
        </w:rPr>
      </w:pPr>
    </w:p>
    <w:p w14:paraId="1690E27A" w14:textId="77777777" w:rsidR="007B50EE" w:rsidRDefault="007B50EE" w:rsidP="007B50EE">
      <w:pPr>
        <w:spacing w:before="100" w:beforeAutospacing="1" w:after="100" w:afterAutospacing="1" w:line="240" w:lineRule="auto"/>
        <w:rPr>
          <w:rFonts w:ascii="Times New Roman" w:hAnsi="Times New Roman" w:cs="Times New Roman"/>
          <w:sz w:val="24"/>
          <w:szCs w:val="24"/>
        </w:rPr>
      </w:pPr>
    </w:p>
    <w:p w14:paraId="4F4D253B" w14:textId="77777777" w:rsidR="007B50EE" w:rsidRDefault="007B50EE" w:rsidP="007B50EE">
      <w:pPr>
        <w:pStyle w:val="NormalWeb"/>
      </w:pPr>
    </w:p>
    <w:p w14:paraId="5D9A2A23" w14:textId="77777777" w:rsidR="007B50EE" w:rsidRDefault="007B50EE" w:rsidP="007B50EE">
      <w:pPr>
        <w:pStyle w:val="Ttulo1"/>
      </w:pPr>
      <w:r>
        <w:t>Cómo investigar y entender a tu audiencia</w:t>
      </w:r>
    </w:p>
    <w:p w14:paraId="7E4F7B85" w14:textId="77777777" w:rsidR="007B50EE" w:rsidRDefault="007B50EE" w:rsidP="007B50EE">
      <w:pPr>
        <w:pStyle w:val="NormalWeb"/>
      </w:pPr>
      <w:r>
        <w:t>La diferencia entre un buen y un gran conferencista es la investigación de tu audiencia, incluso si vas a dar la misma charla a grupos distintos. Aunque sea el mismo mensaje base puedes cambiar la forma en la que lo dices, para que todos se identifiquen con lo que dices.</w:t>
      </w:r>
    </w:p>
    <w:p w14:paraId="4A42925B" w14:textId="77777777" w:rsidR="007B50EE" w:rsidRDefault="007B50EE" w:rsidP="007B50EE">
      <w:pPr>
        <w:pStyle w:val="NormalWeb"/>
      </w:pPr>
      <w:r>
        <w:t>Estas son las preguntas que puedes usar para entender a quién le vas a hablar:</w:t>
      </w:r>
    </w:p>
    <w:p w14:paraId="76F57C68" w14:textId="77777777" w:rsidR="007B50EE" w:rsidRDefault="007B50EE" w:rsidP="007B50EE">
      <w:pPr>
        <w:pStyle w:val="NormalWeb"/>
      </w:pPr>
      <w:r>
        <w:t>¿Cuándo es tu evento?</w:t>
      </w:r>
      <w:r>
        <w:br/>
        <w:t>¿En qué país y ciudad?</w:t>
      </w:r>
      <w:r>
        <w:br/>
        <w:t>¿Quién te interesa que vaya o qué temas debe cubrir?</w:t>
      </w:r>
      <w:r>
        <w:br/>
        <w:t>¿Cuántas personas a nivel presencial estarían en la charla del evento?</w:t>
      </w:r>
      <w:r>
        <w:br/>
        <w:t>Cuéntame brevemente el tipo de perfil de la audiencia</w:t>
      </w:r>
      <w:r>
        <w:br/>
        <w:t>¿Cuál es el sitio web del evento?</w:t>
      </w:r>
      <w:r>
        <w:br/>
        <w:t>¿Es una charla o un taller técnico lo que esperan?</w:t>
      </w:r>
      <w:r>
        <w:br/>
        <w:t>¿Aparte de la charla esperan algún otro tipo de actividad con quien de la conferencia?</w:t>
      </w:r>
    </w:p>
    <w:p w14:paraId="42B28955" w14:textId="77777777" w:rsidR="007B50EE" w:rsidRDefault="007B50EE" w:rsidP="007B50EE">
      <w:pPr>
        <w:pStyle w:val="NormalWeb"/>
      </w:pPr>
      <w:r>
        <w:t>En canales como YouTube y Facebook puedes acceder a tu panel de administración y obtener datos mucho más específicos sobre el tipo de personas que consumen tu contenido. Utiliza esto a tu favor para reforzar las relaciones con la audiencia a la que estás llegando y para intentar hacer cambios y llegar a otro tipo de público.</w:t>
      </w:r>
    </w:p>
    <w:p w14:paraId="564B5CEA" w14:textId="77777777" w:rsidR="007B50EE" w:rsidRDefault="007B50EE" w:rsidP="007B50EE">
      <w:pPr>
        <w:pStyle w:val="NormalWeb"/>
        <w:jc w:val="center"/>
      </w:pPr>
      <w:r>
        <w:rPr>
          <w:noProof/>
        </w:rPr>
        <w:drawing>
          <wp:inline distT="0" distB="0" distL="0" distR="0" wp14:anchorId="325054B9" wp14:editId="4ECF1DF0">
            <wp:extent cx="2860040" cy="2860040"/>
            <wp:effectExtent l="0" t="0" r="0" b="0"/>
            <wp:docPr id="153" name="Imagen 153" descr="Identificar la audiencia de su marca ya será posible con el Informe de  Afinidad | Marketing Di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entificar la audiencia de su marca ya será posible con el Informe de  Afinidad | Marketing Direct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14:paraId="24387173" w14:textId="77777777" w:rsidR="007B50EE" w:rsidRDefault="007B50EE" w:rsidP="007B50EE">
      <w:pPr>
        <w:tabs>
          <w:tab w:val="left" w:pos="5147"/>
        </w:tabs>
        <w:jc w:val="both"/>
        <w:rPr>
          <w:rFonts w:ascii="Times New Roman" w:hAnsi="Times New Roman" w:cs="Times New Roman"/>
          <w:b/>
          <w:bCs/>
          <w:i/>
          <w:iCs/>
          <w:sz w:val="48"/>
          <w:szCs w:val="48"/>
        </w:rPr>
      </w:pPr>
    </w:p>
    <w:p w14:paraId="24650698" w14:textId="77777777" w:rsidR="007B50EE" w:rsidRDefault="007B50EE" w:rsidP="007B50EE">
      <w:pPr>
        <w:pStyle w:val="Ttulo1"/>
      </w:pPr>
    </w:p>
    <w:p w14:paraId="52BAC970" w14:textId="77777777" w:rsidR="007B50EE" w:rsidRPr="00504693" w:rsidRDefault="007B50EE" w:rsidP="007B50EE">
      <w:pPr>
        <w:pStyle w:val="Ttulo1"/>
      </w:pPr>
      <w:r w:rsidRPr="00504693">
        <w:t>Estructura de un discurso exitoso</w:t>
      </w:r>
    </w:p>
    <w:p w14:paraId="62CEADD2" w14:textId="77777777" w:rsidR="007B50EE" w:rsidRPr="00504693" w:rsidRDefault="007B50EE" w:rsidP="007B50EE">
      <w:pPr>
        <w:pStyle w:val="NormalWeb"/>
      </w:pPr>
      <w:r w:rsidRPr="00504693">
        <w:t>En la escuela probablemente aprendiste la estructura de un cuento: introducción, nudo y desenlace. Los discursos tienen una estructura similar, un poco más compleja.</w:t>
      </w:r>
    </w:p>
    <w:p w14:paraId="2DEF2CDA" w14:textId="77777777" w:rsidR="007B50EE" w:rsidRPr="00504693" w:rsidRDefault="007B50EE" w:rsidP="007B50EE">
      <w:pPr>
        <w:numPr>
          <w:ilvl w:val="0"/>
          <w:numId w:val="63"/>
        </w:numPr>
        <w:spacing w:before="100" w:beforeAutospacing="1" w:after="100" w:afterAutospacing="1" w:line="240" w:lineRule="auto"/>
        <w:rPr>
          <w:rFonts w:ascii="Times New Roman" w:hAnsi="Times New Roman" w:cs="Times New Roman"/>
          <w:sz w:val="24"/>
          <w:szCs w:val="24"/>
        </w:rPr>
      </w:pPr>
      <w:r w:rsidRPr="00504693">
        <w:rPr>
          <w:rFonts w:ascii="Times New Roman" w:hAnsi="Times New Roman" w:cs="Times New Roman"/>
          <w:sz w:val="24"/>
          <w:szCs w:val="24"/>
        </w:rPr>
        <w:t>El primer componente es crear un gancho que ““enganche”” a las personas.</w:t>
      </w:r>
    </w:p>
    <w:p w14:paraId="4B987FAF" w14:textId="77777777" w:rsidR="007B50EE" w:rsidRPr="00504693" w:rsidRDefault="007B50EE" w:rsidP="007B50EE">
      <w:pPr>
        <w:numPr>
          <w:ilvl w:val="0"/>
          <w:numId w:val="63"/>
        </w:numPr>
        <w:spacing w:before="100" w:beforeAutospacing="1" w:after="100" w:afterAutospacing="1" w:line="240" w:lineRule="auto"/>
        <w:rPr>
          <w:rFonts w:ascii="Times New Roman" w:hAnsi="Times New Roman" w:cs="Times New Roman"/>
          <w:sz w:val="24"/>
          <w:szCs w:val="24"/>
        </w:rPr>
      </w:pPr>
      <w:r w:rsidRPr="00504693">
        <w:rPr>
          <w:rFonts w:ascii="Times New Roman" w:hAnsi="Times New Roman" w:cs="Times New Roman"/>
          <w:sz w:val="24"/>
          <w:szCs w:val="24"/>
        </w:rPr>
        <w:t>Después hay que establecer una necesidad que conecte con cómo se sienten las personas.</w:t>
      </w:r>
    </w:p>
    <w:p w14:paraId="34674A45" w14:textId="77777777" w:rsidR="007B50EE" w:rsidRPr="00504693" w:rsidRDefault="007B50EE" w:rsidP="007B50EE">
      <w:pPr>
        <w:numPr>
          <w:ilvl w:val="0"/>
          <w:numId w:val="63"/>
        </w:numPr>
        <w:spacing w:before="100" w:beforeAutospacing="1" w:after="100" w:afterAutospacing="1" w:line="240" w:lineRule="auto"/>
        <w:rPr>
          <w:rFonts w:ascii="Times New Roman" w:hAnsi="Times New Roman" w:cs="Times New Roman"/>
          <w:sz w:val="24"/>
          <w:szCs w:val="24"/>
        </w:rPr>
      </w:pPr>
      <w:r w:rsidRPr="00504693">
        <w:rPr>
          <w:rFonts w:ascii="Times New Roman" w:hAnsi="Times New Roman" w:cs="Times New Roman"/>
          <w:sz w:val="24"/>
          <w:szCs w:val="24"/>
        </w:rPr>
        <w:t>Luego debe venir una solución anecdótica, accionable y factual.</w:t>
      </w:r>
    </w:p>
    <w:p w14:paraId="79990FE8" w14:textId="77777777" w:rsidR="007B50EE" w:rsidRPr="00504693" w:rsidRDefault="007B50EE" w:rsidP="007B50EE">
      <w:pPr>
        <w:numPr>
          <w:ilvl w:val="0"/>
          <w:numId w:val="63"/>
        </w:numPr>
        <w:spacing w:before="100" w:beforeAutospacing="1" w:after="100" w:afterAutospacing="1" w:line="240" w:lineRule="auto"/>
        <w:rPr>
          <w:rFonts w:ascii="Times New Roman" w:hAnsi="Times New Roman" w:cs="Times New Roman"/>
          <w:sz w:val="24"/>
          <w:szCs w:val="24"/>
        </w:rPr>
      </w:pPr>
      <w:r w:rsidRPr="00504693">
        <w:rPr>
          <w:rFonts w:ascii="Times New Roman" w:hAnsi="Times New Roman" w:cs="Times New Roman"/>
          <w:sz w:val="24"/>
          <w:szCs w:val="24"/>
        </w:rPr>
        <w:t>La visualización de la solución hace referencia a un mundo mejor.</w:t>
      </w:r>
    </w:p>
    <w:p w14:paraId="00042521" w14:textId="77777777" w:rsidR="007B50EE" w:rsidRDefault="007B50EE" w:rsidP="007B50EE">
      <w:pPr>
        <w:numPr>
          <w:ilvl w:val="0"/>
          <w:numId w:val="63"/>
        </w:numPr>
        <w:spacing w:before="100" w:beforeAutospacing="1" w:after="100" w:afterAutospacing="1" w:line="240" w:lineRule="auto"/>
        <w:rPr>
          <w:rFonts w:ascii="Times New Roman" w:hAnsi="Times New Roman" w:cs="Times New Roman"/>
          <w:sz w:val="24"/>
          <w:szCs w:val="24"/>
        </w:rPr>
      </w:pPr>
      <w:r w:rsidRPr="00504693">
        <w:rPr>
          <w:rFonts w:ascii="Times New Roman" w:hAnsi="Times New Roman" w:cs="Times New Roman"/>
          <w:sz w:val="24"/>
          <w:szCs w:val="24"/>
        </w:rPr>
        <w:t>Finalmente está el llamado a la acción que es el objetivo de tu discurso.</w:t>
      </w:r>
    </w:p>
    <w:p w14:paraId="3A11218E" w14:textId="77777777" w:rsidR="007B50EE" w:rsidRDefault="007B50EE" w:rsidP="007B50EE">
      <w:pPr>
        <w:spacing w:before="100" w:beforeAutospacing="1" w:after="100" w:afterAutospacing="1" w:line="240" w:lineRule="auto"/>
        <w:rPr>
          <w:rFonts w:ascii="Times New Roman" w:hAnsi="Times New Roman" w:cs="Times New Roman"/>
          <w:sz w:val="24"/>
          <w:szCs w:val="24"/>
        </w:rPr>
      </w:pPr>
      <w:r w:rsidRPr="00504693">
        <w:rPr>
          <w:rStyle w:val="Textoennegrita"/>
          <w:rFonts w:ascii="Times New Roman" w:hAnsi="Times New Roman" w:cs="Times New Roman"/>
          <w:i/>
          <w:iCs/>
          <w:sz w:val="24"/>
          <w:szCs w:val="24"/>
        </w:rPr>
        <w:t>El Gancho</w:t>
      </w:r>
      <w:r w:rsidRPr="00504693">
        <w:rPr>
          <w:rFonts w:ascii="Times New Roman" w:hAnsi="Times New Roman" w:cs="Times New Roman"/>
          <w:sz w:val="24"/>
          <w:szCs w:val="24"/>
        </w:rPr>
        <w:t xml:space="preserve"> rompe con lo establecido, con lo correcto. Anima a pensar diferente.</w:t>
      </w:r>
      <w:r w:rsidRPr="00504693">
        <w:rPr>
          <w:rFonts w:ascii="Times New Roman" w:hAnsi="Times New Roman" w:cs="Times New Roman"/>
          <w:sz w:val="24"/>
          <w:szCs w:val="24"/>
        </w:rPr>
        <w:br/>
      </w:r>
      <w:r w:rsidRPr="00504693">
        <w:rPr>
          <w:rStyle w:val="Textoennegrita"/>
          <w:rFonts w:ascii="Times New Roman" w:hAnsi="Times New Roman" w:cs="Times New Roman"/>
          <w:i/>
          <w:iCs/>
          <w:sz w:val="24"/>
          <w:szCs w:val="24"/>
        </w:rPr>
        <w:t>La Necesidad</w:t>
      </w:r>
      <w:r w:rsidRPr="00504693">
        <w:rPr>
          <w:rFonts w:ascii="Times New Roman" w:hAnsi="Times New Roman" w:cs="Times New Roman"/>
          <w:sz w:val="24"/>
          <w:szCs w:val="24"/>
        </w:rPr>
        <w:t xml:space="preserve"> Establece una base en común con la audiencia. Genera empatía.</w:t>
      </w:r>
      <w:r w:rsidRPr="00504693">
        <w:rPr>
          <w:rFonts w:ascii="Times New Roman" w:hAnsi="Times New Roman" w:cs="Times New Roman"/>
          <w:sz w:val="24"/>
          <w:szCs w:val="24"/>
        </w:rPr>
        <w:br/>
      </w:r>
      <w:r w:rsidRPr="00504693">
        <w:rPr>
          <w:rStyle w:val="Textoennegrita"/>
          <w:rFonts w:ascii="Times New Roman" w:hAnsi="Times New Roman" w:cs="Times New Roman"/>
          <w:i/>
          <w:iCs/>
          <w:sz w:val="24"/>
          <w:szCs w:val="24"/>
        </w:rPr>
        <w:t>La Solución</w:t>
      </w:r>
      <w:r w:rsidRPr="00504693">
        <w:rPr>
          <w:rFonts w:ascii="Times New Roman" w:hAnsi="Times New Roman" w:cs="Times New Roman"/>
          <w:sz w:val="24"/>
          <w:szCs w:val="24"/>
        </w:rPr>
        <w:t xml:space="preserve"> es donde se muestran hechos y números junto a una historia que genera conexión con la audiencia.</w:t>
      </w:r>
      <w:r w:rsidRPr="00504693">
        <w:rPr>
          <w:rFonts w:ascii="Times New Roman" w:hAnsi="Times New Roman" w:cs="Times New Roman"/>
          <w:sz w:val="24"/>
          <w:szCs w:val="24"/>
        </w:rPr>
        <w:br/>
      </w:r>
      <w:r w:rsidRPr="00504693">
        <w:rPr>
          <w:rStyle w:val="Textoennegrita"/>
          <w:rFonts w:ascii="Times New Roman" w:hAnsi="Times New Roman" w:cs="Times New Roman"/>
          <w:i/>
          <w:iCs/>
          <w:sz w:val="24"/>
          <w:szCs w:val="24"/>
        </w:rPr>
        <w:t>La Visualización</w:t>
      </w:r>
      <w:r w:rsidRPr="00504693">
        <w:rPr>
          <w:rFonts w:ascii="Times New Roman" w:hAnsi="Times New Roman" w:cs="Times New Roman"/>
          <w:sz w:val="24"/>
          <w:szCs w:val="24"/>
        </w:rPr>
        <w:t xml:space="preserve"> donde se plantea una situación ideal.</w:t>
      </w:r>
      <w:r w:rsidRPr="00504693">
        <w:rPr>
          <w:rFonts w:ascii="Times New Roman" w:hAnsi="Times New Roman" w:cs="Times New Roman"/>
          <w:sz w:val="24"/>
          <w:szCs w:val="24"/>
        </w:rPr>
        <w:br/>
      </w:r>
      <w:r w:rsidRPr="00504693">
        <w:rPr>
          <w:rStyle w:val="Textoennegrita"/>
          <w:rFonts w:ascii="Times New Roman" w:hAnsi="Times New Roman" w:cs="Times New Roman"/>
          <w:i/>
          <w:iCs/>
          <w:sz w:val="24"/>
          <w:szCs w:val="24"/>
        </w:rPr>
        <w:t>Call to Action</w:t>
      </w:r>
      <w:r w:rsidRPr="00504693">
        <w:rPr>
          <w:rFonts w:ascii="Times New Roman" w:hAnsi="Times New Roman" w:cs="Times New Roman"/>
          <w:sz w:val="24"/>
          <w:szCs w:val="24"/>
        </w:rPr>
        <w:t xml:space="preserve"> para hacer partícipe a la audiencia en un mundo mejor poniéndolo es en acción. Llevando a cabo el objetivo que el discurso propone.</w:t>
      </w:r>
    </w:p>
    <w:p w14:paraId="3E4111C4" w14:textId="77777777" w:rsidR="007B50EE" w:rsidRPr="00504693" w:rsidRDefault="007B50EE" w:rsidP="007B50EE">
      <w:pPr>
        <w:spacing w:before="100" w:beforeAutospacing="1" w:after="100" w:afterAutospacing="1" w:line="240" w:lineRule="auto"/>
        <w:rPr>
          <w:rFonts w:ascii="Times New Roman" w:hAnsi="Times New Roman" w:cs="Times New Roman"/>
          <w:sz w:val="28"/>
          <w:szCs w:val="28"/>
        </w:rPr>
      </w:pPr>
    </w:p>
    <w:p w14:paraId="615350FC" w14:textId="77777777" w:rsidR="007B50EE" w:rsidRDefault="007B50EE" w:rsidP="007B50EE">
      <w:pPr>
        <w:tabs>
          <w:tab w:val="left" w:pos="5147"/>
        </w:tabs>
        <w:jc w:val="both"/>
        <w:rPr>
          <w:rFonts w:ascii="Times New Roman" w:hAnsi="Times New Roman" w:cs="Times New Roman"/>
          <w:b/>
          <w:bCs/>
          <w:i/>
          <w:iCs/>
          <w:sz w:val="48"/>
          <w:szCs w:val="48"/>
        </w:rPr>
      </w:pPr>
      <w:r>
        <w:rPr>
          <w:noProof/>
        </w:rPr>
        <w:drawing>
          <wp:inline distT="0" distB="0" distL="0" distR="0" wp14:anchorId="7ABC6D21" wp14:editId="29B38F3D">
            <wp:extent cx="5223753" cy="3061670"/>
            <wp:effectExtent l="0" t="0" r="0" b="571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8447" cy="3064421"/>
                    </a:xfrm>
                    <a:prstGeom prst="rect">
                      <a:avLst/>
                    </a:prstGeom>
                    <a:noFill/>
                    <a:ln>
                      <a:noFill/>
                    </a:ln>
                  </pic:spPr>
                </pic:pic>
              </a:graphicData>
            </a:graphic>
          </wp:inline>
        </w:drawing>
      </w:r>
    </w:p>
    <w:p w14:paraId="5456CA02" w14:textId="77777777" w:rsidR="007B50EE" w:rsidRPr="001239CE" w:rsidRDefault="007B50EE" w:rsidP="007B50EE">
      <w:pPr>
        <w:tabs>
          <w:tab w:val="left" w:pos="5147"/>
        </w:tabs>
        <w:jc w:val="center"/>
        <w:rPr>
          <w:rFonts w:ascii="Times New Roman" w:hAnsi="Times New Roman" w:cs="Times New Roman"/>
          <w:b/>
          <w:bCs/>
          <w:i/>
          <w:iCs/>
          <w:sz w:val="24"/>
          <w:szCs w:val="24"/>
        </w:rPr>
      </w:pPr>
      <w:r w:rsidRPr="001239CE">
        <w:rPr>
          <w:rFonts w:ascii="Times New Roman" w:hAnsi="Times New Roman" w:cs="Times New Roman"/>
          <w:b/>
          <w:bCs/>
          <w:i/>
          <w:iCs/>
          <w:sz w:val="24"/>
          <w:szCs w:val="24"/>
        </w:rPr>
        <w:t>Dato</w:t>
      </w:r>
      <w:r>
        <w:rPr>
          <w:rFonts w:ascii="Times New Roman" w:hAnsi="Times New Roman" w:cs="Times New Roman"/>
          <w:b/>
          <w:bCs/>
          <w:i/>
          <w:iCs/>
          <w:sz w:val="24"/>
          <w:szCs w:val="24"/>
        </w:rPr>
        <w:t>: Agrupar información de 3 en 3.</w:t>
      </w:r>
    </w:p>
    <w:p w14:paraId="20908F3D" w14:textId="77777777" w:rsidR="007B50EE" w:rsidRDefault="007B50EE" w:rsidP="007B50EE">
      <w:pPr>
        <w:tabs>
          <w:tab w:val="left" w:pos="5147"/>
        </w:tabs>
        <w:jc w:val="both"/>
        <w:rPr>
          <w:rFonts w:ascii="Times New Roman" w:hAnsi="Times New Roman" w:cs="Times New Roman"/>
          <w:b/>
          <w:bCs/>
          <w:i/>
          <w:iCs/>
          <w:sz w:val="48"/>
          <w:szCs w:val="48"/>
        </w:rPr>
      </w:pPr>
    </w:p>
    <w:p w14:paraId="64D3C8D6" w14:textId="77777777" w:rsidR="007B50EE" w:rsidRDefault="007B50EE" w:rsidP="007B50EE">
      <w:pPr>
        <w:pStyle w:val="Ttulo1"/>
      </w:pPr>
      <w:r>
        <w:t>Qué no hacer en el diseño de tu presentación</w:t>
      </w:r>
    </w:p>
    <w:p w14:paraId="2BCCA3FE" w14:textId="77777777" w:rsidR="007B50EE" w:rsidRPr="00C83218" w:rsidRDefault="007B50EE" w:rsidP="007B50EE">
      <w:pPr>
        <w:pStyle w:val="NormalWeb"/>
      </w:pPr>
      <w:r w:rsidRPr="00C83218">
        <w:t>Ahora veamos qué no debes hacer cuando creas diapositivas:</w:t>
      </w:r>
    </w:p>
    <w:p w14:paraId="64BC107A" w14:textId="77777777" w:rsidR="007B50EE" w:rsidRPr="00C83218" w:rsidRDefault="007B50EE" w:rsidP="007B50EE">
      <w:pPr>
        <w:numPr>
          <w:ilvl w:val="0"/>
          <w:numId w:val="65"/>
        </w:numPr>
        <w:spacing w:before="100" w:beforeAutospacing="1" w:after="100" w:afterAutospacing="1" w:line="240" w:lineRule="auto"/>
        <w:rPr>
          <w:rFonts w:ascii="Times New Roman" w:hAnsi="Times New Roman" w:cs="Times New Roman"/>
          <w:sz w:val="24"/>
          <w:szCs w:val="24"/>
        </w:rPr>
      </w:pPr>
      <w:r w:rsidRPr="00C83218">
        <w:rPr>
          <w:rFonts w:ascii="Times New Roman" w:hAnsi="Times New Roman" w:cs="Times New Roman"/>
          <w:sz w:val="24"/>
          <w:szCs w:val="24"/>
        </w:rPr>
        <w:t>No utilices fondo neg</w:t>
      </w:r>
      <w:r>
        <w:rPr>
          <w:rFonts w:ascii="Times New Roman" w:hAnsi="Times New Roman" w:cs="Times New Roman"/>
          <w:sz w:val="24"/>
          <w:szCs w:val="24"/>
        </w:rPr>
        <w:t>r</w:t>
      </w:r>
      <w:r w:rsidRPr="00C83218">
        <w:rPr>
          <w:rFonts w:ascii="Times New Roman" w:hAnsi="Times New Roman" w:cs="Times New Roman"/>
          <w:sz w:val="24"/>
          <w:szCs w:val="24"/>
        </w:rPr>
        <w:t>o y texto blanco. Esto es un problema porque los proyectores no siempre están bien calibrados, entonces es imposible de leer.</w:t>
      </w:r>
    </w:p>
    <w:p w14:paraId="1DD103EB" w14:textId="77777777" w:rsidR="007B50EE" w:rsidRPr="00C83218" w:rsidRDefault="007B50EE" w:rsidP="007B50EE">
      <w:pPr>
        <w:numPr>
          <w:ilvl w:val="0"/>
          <w:numId w:val="65"/>
        </w:numPr>
        <w:spacing w:before="100" w:beforeAutospacing="1" w:after="100" w:afterAutospacing="1" w:line="240" w:lineRule="auto"/>
        <w:rPr>
          <w:rFonts w:ascii="Times New Roman" w:hAnsi="Times New Roman" w:cs="Times New Roman"/>
          <w:sz w:val="24"/>
          <w:szCs w:val="24"/>
        </w:rPr>
      </w:pPr>
      <w:r w:rsidRPr="00C83218">
        <w:rPr>
          <w:rFonts w:ascii="Times New Roman" w:hAnsi="Times New Roman" w:cs="Times New Roman"/>
          <w:sz w:val="24"/>
          <w:szCs w:val="24"/>
        </w:rPr>
        <w:t>Evita utilizar más de una tipografía.</w:t>
      </w:r>
    </w:p>
    <w:p w14:paraId="769021EA" w14:textId="77777777" w:rsidR="007B50EE" w:rsidRPr="00C83218" w:rsidRDefault="007B50EE" w:rsidP="007B50EE">
      <w:pPr>
        <w:numPr>
          <w:ilvl w:val="0"/>
          <w:numId w:val="65"/>
        </w:numPr>
        <w:spacing w:before="100" w:beforeAutospacing="1" w:after="100" w:afterAutospacing="1" w:line="240" w:lineRule="auto"/>
        <w:rPr>
          <w:rFonts w:ascii="Times New Roman" w:hAnsi="Times New Roman" w:cs="Times New Roman"/>
          <w:sz w:val="24"/>
          <w:szCs w:val="24"/>
        </w:rPr>
      </w:pPr>
      <w:r w:rsidRPr="00C83218">
        <w:rPr>
          <w:rFonts w:ascii="Times New Roman" w:hAnsi="Times New Roman" w:cs="Times New Roman"/>
          <w:sz w:val="24"/>
          <w:szCs w:val="24"/>
        </w:rPr>
        <w:t>Las listas o bullet points son un error. Recuerda dejar un solo mensaje por slide.</w:t>
      </w:r>
    </w:p>
    <w:p w14:paraId="1271FC28" w14:textId="77777777" w:rsidR="007B50EE" w:rsidRPr="00C83218" w:rsidRDefault="007B50EE" w:rsidP="007B50EE">
      <w:pPr>
        <w:numPr>
          <w:ilvl w:val="0"/>
          <w:numId w:val="65"/>
        </w:numPr>
        <w:spacing w:before="100" w:beforeAutospacing="1" w:after="100" w:afterAutospacing="1" w:line="240" w:lineRule="auto"/>
        <w:rPr>
          <w:rFonts w:ascii="Times New Roman" w:hAnsi="Times New Roman" w:cs="Times New Roman"/>
          <w:sz w:val="24"/>
          <w:szCs w:val="24"/>
        </w:rPr>
      </w:pPr>
      <w:r w:rsidRPr="00C83218">
        <w:rPr>
          <w:rFonts w:ascii="Times New Roman" w:hAnsi="Times New Roman" w:cs="Times New Roman"/>
          <w:sz w:val="24"/>
          <w:szCs w:val="24"/>
        </w:rPr>
        <w:t>Utiliza los logos más actualizados de las empresas a las que te vas a referir.</w:t>
      </w:r>
    </w:p>
    <w:p w14:paraId="39E33E9B" w14:textId="77777777" w:rsidR="007B50EE" w:rsidRPr="00C83218" w:rsidRDefault="007B50EE" w:rsidP="007B50EE">
      <w:pPr>
        <w:numPr>
          <w:ilvl w:val="0"/>
          <w:numId w:val="65"/>
        </w:numPr>
        <w:spacing w:before="100" w:beforeAutospacing="1" w:after="100" w:afterAutospacing="1" w:line="240" w:lineRule="auto"/>
        <w:rPr>
          <w:rFonts w:ascii="Times New Roman" w:hAnsi="Times New Roman" w:cs="Times New Roman"/>
          <w:sz w:val="24"/>
          <w:szCs w:val="24"/>
        </w:rPr>
      </w:pPr>
      <w:r w:rsidRPr="00C83218">
        <w:rPr>
          <w:rFonts w:ascii="Times New Roman" w:hAnsi="Times New Roman" w:cs="Times New Roman"/>
          <w:sz w:val="24"/>
          <w:szCs w:val="24"/>
        </w:rPr>
        <w:t>No coloques fotos pixeladas o de baja calidad. Busca una foto de alta definición.</w:t>
      </w:r>
    </w:p>
    <w:p w14:paraId="5DE5A35D" w14:textId="77777777" w:rsidR="007B50EE" w:rsidRPr="00C83218" w:rsidRDefault="007B50EE" w:rsidP="007B50EE">
      <w:pPr>
        <w:numPr>
          <w:ilvl w:val="0"/>
          <w:numId w:val="65"/>
        </w:numPr>
        <w:spacing w:before="100" w:beforeAutospacing="1" w:after="100" w:afterAutospacing="1" w:line="240" w:lineRule="auto"/>
        <w:rPr>
          <w:rFonts w:ascii="Times New Roman" w:hAnsi="Times New Roman" w:cs="Times New Roman"/>
          <w:sz w:val="24"/>
          <w:szCs w:val="24"/>
        </w:rPr>
      </w:pPr>
      <w:r w:rsidRPr="00C83218">
        <w:rPr>
          <w:rFonts w:ascii="Times New Roman" w:hAnsi="Times New Roman" w:cs="Times New Roman"/>
          <w:sz w:val="24"/>
          <w:szCs w:val="24"/>
        </w:rPr>
        <w:t>El espacio no es limitado. Tu texto no debe ser pequeño.</w:t>
      </w:r>
    </w:p>
    <w:p w14:paraId="4DB90592" w14:textId="77777777" w:rsidR="007B50EE" w:rsidRPr="00C83218" w:rsidRDefault="007B50EE" w:rsidP="007B50EE">
      <w:pPr>
        <w:numPr>
          <w:ilvl w:val="0"/>
          <w:numId w:val="65"/>
        </w:numPr>
        <w:spacing w:before="100" w:beforeAutospacing="1" w:after="100" w:afterAutospacing="1" w:line="240" w:lineRule="auto"/>
        <w:rPr>
          <w:rFonts w:ascii="Times New Roman" w:hAnsi="Times New Roman" w:cs="Times New Roman"/>
          <w:sz w:val="24"/>
          <w:szCs w:val="24"/>
        </w:rPr>
      </w:pPr>
      <w:r w:rsidRPr="00C83218">
        <w:rPr>
          <w:rFonts w:ascii="Times New Roman" w:hAnsi="Times New Roman" w:cs="Times New Roman"/>
          <w:sz w:val="24"/>
          <w:szCs w:val="24"/>
        </w:rPr>
        <w:t>No utilices gifs ni memes. Si tu conferencia es profesional evita esto para darle seriedad a tu mensaje.</w:t>
      </w:r>
    </w:p>
    <w:p w14:paraId="4E178343" w14:textId="77777777" w:rsidR="007B50EE" w:rsidRPr="00C83218" w:rsidRDefault="007B50EE" w:rsidP="007B50EE">
      <w:pPr>
        <w:numPr>
          <w:ilvl w:val="0"/>
          <w:numId w:val="65"/>
        </w:numPr>
        <w:spacing w:before="100" w:beforeAutospacing="1" w:after="100" w:afterAutospacing="1" w:line="240" w:lineRule="auto"/>
        <w:rPr>
          <w:rFonts w:ascii="Times New Roman" w:hAnsi="Times New Roman" w:cs="Times New Roman"/>
          <w:sz w:val="24"/>
          <w:szCs w:val="24"/>
        </w:rPr>
      </w:pPr>
      <w:r w:rsidRPr="00C83218">
        <w:rPr>
          <w:rFonts w:ascii="Times New Roman" w:hAnsi="Times New Roman" w:cs="Times New Roman"/>
          <w:sz w:val="24"/>
          <w:szCs w:val="24"/>
        </w:rPr>
        <w:t>Revisa la tipografía que vas a usar, en general Times New Roman no funciona para presentaciones.</w:t>
      </w:r>
    </w:p>
    <w:p w14:paraId="77137748" w14:textId="77777777" w:rsidR="007B50EE" w:rsidRPr="00C83218" w:rsidRDefault="007B50EE" w:rsidP="007B50EE">
      <w:pPr>
        <w:numPr>
          <w:ilvl w:val="0"/>
          <w:numId w:val="65"/>
        </w:numPr>
        <w:spacing w:before="100" w:beforeAutospacing="1" w:after="100" w:afterAutospacing="1" w:line="240" w:lineRule="auto"/>
        <w:rPr>
          <w:rFonts w:ascii="Times New Roman" w:hAnsi="Times New Roman" w:cs="Times New Roman"/>
          <w:sz w:val="24"/>
          <w:szCs w:val="24"/>
        </w:rPr>
      </w:pPr>
      <w:r w:rsidRPr="00C83218">
        <w:rPr>
          <w:rFonts w:ascii="Times New Roman" w:hAnsi="Times New Roman" w:cs="Times New Roman"/>
          <w:sz w:val="24"/>
          <w:szCs w:val="24"/>
        </w:rPr>
        <w:t>Evita las fotos de bancos de imágenes, sobre todo si tienen las marcas de agua. Busca imágenes representativas de tu región o de tu audiencia.</w:t>
      </w:r>
    </w:p>
    <w:p w14:paraId="40D3EC1C" w14:textId="77777777" w:rsidR="007B50EE" w:rsidRPr="00C83218" w:rsidRDefault="007B50EE" w:rsidP="007B50EE">
      <w:pPr>
        <w:numPr>
          <w:ilvl w:val="0"/>
          <w:numId w:val="65"/>
        </w:numPr>
        <w:spacing w:before="100" w:beforeAutospacing="1" w:after="100" w:afterAutospacing="1" w:line="240" w:lineRule="auto"/>
        <w:rPr>
          <w:rFonts w:ascii="Times New Roman" w:hAnsi="Times New Roman" w:cs="Times New Roman"/>
          <w:sz w:val="24"/>
          <w:szCs w:val="24"/>
        </w:rPr>
      </w:pPr>
      <w:r w:rsidRPr="00C83218">
        <w:rPr>
          <w:rFonts w:ascii="Times New Roman" w:hAnsi="Times New Roman" w:cs="Times New Roman"/>
          <w:sz w:val="24"/>
          <w:szCs w:val="24"/>
        </w:rPr>
        <w:t>No des las gracias, no hace falta.</w:t>
      </w:r>
      <w:r>
        <w:rPr>
          <w:noProof/>
        </w:rPr>
        <w:drawing>
          <wp:anchor distT="0" distB="0" distL="114300" distR="114300" simplePos="0" relativeHeight="251669504" behindDoc="1" locked="0" layoutInCell="1" allowOverlap="1" wp14:anchorId="688AE190" wp14:editId="32FC3950">
            <wp:simplePos x="0" y="0"/>
            <wp:positionH relativeFrom="column">
              <wp:posOffset>-672465</wp:posOffset>
            </wp:positionH>
            <wp:positionV relativeFrom="paragraph">
              <wp:posOffset>485775</wp:posOffset>
            </wp:positionV>
            <wp:extent cx="2538730" cy="1830705"/>
            <wp:effectExtent l="0" t="0" r="0" b="0"/>
            <wp:wrapTight wrapText="bothSides">
              <wp:wrapPolygon edited="0">
                <wp:start x="0" y="0"/>
                <wp:lineTo x="0" y="21353"/>
                <wp:lineTo x="21395" y="21353"/>
                <wp:lineTo x="21395"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538730" cy="1830705"/>
                    </a:xfrm>
                    <a:prstGeom prst="rect">
                      <a:avLst/>
                    </a:prstGeom>
                  </pic:spPr>
                </pic:pic>
              </a:graphicData>
            </a:graphic>
            <wp14:sizeRelH relativeFrom="margin">
              <wp14:pctWidth>0</wp14:pctWidth>
            </wp14:sizeRelH>
            <wp14:sizeRelV relativeFrom="margin">
              <wp14:pctHeight>0</wp14:pctHeight>
            </wp14:sizeRelV>
          </wp:anchor>
        </w:drawing>
      </w:r>
    </w:p>
    <w:p w14:paraId="1D15B7D4" w14:textId="77777777" w:rsidR="007B50EE" w:rsidRDefault="007B50EE" w:rsidP="007B50EE">
      <w:pPr>
        <w:tabs>
          <w:tab w:val="left" w:pos="5147"/>
        </w:tabs>
        <w:jc w:val="both"/>
        <w:rPr>
          <w:rFonts w:ascii="Times New Roman" w:hAnsi="Times New Roman" w:cs="Times New Roman"/>
          <w:b/>
          <w:bCs/>
          <w:i/>
          <w:iCs/>
          <w:sz w:val="48"/>
          <w:szCs w:val="48"/>
        </w:rPr>
      </w:pPr>
      <w:r>
        <w:rPr>
          <w:noProof/>
        </w:rPr>
        <w:drawing>
          <wp:anchor distT="0" distB="0" distL="114300" distR="114300" simplePos="0" relativeHeight="251670528" behindDoc="1" locked="0" layoutInCell="1" allowOverlap="1" wp14:anchorId="112F9067" wp14:editId="68C366D4">
            <wp:simplePos x="0" y="0"/>
            <wp:positionH relativeFrom="column">
              <wp:posOffset>3042285</wp:posOffset>
            </wp:positionH>
            <wp:positionV relativeFrom="paragraph">
              <wp:posOffset>276860</wp:posOffset>
            </wp:positionV>
            <wp:extent cx="2412365" cy="1737995"/>
            <wp:effectExtent l="0" t="0" r="6985" b="0"/>
            <wp:wrapTight wrapText="bothSides">
              <wp:wrapPolygon edited="0">
                <wp:start x="0" y="0"/>
                <wp:lineTo x="0" y="21308"/>
                <wp:lineTo x="21492" y="21308"/>
                <wp:lineTo x="21492" y="0"/>
                <wp:lineTo x="0" y="0"/>
              </wp:wrapPolygon>
            </wp:wrapTight>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412365" cy="1737995"/>
                    </a:xfrm>
                    <a:prstGeom prst="rect">
                      <a:avLst/>
                    </a:prstGeom>
                  </pic:spPr>
                </pic:pic>
              </a:graphicData>
            </a:graphic>
            <wp14:sizeRelH relativeFrom="margin">
              <wp14:pctWidth>0</wp14:pctWidth>
            </wp14:sizeRelH>
            <wp14:sizeRelV relativeFrom="margin">
              <wp14:pctHeight>0</wp14:pctHeight>
            </wp14:sizeRelV>
          </wp:anchor>
        </w:drawing>
      </w:r>
    </w:p>
    <w:p w14:paraId="653A08B2" w14:textId="77777777" w:rsidR="007B50EE" w:rsidRDefault="007B50EE" w:rsidP="007B50EE">
      <w:pPr>
        <w:tabs>
          <w:tab w:val="left" w:pos="5147"/>
        </w:tabs>
        <w:jc w:val="both"/>
        <w:rPr>
          <w:noProof/>
        </w:rPr>
      </w:pPr>
      <w:r>
        <w:rPr>
          <w:noProof/>
        </w:rPr>
        <w:drawing>
          <wp:anchor distT="0" distB="0" distL="114300" distR="114300" simplePos="0" relativeHeight="251671552" behindDoc="1" locked="0" layoutInCell="1" allowOverlap="1" wp14:anchorId="2B4CC1B0" wp14:editId="3AAF3B47">
            <wp:simplePos x="0" y="0"/>
            <wp:positionH relativeFrom="margin">
              <wp:posOffset>4245610</wp:posOffset>
            </wp:positionH>
            <wp:positionV relativeFrom="paragraph">
              <wp:posOffset>958215</wp:posOffset>
            </wp:positionV>
            <wp:extent cx="2091055" cy="1510030"/>
            <wp:effectExtent l="0" t="0" r="4445" b="0"/>
            <wp:wrapTight wrapText="bothSides">
              <wp:wrapPolygon edited="0">
                <wp:start x="0" y="0"/>
                <wp:lineTo x="0" y="21255"/>
                <wp:lineTo x="21449" y="21255"/>
                <wp:lineTo x="21449" y="0"/>
                <wp:lineTo x="0" y="0"/>
              </wp:wrapPolygon>
            </wp:wrapTight>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091055" cy="1510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6F81F16D" wp14:editId="6717CC3F">
            <wp:simplePos x="0" y="0"/>
            <wp:positionH relativeFrom="margin">
              <wp:posOffset>252095</wp:posOffset>
            </wp:positionH>
            <wp:positionV relativeFrom="paragraph">
              <wp:posOffset>605790</wp:posOffset>
            </wp:positionV>
            <wp:extent cx="3277870" cy="2178050"/>
            <wp:effectExtent l="0" t="0" r="0" b="0"/>
            <wp:wrapTight wrapText="bothSides">
              <wp:wrapPolygon edited="0">
                <wp:start x="0" y="0"/>
                <wp:lineTo x="0" y="21348"/>
                <wp:lineTo x="21466" y="21348"/>
                <wp:lineTo x="21466" y="0"/>
                <wp:lineTo x="0" y="0"/>
              </wp:wrapPolygon>
            </wp:wrapTight>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77870" cy="2178050"/>
                    </a:xfrm>
                    <a:prstGeom prst="rect">
                      <a:avLst/>
                    </a:prstGeom>
                  </pic:spPr>
                </pic:pic>
              </a:graphicData>
            </a:graphic>
            <wp14:sizeRelH relativeFrom="margin">
              <wp14:pctWidth>0</wp14:pctWidth>
            </wp14:sizeRelH>
            <wp14:sizeRelV relativeFrom="margin">
              <wp14:pctHeight>0</wp14:pctHeight>
            </wp14:sizeRelV>
          </wp:anchor>
        </w:drawing>
      </w:r>
    </w:p>
    <w:p w14:paraId="7E6C75D8" w14:textId="77777777" w:rsidR="007B50EE" w:rsidRDefault="007B50EE" w:rsidP="007B50EE">
      <w:pPr>
        <w:tabs>
          <w:tab w:val="left" w:pos="5147"/>
        </w:tabs>
        <w:jc w:val="both"/>
        <w:rPr>
          <w:rFonts w:ascii="Times New Roman" w:hAnsi="Times New Roman" w:cs="Times New Roman"/>
          <w:b/>
          <w:bCs/>
          <w:i/>
          <w:iCs/>
          <w:sz w:val="48"/>
          <w:szCs w:val="48"/>
        </w:rPr>
      </w:pPr>
    </w:p>
    <w:p w14:paraId="21F1CFDD" w14:textId="77777777" w:rsidR="007B50EE" w:rsidRDefault="007B50EE" w:rsidP="007B50EE">
      <w:pPr>
        <w:tabs>
          <w:tab w:val="left" w:pos="5147"/>
        </w:tabs>
        <w:jc w:val="both"/>
        <w:rPr>
          <w:rFonts w:ascii="Times New Roman" w:hAnsi="Times New Roman" w:cs="Times New Roman"/>
          <w:b/>
          <w:bCs/>
          <w:i/>
          <w:iCs/>
          <w:sz w:val="48"/>
          <w:szCs w:val="48"/>
        </w:rPr>
      </w:pPr>
      <w:r>
        <w:rPr>
          <w:rFonts w:ascii="Times New Roman" w:hAnsi="Times New Roman" w:cs="Times New Roman"/>
          <w:b/>
          <w:bCs/>
          <w:i/>
          <w:iCs/>
          <w:sz w:val="48"/>
          <w:szCs w:val="48"/>
        </w:rPr>
        <w:t xml:space="preserve"> </w:t>
      </w:r>
    </w:p>
    <w:p w14:paraId="54C01671" w14:textId="77777777" w:rsidR="007B50EE" w:rsidRDefault="007B50EE" w:rsidP="007B50EE">
      <w:pPr>
        <w:tabs>
          <w:tab w:val="left" w:pos="5147"/>
        </w:tabs>
        <w:jc w:val="both"/>
        <w:rPr>
          <w:rFonts w:ascii="Times New Roman" w:hAnsi="Times New Roman" w:cs="Times New Roman"/>
          <w:b/>
          <w:bCs/>
          <w:i/>
          <w:iCs/>
          <w:sz w:val="48"/>
          <w:szCs w:val="48"/>
        </w:rPr>
      </w:pPr>
    </w:p>
    <w:p w14:paraId="6829DFFD" w14:textId="77777777" w:rsidR="007B50EE" w:rsidRPr="00C83218" w:rsidRDefault="007B50EE" w:rsidP="007B50EE">
      <w:p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lastRenderedPageBreak/>
        <w:t>Tomado del libro: Charlas TED, La guía oficial TED para hablar en público de Chris J. Anderson:</w:t>
      </w:r>
    </w:p>
    <w:p w14:paraId="2982DF2D" w14:textId="77777777" w:rsidR="007B50EE" w:rsidRPr="00C83218" w:rsidRDefault="007B50EE" w:rsidP="007B50EE">
      <w:p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b/>
          <w:bCs/>
          <w:sz w:val="24"/>
          <w:szCs w:val="24"/>
          <w:lang w:eastAsia="es-CO"/>
        </w:rPr>
        <w:t>Fuentes / Tipos de letra</w:t>
      </w:r>
    </w:p>
    <w:p w14:paraId="1CB89B44" w14:textId="77777777" w:rsidR="007B50EE" w:rsidRPr="00C83218" w:rsidRDefault="007B50EE" w:rsidP="007B50EE">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Usar un solo tipo de letra en cada presentación.</w:t>
      </w:r>
    </w:p>
    <w:p w14:paraId="712931FA" w14:textId="77777777" w:rsidR="007B50EE" w:rsidRPr="00C83218" w:rsidRDefault="007B50EE" w:rsidP="007B50EE">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Usar por lo general fuentes de anchura media y palo seco, tipo Helvética o Arial.</w:t>
      </w:r>
    </w:p>
    <w:p w14:paraId="546F3F73" w14:textId="77777777" w:rsidR="007B50EE" w:rsidRPr="00C83218" w:rsidRDefault="007B50EE" w:rsidP="007B50EE">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No conviene usar fuentes excesivamente delgadas, porque cuestan de leer, y más sobre fondos oscuros.</w:t>
      </w:r>
    </w:p>
    <w:p w14:paraId="4AE213E4" w14:textId="77777777" w:rsidR="007B50EE" w:rsidRPr="00C83218" w:rsidRDefault="007B50EE" w:rsidP="007B50EE">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En caso de duda, opta por la simplicidad.</w:t>
      </w:r>
    </w:p>
    <w:p w14:paraId="5E21E7FF" w14:textId="77777777" w:rsidR="007B50EE" w:rsidRPr="00C83218" w:rsidRDefault="007B50EE" w:rsidP="007B50EE">
      <w:p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b/>
          <w:bCs/>
          <w:sz w:val="24"/>
          <w:szCs w:val="24"/>
          <w:lang w:eastAsia="es-CO"/>
        </w:rPr>
        <w:t>Tamaño de fuente</w:t>
      </w:r>
    </w:p>
    <w:p w14:paraId="55CDF721" w14:textId="77777777" w:rsidR="007B50EE" w:rsidRPr="00C83218" w:rsidRDefault="007B50EE" w:rsidP="007B50EE">
      <w:pPr>
        <w:numPr>
          <w:ilvl w:val="0"/>
          <w:numId w:val="67"/>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Usa fuentes de 24 puntos, o mayores.</w:t>
      </w:r>
    </w:p>
    <w:p w14:paraId="598E907E" w14:textId="77777777" w:rsidR="007B50EE" w:rsidRPr="00C83218" w:rsidRDefault="007B50EE" w:rsidP="007B50EE">
      <w:pPr>
        <w:numPr>
          <w:ilvl w:val="0"/>
          <w:numId w:val="67"/>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Recurre como máximo a tres tamaños de la fuente que hayas elegido.</w:t>
      </w:r>
    </w:p>
    <w:p w14:paraId="4D4A1401" w14:textId="77777777" w:rsidR="007B50EE" w:rsidRPr="00C83218" w:rsidRDefault="007B50EE" w:rsidP="007B50EE">
      <w:pPr>
        <w:numPr>
          <w:ilvl w:val="0"/>
          <w:numId w:val="67"/>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El tamaño grande es para títulos y encabezamientos; el tamaño medio, para las ideas principales; el tamaño pequeño, para las ideas de apoyo.</w:t>
      </w:r>
    </w:p>
    <w:p w14:paraId="2DEE4939" w14:textId="77777777" w:rsidR="007B50EE" w:rsidRPr="00C83218" w:rsidRDefault="007B50EE" w:rsidP="007B50EE">
      <w:p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b/>
          <w:bCs/>
          <w:sz w:val="24"/>
          <w:szCs w:val="24"/>
          <w:lang w:eastAsia="es-CO"/>
        </w:rPr>
        <w:t>Fondo de fuente</w:t>
      </w:r>
    </w:p>
    <w:p w14:paraId="297BE7E6" w14:textId="77777777" w:rsidR="007B50EE" w:rsidRPr="00C83218" w:rsidRDefault="007B50EE" w:rsidP="007B50EE">
      <w:pPr>
        <w:numPr>
          <w:ilvl w:val="0"/>
          <w:numId w:val="68"/>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Si quieres incorporar texto a alguna foto, asegúrate de colocarlo donde el público pueda leerlo.</w:t>
      </w:r>
    </w:p>
    <w:p w14:paraId="117C3461" w14:textId="77777777" w:rsidR="007B50EE" w:rsidRPr="00C83218" w:rsidRDefault="007B50EE" w:rsidP="007B50EE">
      <w:pPr>
        <w:numPr>
          <w:ilvl w:val="0"/>
          <w:numId w:val="68"/>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Si una foto contiene demasiados detalles y no se puede escribir sobre ella directamente, lo mejor es añadir una barra estrecha en la zona inferior y colocar el texto sobre ella.</w:t>
      </w:r>
    </w:p>
    <w:p w14:paraId="64F22E33" w14:textId="77777777" w:rsidR="007B50EE" w:rsidRPr="00C83218" w:rsidRDefault="007B50EE" w:rsidP="007B50EE">
      <w:p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b/>
          <w:bCs/>
          <w:sz w:val="24"/>
          <w:szCs w:val="24"/>
          <w:lang w:eastAsia="es-CO"/>
        </w:rPr>
        <w:t>Color de fuente</w:t>
      </w:r>
    </w:p>
    <w:p w14:paraId="39E346E0" w14:textId="77777777" w:rsidR="007B50EE" w:rsidRPr="00C83218" w:rsidRDefault="007B50EE" w:rsidP="007B50EE">
      <w:pPr>
        <w:numPr>
          <w:ilvl w:val="0"/>
          <w:numId w:val="69"/>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Usa sólo un color de fuente en la presentación, a menos que desees expresar énfasis o sorpresa.</w:t>
      </w:r>
    </w:p>
    <w:p w14:paraId="5F22CBE0" w14:textId="77777777" w:rsidR="007B50EE" w:rsidRPr="00C83218" w:rsidRDefault="007B50EE" w:rsidP="007B50EE">
      <w:pPr>
        <w:numPr>
          <w:ilvl w:val="0"/>
          <w:numId w:val="69"/>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No uses nunca un color de fuente claro sobre un fondo claro, ni un color de fuente oscuro sobre un fondo oscuro.</w:t>
      </w:r>
    </w:p>
    <w:p w14:paraId="54F43BAC" w14:textId="77777777" w:rsidR="007B50EE" w:rsidRPr="00C83218" w:rsidRDefault="007B50EE" w:rsidP="007B50EE">
      <w:p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b/>
          <w:bCs/>
          <w:sz w:val="24"/>
          <w:szCs w:val="24"/>
          <w:lang w:eastAsia="es-CO"/>
        </w:rPr>
        <w:t>Legibilidad</w:t>
      </w:r>
    </w:p>
    <w:p w14:paraId="38A21385" w14:textId="77777777" w:rsidR="007B50EE" w:rsidRPr="00C83218" w:rsidRDefault="007B50EE" w:rsidP="007B50EE">
      <w:pPr>
        <w:numPr>
          <w:ilvl w:val="0"/>
          <w:numId w:val="70"/>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Echa un vistazo a tu presentación en el ordenador o, mucho mejor, en tu televisor, o pásala en un proyector, y retrocede entre dos y seis metros. ¿Puedes leerlo todo? ¿Las fotografías se ven bien, sin pixelado? En caso contrario, corrige los problemas.</w:t>
      </w:r>
    </w:p>
    <w:p w14:paraId="3CD3AD95" w14:textId="77777777" w:rsidR="007B50EE" w:rsidRPr="00C83218" w:rsidRDefault="007B50EE" w:rsidP="007B50EE">
      <w:p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b/>
          <w:bCs/>
          <w:sz w:val="24"/>
          <w:szCs w:val="24"/>
          <w:lang w:eastAsia="es-CO"/>
        </w:rPr>
        <w:t>Qué no hacer</w:t>
      </w:r>
    </w:p>
    <w:p w14:paraId="1FB705EC" w14:textId="77777777" w:rsidR="007B50EE" w:rsidRPr="00C83218" w:rsidRDefault="007B50EE" w:rsidP="007B50EE">
      <w:pPr>
        <w:numPr>
          <w:ilvl w:val="0"/>
          <w:numId w:val="71"/>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Evita los subrayados y las cursivas; son difíciles de leer. Ningún problema con la negrita.</w:t>
      </w:r>
    </w:p>
    <w:p w14:paraId="4B6AEB93" w14:textId="77777777" w:rsidR="007B50EE" w:rsidRPr="00C83218" w:rsidRDefault="007B50EE" w:rsidP="007B50EE">
      <w:pPr>
        <w:numPr>
          <w:ilvl w:val="0"/>
          <w:numId w:val="71"/>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Los sombreados pueden resultar útiles para mejorar la legibilidad, sobre todo para tipos de letra que encabezan fotografías, pero no conviene abusar del efecto.</w:t>
      </w:r>
    </w:p>
    <w:p w14:paraId="5FDC531F" w14:textId="77777777" w:rsidR="007B50EE" w:rsidRPr="00C83218" w:rsidRDefault="007B50EE" w:rsidP="007B50EE">
      <w:pPr>
        <w:numPr>
          <w:ilvl w:val="0"/>
          <w:numId w:val="71"/>
        </w:numPr>
        <w:spacing w:before="100" w:beforeAutospacing="1" w:after="100" w:afterAutospacing="1" w:line="240" w:lineRule="auto"/>
        <w:rPr>
          <w:rFonts w:ascii="Times New Roman" w:eastAsia="Times New Roman" w:hAnsi="Times New Roman" w:cs="Times New Roman"/>
          <w:sz w:val="24"/>
          <w:szCs w:val="24"/>
          <w:lang w:eastAsia="es-CO"/>
        </w:rPr>
      </w:pPr>
      <w:r w:rsidRPr="00C83218">
        <w:rPr>
          <w:rFonts w:ascii="Times New Roman" w:eastAsia="Times New Roman" w:hAnsi="Times New Roman" w:cs="Times New Roman"/>
          <w:sz w:val="24"/>
          <w:szCs w:val="24"/>
          <w:lang w:eastAsia="es-CO"/>
        </w:rPr>
        <w:t>No uses más de un efecto en la misma línea. El resultado es espantoso.</w:t>
      </w:r>
    </w:p>
    <w:p w14:paraId="226DBB9B" w14:textId="77777777" w:rsidR="007B50EE" w:rsidRDefault="007B50EE" w:rsidP="007B50EE">
      <w:pPr>
        <w:tabs>
          <w:tab w:val="left" w:pos="5147"/>
        </w:tabs>
        <w:jc w:val="both"/>
        <w:rPr>
          <w:rFonts w:ascii="Times New Roman" w:hAnsi="Times New Roman" w:cs="Times New Roman"/>
          <w:b/>
          <w:bCs/>
          <w:i/>
          <w:iCs/>
          <w:sz w:val="48"/>
          <w:szCs w:val="48"/>
        </w:rPr>
      </w:pPr>
    </w:p>
    <w:p w14:paraId="66C30000" w14:textId="77777777" w:rsidR="007B50EE" w:rsidRPr="00B94EFA" w:rsidRDefault="007B50EE" w:rsidP="007B50EE">
      <w:pPr>
        <w:pStyle w:val="Ttulo1"/>
      </w:pPr>
      <w:r w:rsidRPr="00B94EFA">
        <w:t>Preparación y diseño de slides para conferencias</w:t>
      </w:r>
    </w:p>
    <w:p w14:paraId="61E3DFE8" w14:textId="77777777" w:rsidR="007B50EE" w:rsidRPr="00B94EFA" w:rsidRDefault="007B50EE" w:rsidP="007B50EE">
      <w:pPr>
        <w:pStyle w:val="NormalWeb"/>
      </w:pPr>
      <w:r w:rsidRPr="00B94EFA">
        <w:t>Todos nuestros slides tienen problemas en algún momento de nuestras vidas. Cuando haces unas buenas diapositivas tienes la guía perfecta para dar una buena presentación.</w:t>
      </w:r>
    </w:p>
    <w:p w14:paraId="7E11B44C" w14:textId="77777777" w:rsidR="007B50EE" w:rsidRPr="00B94EFA" w:rsidRDefault="007B50EE" w:rsidP="007B50EE">
      <w:pPr>
        <w:pStyle w:val="NormalWeb"/>
      </w:pPr>
      <w:r w:rsidRPr="00B94EFA">
        <w:t>Algunos tips:</w:t>
      </w:r>
    </w:p>
    <w:p w14:paraId="083ED2D4" w14:textId="77777777" w:rsidR="007B50EE" w:rsidRPr="00B94EFA" w:rsidRDefault="007B50EE" w:rsidP="007B50EE">
      <w:pPr>
        <w:numPr>
          <w:ilvl w:val="0"/>
          <w:numId w:val="72"/>
        </w:numPr>
        <w:spacing w:before="100" w:beforeAutospacing="1" w:after="100" w:afterAutospacing="1" w:line="240" w:lineRule="auto"/>
        <w:rPr>
          <w:rFonts w:ascii="Times New Roman" w:hAnsi="Times New Roman" w:cs="Times New Roman"/>
          <w:sz w:val="24"/>
          <w:szCs w:val="24"/>
        </w:rPr>
      </w:pPr>
      <w:r w:rsidRPr="00B94EFA">
        <w:rPr>
          <w:rFonts w:ascii="Times New Roman" w:hAnsi="Times New Roman" w:cs="Times New Roman"/>
          <w:sz w:val="24"/>
          <w:szCs w:val="24"/>
        </w:rPr>
        <w:t>Asegúrate de saber cuál va a ser el estándar en el que necesitan tu presentación.</w:t>
      </w:r>
    </w:p>
    <w:p w14:paraId="6D2AD55F" w14:textId="77777777" w:rsidR="007B50EE" w:rsidRPr="00B94EFA" w:rsidRDefault="007B50EE" w:rsidP="007B50EE">
      <w:pPr>
        <w:numPr>
          <w:ilvl w:val="0"/>
          <w:numId w:val="72"/>
        </w:numPr>
        <w:spacing w:before="100" w:beforeAutospacing="1" w:after="100" w:afterAutospacing="1" w:line="240" w:lineRule="auto"/>
        <w:rPr>
          <w:rFonts w:ascii="Times New Roman" w:hAnsi="Times New Roman" w:cs="Times New Roman"/>
          <w:sz w:val="24"/>
          <w:szCs w:val="24"/>
        </w:rPr>
      </w:pPr>
      <w:r w:rsidRPr="00B94EFA">
        <w:rPr>
          <w:rFonts w:ascii="Times New Roman" w:hAnsi="Times New Roman" w:cs="Times New Roman"/>
          <w:sz w:val="24"/>
          <w:szCs w:val="24"/>
        </w:rPr>
        <w:t>¿Tus slides son de presentación o de información? Un slide de presentación sirve para acompañar tu discurso y lo que estás diciendo, y uno de información no necesita que estés ahí, pues habla por sí solo.</w:t>
      </w:r>
    </w:p>
    <w:p w14:paraId="1F488CDC" w14:textId="77777777" w:rsidR="007B50EE" w:rsidRPr="00B94EFA" w:rsidRDefault="007B50EE" w:rsidP="007B50EE">
      <w:pPr>
        <w:numPr>
          <w:ilvl w:val="0"/>
          <w:numId w:val="72"/>
        </w:numPr>
        <w:spacing w:before="100" w:beforeAutospacing="1" w:after="100" w:afterAutospacing="1" w:line="240" w:lineRule="auto"/>
        <w:rPr>
          <w:rFonts w:ascii="Times New Roman" w:hAnsi="Times New Roman" w:cs="Times New Roman"/>
          <w:sz w:val="24"/>
          <w:szCs w:val="24"/>
        </w:rPr>
      </w:pPr>
      <w:r w:rsidRPr="00B94EFA">
        <w:rPr>
          <w:rFonts w:ascii="Times New Roman" w:hAnsi="Times New Roman" w:cs="Times New Roman"/>
          <w:sz w:val="24"/>
          <w:szCs w:val="24"/>
        </w:rPr>
        <w:t>Arranca con ¿quién eres? ¿por qué estás ahí? y ¿por qué esto es importante?</w:t>
      </w:r>
    </w:p>
    <w:p w14:paraId="3D508467" w14:textId="77777777" w:rsidR="007B50EE" w:rsidRPr="00B94EFA" w:rsidRDefault="007B50EE" w:rsidP="007B50EE">
      <w:pPr>
        <w:numPr>
          <w:ilvl w:val="0"/>
          <w:numId w:val="72"/>
        </w:numPr>
        <w:spacing w:before="100" w:beforeAutospacing="1" w:after="100" w:afterAutospacing="1" w:line="240" w:lineRule="auto"/>
        <w:rPr>
          <w:rFonts w:ascii="Times New Roman" w:hAnsi="Times New Roman" w:cs="Times New Roman"/>
          <w:sz w:val="24"/>
          <w:szCs w:val="24"/>
        </w:rPr>
      </w:pPr>
      <w:r w:rsidRPr="00B94EFA">
        <w:rPr>
          <w:rFonts w:ascii="Times New Roman" w:hAnsi="Times New Roman" w:cs="Times New Roman"/>
          <w:sz w:val="24"/>
          <w:szCs w:val="24"/>
        </w:rPr>
        <w:t>Deja un mensaje por slide.</w:t>
      </w:r>
    </w:p>
    <w:p w14:paraId="54F42AE6" w14:textId="77777777" w:rsidR="007B50EE" w:rsidRPr="00B94EFA" w:rsidRDefault="007B50EE" w:rsidP="007B50EE">
      <w:pPr>
        <w:numPr>
          <w:ilvl w:val="0"/>
          <w:numId w:val="72"/>
        </w:numPr>
        <w:spacing w:before="100" w:beforeAutospacing="1" w:after="100" w:afterAutospacing="1" w:line="240" w:lineRule="auto"/>
        <w:rPr>
          <w:rFonts w:ascii="Times New Roman" w:hAnsi="Times New Roman" w:cs="Times New Roman"/>
          <w:sz w:val="24"/>
          <w:szCs w:val="24"/>
        </w:rPr>
      </w:pPr>
      <w:r w:rsidRPr="00B94EFA">
        <w:rPr>
          <w:rFonts w:ascii="Times New Roman" w:hAnsi="Times New Roman" w:cs="Times New Roman"/>
          <w:sz w:val="24"/>
          <w:szCs w:val="24"/>
        </w:rPr>
        <w:t>Utiliza imágenes de alta calidad, sobre todo cuando uses logos.</w:t>
      </w:r>
    </w:p>
    <w:p w14:paraId="361E9E56" w14:textId="77777777" w:rsidR="007B50EE" w:rsidRDefault="007B50EE" w:rsidP="007B50EE">
      <w:pPr>
        <w:numPr>
          <w:ilvl w:val="0"/>
          <w:numId w:val="72"/>
        </w:numPr>
        <w:spacing w:before="100" w:beforeAutospacing="1" w:after="100" w:afterAutospacing="1" w:line="240" w:lineRule="auto"/>
        <w:rPr>
          <w:rFonts w:ascii="Times New Roman" w:hAnsi="Times New Roman" w:cs="Times New Roman"/>
          <w:sz w:val="24"/>
          <w:szCs w:val="24"/>
        </w:rPr>
      </w:pPr>
      <w:r w:rsidRPr="00B94EFA">
        <w:rPr>
          <w:rFonts w:ascii="Times New Roman" w:hAnsi="Times New Roman" w:cs="Times New Roman"/>
          <w:sz w:val="24"/>
          <w:szCs w:val="24"/>
        </w:rPr>
        <w:t>Ten una paleta de colores estable para causar impacto a nivel de diseño gráfico. La mayoría de las presentaciones solo necesitan tres colores.</w:t>
      </w:r>
    </w:p>
    <w:p w14:paraId="4FAD087B" w14:textId="77777777" w:rsidR="007B50EE" w:rsidRDefault="007B50EE" w:rsidP="007B50EE">
      <w:pPr>
        <w:spacing w:before="100" w:beforeAutospacing="1" w:after="100" w:afterAutospacing="1" w:line="240" w:lineRule="auto"/>
        <w:jc w:val="center"/>
        <w:rPr>
          <w:rFonts w:ascii="Times New Roman" w:hAnsi="Times New Roman" w:cs="Times New Roman"/>
          <w:sz w:val="24"/>
          <w:szCs w:val="24"/>
        </w:rPr>
      </w:pPr>
      <w:r>
        <w:rPr>
          <w:noProof/>
        </w:rPr>
        <w:drawing>
          <wp:inline distT="0" distB="0" distL="0" distR="0" wp14:anchorId="17036B39" wp14:editId="7935377B">
            <wp:extent cx="3336588" cy="192913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59657" cy="1942468"/>
                    </a:xfrm>
                    <a:prstGeom prst="rect">
                      <a:avLst/>
                    </a:prstGeom>
                  </pic:spPr>
                </pic:pic>
              </a:graphicData>
            </a:graphic>
          </wp:inline>
        </w:drawing>
      </w:r>
    </w:p>
    <w:p w14:paraId="3C2B3C36" w14:textId="77777777" w:rsidR="007B50EE" w:rsidRDefault="007B50EE" w:rsidP="007B50EE">
      <w:pPr>
        <w:spacing w:before="100" w:beforeAutospacing="1" w:after="100" w:afterAutospacing="1" w:line="240" w:lineRule="auto"/>
        <w:ind w:left="720"/>
        <w:jc w:val="center"/>
        <w:rPr>
          <w:rFonts w:ascii="Times New Roman" w:hAnsi="Times New Roman" w:cs="Times New Roman"/>
          <w:sz w:val="24"/>
          <w:szCs w:val="24"/>
        </w:rPr>
      </w:pPr>
      <w:hyperlink r:id="rId146" w:anchor="uid=c1J4y2c500kllllaFw0g0qFqFg0w0aF" w:history="1">
        <w:r w:rsidRPr="00853DB4">
          <w:rPr>
            <w:rStyle w:val="Hipervnculo"/>
            <w:rFonts w:ascii="Times New Roman" w:hAnsi="Times New Roman" w:cs="Times New Roman"/>
            <w:sz w:val="24"/>
            <w:szCs w:val="24"/>
          </w:rPr>
          <w:t>http://www.paletton.com/#uid=c1J4y2c500kllllaFw0g0qFqFg0w0aF</w:t>
        </w:r>
      </w:hyperlink>
    </w:p>
    <w:p w14:paraId="61B1C22D" w14:textId="77777777" w:rsidR="007B50EE" w:rsidRPr="00B94EFA" w:rsidRDefault="007B50EE" w:rsidP="007B50EE">
      <w:pPr>
        <w:numPr>
          <w:ilvl w:val="0"/>
          <w:numId w:val="72"/>
        </w:numPr>
        <w:spacing w:before="100" w:beforeAutospacing="1" w:after="100" w:afterAutospacing="1" w:line="240" w:lineRule="auto"/>
        <w:rPr>
          <w:rFonts w:ascii="Times New Roman" w:hAnsi="Times New Roman" w:cs="Times New Roman"/>
          <w:sz w:val="24"/>
          <w:szCs w:val="24"/>
        </w:rPr>
      </w:pPr>
      <w:r w:rsidRPr="00B94EFA">
        <w:rPr>
          <w:rFonts w:ascii="Times New Roman" w:hAnsi="Times New Roman" w:cs="Times New Roman"/>
          <w:sz w:val="24"/>
          <w:szCs w:val="24"/>
        </w:rPr>
        <w:t>Tu marca es importante. Inclúyela en tus slides.</w:t>
      </w:r>
    </w:p>
    <w:p w14:paraId="7B731B06" w14:textId="77777777" w:rsidR="007B50EE" w:rsidRPr="00B94EFA" w:rsidRDefault="007B50EE" w:rsidP="007B50EE">
      <w:pPr>
        <w:numPr>
          <w:ilvl w:val="0"/>
          <w:numId w:val="72"/>
        </w:numPr>
        <w:spacing w:before="100" w:beforeAutospacing="1" w:after="100" w:afterAutospacing="1" w:line="240" w:lineRule="auto"/>
        <w:rPr>
          <w:rFonts w:ascii="Times New Roman" w:hAnsi="Times New Roman" w:cs="Times New Roman"/>
          <w:sz w:val="24"/>
          <w:szCs w:val="24"/>
        </w:rPr>
      </w:pPr>
      <w:r w:rsidRPr="00B94EFA">
        <w:rPr>
          <w:rFonts w:ascii="Times New Roman" w:hAnsi="Times New Roman" w:cs="Times New Roman"/>
          <w:sz w:val="24"/>
          <w:szCs w:val="24"/>
        </w:rPr>
        <w:t>Intenta utilizar solo un gráfico por slide.</w:t>
      </w:r>
    </w:p>
    <w:p w14:paraId="09E0BDDA" w14:textId="77777777" w:rsidR="007B50EE" w:rsidRPr="00B94EFA" w:rsidRDefault="007B50EE" w:rsidP="007B50EE">
      <w:pPr>
        <w:numPr>
          <w:ilvl w:val="0"/>
          <w:numId w:val="72"/>
        </w:numPr>
        <w:spacing w:before="100" w:beforeAutospacing="1" w:after="100" w:afterAutospacing="1" w:line="240" w:lineRule="auto"/>
        <w:rPr>
          <w:rFonts w:ascii="Times New Roman" w:hAnsi="Times New Roman" w:cs="Times New Roman"/>
          <w:sz w:val="24"/>
          <w:szCs w:val="24"/>
        </w:rPr>
      </w:pPr>
      <w:r w:rsidRPr="00B94EFA">
        <w:rPr>
          <w:rFonts w:ascii="Times New Roman" w:hAnsi="Times New Roman" w:cs="Times New Roman"/>
          <w:sz w:val="24"/>
          <w:szCs w:val="24"/>
        </w:rPr>
        <w:t>Muestra datos sobre una foto con un degradado en la imagen.</w:t>
      </w:r>
    </w:p>
    <w:p w14:paraId="0DE013AA" w14:textId="77777777" w:rsidR="007B50EE" w:rsidRPr="00B94EFA" w:rsidRDefault="007B50EE" w:rsidP="007B50EE">
      <w:pPr>
        <w:numPr>
          <w:ilvl w:val="0"/>
          <w:numId w:val="72"/>
        </w:numPr>
        <w:spacing w:before="100" w:beforeAutospacing="1" w:after="100" w:afterAutospacing="1" w:line="240" w:lineRule="auto"/>
        <w:rPr>
          <w:rFonts w:ascii="Times New Roman" w:hAnsi="Times New Roman" w:cs="Times New Roman"/>
          <w:sz w:val="24"/>
          <w:szCs w:val="24"/>
        </w:rPr>
      </w:pPr>
      <w:r w:rsidRPr="00B94EFA">
        <w:rPr>
          <w:rFonts w:ascii="Times New Roman" w:hAnsi="Times New Roman" w:cs="Times New Roman"/>
          <w:sz w:val="24"/>
          <w:szCs w:val="24"/>
        </w:rPr>
        <w:t xml:space="preserve">Utiliza tipografías sin serifas, como </w:t>
      </w:r>
      <w:r w:rsidRPr="00B94EFA">
        <w:rPr>
          <w:rFonts w:ascii="Times New Roman" w:hAnsi="Times New Roman" w:cs="Times New Roman"/>
          <w:b/>
          <w:bCs/>
          <w:i/>
          <w:iCs/>
          <w:sz w:val="24"/>
          <w:szCs w:val="24"/>
        </w:rPr>
        <w:t>Open Sans</w:t>
      </w:r>
      <w:r w:rsidRPr="00B94EFA">
        <w:rPr>
          <w:rFonts w:ascii="Times New Roman" w:hAnsi="Times New Roman" w:cs="Times New Roman"/>
          <w:sz w:val="24"/>
          <w:szCs w:val="24"/>
        </w:rPr>
        <w:t xml:space="preserve"> o </w:t>
      </w:r>
      <w:r w:rsidRPr="00B94EFA">
        <w:rPr>
          <w:rFonts w:ascii="Times New Roman" w:hAnsi="Times New Roman" w:cs="Times New Roman"/>
          <w:b/>
          <w:bCs/>
          <w:i/>
          <w:iCs/>
          <w:sz w:val="24"/>
          <w:szCs w:val="24"/>
        </w:rPr>
        <w:t>Helvética</w:t>
      </w:r>
      <w:r w:rsidRPr="00B94EFA">
        <w:rPr>
          <w:rFonts w:ascii="Times New Roman" w:hAnsi="Times New Roman" w:cs="Times New Roman"/>
          <w:sz w:val="24"/>
          <w:szCs w:val="24"/>
        </w:rPr>
        <w:t>.</w:t>
      </w:r>
    </w:p>
    <w:p w14:paraId="685F0E76" w14:textId="77777777" w:rsidR="007B50EE" w:rsidRPr="00B94EFA" w:rsidRDefault="007B50EE" w:rsidP="007B50EE">
      <w:pPr>
        <w:numPr>
          <w:ilvl w:val="0"/>
          <w:numId w:val="72"/>
        </w:numPr>
        <w:spacing w:before="100" w:beforeAutospacing="1" w:after="100" w:afterAutospacing="1" w:line="240" w:lineRule="auto"/>
        <w:rPr>
          <w:rFonts w:ascii="Times New Roman" w:hAnsi="Times New Roman" w:cs="Times New Roman"/>
          <w:sz w:val="24"/>
          <w:szCs w:val="24"/>
        </w:rPr>
      </w:pPr>
      <w:r w:rsidRPr="00B94EFA">
        <w:rPr>
          <w:rFonts w:ascii="Times New Roman" w:hAnsi="Times New Roman" w:cs="Times New Roman"/>
          <w:sz w:val="24"/>
          <w:szCs w:val="24"/>
        </w:rPr>
        <w:t>Termina tus presentaciones con la misión o un mensaje importante.</w:t>
      </w:r>
    </w:p>
    <w:p w14:paraId="21BABD6E" w14:textId="77777777" w:rsidR="007B50EE" w:rsidRDefault="007B50EE" w:rsidP="007B50EE">
      <w:pPr>
        <w:tabs>
          <w:tab w:val="left" w:pos="5147"/>
        </w:tabs>
        <w:jc w:val="both"/>
        <w:rPr>
          <w:rFonts w:ascii="Times New Roman" w:hAnsi="Times New Roman" w:cs="Times New Roman"/>
          <w:b/>
          <w:bCs/>
          <w:i/>
          <w:iCs/>
          <w:sz w:val="48"/>
          <w:szCs w:val="48"/>
        </w:rPr>
      </w:pPr>
    </w:p>
    <w:p w14:paraId="1401E268" w14:textId="77777777" w:rsidR="007B50EE" w:rsidRDefault="007B50EE" w:rsidP="007B50EE">
      <w:pPr>
        <w:pStyle w:val="Ttulo1"/>
      </w:pPr>
    </w:p>
    <w:p w14:paraId="27576129" w14:textId="77777777" w:rsidR="007B50EE" w:rsidRDefault="007B50EE" w:rsidP="007B50EE">
      <w:pPr>
        <w:pStyle w:val="Ttulo1"/>
      </w:pPr>
      <w:r>
        <w:t>Sincronización de tiempo en charlas con apoyo visual</w:t>
      </w:r>
    </w:p>
    <w:p w14:paraId="5E373045" w14:textId="77777777" w:rsidR="007B50EE" w:rsidRDefault="007B50EE" w:rsidP="007B50EE">
      <w:pPr>
        <w:pStyle w:val="NormalWeb"/>
      </w:pPr>
      <w:r>
        <w:t>El tiempo es uno de los factores más difíciles de controlar cuando estás en cámara o frente al público. Las charlas TED preparan mucho a sus conferencistas para que den las mejores charlas, que deben durar de 12 a 15 minutos.</w:t>
      </w:r>
    </w:p>
    <w:p w14:paraId="0643A0C2" w14:textId="77777777" w:rsidR="007B50EE" w:rsidRDefault="007B50EE" w:rsidP="007B50EE">
      <w:pPr>
        <w:pStyle w:val="NormalWeb"/>
      </w:pPr>
      <w:r>
        <w:t>Los slides son una herramienta de disciplina mental que te ayuda a organizar tus ideas y saber cuánto tiempo te puedes tomar. Intenta no dedicarle a cada diapositiva más de un minuto.</w:t>
      </w:r>
    </w:p>
    <w:p w14:paraId="6B7AF636" w14:textId="77777777" w:rsidR="007B50EE" w:rsidRDefault="007B50EE" w:rsidP="007B50EE">
      <w:pPr>
        <w:pStyle w:val="NormalWeb"/>
      </w:pPr>
      <w:r>
        <w:rPr>
          <w:rStyle w:val="Textoennegrita"/>
        </w:rPr>
        <w:t>Ejercicio:</w:t>
      </w:r>
      <w:r>
        <w:t xml:space="preserve"> La próxima vez que vayas a dar una charla intenta crear un </w:t>
      </w:r>
      <w:r w:rsidRPr="0059749A">
        <w:rPr>
          <w:b/>
          <w:bCs/>
          <w:i/>
          <w:iCs/>
        </w:rPr>
        <w:t>ignite</w:t>
      </w:r>
      <w:r>
        <w:t xml:space="preserve"> (una conferencia de 5 minutos, con 20 slides que corren automáticamente cada 15 segundos) incluso si no te lo pidieron. Esto te va a ayudar a tener ideas más concretas y a dejar tus mensajes claros.</w:t>
      </w:r>
    </w:p>
    <w:p w14:paraId="6744573F" w14:textId="77777777" w:rsidR="007B50EE" w:rsidRDefault="007B50EE" w:rsidP="007B50EE">
      <w:pPr>
        <w:pStyle w:val="Ttulo1"/>
      </w:pPr>
    </w:p>
    <w:p w14:paraId="43D3FFCD" w14:textId="77777777" w:rsidR="007B50EE" w:rsidRDefault="007B50EE" w:rsidP="007B50EE">
      <w:pPr>
        <w:pStyle w:val="Ttulo1"/>
      </w:pPr>
      <w:r>
        <w:t>Cómo lograr que te escuchen y entiendan</w:t>
      </w:r>
    </w:p>
    <w:p w14:paraId="3709353D" w14:textId="77777777" w:rsidR="007B50EE" w:rsidRDefault="007B50EE" w:rsidP="007B50EE">
      <w:pPr>
        <w:pStyle w:val="NormalWeb"/>
      </w:pPr>
      <w:r>
        <w:t>En esta clase veremos la parte técnica de cómo lograr que te escuchen y te entiendan, porque lo cierto es que de nada sirve que hayas preparado todo el contenido muy bien si al final nadie te escucha.</w:t>
      </w:r>
    </w:p>
    <w:p w14:paraId="774C2FDC" w14:textId="77777777" w:rsidR="007B50EE" w:rsidRDefault="007B50EE" w:rsidP="007B50EE">
      <w:pPr>
        <w:pStyle w:val="NormalWeb"/>
      </w:pPr>
      <w:r>
        <w:t>El micrófono de mano demuestra autoridad. Quizás es algo que tiene que ver con la puesta en escena, pues te permite modular mucho más. El uso del clicker también es algo importante que tienes que tener en cuenta, si vas a usar slides o algún tipo de apoyo gráfico, mover las manos mientras estás hablando es algo que se vuelve necesario.</w:t>
      </w:r>
    </w:p>
    <w:p w14:paraId="40D50ECC" w14:textId="77777777" w:rsidR="007B50EE" w:rsidRDefault="007B50EE" w:rsidP="007B50EE">
      <w:pPr>
        <w:pStyle w:val="NormalWeb"/>
      </w:pPr>
      <w:r>
        <w:rPr>
          <w:rStyle w:val="Textoennegrita"/>
        </w:rPr>
        <w:t>Tip:</w:t>
      </w:r>
      <w:r>
        <w:t xml:space="preserve"> Antes de dar una conferencia intenta hacerle saber a las personas que manejan el audio si tú eres una persona que habla fuerte o suave. En caso de que quieras crear contenido para YouTube haz tu mejor esfuerzo por invertir en tener un buen audio. Asegúrate de que te escuchen bien.</w:t>
      </w:r>
    </w:p>
    <w:p w14:paraId="48A575F6" w14:textId="77777777" w:rsidR="007B50EE" w:rsidRDefault="007B50EE" w:rsidP="007B50EE">
      <w:pPr>
        <w:pStyle w:val="NormalWeb"/>
      </w:pPr>
    </w:p>
    <w:p w14:paraId="0EAB2DA5" w14:textId="77777777" w:rsidR="007B50EE" w:rsidRPr="00173B79" w:rsidRDefault="007B50EE" w:rsidP="007B50EE">
      <w:pPr>
        <w:pStyle w:val="NormalWeb"/>
        <w:jc w:val="center"/>
        <w:rPr>
          <w:i/>
          <w:iCs/>
        </w:rPr>
      </w:pPr>
      <w:r w:rsidRPr="00173B79">
        <w:rPr>
          <w:i/>
          <w:iCs/>
        </w:rPr>
        <w:t xml:space="preserve">Si usamos un micrófono la </w:t>
      </w:r>
      <w:r w:rsidRPr="00173B79">
        <w:rPr>
          <w:b/>
          <w:bCs/>
          <w:i/>
          <w:iCs/>
        </w:rPr>
        <w:t>distancia</w:t>
      </w:r>
      <w:r w:rsidRPr="00173B79">
        <w:rPr>
          <w:i/>
          <w:iCs/>
        </w:rPr>
        <w:t xml:space="preserve"> entre la boca y el micrófono debe ser </w:t>
      </w:r>
      <w:r w:rsidRPr="00173B79">
        <w:rPr>
          <w:b/>
          <w:bCs/>
          <w:i/>
          <w:iCs/>
        </w:rPr>
        <w:t>un puño</w:t>
      </w:r>
      <w:r w:rsidRPr="00173B79">
        <w:rPr>
          <w:i/>
          <w:iCs/>
        </w:rPr>
        <w:t>.</w:t>
      </w:r>
    </w:p>
    <w:p w14:paraId="5802CD29" w14:textId="77777777" w:rsidR="007B50EE" w:rsidRDefault="007B50EE" w:rsidP="007B50EE">
      <w:pPr>
        <w:pStyle w:val="NormalWeb"/>
      </w:pPr>
    </w:p>
    <w:p w14:paraId="7E857CE6" w14:textId="77777777" w:rsidR="007B50EE" w:rsidRDefault="007B50EE" w:rsidP="007B50EE">
      <w:pPr>
        <w:pStyle w:val="NormalWeb"/>
      </w:pPr>
    </w:p>
    <w:p w14:paraId="6215900B" w14:textId="77777777" w:rsidR="007B50EE" w:rsidRDefault="007B50EE" w:rsidP="007B50EE">
      <w:pPr>
        <w:pStyle w:val="Ttulo1"/>
      </w:pPr>
      <w:r>
        <w:t>Cómo practicar para una conferencia, exposición o discurso</w:t>
      </w:r>
    </w:p>
    <w:p w14:paraId="7043E603" w14:textId="77777777" w:rsidR="007B50EE" w:rsidRDefault="007B50EE" w:rsidP="007B50EE">
      <w:pPr>
        <w:pStyle w:val="NormalWeb"/>
      </w:pPr>
      <w:r>
        <w:t>Practica de pie desde el comienzo, pues lo más probable es que tu conferencia sea de pie, además recuerda que utilizas diferentes lados del cerebro dependiendo de si estás hablando ante un público o solo con una persona.</w:t>
      </w:r>
    </w:p>
    <w:p w14:paraId="77DBF021" w14:textId="77777777" w:rsidR="007B50EE" w:rsidRDefault="007B50EE" w:rsidP="007B50EE">
      <w:pPr>
        <w:pStyle w:val="NormalWeb"/>
      </w:pPr>
      <w:r>
        <w:t xml:space="preserve">Otra técnica que puedes utilizar son los </w:t>
      </w:r>
      <w:r w:rsidRPr="001301FD">
        <w:rPr>
          <w:b/>
          <w:bCs/>
          <w:i/>
          <w:iCs/>
        </w:rPr>
        <w:t>enlaces mnemónicos</w:t>
      </w:r>
      <w:r>
        <w:t>, que son imágenes que te ayudan a recordar lo que estás tratando de decir. Para esto los slides son nuevamente de gran ayuda.</w:t>
      </w:r>
    </w:p>
    <w:p w14:paraId="4B9829AF" w14:textId="77777777" w:rsidR="007B50EE" w:rsidRDefault="007B50EE" w:rsidP="007B50EE">
      <w:pPr>
        <w:pStyle w:val="NormalWeb"/>
        <w:jc w:val="center"/>
      </w:pPr>
      <w:r>
        <w:rPr>
          <w:noProof/>
        </w:rPr>
        <w:drawing>
          <wp:inline distT="0" distB="0" distL="0" distR="0" wp14:anchorId="099E585B" wp14:editId="1AB0597A">
            <wp:extent cx="3735421" cy="206593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47087" cy="2072387"/>
                    </a:xfrm>
                    <a:prstGeom prst="rect">
                      <a:avLst/>
                    </a:prstGeom>
                  </pic:spPr>
                </pic:pic>
              </a:graphicData>
            </a:graphic>
          </wp:inline>
        </w:drawing>
      </w:r>
    </w:p>
    <w:p w14:paraId="2783F69E" w14:textId="77777777" w:rsidR="007B50EE" w:rsidRDefault="007B50EE" w:rsidP="007B50EE">
      <w:pPr>
        <w:pStyle w:val="NormalWeb"/>
      </w:pPr>
      <w:r>
        <w:t>Si tienes la oportunidad, practica con algunas personas que puedan darte feedback. Eso sí, recuerda que todo el mundo tiene una opinión y no todas vale la pena considerarlas.</w:t>
      </w:r>
    </w:p>
    <w:p w14:paraId="0C98CF49" w14:textId="77777777" w:rsidR="007B50EE" w:rsidRDefault="007B50EE" w:rsidP="007B50EE">
      <w:pPr>
        <w:pStyle w:val="NormalWeb"/>
      </w:pPr>
      <w:r>
        <w:t>Finalmente, si hay una frase que te interesa mucho recalcar puedes intentar cantarla. Esto te ayuda a crear un enlace más en tu cerebro para interiorizar el mensaje.</w:t>
      </w:r>
    </w:p>
    <w:p w14:paraId="5D54ECB9" w14:textId="77777777" w:rsidR="007B50EE" w:rsidRDefault="007B50EE" w:rsidP="007B50EE">
      <w:pPr>
        <w:pStyle w:val="NormalWeb"/>
      </w:pPr>
    </w:p>
    <w:p w14:paraId="1E0A60CE" w14:textId="77777777" w:rsidR="007B50EE" w:rsidRPr="00C130D7" w:rsidRDefault="007B50EE" w:rsidP="007B50EE">
      <w:pPr>
        <w:spacing w:before="100" w:beforeAutospacing="1" w:after="100" w:afterAutospacing="1" w:line="240" w:lineRule="auto"/>
        <w:rPr>
          <w:rFonts w:ascii="Times New Roman" w:eastAsia="Times New Roman" w:hAnsi="Times New Roman" w:cs="Times New Roman"/>
          <w:sz w:val="24"/>
          <w:szCs w:val="24"/>
          <w:lang w:eastAsia="es-CO"/>
        </w:rPr>
      </w:pPr>
      <w:r w:rsidRPr="00C130D7">
        <w:rPr>
          <w:rFonts w:ascii="Times New Roman" w:eastAsia="Times New Roman" w:hAnsi="Times New Roman" w:cs="Times New Roman"/>
          <w:b/>
          <w:bCs/>
          <w:sz w:val="24"/>
          <w:szCs w:val="24"/>
          <w:lang w:eastAsia="es-CO"/>
        </w:rPr>
        <w:t>Puntos a recordar.</w:t>
      </w:r>
    </w:p>
    <w:p w14:paraId="0F309262" w14:textId="77777777" w:rsidR="007B50EE" w:rsidRPr="00C130D7" w:rsidRDefault="007B50EE" w:rsidP="007B50EE">
      <w:pPr>
        <w:numPr>
          <w:ilvl w:val="0"/>
          <w:numId w:val="73"/>
        </w:numPr>
        <w:spacing w:before="100" w:beforeAutospacing="1" w:after="100" w:afterAutospacing="1" w:line="240" w:lineRule="auto"/>
        <w:rPr>
          <w:rFonts w:ascii="Times New Roman" w:eastAsia="Times New Roman" w:hAnsi="Times New Roman" w:cs="Times New Roman"/>
          <w:sz w:val="24"/>
          <w:szCs w:val="24"/>
          <w:lang w:eastAsia="es-CO"/>
        </w:rPr>
      </w:pPr>
      <w:r w:rsidRPr="00C130D7">
        <w:rPr>
          <w:rFonts w:ascii="Times New Roman" w:eastAsia="Times New Roman" w:hAnsi="Times New Roman" w:cs="Times New Roman"/>
          <w:sz w:val="24"/>
          <w:szCs w:val="24"/>
          <w:lang w:eastAsia="es-CO"/>
        </w:rPr>
        <w:t>Practica con personas que no te amen, puesto ellas siempre te dirán que lo haces bien.</w:t>
      </w:r>
    </w:p>
    <w:p w14:paraId="556C8162" w14:textId="77777777" w:rsidR="007B50EE" w:rsidRPr="00C130D7" w:rsidRDefault="007B50EE" w:rsidP="007B50EE">
      <w:pPr>
        <w:numPr>
          <w:ilvl w:val="0"/>
          <w:numId w:val="73"/>
        </w:numPr>
        <w:spacing w:before="100" w:beforeAutospacing="1" w:after="100" w:afterAutospacing="1" w:line="240" w:lineRule="auto"/>
        <w:rPr>
          <w:rFonts w:ascii="Times New Roman" w:eastAsia="Times New Roman" w:hAnsi="Times New Roman" w:cs="Times New Roman"/>
          <w:sz w:val="24"/>
          <w:szCs w:val="24"/>
          <w:lang w:eastAsia="es-CO"/>
        </w:rPr>
      </w:pPr>
      <w:r w:rsidRPr="00C130D7">
        <w:rPr>
          <w:rFonts w:ascii="Times New Roman" w:eastAsia="Times New Roman" w:hAnsi="Times New Roman" w:cs="Times New Roman"/>
          <w:sz w:val="24"/>
          <w:szCs w:val="24"/>
          <w:lang w:eastAsia="es-CO"/>
        </w:rPr>
        <w:t>Cuando practiques hazlo de pie, porque seguramente tu charla la harás de pie.</w:t>
      </w:r>
    </w:p>
    <w:p w14:paraId="3EAC66E4" w14:textId="77777777" w:rsidR="007B50EE" w:rsidRPr="00C130D7" w:rsidRDefault="007B50EE" w:rsidP="007B50EE">
      <w:pPr>
        <w:numPr>
          <w:ilvl w:val="0"/>
          <w:numId w:val="73"/>
        </w:numPr>
        <w:spacing w:before="100" w:beforeAutospacing="1" w:after="100" w:afterAutospacing="1" w:line="240" w:lineRule="auto"/>
        <w:rPr>
          <w:rFonts w:ascii="Times New Roman" w:eastAsia="Times New Roman" w:hAnsi="Times New Roman" w:cs="Times New Roman"/>
          <w:sz w:val="24"/>
          <w:szCs w:val="24"/>
          <w:lang w:eastAsia="es-CO"/>
        </w:rPr>
      </w:pPr>
      <w:r w:rsidRPr="00C130D7">
        <w:rPr>
          <w:rFonts w:ascii="Times New Roman" w:eastAsia="Times New Roman" w:hAnsi="Times New Roman" w:cs="Times New Roman"/>
          <w:sz w:val="24"/>
          <w:szCs w:val="24"/>
          <w:lang w:eastAsia="es-CO"/>
        </w:rPr>
        <w:t>La forma en que te expresas cambia dependiendo si tienes una charla de persona a persona, o de persona a auditorio, las pausas entre estas son distintas. (la practica hace al maestro)</w:t>
      </w:r>
    </w:p>
    <w:p w14:paraId="76F40DF2" w14:textId="77777777" w:rsidR="007B50EE" w:rsidRPr="00C130D7" w:rsidRDefault="007B50EE" w:rsidP="007B50EE">
      <w:pPr>
        <w:numPr>
          <w:ilvl w:val="0"/>
          <w:numId w:val="73"/>
        </w:numPr>
        <w:spacing w:before="100" w:beforeAutospacing="1" w:after="100" w:afterAutospacing="1" w:line="240" w:lineRule="auto"/>
        <w:rPr>
          <w:rFonts w:ascii="Times New Roman" w:eastAsia="Times New Roman" w:hAnsi="Times New Roman" w:cs="Times New Roman"/>
          <w:sz w:val="24"/>
          <w:szCs w:val="24"/>
          <w:lang w:eastAsia="es-CO"/>
        </w:rPr>
      </w:pPr>
      <w:r w:rsidRPr="00C130D7">
        <w:rPr>
          <w:rFonts w:ascii="Times New Roman" w:eastAsia="Times New Roman" w:hAnsi="Times New Roman" w:cs="Times New Roman"/>
          <w:sz w:val="24"/>
          <w:szCs w:val="24"/>
          <w:lang w:eastAsia="es-CO"/>
        </w:rPr>
        <w:t>Resume tu mensaje, las charlas efectivas duran de 11 a 12 minutos.</w:t>
      </w:r>
    </w:p>
    <w:p w14:paraId="0BC7E3F2" w14:textId="77777777" w:rsidR="007B50EE" w:rsidRPr="00AC26E9" w:rsidRDefault="007B50EE" w:rsidP="007B50EE">
      <w:pPr>
        <w:numPr>
          <w:ilvl w:val="0"/>
          <w:numId w:val="7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w:t>
      </w:r>
      <w:r w:rsidRPr="00C130D7">
        <w:rPr>
          <w:rFonts w:ascii="Times New Roman" w:eastAsia="Times New Roman" w:hAnsi="Times New Roman" w:cs="Times New Roman"/>
          <w:sz w:val="24"/>
          <w:szCs w:val="24"/>
          <w:lang w:eastAsia="es-CO"/>
        </w:rPr>
        <w:t>anta la bendita charla</w:t>
      </w:r>
      <w:r>
        <w:rPr>
          <w:rFonts w:ascii="Times New Roman" w:eastAsia="Times New Roman" w:hAnsi="Times New Roman" w:cs="Times New Roman"/>
          <w:sz w:val="24"/>
          <w:szCs w:val="24"/>
          <w:lang w:eastAsia="es-CO"/>
        </w:rPr>
        <w:t>,</w:t>
      </w:r>
      <w:r w:rsidRPr="00C130D7">
        <w:rPr>
          <w:rFonts w:ascii="Times New Roman" w:eastAsia="Times New Roman" w:hAnsi="Times New Roman" w:cs="Times New Roman"/>
          <w:sz w:val="24"/>
          <w:szCs w:val="24"/>
          <w:lang w:eastAsia="es-CO"/>
        </w:rPr>
        <w:t xml:space="preserve"> la aprenderás más fácil!</w:t>
      </w:r>
    </w:p>
    <w:p w14:paraId="0E80651A" w14:textId="77777777" w:rsidR="007B50EE" w:rsidRDefault="007B50EE" w:rsidP="007B50EE">
      <w:pPr>
        <w:pStyle w:val="NormalWeb"/>
      </w:pPr>
    </w:p>
    <w:p w14:paraId="6EB35409" w14:textId="77777777" w:rsidR="007B50EE" w:rsidRDefault="007B50EE" w:rsidP="007B50EE">
      <w:pPr>
        <w:pStyle w:val="Ttulo1"/>
      </w:pPr>
      <w:r>
        <w:t>Improvisación efectiva en charlas en vivo</w:t>
      </w:r>
    </w:p>
    <w:p w14:paraId="70ABC2F2" w14:textId="77777777" w:rsidR="007B50EE" w:rsidRDefault="007B50EE" w:rsidP="007B50EE">
      <w:pPr>
        <w:pStyle w:val="NormalWeb"/>
      </w:pPr>
      <w:r>
        <w:t>Parar el show es lo peor que puedes hacer, lo único que importa cuando estás frente al público es que “</w:t>
      </w:r>
      <w:r w:rsidRPr="00AC26E9">
        <w:rPr>
          <w:b/>
          <w:bCs/>
        </w:rPr>
        <w:t>el show debe continuar</w:t>
      </w:r>
      <w:r>
        <w:t>”.</w:t>
      </w:r>
    </w:p>
    <w:p w14:paraId="0862AA7D" w14:textId="77777777" w:rsidR="007B50EE" w:rsidRDefault="007B50EE" w:rsidP="007B50EE">
      <w:pPr>
        <w:pStyle w:val="NormalWeb"/>
      </w:pPr>
      <w:r>
        <w:t xml:space="preserve">El standup comedy es un arte que no todo el mundo puede manejar bien, pero con el que puedes comenzar a practicar algunas cosas para ganar tiempo. Ten una serie de </w:t>
      </w:r>
      <w:r w:rsidRPr="00AC26E9">
        <w:rPr>
          <w:b/>
          <w:bCs/>
          <w:i/>
          <w:iCs/>
        </w:rPr>
        <w:t>chistes</w:t>
      </w:r>
      <w:r>
        <w:t xml:space="preserve"> o comentarios que no sean discriminantes de ninguna forma y genera empatía con tu audiencia.</w:t>
      </w:r>
    </w:p>
    <w:p w14:paraId="4C333887" w14:textId="77777777" w:rsidR="007B50EE" w:rsidRDefault="007B50EE" w:rsidP="007B50EE">
      <w:pPr>
        <w:pStyle w:val="NormalWeb"/>
      </w:pPr>
      <w:r>
        <w:t xml:space="preserve">Si hay algún problema técnico, no hay ningún problema en </w:t>
      </w:r>
      <w:r w:rsidRPr="00AC26E9">
        <w:rPr>
          <w:b/>
          <w:bCs/>
          <w:i/>
          <w:iCs/>
        </w:rPr>
        <w:t>dar contexto</w:t>
      </w:r>
      <w:r>
        <w:t xml:space="preserve"> y pedir ayuda para que tu charla salga lo mejor posible. Y si el problema es que olvidaste lo que tenías que decir haz una </w:t>
      </w:r>
      <w:r w:rsidRPr="00AC26E9">
        <w:rPr>
          <w:b/>
          <w:bCs/>
          <w:i/>
          <w:iCs/>
        </w:rPr>
        <w:t>pausa callada</w:t>
      </w:r>
      <w:r>
        <w:t xml:space="preserve"> e intenta simplemente recordar cuál es el </w:t>
      </w:r>
      <w:r w:rsidRPr="00AC26E9">
        <w:rPr>
          <w:b/>
          <w:bCs/>
        </w:rPr>
        <w:t>núcleo</w:t>
      </w:r>
      <w:r>
        <w:t xml:space="preserve"> </w:t>
      </w:r>
      <w:r w:rsidRPr="00AC26E9">
        <w:rPr>
          <w:b/>
          <w:bCs/>
        </w:rPr>
        <w:t>del mensaje</w:t>
      </w:r>
      <w:r>
        <w:t xml:space="preserve"> que quieres dar, solo eso te va a permitir recuperar el hilo conductor.</w:t>
      </w:r>
    </w:p>
    <w:p w14:paraId="640C78F2" w14:textId="77777777" w:rsidR="007B50EE" w:rsidRDefault="007B50EE" w:rsidP="007B50EE">
      <w:pPr>
        <w:tabs>
          <w:tab w:val="left" w:pos="5147"/>
        </w:tabs>
        <w:jc w:val="both"/>
        <w:rPr>
          <w:rFonts w:ascii="Times New Roman" w:hAnsi="Times New Roman" w:cs="Times New Roman"/>
          <w:b/>
          <w:bCs/>
          <w:i/>
          <w:iCs/>
          <w:sz w:val="48"/>
          <w:szCs w:val="48"/>
        </w:rPr>
      </w:pPr>
    </w:p>
    <w:p w14:paraId="4D88B6F4" w14:textId="77777777" w:rsidR="007B50EE" w:rsidRDefault="007B50EE" w:rsidP="007B50EE">
      <w:pPr>
        <w:tabs>
          <w:tab w:val="left" w:pos="5147"/>
        </w:tabs>
        <w:jc w:val="both"/>
        <w:rPr>
          <w:rFonts w:ascii="Times New Roman" w:hAnsi="Times New Roman" w:cs="Times New Roman"/>
          <w:sz w:val="24"/>
          <w:szCs w:val="24"/>
        </w:rPr>
      </w:pPr>
      <w:r w:rsidRPr="000E1417">
        <w:rPr>
          <w:rFonts w:ascii="Times New Roman" w:hAnsi="Times New Roman" w:cs="Times New Roman"/>
          <w:sz w:val="24"/>
          <w:szCs w:val="24"/>
        </w:rPr>
        <w:t>¿Como responder las preguntas de las personas que quieren sabotear siempre la charla?</w:t>
      </w:r>
    </w:p>
    <w:p w14:paraId="10DF7CB8" w14:textId="77777777" w:rsidR="007B50EE" w:rsidRDefault="007B50EE" w:rsidP="007B50EE">
      <w:pPr>
        <w:pStyle w:val="NormalWeb"/>
      </w:pPr>
      <w:r>
        <w:t>Normalmente deberíamos ignorarlas o simplemente reírnos (de nosotros mismos) paso a la siguiente pregunta sin mencionar para nada la pregunta de la persona. Lo mismo cuando alguien se alarga muchísimo lo correcto sería interrumpir con “OK, pero cuál es tu pregunta?”</w:t>
      </w:r>
    </w:p>
    <w:p w14:paraId="68C05CA8" w14:textId="77777777" w:rsidR="007B50EE" w:rsidRDefault="007B50EE" w:rsidP="007B50EE">
      <w:pPr>
        <w:pStyle w:val="NormalWeb"/>
      </w:pPr>
      <w:r>
        <w:t>Nunca deberías dejar que nadie te sabotee.</w:t>
      </w:r>
    </w:p>
    <w:p w14:paraId="36AF939D" w14:textId="77777777" w:rsidR="007B50EE" w:rsidRDefault="007B50EE" w:rsidP="007B50EE">
      <w:pPr>
        <w:tabs>
          <w:tab w:val="left" w:pos="5147"/>
        </w:tabs>
        <w:jc w:val="both"/>
        <w:rPr>
          <w:rFonts w:ascii="Times New Roman" w:hAnsi="Times New Roman" w:cs="Times New Roman"/>
          <w:b/>
          <w:bCs/>
          <w:i/>
          <w:iCs/>
          <w:sz w:val="52"/>
          <w:szCs w:val="52"/>
        </w:rPr>
      </w:pPr>
    </w:p>
    <w:p w14:paraId="08BECE2C" w14:textId="77777777" w:rsidR="007B50EE" w:rsidRDefault="007B50EE" w:rsidP="007B50EE">
      <w:pPr>
        <w:tabs>
          <w:tab w:val="left" w:pos="5147"/>
        </w:tabs>
        <w:rPr>
          <w:rFonts w:ascii="Times New Roman" w:hAnsi="Times New Roman" w:cs="Times New Roman"/>
          <w:sz w:val="24"/>
          <w:szCs w:val="24"/>
        </w:rPr>
      </w:pPr>
      <w:r w:rsidRPr="00DB6940">
        <w:rPr>
          <w:rFonts w:ascii="Times New Roman" w:hAnsi="Times New Roman" w:cs="Times New Roman"/>
          <w:b/>
          <w:bCs/>
          <w:sz w:val="24"/>
          <w:szCs w:val="24"/>
        </w:rPr>
        <w:t>REGLA 1: EL SHOW DEBE CONTINUAR.</w:t>
      </w:r>
      <w:r w:rsidRPr="00DB6940">
        <w:rPr>
          <w:rFonts w:ascii="Times New Roman" w:hAnsi="Times New Roman" w:cs="Times New Roman"/>
          <w:sz w:val="24"/>
          <w:szCs w:val="24"/>
        </w:rPr>
        <w:br/>
        <w:t>• Tus emociones no importan.</w:t>
      </w:r>
      <w:r w:rsidRPr="00DB6940">
        <w:rPr>
          <w:rFonts w:ascii="Times New Roman" w:hAnsi="Times New Roman" w:cs="Times New Roman"/>
          <w:sz w:val="24"/>
          <w:szCs w:val="24"/>
        </w:rPr>
        <w:br/>
        <w:t>• Vencer todas las dificultades.</w:t>
      </w:r>
      <w:r w:rsidRPr="00DB6940">
        <w:rPr>
          <w:rFonts w:ascii="Times New Roman" w:hAnsi="Times New Roman" w:cs="Times New Roman"/>
          <w:sz w:val="24"/>
          <w:szCs w:val="24"/>
        </w:rPr>
        <w:br/>
        <w:t>• Improvisar: Stand up comedí: Chistes neutrales.</w:t>
      </w:r>
      <w:r w:rsidRPr="00DB6940">
        <w:rPr>
          <w:rFonts w:ascii="Times New Roman" w:hAnsi="Times New Roman" w:cs="Times New Roman"/>
          <w:sz w:val="24"/>
          <w:szCs w:val="24"/>
        </w:rPr>
        <w:br/>
        <w:t>• Regalar cosa</w:t>
      </w:r>
      <w:r>
        <w:rPr>
          <w:rFonts w:ascii="Times New Roman" w:hAnsi="Times New Roman" w:cs="Times New Roman"/>
          <w:sz w:val="24"/>
          <w:szCs w:val="24"/>
        </w:rPr>
        <w:t>s</w:t>
      </w:r>
      <w:r w:rsidRPr="00DB6940">
        <w:rPr>
          <w:rFonts w:ascii="Times New Roman" w:hAnsi="Times New Roman" w:cs="Times New Roman"/>
          <w:sz w:val="24"/>
          <w:szCs w:val="24"/>
        </w:rPr>
        <w:t>.</w:t>
      </w:r>
      <w:r w:rsidRPr="00DB6940">
        <w:rPr>
          <w:rFonts w:ascii="Times New Roman" w:hAnsi="Times New Roman" w:cs="Times New Roman"/>
          <w:sz w:val="24"/>
          <w:szCs w:val="24"/>
        </w:rPr>
        <w:br/>
        <w:t>• Evitar el vacío.</w:t>
      </w:r>
      <w:r>
        <w:rPr>
          <w:rFonts w:ascii="Times New Roman" w:hAnsi="Times New Roman" w:cs="Times New Roman"/>
          <w:sz w:val="24"/>
          <w:szCs w:val="24"/>
        </w:rPr>
        <w:t xml:space="preserve"> La gente busca el contenido y el entretenimiento.</w:t>
      </w:r>
      <w:r w:rsidRPr="00DB6940">
        <w:rPr>
          <w:rFonts w:ascii="Times New Roman" w:hAnsi="Times New Roman" w:cs="Times New Roman"/>
          <w:sz w:val="24"/>
          <w:szCs w:val="24"/>
        </w:rPr>
        <w:br/>
        <w:t>• Hacer preguntas del contexto de la charla,</w:t>
      </w:r>
      <w:r>
        <w:rPr>
          <w:rFonts w:ascii="Times New Roman" w:hAnsi="Times New Roman" w:cs="Times New Roman"/>
          <w:sz w:val="24"/>
          <w:szCs w:val="24"/>
        </w:rPr>
        <w:t xml:space="preserve"> </w:t>
      </w:r>
      <w:r w:rsidRPr="00DB6940">
        <w:rPr>
          <w:rFonts w:ascii="Times New Roman" w:hAnsi="Times New Roman" w:cs="Times New Roman"/>
          <w:sz w:val="24"/>
          <w:szCs w:val="24"/>
        </w:rPr>
        <w:t>regalar premios para mantener a la audiencia enganchada.</w:t>
      </w:r>
      <w:r w:rsidRPr="00DB6940">
        <w:rPr>
          <w:rFonts w:ascii="Times New Roman" w:hAnsi="Times New Roman" w:cs="Times New Roman"/>
          <w:sz w:val="24"/>
          <w:szCs w:val="24"/>
        </w:rPr>
        <w:br/>
        <w:t>• Hacer aeróbicos: ganar tiempo para pensar, recordar el hilo de conversación.</w:t>
      </w:r>
    </w:p>
    <w:p w14:paraId="1AF82330" w14:textId="77777777" w:rsidR="007B50EE" w:rsidRDefault="007B50EE" w:rsidP="007B50EE">
      <w:pPr>
        <w:tabs>
          <w:tab w:val="left" w:pos="5147"/>
        </w:tabs>
        <w:rPr>
          <w:rFonts w:ascii="Times New Roman" w:hAnsi="Times New Roman" w:cs="Times New Roman"/>
          <w:sz w:val="24"/>
          <w:szCs w:val="24"/>
        </w:rPr>
      </w:pPr>
    </w:p>
    <w:p w14:paraId="3C6A9A91" w14:textId="77777777" w:rsidR="007B50EE" w:rsidRDefault="007B50EE" w:rsidP="007B50EE">
      <w:pPr>
        <w:tabs>
          <w:tab w:val="left" w:pos="5147"/>
        </w:tabs>
        <w:rPr>
          <w:rFonts w:ascii="Times New Roman" w:hAnsi="Times New Roman" w:cs="Times New Roman"/>
          <w:sz w:val="24"/>
          <w:szCs w:val="24"/>
        </w:rPr>
      </w:pPr>
    </w:p>
    <w:p w14:paraId="60B87401" w14:textId="77777777" w:rsidR="007B50EE" w:rsidRDefault="007B50EE" w:rsidP="007B50EE">
      <w:pPr>
        <w:pStyle w:val="Ttulo1"/>
      </w:pPr>
    </w:p>
    <w:p w14:paraId="1F474792" w14:textId="77777777" w:rsidR="007B50EE" w:rsidRDefault="007B50EE" w:rsidP="007B50EE">
      <w:pPr>
        <w:pStyle w:val="Ttulo1"/>
      </w:pPr>
      <w:r>
        <w:t>Optimiza tu charla para auditorios: manejo de escenarios y cámaras</w:t>
      </w:r>
    </w:p>
    <w:p w14:paraId="0C917386" w14:textId="77777777" w:rsidR="007B50EE" w:rsidRDefault="007B50EE" w:rsidP="007B50EE">
      <w:pPr>
        <w:pStyle w:val="NormalWeb"/>
      </w:pPr>
      <w:r>
        <w:t xml:space="preserve">Es normal no estar acostumbrados a estar frente a una cámara. No importa en dónde estén ubicadas, siempre intenta identificarlas y tener un contacto </w:t>
      </w:r>
      <w:r w:rsidRPr="00DE2F62">
        <w:rPr>
          <w:b/>
          <w:bCs/>
          <w:i/>
          <w:iCs/>
        </w:rPr>
        <w:t>directo con el lente</w:t>
      </w:r>
      <w:r>
        <w:t>.</w:t>
      </w:r>
    </w:p>
    <w:p w14:paraId="43099A18" w14:textId="77777777" w:rsidR="007B50EE" w:rsidRDefault="007B50EE" w:rsidP="007B50EE">
      <w:pPr>
        <w:pStyle w:val="NormalWeb"/>
      </w:pPr>
      <w:r>
        <w:t xml:space="preserve">Un buen truco es que intentes </w:t>
      </w:r>
      <w:r w:rsidRPr="00B156BC">
        <w:rPr>
          <w:b/>
          <w:bCs/>
          <w:i/>
          <w:iCs/>
        </w:rPr>
        <w:t>mirar</w:t>
      </w:r>
      <w:r>
        <w:t xml:space="preserve"> a un </w:t>
      </w:r>
      <w:r w:rsidRPr="00B156BC">
        <w:rPr>
          <w:b/>
          <w:bCs/>
          <w:i/>
          <w:iCs/>
        </w:rPr>
        <w:t>área vacía</w:t>
      </w:r>
      <w:r>
        <w:t xml:space="preserve"> y no hacer contacto visual con una persona, pues las reacciones emocionales de tu audiencia pueden afectar tu energía en el escenario. Otra cosa que puedes hacer es ir cambiando entre las cámaras fijas que hayas identificado, solo no hagas esto con cámaras que se están moviendo.</w:t>
      </w:r>
    </w:p>
    <w:p w14:paraId="62697052" w14:textId="77777777" w:rsidR="007B50EE" w:rsidRDefault="007B50EE" w:rsidP="007B50EE">
      <w:pPr>
        <w:pStyle w:val="NormalWeb"/>
      </w:pPr>
      <w:r>
        <w:t>¿Hay que moverse en el escenario? Muchos auditorios tienden a tener un podio en el que está el computador o algún control. Intenta no quedarte ahí si es posible y moverte en un área limitada para que la audiencia se enganche más contigo.</w:t>
      </w:r>
    </w:p>
    <w:p w14:paraId="0206DF52" w14:textId="77777777" w:rsidR="007B50EE" w:rsidRDefault="007B50EE" w:rsidP="007B50EE">
      <w:pPr>
        <w:pStyle w:val="NormalWeb"/>
      </w:pPr>
    </w:p>
    <w:p w14:paraId="5CB204FC" w14:textId="77777777" w:rsidR="007B50EE" w:rsidRDefault="007B50EE" w:rsidP="007B50EE">
      <w:pPr>
        <w:tabs>
          <w:tab w:val="left" w:pos="5147"/>
        </w:tabs>
        <w:jc w:val="center"/>
        <w:rPr>
          <w:rFonts w:ascii="Times New Roman" w:hAnsi="Times New Roman" w:cs="Times New Roman"/>
          <w:b/>
          <w:bCs/>
          <w:i/>
          <w:iCs/>
          <w:sz w:val="56"/>
          <w:szCs w:val="56"/>
        </w:rPr>
      </w:pPr>
      <w:r>
        <w:rPr>
          <w:noProof/>
        </w:rPr>
        <w:drawing>
          <wp:inline distT="0" distB="0" distL="0" distR="0" wp14:anchorId="7A655C8E" wp14:editId="1D9CBF7B">
            <wp:extent cx="5165090" cy="3249038"/>
            <wp:effectExtent l="0" t="0" r="0" b="8890"/>
            <wp:docPr id="161" name="Imagen 161" descr="Escenarios y salones para Eventos - Compen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enarios y salones para Eventos - Compensa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73219" cy="3254152"/>
                    </a:xfrm>
                    <a:prstGeom prst="rect">
                      <a:avLst/>
                    </a:prstGeom>
                    <a:noFill/>
                    <a:ln>
                      <a:noFill/>
                    </a:ln>
                  </pic:spPr>
                </pic:pic>
              </a:graphicData>
            </a:graphic>
          </wp:inline>
        </w:drawing>
      </w:r>
    </w:p>
    <w:p w14:paraId="34761A3B" w14:textId="77777777" w:rsidR="007B50EE" w:rsidRDefault="007B50EE" w:rsidP="007B50EE">
      <w:pPr>
        <w:tabs>
          <w:tab w:val="left" w:pos="5147"/>
        </w:tabs>
        <w:jc w:val="center"/>
        <w:rPr>
          <w:rFonts w:ascii="Times New Roman" w:hAnsi="Times New Roman" w:cs="Times New Roman"/>
          <w:b/>
          <w:bCs/>
          <w:i/>
          <w:iCs/>
          <w:sz w:val="56"/>
          <w:szCs w:val="56"/>
        </w:rPr>
      </w:pPr>
    </w:p>
    <w:p w14:paraId="31D91C61" w14:textId="77777777" w:rsidR="007B50EE" w:rsidRDefault="007B50EE" w:rsidP="007B50EE">
      <w:pPr>
        <w:tabs>
          <w:tab w:val="left" w:pos="5147"/>
        </w:tabs>
        <w:jc w:val="center"/>
        <w:rPr>
          <w:rFonts w:ascii="Times New Roman" w:hAnsi="Times New Roman" w:cs="Times New Roman"/>
          <w:b/>
          <w:bCs/>
          <w:i/>
          <w:iCs/>
          <w:sz w:val="56"/>
          <w:szCs w:val="56"/>
        </w:rPr>
      </w:pPr>
    </w:p>
    <w:p w14:paraId="712291FF" w14:textId="77777777" w:rsidR="007B50EE" w:rsidRDefault="007B50EE" w:rsidP="007B50EE">
      <w:pPr>
        <w:tabs>
          <w:tab w:val="left" w:pos="5147"/>
        </w:tabs>
        <w:jc w:val="center"/>
        <w:rPr>
          <w:rFonts w:ascii="Times New Roman" w:hAnsi="Times New Roman" w:cs="Times New Roman"/>
          <w:b/>
          <w:bCs/>
          <w:i/>
          <w:iCs/>
          <w:sz w:val="56"/>
          <w:szCs w:val="56"/>
        </w:rPr>
      </w:pPr>
    </w:p>
    <w:p w14:paraId="5647DEE5" w14:textId="77777777" w:rsidR="007B50EE" w:rsidRDefault="007B50EE" w:rsidP="007B50EE">
      <w:pPr>
        <w:pStyle w:val="Ttulo1"/>
      </w:pPr>
      <w:r>
        <w:t>Aplausos: Qué necesita tu presentación para que te aplaudan</w:t>
      </w:r>
    </w:p>
    <w:p w14:paraId="1E3EC964" w14:textId="77777777" w:rsidR="007B50EE" w:rsidRDefault="007B50EE" w:rsidP="007B50EE">
      <w:pPr>
        <w:pStyle w:val="NormalWeb"/>
      </w:pPr>
      <w:r>
        <w:t>Siempre que termines una charla te van a aplaudir. En Broadway a esto lo llaman “</w:t>
      </w:r>
      <w:r w:rsidRPr="00E41394">
        <w:rPr>
          <w:b/>
          <w:bCs/>
          <w:i/>
          <w:iCs/>
        </w:rPr>
        <w:t>el botón</w:t>
      </w:r>
      <w:r>
        <w:t>”, que es como el Call To Action. Este es el momento en el que se hacer un resumen un poco más acelerado del mensaje más fuerte que quieres dejar y que hace que cierre, que la gente sepa que “</w:t>
      </w:r>
      <w:r w:rsidRPr="00E41394">
        <w:rPr>
          <w:b/>
          <w:bCs/>
        </w:rPr>
        <w:t>aquí se acabó</w:t>
      </w:r>
      <w:r>
        <w:t>”.</w:t>
      </w:r>
    </w:p>
    <w:p w14:paraId="69C0BEC4" w14:textId="77777777" w:rsidR="007B50EE" w:rsidRDefault="007B50EE" w:rsidP="007B50EE">
      <w:pPr>
        <w:pStyle w:val="NormalWeb"/>
      </w:pPr>
      <w:r>
        <w:t>Toma el mensaje más central de tu charla, cambia el tono, acelera el ritmo y agrega un punto final en tu forma de hablar para incitar a los aplausos.</w:t>
      </w:r>
    </w:p>
    <w:p w14:paraId="2263634F" w14:textId="77777777" w:rsidR="007B50EE" w:rsidRDefault="007B50EE" w:rsidP="007B50EE">
      <w:pPr>
        <w:pStyle w:val="NormalWeb"/>
      </w:pPr>
      <w:r>
        <w:t>Hay una forma de crear un “botón en el intermedio”. Esto tiene que ver más con reacciones emocionales que puedes generar en tu audiencia, y en el instante en el que detectes que alguien inicia un aplauso puedes detenerte y dejar que esto se extienda.</w:t>
      </w:r>
    </w:p>
    <w:p w14:paraId="59E59C13" w14:textId="77777777" w:rsidR="007B50EE" w:rsidRDefault="007B50EE" w:rsidP="007B50EE">
      <w:pPr>
        <w:pStyle w:val="NormalWeb"/>
      </w:pPr>
      <w:r>
        <w:t>La gente aplaude porque tiene una reacción emocional a lo que tú dices. La gente aplaude porque quiere que todos los que están a su alrededor sepan “Yo estoy de acuerdo con eso”. Y tienes que darles una excusa para aplaudir.</w:t>
      </w:r>
    </w:p>
    <w:p w14:paraId="58A15E97" w14:textId="77777777" w:rsidR="007B50EE" w:rsidRDefault="007B50EE" w:rsidP="007B50EE">
      <w:pPr>
        <w:pStyle w:val="NormalWeb"/>
      </w:pPr>
    </w:p>
    <w:p w14:paraId="41B6B0F4" w14:textId="77777777" w:rsidR="007B50EE" w:rsidRDefault="007B50EE" w:rsidP="007B50EE">
      <w:pPr>
        <w:pStyle w:val="NormalWeb"/>
        <w:jc w:val="center"/>
        <w:rPr>
          <w:b/>
          <w:bCs/>
        </w:rPr>
      </w:pPr>
      <w:r w:rsidRPr="007C2896">
        <w:rPr>
          <w:b/>
          <w:bCs/>
        </w:rPr>
        <w:t>El botón: Resumen acelerado de todo lo que hablamos y cerrar con impacto</w:t>
      </w:r>
    </w:p>
    <w:p w14:paraId="18AF6246" w14:textId="77777777" w:rsidR="007B50EE" w:rsidRPr="00721FB0" w:rsidRDefault="007B50EE" w:rsidP="007B50EE">
      <w:pPr>
        <w:pStyle w:val="NormalWeb"/>
        <w:jc w:val="center"/>
        <w:rPr>
          <w:b/>
          <w:bCs/>
        </w:rPr>
      </w:pPr>
      <w:r w:rsidRPr="007C2896">
        <w:rPr>
          <w:b/>
          <w:bCs/>
        </w:rPr>
        <w:t xml:space="preserve"> (Call to action)</w:t>
      </w:r>
    </w:p>
    <w:p w14:paraId="1B59E4E8" w14:textId="77777777" w:rsidR="007B50EE" w:rsidRDefault="007B50EE" w:rsidP="007B50EE">
      <w:pPr>
        <w:tabs>
          <w:tab w:val="left" w:pos="5147"/>
        </w:tabs>
        <w:jc w:val="center"/>
        <w:rPr>
          <w:rFonts w:ascii="Times New Roman" w:hAnsi="Times New Roman" w:cs="Times New Roman"/>
          <w:b/>
          <w:bCs/>
          <w:i/>
          <w:iCs/>
          <w:sz w:val="56"/>
          <w:szCs w:val="56"/>
        </w:rPr>
      </w:pPr>
      <w:r>
        <w:rPr>
          <w:noProof/>
        </w:rPr>
        <w:drawing>
          <wp:inline distT="0" distB="0" distL="0" distR="0" wp14:anchorId="216A89F5" wp14:editId="0F3B3F4B">
            <wp:extent cx="3005344" cy="2247090"/>
            <wp:effectExtent l="0" t="0" r="5080" b="1270"/>
            <wp:docPr id="162" name="Imagen 162" descr="Applause Sound Button: Hand Claps Soundboard for Android - APK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ause Sound Button: Hand Claps Soundboard for Android - APK Downloa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19070" cy="2257353"/>
                    </a:xfrm>
                    <a:prstGeom prst="rect">
                      <a:avLst/>
                    </a:prstGeom>
                    <a:noFill/>
                    <a:ln>
                      <a:noFill/>
                    </a:ln>
                  </pic:spPr>
                </pic:pic>
              </a:graphicData>
            </a:graphic>
          </wp:inline>
        </w:drawing>
      </w:r>
    </w:p>
    <w:p w14:paraId="62AF6B13" w14:textId="77777777" w:rsidR="007B50EE" w:rsidRDefault="007B50EE" w:rsidP="007B50EE">
      <w:pPr>
        <w:tabs>
          <w:tab w:val="left" w:pos="5147"/>
        </w:tabs>
        <w:jc w:val="center"/>
        <w:rPr>
          <w:rFonts w:ascii="Times New Roman" w:hAnsi="Times New Roman" w:cs="Times New Roman"/>
          <w:b/>
          <w:bCs/>
          <w:i/>
          <w:iCs/>
          <w:sz w:val="56"/>
          <w:szCs w:val="56"/>
        </w:rPr>
      </w:pPr>
    </w:p>
    <w:p w14:paraId="7EABAD16" w14:textId="77777777" w:rsidR="007B50EE" w:rsidRDefault="007B50EE" w:rsidP="007B50EE">
      <w:pPr>
        <w:tabs>
          <w:tab w:val="left" w:pos="5147"/>
        </w:tabs>
        <w:jc w:val="center"/>
        <w:rPr>
          <w:rFonts w:ascii="Times New Roman" w:hAnsi="Times New Roman" w:cs="Times New Roman"/>
          <w:b/>
          <w:bCs/>
          <w:i/>
          <w:iCs/>
          <w:sz w:val="56"/>
          <w:szCs w:val="56"/>
        </w:rPr>
      </w:pPr>
    </w:p>
    <w:p w14:paraId="1B1C287E" w14:textId="77777777" w:rsidR="007B50EE" w:rsidRDefault="007B50EE" w:rsidP="007B50EE">
      <w:pPr>
        <w:pStyle w:val="Ttulo1"/>
      </w:pPr>
      <w:r>
        <w:t>Cómo hablarle a público online en Youtube</w:t>
      </w:r>
    </w:p>
    <w:p w14:paraId="224A3B39" w14:textId="77777777" w:rsidR="007B50EE" w:rsidRDefault="007B50EE" w:rsidP="007B50EE">
      <w:pPr>
        <w:pStyle w:val="NormalWeb"/>
      </w:pPr>
      <w:r>
        <w:t>Los videos de YouTube tienen algunas características representativas. Aquí te damos algunos consejos para lograr los mejores videos:</w:t>
      </w:r>
    </w:p>
    <w:p w14:paraId="14CEBE32" w14:textId="77777777" w:rsidR="007B50EE" w:rsidRPr="00C352E5" w:rsidRDefault="007B50EE" w:rsidP="007B50EE">
      <w:pPr>
        <w:numPr>
          <w:ilvl w:val="0"/>
          <w:numId w:val="74"/>
        </w:numPr>
        <w:spacing w:before="100" w:beforeAutospacing="1" w:after="100" w:afterAutospacing="1" w:line="240" w:lineRule="auto"/>
        <w:rPr>
          <w:rFonts w:ascii="Times New Roman" w:hAnsi="Times New Roman" w:cs="Times New Roman"/>
          <w:sz w:val="24"/>
          <w:szCs w:val="24"/>
        </w:rPr>
      </w:pPr>
      <w:r w:rsidRPr="00C352E5">
        <w:rPr>
          <w:rFonts w:ascii="Times New Roman" w:hAnsi="Times New Roman" w:cs="Times New Roman"/>
          <w:sz w:val="24"/>
          <w:szCs w:val="24"/>
        </w:rPr>
        <w:t>Haz un video corto, aproximadamente de 9 minutos. Una conferencia puede durar hasta 20 minutos, pero lo ideal es entre 12 y 15 minutos.</w:t>
      </w:r>
    </w:p>
    <w:p w14:paraId="5A633863" w14:textId="77777777" w:rsidR="007B50EE" w:rsidRPr="00C352E5" w:rsidRDefault="007B50EE" w:rsidP="007B50EE">
      <w:pPr>
        <w:numPr>
          <w:ilvl w:val="0"/>
          <w:numId w:val="74"/>
        </w:numPr>
        <w:spacing w:before="100" w:beforeAutospacing="1" w:after="100" w:afterAutospacing="1" w:line="240" w:lineRule="auto"/>
        <w:rPr>
          <w:rFonts w:ascii="Times New Roman" w:hAnsi="Times New Roman" w:cs="Times New Roman"/>
          <w:sz w:val="24"/>
          <w:szCs w:val="24"/>
        </w:rPr>
      </w:pPr>
      <w:r w:rsidRPr="00C352E5">
        <w:rPr>
          <w:rFonts w:ascii="Times New Roman" w:hAnsi="Times New Roman" w:cs="Times New Roman"/>
          <w:sz w:val="24"/>
          <w:szCs w:val="24"/>
        </w:rPr>
        <w:t>Habla rápido, sin pausas, pero vocalizando. Practica tu dicción y mira siempre al lente.</w:t>
      </w:r>
    </w:p>
    <w:p w14:paraId="2B771EF5" w14:textId="77777777" w:rsidR="007B50EE" w:rsidRPr="00C352E5" w:rsidRDefault="007B50EE" w:rsidP="007B50EE">
      <w:pPr>
        <w:pStyle w:val="Prrafodelista"/>
        <w:numPr>
          <w:ilvl w:val="0"/>
          <w:numId w:val="74"/>
        </w:numPr>
        <w:spacing w:before="100" w:beforeAutospacing="1" w:after="100" w:afterAutospacing="1" w:line="240" w:lineRule="auto"/>
        <w:rPr>
          <w:rFonts w:ascii="Times New Roman" w:hAnsi="Times New Roman" w:cs="Times New Roman"/>
          <w:sz w:val="24"/>
          <w:szCs w:val="24"/>
        </w:rPr>
      </w:pPr>
      <w:r w:rsidRPr="00C352E5">
        <w:rPr>
          <w:rFonts w:ascii="Times New Roman" w:hAnsi="Times New Roman" w:cs="Times New Roman"/>
          <w:sz w:val="24"/>
          <w:szCs w:val="24"/>
        </w:rPr>
        <w:t>Crea thumbnails con títulos llamativos y de buena calidad para atraer más clicks. Agrega mayúsculas a las palabras clave que quieres resaltar.</w:t>
      </w:r>
    </w:p>
    <w:p w14:paraId="13EB738D" w14:textId="77777777" w:rsidR="007B50EE" w:rsidRDefault="007B50EE" w:rsidP="007B50EE">
      <w:pPr>
        <w:tabs>
          <w:tab w:val="left" w:pos="5147"/>
        </w:tabs>
        <w:rPr>
          <w:rFonts w:ascii="Times New Roman" w:hAnsi="Times New Roman" w:cs="Times New Roman"/>
          <w:b/>
          <w:bCs/>
          <w:i/>
          <w:iCs/>
          <w:sz w:val="56"/>
          <w:szCs w:val="56"/>
        </w:rPr>
      </w:pPr>
    </w:p>
    <w:p w14:paraId="4ABC93D5" w14:textId="77777777" w:rsidR="007B50EE" w:rsidRDefault="007B50EE" w:rsidP="007B50EE">
      <w:pPr>
        <w:tabs>
          <w:tab w:val="left" w:pos="5147"/>
        </w:tabs>
        <w:rPr>
          <w:rFonts w:ascii="Times New Roman" w:hAnsi="Times New Roman" w:cs="Times New Roman"/>
          <w:b/>
          <w:bCs/>
          <w:i/>
          <w:iCs/>
          <w:sz w:val="56"/>
          <w:szCs w:val="56"/>
        </w:rPr>
      </w:pPr>
    </w:p>
    <w:p w14:paraId="3F802147" w14:textId="77777777" w:rsidR="007B50EE" w:rsidRDefault="007B50EE" w:rsidP="007B50EE">
      <w:pPr>
        <w:pStyle w:val="Ttulo1"/>
      </w:pPr>
      <w:r>
        <w:t>Técnicas de interactividad en conferencias</w:t>
      </w:r>
    </w:p>
    <w:p w14:paraId="318984E6" w14:textId="77777777" w:rsidR="007B50EE" w:rsidRDefault="007B50EE" w:rsidP="007B50EE">
      <w:pPr>
        <w:pStyle w:val="NormalWeb"/>
      </w:pPr>
      <w:r>
        <w:t>Pedirle a la audiencia que levante la mano para saber un poco más sobre ellos sirve mucho para iniciar una conferencia, pues así todos pueden ver qué tipo de personas están en el auditorio, identificarse con el resto y saber que de pronto vas a interactuar con ellos.</w:t>
      </w:r>
    </w:p>
    <w:p w14:paraId="03BC38CF" w14:textId="77777777" w:rsidR="007B50EE" w:rsidRDefault="007B50EE" w:rsidP="007B50EE">
      <w:pPr>
        <w:pStyle w:val="NormalWeb"/>
      </w:pPr>
      <w:r>
        <w:t>Cuando haces preguntas a la audiencia donde los fuerzas a cometer errores generas recordación de algún dato importante que querías dejar en tu charla. Haz preguntas sobre el contenido de tu conferencia y mantén la atención de las personas todo el tiempo.</w:t>
      </w:r>
    </w:p>
    <w:p w14:paraId="66DC1B17" w14:textId="77777777" w:rsidR="007B50EE" w:rsidRDefault="007B50EE" w:rsidP="007B50EE">
      <w:pPr>
        <w:pStyle w:val="NormalWeb"/>
      </w:pPr>
      <w:r>
        <w:t>En charlas o conferencias online puedes tener interactividad con tus redes sociales, invitando a que te envíen preguntas o mensajes a una cuenta determinada o un hashtag.</w:t>
      </w:r>
    </w:p>
    <w:p w14:paraId="25081C8C" w14:textId="77777777" w:rsidR="007B50EE" w:rsidRDefault="007B50EE" w:rsidP="007B50EE">
      <w:pPr>
        <w:pStyle w:val="NormalWeb"/>
      </w:pPr>
    </w:p>
    <w:p w14:paraId="433BDC82" w14:textId="77777777" w:rsidR="007B50EE" w:rsidRPr="00AF443D" w:rsidRDefault="007B50EE" w:rsidP="007B50EE">
      <w:pPr>
        <w:pStyle w:val="NormalWeb"/>
        <w:jc w:val="center"/>
        <w:rPr>
          <w:b/>
          <w:bCs/>
        </w:rPr>
      </w:pPr>
      <w:r w:rsidRPr="00AF443D">
        <w:rPr>
          <w:b/>
          <w:bCs/>
        </w:rPr>
        <w:t>Ejemplo de una excelente charla TED.</w:t>
      </w:r>
      <w:r>
        <w:rPr>
          <w:b/>
          <w:bCs/>
        </w:rPr>
        <w:t xml:space="preserve"> (No por su contenido)</w:t>
      </w:r>
    </w:p>
    <w:p w14:paraId="6A874329" w14:textId="77777777" w:rsidR="007B50EE" w:rsidRPr="00AF443D" w:rsidRDefault="007B50EE" w:rsidP="007B50EE">
      <w:pPr>
        <w:tabs>
          <w:tab w:val="left" w:pos="5147"/>
        </w:tabs>
        <w:jc w:val="center"/>
        <w:rPr>
          <w:rFonts w:ascii="Times New Roman" w:hAnsi="Times New Roman" w:cs="Times New Roman"/>
          <w:b/>
          <w:bCs/>
          <w:i/>
          <w:iCs/>
          <w:sz w:val="40"/>
          <w:szCs w:val="40"/>
        </w:rPr>
      </w:pPr>
      <w:hyperlink r:id="rId150" w:history="1">
        <w:r w:rsidRPr="00AF443D">
          <w:rPr>
            <w:rStyle w:val="Hipervnculo"/>
            <w:rFonts w:ascii="Times New Roman" w:hAnsi="Times New Roman" w:cs="Times New Roman"/>
            <w:b/>
            <w:bCs/>
            <w:sz w:val="40"/>
            <w:szCs w:val="40"/>
          </w:rPr>
          <w:t>https://www.youtube.com/watch?v=8S0FDjFBj8o</w:t>
        </w:r>
      </w:hyperlink>
    </w:p>
    <w:p w14:paraId="6228773A" w14:textId="77777777" w:rsidR="007B50EE" w:rsidRDefault="007B50EE" w:rsidP="007B50EE">
      <w:pPr>
        <w:tabs>
          <w:tab w:val="left" w:pos="5147"/>
        </w:tabs>
        <w:rPr>
          <w:rFonts w:ascii="Times New Roman" w:hAnsi="Times New Roman" w:cs="Times New Roman"/>
          <w:b/>
          <w:bCs/>
          <w:i/>
          <w:iCs/>
          <w:sz w:val="56"/>
          <w:szCs w:val="56"/>
        </w:rPr>
      </w:pPr>
    </w:p>
    <w:p w14:paraId="4572C529" w14:textId="77777777" w:rsidR="007B50EE" w:rsidRDefault="007B50EE" w:rsidP="007B50EE">
      <w:pPr>
        <w:pStyle w:val="Ttulo1"/>
      </w:pPr>
      <w:r>
        <w:lastRenderedPageBreak/>
        <w:t>Charlas en vivo vs. Charlas grabadas</w:t>
      </w:r>
    </w:p>
    <w:p w14:paraId="5F028E9C" w14:textId="77777777" w:rsidR="007B50EE" w:rsidRDefault="007B50EE" w:rsidP="007B50EE">
      <w:pPr>
        <w:pStyle w:val="NormalWeb"/>
      </w:pPr>
      <w:r>
        <w:t>Hay una mentalidad diferente cuando estamos viendo en vivo versus cuando vemos algo grabado. En vivo vale la pena pausar e interactuar con la audiencia, pues probablemente llevan bastante tiempo ahí y quieren conectarse más con el conferencista. En charlas o versiones grabadas es importante editar estos componentes de interactividad, pues generan la sensación de que te perdiste algo que ya pasó.</w:t>
      </w:r>
    </w:p>
    <w:p w14:paraId="0025D2EA" w14:textId="77777777" w:rsidR="007B50EE" w:rsidRDefault="007B50EE" w:rsidP="007B50EE">
      <w:pPr>
        <w:pStyle w:val="NormalWeb"/>
      </w:pPr>
      <w:r>
        <w:rPr>
          <w:rStyle w:val="Textoennegrita"/>
        </w:rPr>
        <w:t>Tip:</w:t>
      </w:r>
      <w:r>
        <w:t xml:space="preserve"> Cuando hagas charlas grabadas piensa en que le estás hablando a una, dos o pocas personas. Cuando hagas charlas en vivo habla como si estuvieras dirigiéndote a muchas personas.</w:t>
      </w:r>
    </w:p>
    <w:p w14:paraId="4618FF20" w14:textId="77777777" w:rsidR="007B50EE" w:rsidRDefault="007B50EE" w:rsidP="007B50EE">
      <w:pPr>
        <w:pStyle w:val="NormalWeb"/>
      </w:pPr>
      <w:r>
        <w:t>Charla grabada = Al grano</w:t>
      </w:r>
      <w:r>
        <w:br/>
        <w:t>Charla en Vivo = Interactiva</w:t>
      </w:r>
      <w:r>
        <w:br/>
        <w:t>Charla grabada = Hablar uno a uno</w:t>
      </w:r>
      <w:r>
        <w:br/>
        <w:t>Charla en Vivo = Hablar a un auditorio, aunque no sea un grupo grande</w:t>
      </w:r>
    </w:p>
    <w:p w14:paraId="4800373B" w14:textId="77777777" w:rsidR="007B50EE" w:rsidRDefault="007B50EE" w:rsidP="007B50EE">
      <w:pPr>
        <w:pStyle w:val="NormalWeb"/>
      </w:pPr>
    </w:p>
    <w:p w14:paraId="4B53BB08" w14:textId="77777777" w:rsidR="007B50EE" w:rsidRDefault="007B50EE" w:rsidP="007B50EE">
      <w:pPr>
        <w:pStyle w:val="NormalWeb"/>
      </w:pPr>
    </w:p>
    <w:p w14:paraId="663B119F" w14:textId="77777777" w:rsidR="007B50EE" w:rsidRDefault="007B50EE" w:rsidP="007B50EE">
      <w:pPr>
        <w:pStyle w:val="Ttulo1"/>
      </w:pPr>
      <w:r>
        <w:t>Cómo dar una charla en inglés si no es tu idioma nativo</w:t>
      </w:r>
    </w:p>
    <w:p w14:paraId="031FFA4D" w14:textId="77777777" w:rsidR="007B50EE" w:rsidRDefault="007B50EE" w:rsidP="007B50EE">
      <w:pPr>
        <w:pStyle w:val="NormalWeb"/>
      </w:pPr>
      <w:r>
        <w:t>¿Por qué tenemos miedo de hablar en otro idioma? A veces nos sentimos inseguros, pues no estamos acostumbrados a hacerlo normalmente, y la realidad es que si no podemos hablar un idioma a pesar de que podamos leerlo, tenemos un nivel muy bajo en el manejo de dicho idioma. Recuerda que el acento no es tan importante como el mensaje que quieres dar, si estás preparado para compartir lo que sabes con seguridad, el resto no importa.</w:t>
      </w:r>
    </w:p>
    <w:p w14:paraId="7CD200E9" w14:textId="77777777" w:rsidR="007B50EE" w:rsidRDefault="007B50EE" w:rsidP="007B50EE">
      <w:pPr>
        <w:pStyle w:val="NormalWeb"/>
      </w:pPr>
      <w:r>
        <w:t>Todo el mundo tiene un acento, incluso en su idioma nativo. Aunque existen formas de mejorar o cambiar tu acento, pero la verdad es que mientras te entiendan y lo que estés diciendo sea interesante todo estará bien. Sin embargo hay algo que puedes hacer siempre que vayas a dar una charla en un idioma que no es tu idioma nativo: habla lento, incluso al punto de sentirte incómodo.</w:t>
      </w:r>
    </w:p>
    <w:p w14:paraId="1F79D98B" w14:textId="77777777" w:rsidR="007B50EE" w:rsidRDefault="007B50EE" w:rsidP="007B50EE">
      <w:pPr>
        <w:pStyle w:val="NormalWeb"/>
      </w:pPr>
      <w:r>
        <w:t>Crear un script (escribir lo que quieres decir) funciona si es la primera vez que vas a hablar en otro idioma, pero ten en cuenta que después no deberías usar el script para decir cada una de las palabras que anotaste, pues esto puede bloquearte. Solo necesitas el script como una guía mental para tener la estructura de tu discurso.</w:t>
      </w:r>
    </w:p>
    <w:p w14:paraId="209B6D75" w14:textId="77777777" w:rsidR="007B50EE" w:rsidRDefault="007B50EE" w:rsidP="007B50EE">
      <w:pPr>
        <w:pStyle w:val="NormalWeb"/>
      </w:pPr>
    </w:p>
    <w:p w14:paraId="05C2F1AE" w14:textId="77777777" w:rsidR="007B50EE" w:rsidRDefault="007B50EE" w:rsidP="007B50EE">
      <w:pPr>
        <w:pStyle w:val="NormalWeb"/>
      </w:pPr>
    </w:p>
    <w:p w14:paraId="22BE6153" w14:textId="77777777" w:rsidR="007B50EE" w:rsidRDefault="007B50EE" w:rsidP="007B50EE">
      <w:pPr>
        <w:pStyle w:val="Ttulo1"/>
      </w:pPr>
      <w:r>
        <w:t>Elimina tus muletillas y frases de apoyo repetitivas</w:t>
      </w:r>
    </w:p>
    <w:p w14:paraId="7CA88112" w14:textId="77777777" w:rsidR="007B50EE" w:rsidRDefault="007B50EE" w:rsidP="007B50EE">
      <w:pPr>
        <w:pStyle w:val="NormalWeb"/>
      </w:pPr>
      <w:r>
        <w:t>Cuando empezamos a hablar en público es normal tener algunas muletillas, tics nerviosos o frases de apoyo repetitivas que son difíciles de quitar. Para combatir esto el primer paso es identificarlas. Mira tus conferencias, grábate y revisa, además pregúntale a personas cercanas que te puedan dar ese feedback.</w:t>
      </w:r>
    </w:p>
    <w:p w14:paraId="676C7A29" w14:textId="77777777" w:rsidR="007B50EE" w:rsidRDefault="007B50EE" w:rsidP="007B50EE">
      <w:pPr>
        <w:pStyle w:val="NormalWeb"/>
      </w:pPr>
      <w:r>
        <w:t xml:space="preserve">Luego de haber identificado tus muletillas puedes empezar a </w:t>
      </w:r>
      <w:r w:rsidRPr="006266B7">
        <w:rPr>
          <w:b/>
          <w:bCs/>
          <w:i/>
          <w:iCs/>
        </w:rPr>
        <w:t>reemplazarlas con silencios</w:t>
      </w:r>
      <w:r>
        <w:t>. Esto también tiene efectos colaterales positivos, como darle más importancia a lo que acabas de decir, sonar más inteligente o generar más impacto, incluso si lo que pasó es que simplemente se te olvido lo que seguía.</w:t>
      </w:r>
    </w:p>
    <w:p w14:paraId="47976304" w14:textId="77777777" w:rsidR="007B50EE" w:rsidRDefault="007B50EE" w:rsidP="007B50EE">
      <w:pPr>
        <w:pStyle w:val="NormalWeb"/>
      </w:pPr>
      <w:r>
        <w:t xml:space="preserve">Si vas a leer un discurso o decir algo que sabes de memoria igual es importante ponerle intención y pensar realmente qué viene a continuación, así que las </w:t>
      </w:r>
      <w:r w:rsidRPr="006266B7">
        <w:rPr>
          <w:b/>
          <w:bCs/>
        </w:rPr>
        <w:t>pausas</w:t>
      </w:r>
      <w:r>
        <w:t xml:space="preserve"> pueden ser una herramienta muy valiosa que te ayudará a darle más fuerza a tu mensaje.</w:t>
      </w:r>
    </w:p>
    <w:p w14:paraId="15BE6E6B" w14:textId="77777777" w:rsidR="007B50EE" w:rsidRDefault="007B50EE" w:rsidP="007B50EE">
      <w:pPr>
        <w:pStyle w:val="NormalWeb"/>
      </w:pPr>
    </w:p>
    <w:p w14:paraId="459EA9CE" w14:textId="77777777" w:rsidR="007B50EE" w:rsidRPr="003F5CF8" w:rsidRDefault="007B50EE" w:rsidP="007B50EE">
      <w:pPr>
        <w:spacing w:before="100" w:beforeAutospacing="1" w:after="100" w:afterAutospacing="1" w:line="240" w:lineRule="auto"/>
        <w:ind w:left="2124" w:firstLine="708"/>
        <w:rPr>
          <w:rFonts w:ascii="Times New Roman" w:hAnsi="Times New Roman" w:cs="Times New Roman"/>
          <w:b/>
          <w:bCs/>
          <w:sz w:val="24"/>
          <w:szCs w:val="24"/>
        </w:rPr>
      </w:pPr>
      <w:r w:rsidRPr="003F5CF8">
        <w:rPr>
          <w:rFonts w:ascii="Times New Roman" w:hAnsi="Times New Roman" w:cs="Times New Roman"/>
          <w:b/>
          <w:bCs/>
          <w:sz w:val="24"/>
          <w:szCs w:val="24"/>
        </w:rPr>
        <w:t>Entender la importancia de la voz.</w:t>
      </w:r>
    </w:p>
    <w:p w14:paraId="72E520BF" w14:textId="77777777" w:rsidR="007B50EE" w:rsidRDefault="007B50EE" w:rsidP="007B50EE">
      <w:pPr>
        <w:spacing w:before="100" w:beforeAutospacing="1" w:after="100" w:afterAutospacing="1" w:line="240" w:lineRule="auto"/>
        <w:jc w:val="center"/>
        <w:rPr>
          <w:rFonts w:ascii="Times New Roman" w:hAnsi="Times New Roman" w:cs="Times New Roman"/>
          <w:sz w:val="40"/>
          <w:szCs w:val="40"/>
        </w:rPr>
      </w:pPr>
      <w:r w:rsidRPr="00102FAE">
        <w:rPr>
          <w:rFonts w:ascii="Times New Roman" w:hAnsi="Times New Roman" w:cs="Times New Roman"/>
          <w:sz w:val="40"/>
          <w:szCs w:val="40"/>
          <w:highlight w:val="yellow"/>
        </w:rPr>
        <w:t>Persuade con tu voz. Estrategias para sonar creíble. Emma Rodero TEDxMalagueta.mp4</w:t>
      </w:r>
    </w:p>
    <w:p w14:paraId="5B262237" w14:textId="77777777" w:rsidR="007B50EE" w:rsidRDefault="007B50EE" w:rsidP="007B50EE">
      <w:pPr>
        <w:spacing w:before="100" w:beforeAutospacing="1" w:after="100" w:afterAutospacing="1" w:line="240" w:lineRule="auto"/>
        <w:jc w:val="center"/>
        <w:rPr>
          <w:rFonts w:ascii="Times New Roman" w:hAnsi="Times New Roman" w:cs="Times New Roman"/>
          <w:sz w:val="40"/>
          <w:szCs w:val="40"/>
        </w:rPr>
      </w:pPr>
    </w:p>
    <w:p w14:paraId="60FB884C" w14:textId="77777777" w:rsidR="007B50EE" w:rsidRDefault="007B50EE" w:rsidP="007B50EE">
      <w:pPr>
        <w:spacing w:before="100" w:beforeAutospacing="1" w:after="100" w:afterAutospacing="1" w:line="240" w:lineRule="auto"/>
        <w:jc w:val="center"/>
        <w:rPr>
          <w:rFonts w:ascii="Times New Roman" w:hAnsi="Times New Roman" w:cs="Times New Roman"/>
          <w:sz w:val="40"/>
          <w:szCs w:val="40"/>
        </w:rPr>
      </w:pPr>
    </w:p>
    <w:p w14:paraId="2CA8B02A" w14:textId="77777777" w:rsidR="007B50EE" w:rsidRDefault="007B50EE" w:rsidP="007B50EE">
      <w:pPr>
        <w:spacing w:before="100" w:beforeAutospacing="1" w:after="100" w:afterAutospacing="1" w:line="240" w:lineRule="auto"/>
        <w:jc w:val="center"/>
        <w:rPr>
          <w:rFonts w:ascii="Times New Roman" w:hAnsi="Times New Roman" w:cs="Times New Roman"/>
          <w:sz w:val="40"/>
          <w:szCs w:val="40"/>
        </w:rPr>
      </w:pPr>
    </w:p>
    <w:p w14:paraId="5E7B0BF4" w14:textId="77777777" w:rsidR="007B50EE" w:rsidRDefault="007B50EE" w:rsidP="007B50EE">
      <w:pPr>
        <w:spacing w:before="100" w:beforeAutospacing="1" w:after="100" w:afterAutospacing="1" w:line="240" w:lineRule="auto"/>
        <w:jc w:val="center"/>
        <w:rPr>
          <w:rFonts w:ascii="Times New Roman" w:hAnsi="Times New Roman" w:cs="Times New Roman"/>
          <w:sz w:val="40"/>
          <w:szCs w:val="40"/>
        </w:rPr>
      </w:pPr>
    </w:p>
    <w:p w14:paraId="31868188" w14:textId="77777777" w:rsidR="007B50EE" w:rsidRDefault="007B50EE" w:rsidP="007B50EE">
      <w:pPr>
        <w:spacing w:before="100" w:beforeAutospacing="1" w:after="100" w:afterAutospacing="1" w:line="240" w:lineRule="auto"/>
        <w:jc w:val="center"/>
        <w:rPr>
          <w:rFonts w:ascii="Times New Roman" w:hAnsi="Times New Roman" w:cs="Times New Roman"/>
          <w:sz w:val="40"/>
          <w:szCs w:val="40"/>
        </w:rPr>
      </w:pPr>
    </w:p>
    <w:p w14:paraId="10241BD8" w14:textId="77777777" w:rsidR="007B50EE" w:rsidRDefault="007B50EE" w:rsidP="007B50EE">
      <w:pPr>
        <w:spacing w:before="100" w:beforeAutospacing="1" w:after="100" w:afterAutospacing="1" w:line="240" w:lineRule="auto"/>
        <w:jc w:val="center"/>
        <w:rPr>
          <w:rFonts w:ascii="Times New Roman" w:hAnsi="Times New Roman" w:cs="Times New Roman"/>
          <w:sz w:val="40"/>
          <w:szCs w:val="40"/>
        </w:rPr>
      </w:pPr>
    </w:p>
    <w:p w14:paraId="544CF45A" w14:textId="77777777" w:rsidR="007B50EE" w:rsidRDefault="007B50EE" w:rsidP="007B50EE">
      <w:pPr>
        <w:spacing w:before="100" w:beforeAutospacing="1" w:after="100" w:afterAutospacing="1" w:line="240" w:lineRule="auto"/>
        <w:jc w:val="center"/>
        <w:rPr>
          <w:rFonts w:ascii="Times New Roman" w:hAnsi="Times New Roman" w:cs="Times New Roman"/>
          <w:b/>
          <w:bCs/>
          <w:sz w:val="40"/>
          <w:szCs w:val="40"/>
          <w:highlight w:val="yellow"/>
        </w:rPr>
      </w:pPr>
    </w:p>
    <w:p w14:paraId="2746F418" w14:textId="77777777" w:rsidR="007B50EE" w:rsidRPr="00D464B9" w:rsidRDefault="007B50EE" w:rsidP="007B50EE">
      <w:pPr>
        <w:spacing w:before="100" w:beforeAutospacing="1" w:after="100" w:afterAutospacing="1" w:line="240" w:lineRule="auto"/>
        <w:jc w:val="center"/>
        <w:rPr>
          <w:rFonts w:ascii="Times New Roman" w:hAnsi="Times New Roman" w:cs="Times New Roman"/>
          <w:b/>
          <w:bCs/>
          <w:sz w:val="40"/>
          <w:szCs w:val="40"/>
        </w:rPr>
      </w:pPr>
      <w:r w:rsidRPr="00D464B9">
        <w:rPr>
          <w:rFonts w:ascii="Times New Roman" w:hAnsi="Times New Roman" w:cs="Times New Roman"/>
          <w:b/>
          <w:bCs/>
          <w:sz w:val="40"/>
          <w:szCs w:val="40"/>
          <w:highlight w:val="yellow"/>
        </w:rPr>
        <w:t>Importants Questions and Answers.</w:t>
      </w:r>
    </w:p>
    <w:p w14:paraId="680EF690"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6EF7D811" wp14:editId="3528EA61">
            <wp:extent cx="5612130" cy="165370"/>
            <wp:effectExtent l="0" t="0" r="0" b="635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88092"/>
                    <a:stretch/>
                  </pic:blipFill>
                  <pic:spPr bwMode="auto">
                    <a:xfrm>
                      <a:off x="0" y="0"/>
                      <a:ext cx="5612130" cy="1653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B45BC8" wp14:editId="0B3211FA">
            <wp:extent cx="5611962" cy="311286"/>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35025" b="42560"/>
                    <a:stretch/>
                  </pic:blipFill>
                  <pic:spPr bwMode="auto">
                    <a:xfrm>
                      <a:off x="0" y="0"/>
                      <a:ext cx="5612130" cy="311295"/>
                    </a:xfrm>
                    <a:prstGeom prst="rect">
                      <a:avLst/>
                    </a:prstGeom>
                    <a:ln>
                      <a:noFill/>
                    </a:ln>
                    <a:extLst>
                      <a:ext uri="{53640926-AAD7-44D8-BBD7-CCE9431645EC}">
                        <a14:shadowObscured xmlns:a14="http://schemas.microsoft.com/office/drawing/2010/main"/>
                      </a:ext>
                    </a:extLst>
                  </pic:spPr>
                </pic:pic>
              </a:graphicData>
            </a:graphic>
          </wp:inline>
        </w:drawing>
      </w:r>
    </w:p>
    <w:p w14:paraId="2115D4D8"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1AE8634A" wp14:editId="6035BB96">
            <wp:extent cx="5612130" cy="1384300"/>
            <wp:effectExtent l="0" t="0" r="762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1384300"/>
                    </a:xfrm>
                    <a:prstGeom prst="rect">
                      <a:avLst/>
                    </a:prstGeom>
                  </pic:spPr>
                </pic:pic>
              </a:graphicData>
            </a:graphic>
          </wp:inline>
        </w:drawing>
      </w:r>
    </w:p>
    <w:p w14:paraId="5D9336D6"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086A620E" wp14:editId="74407086">
            <wp:extent cx="5612130" cy="49784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497840"/>
                    </a:xfrm>
                    <a:prstGeom prst="rect">
                      <a:avLst/>
                    </a:prstGeom>
                  </pic:spPr>
                </pic:pic>
              </a:graphicData>
            </a:graphic>
          </wp:inline>
        </w:drawing>
      </w:r>
    </w:p>
    <w:p w14:paraId="73AB9DCF"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6729C2C8" wp14:editId="48226778">
            <wp:extent cx="5612130" cy="165370"/>
            <wp:effectExtent l="0" t="0" r="0" b="635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88010"/>
                    <a:stretch/>
                  </pic:blipFill>
                  <pic:spPr bwMode="auto">
                    <a:xfrm>
                      <a:off x="0" y="0"/>
                      <a:ext cx="5612130" cy="1653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E84740" wp14:editId="6C02483A">
            <wp:extent cx="5611228" cy="291829"/>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57129" b="21708"/>
                    <a:stretch/>
                  </pic:blipFill>
                  <pic:spPr bwMode="auto">
                    <a:xfrm>
                      <a:off x="0" y="0"/>
                      <a:ext cx="5612130" cy="291876"/>
                    </a:xfrm>
                    <a:prstGeom prst="rect">
                      <a:avLst/>
                    </a:prstGeom>
                    <a:ln>
                      <a:noFill/>
                    </a:ln>
                    <a:extLst>
                      <a:ext uri="{53640926-AAD7-44D8-BBD7-CCE9431645EC}">
                        <a14:shadowObscured xmlns:a14="http://schemas.microsoft.com/office/drawing/2010/main"/>
                      </a:ext>
                    </a:extLst>
                  </pic:spPr>
                </pic:pic>
              </a:graphicData>
            </a:graphic>
          </wp:inline>
        </w:drawing>
      </w:r>
    </w:p>
    <w:p w14:paraId="19D207E3"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2E99BB27" wp14:editId="5AAD982A">
            <wp:extent cx="5612130" cy="505839"/>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35341"/>
                    <a:stretch/>
                  </pic:blipFill>
                  <pic:spPr bwMode="auto">
                    <a:xfrm>
                      <a:off x="0" y="0"/>
                      <a:ext cx="5612130" cy="505839"/>
                    </a:xfrm>
                    <a:prstGeom prst="rect">
                      <a:avLst/>
                    </a:prstGeom>
                    <a:ln>
                      <a:noFill/>
                    </a:ln>
                    <a:extLst>
                      <a:ext uri="{53640926-AAD7-44D8-BBD7-CCE9431645EC}">
                        <a14:shadowObscured xmlns:a14="http://schemas.microsoft.com/office/drawing/2010/main"/>
                      </a:ext>
                    </a:extLst>
                  </pic:spPr>
                </pic:pic>
              </a:graphicData>
            </a:graphic>
          </wp:inline>
        </w:drawing>
      </w:r>
    </w:p>
    <w:p w14:paraId="29854258"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50B36AA8" wp14:editId="0E0FA259">
            <wp:extent cx="5612130" cy="165370"/>
            <wp:effectExtent l="0" t="0" r="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88173"/>
                    <a:stretch/>
                  </pic:blipFill>
                  <pic:spPr bwMode="auto">
                    <a:xfrm>
                      <a:off x="0" y="0"/>
                      <a:ext cx="5612130" cy="1653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D3F8B7" wp14:editId="46F949CA">
            <wp:extent cx="5609275" cy="321013"/>
            <wp:effectExtent l="0" t="0" r="0" b="317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5481" b="41549"/>
                    <a:stretch/>
                  </pic:blipFill>
                  <pic:spPr bwMode="auto">
                    <a:xfrm>
                      <a:off x="0" y="0"/>
                      <a:ext cx="5612130" cy="321176"/>
                    </a:xfrm>
                    <a:prstGeom prst="rect">
                      <a:avLst/>
                    </a:prstGeom>
                    <a:ln>
                      <a:noFill/>
                    </a:ln>
                    <a:extLst>
                      <a:ext uri="{53640926-AAD7-44D8-BBD7-CCE9431645EC}">
                        <a14:shadowObscured xmlns:a14="http://schemas.microsoft.com/office/drawing/2010/main"/>
                      </a:ext>
                    </a:extLst>
                  </pic:spPr>
                </pic:pic>
              </a:graphicData>
            </a:graphic>
          </wp:inline>
        </w:drawing>
      </w:r>
    </w:p>
    <w:p w14:paraId="784EEA41"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6490A4E5" wp14:editId="1C12CF38">
            <wp:extent cx="5612130" cy="175098"/>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87437"/>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A44BA5" wp14:editId="71F6CA89">
            <wp:extent cx="5611963" cy="35019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4896" b="39979"/>
                    <a:stretch/>
                  </pic:blipFill>
                  <pic:spPr bwMode="auto">
                    <a:xfrm>
                      <a:off x="0" y="0"/>
                      <a:ext cx="5612130" cy="350205"/>
                    </a:xfrm>
                    <a:prstGeom prst="rect">
                      <a:avLst/>
                    </a:prstGeom>
                    <a:ln>
                      <a:noFill/>
                    </a:ln>
                    <a:extLst>
                      <a:ext uri="{53640926-AAD7-44D8-BBD7-CCE9431645EC}">
                        <a14:shadowObscured xmlns:a14="http://schemas.microsoft.com/office/drawing/2010/main"/>
                      </a:ext>
                    </a:extLst>
                  </pic:spPr>
                </pic:pic>
              </a:graphicData>
            </a:graphic>
          </wp:inline>
        </w:drawing>
      </w:r>
    </w:p>
    <w:p w14:paraId="067DB9FA"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23C4E28E" wp14:editId="533433EE">
            <wp:extent cx="5612130" cy="165370"/>
            <wp:effectExtent l="0" t="0" r="0" b="635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79478"/>
                    <a:stretch/>
                  </pic:blipFill>
                  <pic:spPr bwMode="auto">
                    <a:xfrm>
                      <a:off x="0" y="0"/>
                      <a:ext cx="5612130" cy="1653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B92334" wp14:editId="1D885164">
            <wp:extent cx="5612130" cy="319432"/>
            <wp:effectExtent l="0" t="0" r="762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60359"/>
                    <a:stretch/>
                  </pic:blipFill>
                  <pic:spPr bwMode="auto">
                    <a:xfrm>
                      <a:off x="0" y="0"/>
                      <a:ext cx="5612130" cy="319432"/>
                    </a:xfrm>
                    <a:prstGeom prst="rect">
                      <a:avLst/>
                    </a:prstGeom>
                    <a:ln>
                      <a:noFill/>
                    </a:ln>
                    <a:extLst>
                      <a:ext uri="{53640926-AAD7-44D8-BBD7-CCE9431645EC}">
                        <a14:shadowObscured xmlns:a14="http://schemas.microsoft.com/office/drawing/2010/main"/>
                      </a:ext>
                    </a:extLst>
                  </pic:spPr>
                </pic:pic>
              </a:graphicData>
            </a:graphic>
          </wp:inline>
        </w:drawing>
      </w:r>
    </w:p>
    <w:p w14:paraId="205450C3"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lastRenderedPageBreak/>
        <w:drawing>
          <wp:inline distT="0" distB="0" distL="0" distR="0" wp14:anchorId="11A73875" wp14:editId="572D8CC9">
            <wp:extent cx="5612130" cy="1379220"/>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1379220"/>
                    </a:xfrm>
                    <a:prstGeom prst="rect">
                      <a:avLst/>
                    </a:prstGeom>
                  </pic:spPr>
                </pic:pic>
              </a:graphicData>
            </a:graphic>
          </wp:inline>
        </w:drawing>
      </w:r>
    </w:p>
    <w:p w14:paraId="5DAB115E"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097EE246" wp14:editId="63BB5671">
            <wp:extent cx="5612130" cy="515566"/>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35664"/>
                    <a:stretch/>
                  </pic:blipFill>
                  <pic:spPr bwMode="auto">
                    <a:xfrm>
                      <a:off x="0" y="0"/>
                      <a:ext cx="5612130" cy="515566"/>
                    </a:xfrm>
                    <a:prstGeom prst="rect">
                      <a:avLst/>
                    </a:prstGeom>
                    <a:ln>
                      <a:noFill/>
                    </a:ln>
                    <a:extLst>
                      <a:ext uri="{53640926-AAD7-44D8-BBD7-CCE9431645EC}">
                        <a14:shadowObscured xmlns:a14="http://schemas.microsoft.com/office/drawing/2010/main"/>
                      </a:ext>
                    </a:extLst>
                  </pic:spPr>
                </pic:pic>
              </a:graphicData>
            </a:graphic>
          </wp:inline>
        </w:drawing>
      </w:r>
    </w:p>
    <w:p w14:paraId="06C63CC3"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24F0240A" wp14:editId="2BA35832">
            <wp:extent cx="5612130" cy="165370"/>
            <wp:effectExtent l="0" t="0" r="0" b="635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88010"/>
                    <a:stretch/>
                  </pic:blipFill>
                  <pic:spPr bwMode="auto">
                    <a:xfrm>
                      <a:off x="0" y="0"/>
                      <a:ext cx="5612130" cy="1653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7B315C" wp14:editId="75215CED">
            <wp:extent cx="5609347" cy="31128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56424" b="20995"/>
                    <a:stretch/>
                  </pic:blipFill>
                  <pic:spPr bwMode="auto">
                    <a:xfrm>
                      <a:off x="0" y="0"/>
                      <a:ext cx="5612130" cy="311439"/>
                    </a:xfrm>
                    <a:prstGeom prst="rect">
                      <a:avLst/>
                    </a:prstGeom>
                    <a:ln>
                      <a:noFill/>
                    </a:ln>
                    <a:extLst>
                      <a:ext uri="{53640926-AAD7-44D8-BBD7-CCE9431645EC}">
                        <a14:shadowObscured xmlns:a14="http://schemas.microsoft.com/office/drawing/2010/main"/>
                      </a:ext>
                    </a:extLst>
                  </pic:spPr>
                </pic:pic>
              </a:graphicData>
            </a:graphic>
          </wp:inline>
        </w:drawing>
      </w:r>
    </w:p>
    <w:p w14:paraId="7E15B0BF"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1BF6ED61" wp14:editId="6AFD70B0">
            <wp:extent cx="5612130" cy="17509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87351"/>
                    <a:stretch/>
                  </pic:blipFill>
                  <pic:spPr bwMode="auto">
                    <a:xfrm>
                      <a:off x="0" y="0"/>
                      <a:ext cx="5612130" cy="1750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D8F099" wp14:editId="7892DD58">
            <wp:extent cx="5610495" cy="29183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6541" b="42371"/>
                    <a:stretch/>
                  </pic:blipFill>
                  <pic:spPr bwMode="auto">
                    <a:xfrm>
                      <a:off x="0" y="0"/>
                      <a:ext cx="5612130" cy="291915"/>
                    </a:xfrm>
                    <a:prstGeom prst="rect">
                      <a:avLst/>
                    </a:prstGeom>
                    <a:ln>
                      <a:noFill/>
                    </a:ln>
                    <a:extLst>
                      <a:ext uri="{53640926-AAD7-44D8-BBD7-CCE9431645EC}">
                        <a14:shadowObscured xmlns:a14="http://schemas.microsoft.com/office/drawing/2010/main"/>
                      </a:ext>
                    </a:extLst>
                  </pic:spPr>
                </pic:pic>
              </a:graphicData>
            </a:graphic>
          </wp:inline>
        </w:drawing>
      </w:r>
    </w:p>
    <w:p w14:paraId="212A7A29" w14:textId="77777777" w:rsidR="007B50EE"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354268EA" wp14:editId="4FBF9ADF">
            <wp:extent cx="5612130" cy="175098"/>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87391"/>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A529E4" wp14:editId="4F44D13D">
            <wp:extent cx="5609244" cy="301557"/>
            <wp:effectExtent l="0" t="0" r="0" b="381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5724" b="42550"/>
                    <a:stretch/>
                  </pic:blipFill>
                  <pic:spPr bwMode="auto">
                    <a:xfrm>
                      <a:off x="0" y="0"/>
                      <a:ext cx="5612130" cy="301712"/>
                    </a:xfrm>
                    <a:prstGeom prst="rect">
                      <a:avLst/>
                    </a:prstGeom>
                    <a:ln>
                      <a:noFill/>
                    </a:ln>
                    <a:extLst>
                      <a:ext uri="{53640926-AAD7-44D8-BBD7-CCE9431645EC}">
                        <a14:shadowObscured xmlns:a14="http://schemas.microsoft.com/office/drawing/2010/main"/>
                      </a:ext>
                    </a:extLst>
                  </pic:spPr>
                </pic:pic>
              </a:graphicData>
            </a:graphic>
          </wp:inline>
        </w:drawing>
      </w:r>
    </w:p>
    <w:p w14:paraId="759D4A96" w14:textId="77777777" w:rsidR="007B50EE" w:rsidRPr="00A410AA" w:rsidRDefault="007B50EE" w:rsidP="007B50EE">
      <w:pPr>
        <w:spacing w:before="100" w:beforeAutospacing="1" w:after="100" w:afterAutospacing="1" w:line="240" w:lineRule="auto"/>
        <w:rPr>
          <w:rFonts w:ascii="Times New Roman" w:hAnsi="Times New Roman" w:cs="Times New Roman"/>
          <w:sz w:val="40"/>
          <w:szCs w:val="40"/>
        </w:rPr>
      </w:pPr>
      <w:r>
        <w:rPr>
          <w:noProof/>
        </w:rPr>
        <w:drawing>
          <wp:inline distT="0" distB="0" distL="0" distR="0" wp14:anchorId="1E1C00F5" wp14:editId="335D6AC8">
            <wp:extent cx="5612130" cy="155642"/>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88557"/>
                    <a:stretch/>
                  </pic:blipFill>
                  <pic:spPr bwMode="auto">
                    <a:xfrm>
                      <a:off x="0" y="0"/>
                      <a:ext cx="5612130" cy="1556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D641D7" wp14:editId="33A89E03">
            <wp:extent cx="5606872" cy="2918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58645" b="19880"/>
                    <a:stretch/>
                  </pic:blipFill>
                  <pic:spPr bwMode="auto">
                    <a:xfrm>
                      <a:off x="0" y="0"/>
                      <a:ext cx="5612130" cy="292104"/>
                    </a:xfrm>
                    <a:prstGeom prst="rect">
                      <a:avLst/>
                    </a:prstGeom>
                    <a:ln>
                      <a:noFill/>
                    </a:ln>
                    <a:extLst>
                      <a:ext uri="{53640926-AAD7-44D8-BBD7-CCE9431645EC}">
                        <a14:shadowObscured xmlns:a14="http://schemas.microsoft.com/office/drawing/2010/main"/>
                      </a:ext>
                    </a:extLst>
                  </pic:spPr>
                </pic:pic>
              </a:graphicData>
            </a:graphic>
          </wp:inline>
        </w:drawing>
      </w:r>
    </w:p>
    <w:p w14:paraId="2E435893" w14:textId="77777777" w:rsidR="007B50EE" w:rsidRDefault="007B50EE" w:rsidP="007B50EE">
      <w:pPr>
        <w:tabs>
          <w:tab w:val="left" w:pos="5147"/>
        </w:tabs>
        <w:jc w:val="center"/>
        <w:rPr>
          <w:rFonts w:ascii="Times New Roman" w:hAnsi="Times New Roman" w:cs="Times New Roman"/>
          <w:b/>
          <w:bCs/>
          <w:i/>
          <w:iCs/>
          <w:sz w:val="56"/>
          <w:szCs w:val="56"/>
        </w:rPr>
      </w:pPr>
      <w:r>
        <w:rPr>
          <w:noProof/>
        </w:rPr>
        <w:drawing>
          <wp:inline distT="0" distB="0" distL="0" distR="0" wp14:anchorId="66C2A8D0" wp14:editId="54D31797">
            <wp:extent cx="5612130" cy="165370"/>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67076"/>
                    <a:stretch/>
                  </pic:blipFill>
                  <pic:spPr bwMode="auto">
                    <a:xfrm>
                      <a:off x="0" y="0"/>
                      <a:ext cx="5612130" cy="165370"/>
                    </a:xfrm>
                    <a:prstGeom prst="rect">
                      <a:avLst/>
                    </a:prstGeom>
                    <a:ln>
                      <a:noFill/>
                    </a:ln>
                    <a:extLst>
                      <a:ext uri="{53640926-AAD7-44D8-BBD7-CCE9431645EC}">
                        <a14:shadowObscured xmlns:a14="http://schemas.microsoft.com/office/drawing/2010/main"/>
                      </a:ext>
                    </a:extLst>
                  </pic:spPr>
                </pic:pic>
              </a:graphicData>
            </a:graphic>
          </wp:inline>
        </w:drawing>
      </w:r>
    </w:p>
    <w:p w14:paraId="68A9D172" w14:textId="77777777" w:rsidR="007B50EE" w:rsidRPr="00DB6940" w:rsidRDefault="007B50EE" w:rsidP="007B50EE">
      <w:pPr>
        <w:tabs>
          <w:tab w:val="left" w:pos="5147"/>
        </w:tabs>
        <w:jc w:val="center"/>
        <w:rPr>
          <w:rFonts w:ascii="Times New Roman" w:hAnsi="Times New Roman" w:cs="Times New Roman"/>
          <w:b/>
          <w:bCs/>
          <w:i/>
          <w:iCs/>
          <w:sz w:val="56"/>
          <w:szCs w:val="56"/>
        </w:rPr>
      </w:pPr>
      <w:r>
        <w:rPr>
          <w:noProof/>
        </w:rPr>
        <w:drawing>
          <wp:inline distT="0" distB="0" distL="0" distR="0" wp14:anchorId="413CE880" wp14:editId="58B05EE0">
            <wp:extent cx="5612130" cy="307002"/>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71711"/>
                    <a:stretch/>
                  </pic:blipFill>
                  <pic:spPr bwMode="auto">
                    <a:xfrm>
                      <a:off x="0" y="0"/>
                      <a:ext cx="5612130" cy="307002"/>
                    </a:xfrm>
                    <a:prstGeom prst="rect">
                      <a:avLst/>
                    </a:prstGeom>
                    <a:ln>
                      <a:noFill/>
                    </a:ln>
                    <a:extLst>
                      <a:ext uri="{53640926-AAD7-44D8-BBD7-CCE9431645EC}">
                        <a14:shadowObscured xmlns:a14="http://schemas.microsoft.com/office/drawing/2010/main"/>
                      </a:ext>
                    </a:extLst>
                  </pic:spPr>
                </pic:pic>
              </a:graphicData>
            </a:graphic>
          </wp:inline>
        </w:drawing>
      </w:r>
    </w:p>
    <w:p w14:paraId="272D5861" w14:textId="77777777" w:rsidR="007B50EE" w:rsidRDefault="007B50EE" w:rsidP="007B50EE">
      <w:pPr>
        <w:rPr>
          <w:rFonts w:ascii="Times New Roman" w:hAnsi="Times New Roman" w:cs="Times New Roman"/>
          <w:b/>
          <w:bCs/>
          <w:i/>
          <w:iCs/>
          <w:color w:val="FFC000" w:themeColor="accent4"/>
          <w:sz w:val="32"/>
          <w:szCs w:val="32"/>
        </w:rPr>
      </w:pPr>
    </w:p>
    <w:p w14:paraId="61B5C386" w14:textId="77777777" w:rsidR="007B50EE" w:rsidRPr="00271D47" w:rsidRDefault="007B50EE">
      <w:pPr>
        <w:rPr>
          <w:rFonts w:ascii="Times New Roman" w:hAnsi="Times New Roman" w:cs="Times New Roman"/>
          <w:b/>
          <w:bCs/>
          <w:i/>
          <w:iCs/>
          <w:color w:val="FFC000" w:themeColor="accent4"/>
          <w:sz w:val="32"/>
          <w:szCs w:val="32"/>
        </w:rPr>
      </w:pPr>
    </w:p>
    <w:sectPr w:rsidR="007B50EE" w:rsidRPr="00271D4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rage 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5D50"/>
    <w:multiLevelType w:val="multilevel"/>
    <w:tmpl w:val="316C4F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234"/>
    <w:multiLevelType w:val="hybridMultilevel"/>
    <w:tmpl w:val="68A28F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220E76"/>
    <w:multiLevelType w:val="multilevel"/>
    <w:tmpl w:val="C98C7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0338F"/>
    <w:multiLevelType w:val="multilevel"/>
    <w:tmpl w:val="4192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A6F08"/>
    <w:multiLevelType w:val="multilevel"/>
    <w:tmpl w:val="960E2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B54916"/>
    <w:multiLevelType w:val="multilevel"/>
    <w:tmpl w:val="13D65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B16A45"/>
    <w:multiLevelType w:val="multilevel"/>
    <w:tmpl w:val="62C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1756A0"/>
    <w:multiLevelType w:val="multilevel"/>
    <w:tmpl w:val="051A3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FD4C76"/>
    <w:multiLevelType w:val="multilevel"/>
    <w:tmpl w:val="270A15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937093E"/>
    <w:multiLevelType w:val="multilevel"/>
    <w:tmpl w:val="8450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B03C98"/>
    <w:multiLevelType w:val="multilevel"/>
    <w:tmpl w:val="BD88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A370D"/>
    <w:multiLevelType w:val="multilevel"/>
    <w:tmpl w:val="63DA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4D68F1"/>
    <w:multiLevelType w:val="multilevel"/>
    <w:tmpl w:val="52F2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3112AB"/>
    <w:multiLevelType w:val="multilevel"/>
    <w:tmpl w:val="982E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010CFE"/>
    <w:multiLevelType w:val="hybridMultilevel"/>
    <w:tmpl w:val="1144A88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8197063"/>
    <w:multiLevelType w:val="multilevel"/>
    <w:tmpl w:val="ADA2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D53D4A"/>
    <w:multiLevelType w:val="multilevel"/>
    <w:tmpl w:val="1918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EB6F0B"/>
    <w:multiLevelType w:val="multilevel"/>
    <w:tmpl w:val="6C96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BA4016"/>
    <w:multiLevelType w:val="multilevel"/>
    <w:tmpl w:val="8E0A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4C1246"/>
    <w:multiLevelType w:val="multilevel"/>
    <w:tmpl w:val="9AB834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304E58F3"/>
    <w:multiLevelType w:val="multilevel"/>
    <w:tmpl w:val="411A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441388"/>
    <w:multiLevelType w:val="multilevel"/>
    <w:tmpl w:val="1286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783403"/>
    <w:multiLevelType w:val="multilevel"/>
    <w:tmpl w:val="3DA2E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A91BCA"/>
    <w:multiLevelType w:val="multilevel"/>
    <w:tmpl w:val="8B9C57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35582CF5"/>
    <w:multiLevelType w:val="multilevel"/>
    <w:tmpl w:val="F7B0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4743EE"/>
    <w:multiLevelType w:val="multilevel"/>
    <w:tmpl w:val="795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9D3A27"/>
    <w:multiLevelType w:val="multilevel"/>
    <w:tmpl w:val="63BA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BB22B3"/>
    <w:multiLevelType w:val="multilevel"/>
    <w:tmpl w:val="F1866B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3CD61A58"/>
    <w:multiLevelType w:val="multilevel"/>
    <w:tmpl w:val="CA40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D12BFE"/>
    <w:multiLevelType w:val="multilevel"/>
    <w:tmpl w:val="E86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3A7CC3"/>
    <w:multiLevelType w:val="multilevel"/>
    <w:tmpl w:val="2938A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375E0F"/>
    <w:multiLevelType w:val="multilevel"/>
    <w:tmpl w:val="3E14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B9705F"/>
    <w:multiLevelType w:val="multilevel"/>
    <w:tmpl w:val="738C2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052742"/>
    <w:multiLevelType w:val="multilevel"/>
    <w:tmpl w:val="B480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7E6BF5"/>
    <w:multiLevelType w:val="hybridMultilevel"/>
    <w:tmpl w:val="EBF8217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483B530C"/>
    <w:multiLevelType w:val="multilevel"/>
    <w:tmpl w:val="716C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4C5DD1"/>
    <w:multiLevelType w:val="multilevel"/>
    <w:tmpl w:val="E2EA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5B7107"/>
    <w:multiLevelType w:val="multilevel"/>
    <w:tmpl w:val="BB74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1C4D0A"/>
    <w:multiLevelType w:val="multilevel"/>
    <w:tmpl w:val="994A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A4E4AD3"/>
    <w:multiLevelType w:val="multilevel"/>
    <w:tmpl w:val="730880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591D1C"/>
    <w:multiLevelType w:val="multilevel"/>
    <w:tmpl w:val="047C4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CB13D4"/>
    <w:multiLevelType w:val="multilevel"/>
    <w:tmpl w:val="9AF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AD7FCD"/>
    <w:multiLevelType w:val="multilevel"/>
    <w:tmpl w:val="486A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D616CC"/>
    <w:multiLevelType w:val="multilevel"/>
    <w:tmpl w:val="A74A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8D2C31"/>
    <w:multiLevelType w:val="multilevel"/>
    <w:tmpl w:val="104A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534F4C"/>
    <w:multiLevelType w:val="multilevel"/>
    <w:tmpl w:val="998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73665D"/>
    <w:multiLevelType w:val="multilevel"/>
    <w:tmpl w:val="7F881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10389E"/>
    <w:multiLevelType w:val="multilevel"/>
    <w:tmpl w:val="6912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520806"/>
    <w:multiLevelType w:val="multilevel"/>
    <w:tmpl w:val="FD2C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E9775E"/>
    <w:multiLevelType w:val="multilevel"/>
    <w:tmpl w:val="30DE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1E5ACE"/>
    <w:multiLevelType w:val="multilevel"/>
    <w:tmpl w:val="93965D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B07171"/>
    <w:multiLevelType w:val="multilevel"/>
    <w:tmpl w:val="9D904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0F130D"/>
    <w:multiLevelType w:val="multilevel"/>
    <w:tmpl w:val="F6A0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B60FFB"/>
    <w:multiLevelType w:val="multilevel"/>
    <w:tmpl w:val="9618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7E1536"/>
    <w:multiLevelType w:val="multilevel"/>
    <w:tmpl w:val="E2BE5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BF96D26"/>
    <w:multiLevelType w:val="multilevel"/>
    <w:tmpl w:val="565A1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2970AB"/>
    <w:multiLevelType w:val="multilevel"/>
    <w:tmpl w:val="55589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F090427"/>
    <w:multiLevelType w:val="multilevel"/>
    <w:tmpl w:val="1BF63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321B81"/>
    <w:multiLevelType w:val="multilevel"/>
    <w:tmpl w:val="CE22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A24D0E"/>
    <w:multiLevelType w:val="multilevel"/>
    <w:tmpl w:val="A9F4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E54DDD"/>
    <w:multiLevelType w:val="multilevel"/>
    <w:tmpl w:val="B950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720589"/>
    <w:multiLevelType w:val="multilevel"/>
    <w:tmpl w:val="17DC9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811C16"/>
    <w:multiLevelType w:val="hybridMultilevel"/>
    <w:tmpl w:val="F2AE9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732A573E"/>
    <w:multiLevelType w:val="multilevel"/>
    <w:tmpl w:val="6A2C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682FE2"/>
    <w:multiLevelType w:val="multilevel"/>
    <w:tmpl w:val="4792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1322FA"/>
    <w:multiLevelType w:val="multilevel"/>
    <w:tmpl w:val="1EC6E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E87A83"/>
    <w:multiLevelType w:val="multilevel"/>
    <w:tmpl w:val="8FAA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EB5DB8"/>
    <w:multiLevelType w:val="multilevel"/>
    <w:tmpl w:val="5986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096290"/>
    <w:multiLevelType w:val="hybridMultilevel"/>
    <w:tmpl w:val="04E625E6"/>
    <w:lvl w:ilvl="0" w:tplc="240A000F">
      <w:start w:val="1"/>
      <w:numFmt w:val="decimal"/>
      <w:lvlText w:val="%1."/>
      <w:lvlJc w:val="left"/>
      <w:pPr>
        <w:ind w:left="840" w:hanging="360"/>
      </w:pPr>
    </w:lvl>
    <w:lvl w:ilvl="1" w:tplc="240A0019" w:tentative="1">
      <w:start w:val="1"/>
      <w:numFmt w:val="lowerLetter"/>
      <w:lvlText w:val="%2."/>
      <w:lvlJc w:val="left"/>
      <w:pPr>
        <w:ind w:left="1560" w:hanging="360"/>
      </w:pPr>
    </w:lvl>
    <w:lvl w:ilvl="2" w:tplc="240A001B" w:tentative="1">
      <w:start w:val="1"/>
      <w:numFmt w:val="lowerRoman"/>
      <w:lvlText w:val="%3."/>
      <w:lvlJc w:val="right"/>
      <w:pPr>
        <w:ind w:left="2280" w:hanging="180"/>
      </w:pPr>
    </w:lvl>
    <w:lvl w:ilvl="3" w:tplc="240A000F" w:tentative="1">
      <w:start w:val="1"/>
      <w:numFmt w:val="decimal"/>
      <w:lvlText w:val="%4."/>
      <w:lvlJc w:val="left"/>
      <w:pPr>
        <w:ind w:left="3000" w:hanging="360"/>
      </w:pPr>
    </w:lvl>
    <w:lvl w:ilvl="4" w:tplc="240A0019" w:tentative="1">
      <w:start w:val="1"/>
      <w:numFmt w:val="lowerLetter"/>
      <w:lvlText w:val="%5."/>
      <w:lvlJc w:val="left"/>
      <w:pPr>
        <w:ind w:left="3720" w:hanging="360"/>
      </w:pPr>
    </w:lvl>
    <w:lvl w:ilvl="5" w:tplc="240A001B" w:tentative="1">
      <w:start w:val="1"/>
      <w:numFmt w:val="lowerRoman"/>
      <w:lvlText w:val="%6."/>
      <w:lvlJc w:val="right"/>
      <w:pPr>
        <w:ind w:left="4440" w:hanging="180"/>
      </w:pPr>
    </w:lvl>
    <w:lvl w:ilvl="6" w:tplc="240A000F" w:tentative="1">
      <w:start w:val="1"/>
      <w:numFmt w:val="decimal"/>
      <w:lvlText w:val="%7."/>
      <w:lvlJc w:val="left"/>
      <w:pPr>
        <w:ind w:left="5160" w:hanging="360"/>
      </w:pPr>
    </w:lvl>
    <w:lvl w:ilvl="7" w:tplc="240A0019" w:tentative="1">
      <w:start w:val="1"/>
      <w:numFmt w:val="lowerLetter"/>
      <w:lvlText w:val="%8."/>
      <w:lvlJc w:val="left"/>
      <w:pPr>
        <w:ind w:left="5880" w:hanging="360"/>
      </w:pPr>
    </w:lvl>
    <w:lvl w:ilvl="8" w:tplc="240A001B" w:tentative="1">
      <w:start w:val="1"/>
      <w:numFmt w:val="lowerRoman"/>
      <w:lvlText w:val="%9."/>
      <w:lvlJc w:val="right"/>
      <w:pPr>
        <w:ind w:left="6600" w:hanging="180"/>
      </w:pPr>
    </w:lvl>
  </w:abstractNum>
  <w:abstractNum w:abstractNumId="69" w15:restartNumberingAfterBreak="0">
    <w:nsid w:val="7B7578AF"/>
    <w:multiLevelType w:val="multilevel"/>
    <w:tmpl w:val="5B60E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821064"/>
    <w:multiLevelType w:val="multilevel"/>
    <w:tmpl w:val="FEC69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A00505"/>
    <w:multiLevelType w:val="multilevel"/>
    <w:tmpl w:val="8E24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7A2ADE"/>
    <w:multiLevelType w:val="multilevel"/>
    <w:tmpl w:val="A4B6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E9537E"/>
    <w:multiLevelType w:val="multilevel"/>
    <w:tmpl w:val="BF18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57"/>
  </w:num>
  <w:num w:numId="3">
    <w:abstractNumId w:val="50"/>
  </w:num>
  <w:num w:numId="4">
    <w:abstractNumId w:val="39"/>
  </w:num>
  <w:num w:numId="5">
    <w:abstractNumId w:val="0"/>
  </w:num>
  <w:num w:numId="6">
    <w:abstractNumId w:val="68"/>
  </w:num>
  <w:num w:numId="7">
    <w:abstractNumId w:val="15"/>
  </w:num>
  <w:num w:numId="8">
    <w:abstractNumId w:val="24"/>
  </w:num>
  <w:num w:numId="9">
    <w:abstractNumId w:val="31"/>
  </w:num>
  <w:num w:numId="10">
    <w:abstractNumId w:val="16"/>
  </w:num>
  <w:num w:numId="11">
    <w:abstractNumId w:val="48"/>
  </w:num>
  <w:num w:numId="12">
    <w:abstractNumId w:val="70"/>
  </w:num>
  <w:num w:numId="13">
    <w:abstractNumId w:val="52"/>
  </w:num>
  <w:num w:numId="14">
    <w:abstractNumId w:val="43"/>
  </w:num>
  <w:num w:numId="15">
    <w:abstractNumId w:val="44"/>
  </w:num>
  <w:num w:numId="16">
    <w:abstractNumId w:val="56"/>
  </w:num>
  <w:num w:numId="17">
    <w:abstractNumId w:val="49"/>
  </w:num>
  <w:num w:numId="18">
    <w:abstractNumId w:val="37"/>
  </w:num>
  <w:num w:numId="19">
    <w:abstractNumId w:val="42"/>
  </w:num>
  <w:num w:numId="20">
    <w:abstractNumId w:val="6"/>
  </w:num>
  <w:num w:numId="21">
    <w:abstractNumId w:val="21"/>
  </w:num>
  <w:num w:numId="22">
    <w:abstractNumId w:val="67"/>
  </w:num>
  <w:num w:numId="23">
    <w:abstractNumId w:val="35"/>
  </w:num>
  <w:num w:numId="24">
    <w:abstractNumId w:val="28"/>
  </w:num>
  <w:num w:numId="25">
    <w:abstractNumId w:val="58"/>
  </w:num>
  <w:num w:numId="26">
    <w:abstractNumId w:val="11"/>
  </w:num>
  <w:num w:numId="27">
    <w:abstractNumId w:val="20"/>
  </w:num>
  <w:num w:numId="28">
    <w:abstractNumId w:val="59"/>
  </w:num>
  <w:num w:numId="29">
    <w:abstractNumId w:val="41"/>
  </w:num>
  <w:num w:numId="30">
    <w:abstractNumId w:val="14"/>
  </w:num>
  <w:num w:numId="31">
    <w:abstractNumId w:val="1"/>
  </w:num>
  <w:num w:numId="32">
    <w:abstractNumId w:val="47"/>
  </w:num>
  <w:num w:numId="33">
    <w:abstractNumId w:val="10"/>
  </w:num>
  <w:num w:numId="34">
    <w:abstractNumId w:val="2"/>
  </w:num>
  <w:num w:numId="35">
    <w:abstractNumId w:val="32"/>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5"/>
  </w:num>
  <w:num w:numId="38">
    <w:abstractNumId w:val="51"/>
  </w:num>
  <w:num w:numId="39">
    <w:abstractNumId w:val="63"/>
  </w:num>
  <w:num w:numId="4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num>
  <w:num w:numId="44">
    <w:abstractNumId w:val="9"/>
  </w:num>
  <w:num w:numId="45">
    <w:abstractNumId w:val="69"/>
  </w:num>
  <w:num w:numId="46">
    <w:abstractNumId w:val="40"/>
  </w:num>
  <w:num w:numId="47">
    <w:abstractNumId w:val="29"/>
  </w:num>
  <w:num w:numId="48">
    <w:abstractNumId w:val="46"/>
  </w:num>
  <w:num w:numId="49">
    <w:abstractNumId w:val="4"/>
  </w:num>
  <w:num w:numId="50">
    <w:abstractNumId w:val="61"/>
  </w:num>
  <w:num w:numId="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6"/>
  </w:num>
  <w:num w:numId="54">
    <w:abstractNumId w:val="13"/>
  </w:num>
  <w:num w:numId="55">
    <w:abstractNumId w:val="62"/>
  </w:num>
  <w:num w:numId="56">
    <w:abstractNumId w:val="66"/>
  </w:num>
  <w:num w:numId="57">
    <w:abstractNumId w:val="12"/>
  </w:num>
  <w:num w:numId="58">
    <w:abstractNumId w:val="65"/>
  </w:num>
  <w:num w:numId="59">
    <w:abstractNumId w:val="71"/>
  </w:num>
  <w:num w:numId="60">
    <w:abstractNumId w:val="38"/>
  </w:num>
  <w:num w:numId="61">
    <w:abstractNumId w:val="36"/>
  </w:num>
  <w:num w:numId="62">
    <w:abstractNumId w:val="73"/>
  </w:num>
  <w:num w:numId="63">
    <w:abstractNumId w:val="7"/>
  </w:num>
  <w:num w:numId="64">
    <w:abstractNumId w:val="34"/>
  </w:num>
  <w:num w:numId="65">
    <w:abstractNumId w:val="60"/>
  </w:num>
  <w:num w:numId="66">
    <w:abstractNumId w:val="45"/>
  </w:num>
  <w:num w:numId="67">
    <w:abstractNumId w:val="72"/>
  </w:num>
  <w:num w:numId="68">
    <w:abstractNumId w:val="64"/>
  </w:num>
  <w:num w:numId="69">
    <w:abstractNumId w:val="18"/>
  </w:num>
  <w:num w:numId="70">
    <w:abstractNumId w:val="17"/>
  </w:num>
  <w:num w:numId="71">
    <w:abstractNumId w:val="25"/>
  </w:num>
  <w:num w:numId="72">
    <w:abstractNumId w:val="3"/>
  </w:num>
  <w:num w:numId="73">
    <w:abstractNumId w:val="33"/>
  </w:num>
  <w:num w:numId="74">
    <w:abstractNumId w:val="5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4BD"/>
    <w:rsid w:val="0003083B"/>
    <w:rsid w:val="00072A44"/>
    <w:rsid w:val="0024157A"/>
    <w:rsid w:val="00271D47"/>
    <w:rsid w:val="00366587"/>
    <w:rsid w:val="00567473"/>
    <w:rsid w:val="00665C10"/>
    <w:rsid w:val="006B7961"/>
    <w:rsid w:val="006D4467"/>
    <w:rsid w:val="007B50EE"/>
    <w:rsid w:val="00B669E4"/>
    <w:rsid w:val="00BB390C"/>
    <w:rsid w:val="00BE0BDF"/>
    <w:rsid w:val="00D464BD"/>
    <w:rsid w:val="00FF73B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C15E4"/>
  <w15:chartTrackingRefBased/>
  <w15:docId w15:val="{B9097625-B742-487E-9527-4C7F739EB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E0B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6D4467"/>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E0B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D4467"/>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0BDF"/>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BE0BD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E0BD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BE0BDF"/>
    <w:rPr>
      <w:b/>
      <w:bCs/>
    </w:rPr>
  </w:style>
  <w:style w:type="character" w:styleId="nfasis">
    <w:name w:val="Emphasis"/>
    <w:basedOn w:val="Fuentedeprrafopredeter"/>
    <w:uiPriority w:val="20"/>
    <w:qFormat/>
    <w:rsid w:val="00072A44"/>
    <w:rPr>
      <w:i/>
      <w:iCs/>
    </w:rPr>
  </w:style>
  <w:style w:type="paragraph" w:styleId="Prrafodelista">
    <w:name w:val="List Paragraph"/>
    <w:basedOn w:val="Normal"/>
    <w:uiPriority w:val="34"/>
    <w:qFormat/>
    <w:rsid w:val="00072A44"/>
    <w:pPr>
      <w:ind w:left="720"/>
      <w:contextualSpacing/>
    </w:pPr>
  </w:style>
  <w:style w:type="character" w:customStyle="1" w:styleId="Ttulo2Car">
    <w:name w:val="Título 2 Car"/>
    <w:basedOn w:val="Fuentedeprrafopredeter"/>
    <w:link w:val="Ttulo2"/>
    <w:uiPriority w:val="9"/>
    <w:semiHidden/>
    <w:rsid w:val="006D4467"/>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6D4467"/>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unhideWhenUsed/>
    <w:rsid w:val="00B669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99339">
      <w:bodyDiv w:val="1"/>
      <w:marLeft w:val="0"/>
      <w:marRight w:val="0"/>
      <w:marTop w:val="0"/>
      <w:marBottom w:val="0"/>
      <w:divBdr>
        <w:top w:val="none" w:sz="0" w:space="0" w:color="auto"/>
        <w:left w:val="none" w:sz="0" w:space="0" w:color="auto"/>
        <w:bottom w:val="none" w:sz="0" w:space="0" w:color="auto"/>
        <w:right w:val="none" w:sz="0" w:space="0" w:color="auto"/>
      </w:divBdr>
    </w:div>
    <w:div w:id="1719626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jpeg"/><Relationship Id="rId21" Type="http://schemas.openxmlformats.org/officeDocument/2006/relationships/image" Target="media/image17.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1.jpe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jpeg"/><Relationship Id="rId118" Type="http://schemas.openxmlformats.org/officeDocument/2006/relationships/image" Target="media/image112.png"/><Relationship Id="rId134" Type="http://schemas.openxmlformats.org/officeDocument/2006/relationships/image" Target="media/image127.png"/><Relationship Id="rId139" Type="http://schemas.openxmlformats.org/officeDocument/2006/relationships/image" Target="media/image132.jpe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hyperlink" Target="https://www.youtube.com/watch?v=8S0FDjFBj8o" TargetMode="External"/><Relationship Id="rId155"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jpeg"/><Relationship Id="rId145" Type="http://schemas.openxmlformats.org/officeDocument/2006/relationships/image" Target="media/image138.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jpeg"/><Relationship Id="rId119" Type="http://schemas.openxmlformats.org/officeDocument/2006/relationships/hyperlink" Target="https://www.ted.com/talks/simon_sinek_how_great_leaders_inspire_action?language=en" TargetMode="External"/><Relationship Id="rId127" Type="http://schemas.openxmlformats.org/officeDocument/2006/relationships/image" Target="media/image120.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0.jpe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30.jpe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www.paletton.com/" TargetMode="External"/><Relationship Id="rId16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162"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www.youtube.com/watch?v=J5VH3BNs31w&amp;feature=youtu.be" TargetMode="External"/><Relationship Id="rId110" Type="http://schemas.openxmlformats.org/officeDocument/2006/relationships/image" Target="media/image104.png"/><Relationship Id="rId115" Type="http://schemas.openxmlformats.org/officeDocument/2006/relationships/image" Target="media/image109.jpe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open.spotify.com/track/0Z06gAgsGv5hsLzvC06XMP?si=XCUCXTaJTsKzetJqLLkgAg" TargetMode="External"/><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gif"/><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124</Pages>
  <Words>20195</Words>
  <Characters>111078</Characters>
  <Application>Microsoft Office Word</Application>
  <DocSecurity>0</DocSecurity>
  <Lines>925</Lines>
  <Paragraphs>262</Paragraphs>
  <ScaleCrop>false</ScaleCrop>
  <Company/>
  <LinksUpToDate>false</LinksUpToDate>
  <CharactersWithSpaces>131011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32</cp:revision>
  <dcterms:created xsi:type="dcterms:W3CDTF">2020-10-16T02:13:00Z</dcterms:created>
  <dcterms:modified xsi:type="dcterms:W3CDTF">2020-11-29T03:13:00Z</dcterms:modified>
</cp:coreProperties>
</file>