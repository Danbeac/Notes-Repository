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B1050" w14:textId="66C9B020" w:rsidR="005E0078" w:rsidRPr="00560320" w:rsidRDefault="005E0078" w:rsidP="005E0078">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w:t>
      </w:r>
      <w:r>
        <w:rPr>
          <w:rFonts w:ascii="Times New Roman" w:eastAsia="Times New Roman" w:hAnsi="Times New Roman" w:cs="Times New Roman"/>
          <w:b/>
          <w:bCs/>
          <w:i/>
          <w:iCs/>
          <w:color w:val="FFC000"/>
          <w:kern w:val="36"/>
          <w:sz w:val="28"/>
          <w:szCs w:val="28"/>
          <w:lang w:eastAsia="es-CO"/>
        </w:rPr>
        <w:t xml:space="preserve">de </w:t>
      </w:r>
      <w:r>
        <w:rPr>
          <w:rFonts w:ascii="Times New Roman" w:eastAsia="Times New Roman" w:hAnsi="Times New Roman" w:cs="Times New Roman"/>
          <w:b/>
          <w:bCs/>
          <w:i/>
          <w:iCs/>
          <w:color w:val="FFC000"/>
          <w:kern w:val="36"/>
          <w:sz w:val="28"/>
          <w:szCs w:val="28"/>
          <w:lang w:eastAsia="es-CO"/>
        </w:rPr>
        <w:t>Terminal y Linea de Comandos.</w:t>
      </w:r>
    </w:p>
    <w:p w14:paraId="5BA53D51" w14:textId="4A113B0A" w:rsidR="00165A42" w:rsidRDefault="00165A42" w:rsidP="00165A4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165A42">
        <w:rPr>
          <w:rFonts w:ascii="Times New Roman" w:eastAsia="Times New Roman" w:hAnsi="Times New Roman" w:cs="Times New Roman"/>
          <w:b/>
          <w:bCs/>
          <w:kern w:val="36"/>
          <w:sz w:val="48"/>
          <w:szCs w:val="48"/>
          <w:lang w:eastAsia="es-CO"/>
        </w:rPr>
        <w:t>¿Qué es y cómo funciona la terminal?</w:t>
      </w:r>
    </w:p>
    <w:p w14:paraId="031D8078"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La terminal es un programa que recibe instrucciones, las traduce a lenguaje del computador, las ejecuta y muestra resultados.</w:t>
      </w:r>
    </w:p>
    <w:p w14:paraId="1DD6343E"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Utiliza un entorno 100% texto por lo tanto es muy eficiente.</w:t>
      </w:r>
    </w:p>
    <w:p w14:paraId="3D9EEE4A"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Permite la automatización de tareas repetitivas.</w:t>
      </w:r>
    </w:p>
    <w:p w14:paraId="15286D78"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Se compone de:</w:t>
      </w:r>
    </w:p>
    <w:p w14:paraId="4AFC4D3D" w14:textId="77777777" w:rsidR="004B1D7B" w:rsidRPr="004B1D7B" w:rsidRDefault="004B1D7B" w:rsidP="004B1D7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133E16">
        <w:rPr>
          <w:rFonts w:ascii="Times New Roman" w:eastAsia="Times New Roman" w:hAnsi="Times New Roman" w:cs="Times New Roman"/>
          <w:b/>
          <w:bCs/>
          <w:sz w:val="24"/>
          <w:szCs w:val="24"/>
          <w:lang w:eastAsia="es-CO"/>
        </w:rPr>
        <w:t>El prompt:</w:t>
      </w:r>
      <w:r w:rsidRPr="004B1D7B">
        <w:rPr>
          <w:rFonts w:ascii="Times New Roman" w:eastAsia="Times New Roman" w:hAnsi="Times New Roman" w:cs="Times New Roman"/>
          <w:sz w:val="24"/>
          <w:szCs w:val="24"/>
          <w:lang w:eastAsia="es-CO"/>
        </w:rPr>
        <w:t xml:space="preserve"> que es un conjunto de caracteres al principio de cada línea y muestra información propia del sistema en que se esté utilizando.</w:t>
      </w:r>
    </w:p>
    <w:p w14:paraId="4C2C0349" w14:textId="43FAC9E0" w:rsidR="004B1D7B" w:rsidRPr="004B1D7B" w:rsidRDefault="004B1D7B" w:rsidP="004B1D7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133E16">
        <w:rPr>
          <w:rFonts w:ascii="Times New Roman" w:eastAsia="Times New Roman" w:hAnsi="Times New Roman" w:cs="Times New Roman"/>
          <w:b/>
          <w:bCs/>
          <w:sz w:val="24"/>
          <w:szCs w:val="24"/>
          <w:lang w:eastAsia="es-CO"/>
        </w:rPr>
        <w:t>El cursor:</w:t>
      </w:r>
      <w:r w:rsidRPr="004B1D7B">
        <w:rPr>
          <w:rFonts w:ascii="Times New Roman" w:eastAsia="Times New Roman" w:hAnsi="Times New Roman" w:cs="Times New Roman"/>
          <w:sz w:val="24"/>
          <w:szCs w:val="24"/>
          <w:lang w:eastAsia="es-CO"/>
        </w:rPr>
        <w:t xml:space="preserve"> es un “underscore” que titila en la pantalla del terminal, y en conjunto con el prompt, indican que están a la espera de recibir </w:t>
      </w:r>
      <w:r w:rsidR="00133E16" w:rsidRPr="004B1D7B">
        <w:rPr>
          <w:rFonts w:ascii="Times New Roman" w:eastAsia="Times New Roman" w:hAnsi="Times New Roman" w:cs="Times New Roman"/>
          <w:sz w:val="24"/>
          <w:szCs w:val="24"/>
          <w:lang w:eastAsia="es-CO"/>
        </w:rPr>
        <w:t>órdenes</w:t>
      </w:r>
      <w:r w:rsidRPr="004B1D7B">
        <w:rPr>
          <w:rFonts w:ascii="Times New Roman" w:eastAsia="Times New Roman" w:hAnsi="Times New Roman" w:cs="Times New Roman"/>
          <w:sz w:val="24"/>
          <w:szCs w:val="24"/>
          <w:lang w:eastAsia="es-CO"/>
        </w:rPr>
        <w:t>.</w:t>
      </w:r>
    </w:p>
    <w:p w14:paraId="4F86F776" w14:textId="77777777" w:rsidR="004B1D7B" w:rsidRPr="004B1D7B" w:rsidRDefault="004B1D7B" w:rsidP="004B1D7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En la terminal se ingresan instrucciones, también conocidas como “comandos”.</w:t>
      </w:r>
    </w:p>
    <w:p w14:paraId="07D051F2" w14:textId="77777777" w:rsidR="004B1D7B" w:rsidRPr="004B1D7B" w:rsidRDefault="004B1D7B" w:rsidP="004B1D7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Estos comandos, a su vez, se componen de: nombre programa parámetro modificadores.</w:t>
      </w:r>
    </w:p>
    <w:p w14:paraId="5DE46FDA" w14:textId="77777777" w:rsidR="004B1D7B" w:rsidRPr="004B1D7B" w:rsidRDefault="004B1D7B" w:rsidP="004B1D7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La terminal también cuenta con otras utilidades, tales como:</w:t>
      </w:r>
    </w:p>
    <w:p w14:paraId="1FA3EE37" w14:textId="77777777" w:rsidR="004B1D7B" w:rsidRPr="004B1D7B" w:rsidRDefault="004B1D7B" w:rsidP="004B1D7B">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Comodines.</w:t>
      </w:r>
    </w:p>
    <w:p w14:paraId="6EF67CA9" w14:textId="77777777" w:rsidR="004B1D7B" w:rsidRPr="004B1D7B" w:rsidRDefault="004B1D7B" w:rsidP="004B1D7B">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Combinación de teclas.</w:t>
      </w:r>
    </w:p>
    <w:p w14:paraId="01194095" w14:textId="0F508994" w:rsidR="004B1D7B" w:rsidRDefault="004B1D7B" w:rsidP="004B1D7B">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Sustitución de comandos.</w:t>
      </w:r>
    </w:p>
    <w:p w14:paraId="1FBA9E27" w14:textId="5551F829"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44AA2D5D" w14:textId="4F9B14E9"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0B7E1D78" w14:textId="003D2A83"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4594939E" w14:textId="6FEFFECC"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650EBDA3" w14:textId="018DF4DA"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3DF7127B" w14:textId="4A8CD6DF"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181BF451" w14:textId="03788FF6"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43377D40" w14:textId="77777777" w:rsidR="003D788D" w:rsidRDefault="003D788D" w:rsidP="003D788D">
      <w:pPr>
        <w:spacing w:before="100" w:beforeAutospacing="1" w:after="100" w:afterAutospacing="1" w:line="240" w:lineRule="auto"/>
        <w:rPr>
          <w:rFonts w:ascii="Times New Roman" w:eastAsia="Times New Roman" w:hAnsi="Times New Roman" w:cs="Times New Roman"/>
          <w:sz w:val="24"/>
          <w:szCs w:val="24"/>
          <w:lang w:eastAsia="es-CO"/>
        </w:rPr>
      </w:pPr>
    </w:p>
    <w:p w14:paraId="757F1D2E" w14:textId="288F5231" w:rsidR="004B1D7B" w:rsidRDefault="004B1D7B" w:rsidP="004B1D7B">
      <w:pPr>
        <w:spacing w:before="100" w:beforeAutospacing="1" w:after="100" w:afterAutospacing="1" w:line="240" w:lineRule="auto"/>
        <w:rPr>
          <w:rFonts w:ascii="Times New Roman" w:eastAsia="Times New Roman" w:hAnsi="Times New Roman" w:cs="Times New Roman"/>
          <w:sz w:val="24"/>
          <w:szCs w:val="24"/>
          <w:lang w:eastAsia="es-CO"/>
        </w:rPr>
      </w:pPr>
    </w:p>
    <w:p w14:paraId="2D8398F3" w14:textId="77777777" w:rsidR="003D788D" w:rsidRDefault="003D788D" w:rsidP="004B1D7B">
      <w:pPr>
        <w:spacing w:before="100" w:beforeAutospacing="1" w:after="100" w:afterAutospacing="1" w:line="240" w:lineRule="auto"/>
        <w:rPr>
          <w:rFonts w:ascii="Times New Roman" w:eastAsia="Times New Roman" w:hAnsi="Times New Roman" w:cs="Times New Roman"/>
          <w:b/>
          <w:bCs/>
          <w:kern w:val="36"/>
          <w:sz w:val="48"/>
          <w:szCs w:val="48"/>
          <w:lang w:eastAsia="es-CO"/>
        </w:rPr>
      </w:pPr>
    </w:p>
    <w:p w14:paraId="16B366EB" w14:textId="77777777" w:rsidR="003D788D" w:rsidRDefault="003D788D" w:rsidP="004B1D7B">
      <w:pPr>
        <w:spacing w:before="100" w:beforeAutospacing="1" w:after="100" w:afterAutospacing="1" w:line="240" w:lineRule="auto"/>
        <w:rPr>
          <w:rFonts w:ascii="Times New Roman" w:eastAsia="Times New Roman" w:hAnsi="Times New Roman" w:cs="Times New Roman"/>
          <w:b/>
          <w:bCs/>
          <w:kern w:val="36"/>
          <w:sz w:val="48"/>
          <w:szCs w:val="48"/>
          <w:lang w:eastAsia="es-CO"/>
        </w:rPr>
      </w:pPr>
    </w:p>
    <w:p w14:paraId="1D50EB9C" w14:textId="0CE567AC" w:rsidR="004B1D7B" w:rsidRPr="003D788D" w:rsidRDefault="003D788D" w:rsidP="004B1D7B">
      <w:pPr>
        <w:spacing w:before="100" w:beforeAutospacing="1" w:after="100" w:afterAutospacing="1" w:line="240" w:lineRule="auto"/>
        <w:rPr>
          <w:rFonts w:ascii="Times New Roman" w:eastAsia="Times New Roman" w:hAnsi="Times New Roman" w:cs="Times New Roman"/>
          <w:sz w:val="24"/>
          <w:szCs w:val="24"/>
          <w:lang w:val="en-US" w:eastAsia="es-CO"/>
        </w:rPr>
      </w:pPr>
      <w:r w:rsidRPr="003D788D">
        <w:rPr>
          <w:rFonts w:ascii="Times New Roman" w:eastAsia="Times New Roman" w:hAnsi="Times New Roman" w:cs="Times New Roman"/>
          <w:b/>
          <w:bCs/>
          <w:kern w:val="36"/>
          <w:sz w:val="48"/>
          <w:szCs w:val="48"/>
          <w:highlight w:val="green"/>
          <w:lang w:val="en-US" w:eastAsia="es-CO"/>
        </w:rPr>
        <w:t>Shortcuts</w:t>
      </w:r>
      <w:r w:rsidR="004B1D7B" w:rsidRPr="003D788D">
        <w:rPr>
          <w:rFonts w:ascii="Times New Roman" w:eastAsia="Times New Roman" w:hAnsi="Times New Roman" w:cs="Times New Roman"/>
          <w:b/>
          <w:bCs/>
          <w:kern w:val="36"/>
          <w:sz w:val="48"/>
          <w:szCs w:val="48"/>
          <w:highlight w:val="green"/>
          <w:lang w:val="en-US" w:eastAsia="es-CO"/>
        </w:rPr>
        <w:t xml:space="preserve"> </w:t>
      </w:r>
      <w:r w:rsidRPr="003D788D">
        <w:rPr>
          <w:rFonts w:ascii="Times New Roman" w:eastAsia="Times New Roman" w:hAnsi="Times New Roman" w:cs="Times New Roman"/>
          <w:b/>
          <w:bCs/>
          <w:kern w:val="36"/>
          <w:sz w:val="48"/>
          <w:szCs w:val="48"/>
          <w:highlight w:val="green"/>
          <w:lang w:val="en-US" w:eastAsia="es-CO"/>
        </w:rPr>
        <w:t xml:space="preserve">con </w:t>
      </w:r>
      <w:r w:rsidR="00DC7C80" w:rsidRPr="003D788D">
        <w:rPr>
          <w:rFonts w:ascii="Times New Roman" w:eastAsia="Times New Roman" w:hAnsi="Times New Roman" w:cs="Times New Roman"/>
          <w:b/>
          <w:bCs/>
          <w:kern w:val="36"/>
          <w:sz w:val="48"/>
          <w:szCs w:val="48"/>
          <w:highlight w:val="green"/>
          <w:lang w:val="en-US" w:eastAsia="es-CO"/>
        </w:rPr>
        <w:t xml:space="preserve">teclas de </w:t>
      </w:r>
      <w:r w:rsidR="004B1D7B" w:rsidRPr="003D788D">
        <w:rPr>
          <w:rFonts w:ascii="Times New Roman" w:eastAsia="Times New Roman" w:hAnsi="Times New Roman" w:cs="Times New Roman"/>
          <w:b/>
          <w:bCs/>
          <w:kern w:val="36"/>
          <w:sz w:val="48"/>
          <w:szCs w:val="48"/>
          <w:highlight w:val="green"/>
          <w:lang w:val="en-US" w:eastAsia="es-CO"/>
        </w:rPr>
        <w:t>Windows</w:t>
      </w:r>
      <w:r w:rsidRPr="003D788D">
        <w:rPr>
          <w:rFonts w:ascii="Times New Roman" w:eastAsia="Times New Roman" w:hAnsi="Times New Roman" w:cs="Times New Roman"/>
          <w:b/>
          <w:bCs/>
          <w:kern w:val="36"/>
          <w:sz w:val="48"/>
          <w:szCs w:val="48"/>
          <w:highlight w:val="green"/>
          <w:lang w:val="en-US" w:eastAsia="es-CO"/>
        </w:rPr>
        <w:t>.</w:t>
      </w:r>
    </w:p>
    <w:p w14:paraId="2CA74DD5" w14:textId="5D821624"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Explorador de Archivos</w:t>
      </w:r>
      <w:r w:rsidR="003D788D" w:rsidRPr="003D788D">
        <w:rPr>
          <w:rFonts w:ascii="Times New Roman" w:hAnsi="Times New Roman" w:cs="Times New Roman"/>
        </w:rPr>
        <w:t>.</w:t>
      </w:r>
    </w:p>
    <w:p w14:paraId="7A19E63F" w14:textId="4EFA20B5" w:rsidR="004B1D7B" w:rsidRPr="003D788D" w:rsidRDefault="004B1D7B" w:rsidP="00E635E5">
      <w:pPr>
        <w:ind w:firstLine="708"/>
        <w:rPr>
          <w:rFonts w:ascii="Times New Roman" w:hAnsi="Times New Roman" w:cs="Times New Roman"/>
        </w:rPr>
      </w:pPr>
      <w:r w:rsidRPr="003D788D">
        <w:rPr>
          <w:rStyle w:val="Textoennegrita"/>
          <w:rFonts w:ascii="Times New Roman" w:hAnsi="Times New Roman" w:cs="Times New Roman"/>
        </w:rPr>
        <w:t>Windows + E</w:t>
      </w:r>
      <w:r w:rsidRPr="003D788D">
        <w:rPr>
          <w:rFonts w:ascii="Times New Roman" w:hAnsi="Times New Roman" w:cs="Times New Roman"/>
        </w:rPr>
        <w:t>.</w:t>
      </w:r>
    </w:p>
    <w:p w14:paraId="125DAB8D" w14:textId="2E8AF99E" w:rsidR="004B1D7B" w:rsidRPr="003D788D" w:rsidRDefault="004B1D7B" w:rsidP="004B1D7B">
      <w:pPr>
        <w:rPr>
          <w:rStyle w:val="Textoennegrita"/>
          <w:rFonts w:ascii="Times New Roman" w:hAnsi="Times New Roman" w:cs="Times New Roman"/>
        </w:rPr>
      </w:pPr>
    </w:p>
    <w:p w14:paraId="5BF2FA07" w14:textId="555F7475"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Mostrar Escritorio</w:t>
      </w:r>
      <w:r w:rsidR="003D788D" w:rsidRPr="003D788D">
        <w:rPr>
          <w:rFonts w:ascii="Times New Roman" w:hAnsi="Times New Roman" w:cs="Times New Roman"/>
        </w:rPr>
        <w:t>.</w:t>
      </w:r>
    </w:p>
    <w:p w14:paraId="2497017C" w14:textId="0EF3E0CD" w:rsidR="004B1D7B" w:rsidRPr="003D788D" w:rsidRDefault="004B1D7B" w:rsidP="004B1D7B">
      <w:pPr>
        <w:rPr>
          <w:rStyle w:val="Textoennegrita"/>
          <w:rFonts w:ascii="Times New Roman" w:hAnsi="Times New Roman" w:cs="Times New Roman"/>
        </w:rPr>
      </w:pPr>
      <w:r w:rsidRPr="003D788D">
        <w:rPr>
          <w:rFonts w:ascii="Times New Roman" w:hAnsi="Times New Roman" w:cs="Times New Roman"/>
        </w:rPr>
        <w:tab/>
      </w:r>
      <w:r w:rsidRPr="003D788D">
        <w:rPr>
          <w:rStyle w:val="Textoennegrita"/>
          <w:rFonts w:ascii="Times New Roman" w:hAnsi="Times New Roman" w:cs="Times New Roman"/>
        </w:rPr>
        <w:t>Windows + D</w:t>
      </w:r>
    </w:p>
    <w:p w14:paraId="3D03D757" w14:textId="77777777" w:rsidR="004B1D7B" w:rsidRPr="003D788D" w:rsidRDefault="004B1D7B" w:rsidP="004B1D7B">
      <w:pPr>
        <w:rPr>
          <w:rFonts w:ascii="Times New Roman" w:hAnsi="Times New Roman" w:cs="Times New Roman"/>
        </w:rPr>
      </w:pPr>
    </w:p>
    <w:p w14:paraId="4332CD1E" w14:textId="77777777"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Comando ejecutar</w:t>
      </w:r>
    </w:p>
    <w:p w14:paraId="1EA9EE70" w14:textId="6B44FBB0" w:rsidR="00165A42" w:rsidRPr="003D788D" w:rsidRDefault="004B1D7B" w:rsidP="004B1D7B">
      <w:pPr>
        <w:spacing w:before="100" w:beforeAutospacing="1" w:after="100" w:afterAutospacing="1" w:line="240" w:lineRule="auto"/>
        <w:ind w:firstLine="708"/>
        <w:outlineLvl w:val="0"/>
        <w:rPr>
          <w:rStyle w:val="Textoennegrita"/>
          <w:rFonts w:ascii="Times New Roman" w:hAnsi="Times New Roman" w:cs="Times New Roman"/>
        </w:rPr>
      </w:pPr>
      <w:r w:rsidRPr="003D788D">
        <w:rPr>
          <w:rStyle w:val="Textoennegrita"/>
          <w:rFonts w:ascii="Times New Roman" w:hAnsi="Times New Roman" w:cs="Times New Roman"/>
        </w:rPr>
        <w:t>Windows + R</w:t>
      </w:r>
    </w:p>
    <w:p w14:paraId="0B125829" w14:textId="77777777"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Mostrar aplicaciones abiertas</w:t>
      </w:r>
    </w:p>
    <w:p w14:paraId="50789176" w14:textId="13C455BD" w:rsidR="004B1D7B" w:rsidRPr="003D788D" w:rsidRDefault="004B1D7B" w:rsidP="004B1D7B">
      <w:pPr>
        <w:spacing w:before="100" w:beforeAutospacing="1" w:after="100" w:afterAutospacing="1" w:line="240" w:lineRule="auto"/>
        <w:outlineLvl w:val="0"/>
        <w:rPr>
          <w:rStyle w:val="Textoennegrita"/>
          <w:rFonts w:ascii="Times New Roman" w:hAnsi="Times New Roman" w:cs="Times New Roman"/>
        </w:rPr>
      </w:pPr>
      <w:r w:rsidRPr="003D788D">
        <w:rPr>
          <w:rFonts w:ascii="Times New Roman" w:eastAsia="Times New Roman" w:hAnsi="Times New Roman" w:cs="Times New Roman"/>
          <w:b/>
          <w:bCs/>
          <w:kern w:val="36"/>
          <w:sz w:val="48"/>
          <w:szCs w:val="48"/>
          <w:lang w:eastAsia="es-CO"/>
        </w:rPr>
        <w:tab/>
      </w:r>
      <w:r w:rsidRPr="003D788D">
        <w:rPr>
          <w:rStyle w:val="Textoennegrita"/>
          <w:rFonts w:ascii="Times New Roman" w:hAnsi="Times New Roman" w:cs="Times New Roman"/>
        </w:rPr>
        <w:t>Windows + Tabulador</w:t>
      </w:r>
    </w:p>
    <w:p w14:paraId="4B65D4F5" w14:textId="77777777"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Configuración de Windows</w:t>
      </w:r>
    </w:p>
    <w:p w14:paraId="6E19DDEB" w14:textId="00AF7C90" w:rsidR="004B1D7B" w:rsidRPr="003D788D" w:rsidRDefault="004B1D7B" w:rsidP="004B1D7B">
      <w:pPr>
        <w:spacing w:before="100" w:beforeAutospacing="1" w:after="100" w:afterAutospacing="1" w:line="240" w:lineRule="auto"/>
        <w:outlineLvl w:val="0"/>
        <w:rPr>
          <w:rStyle w:val="Textoennegrita"/>
          <w:rFonts w:ascii="Times New Roman" w:hAnsi="Times New Roman" w:cs="Times New Roman"/>
        </w:rPr>
      </w:pPr>
      <w:r w:rsidRPr="003D788D">
        <w:rPr>
          <w:rFonts w:ascii="Times New Roman" w:eastAsia="Times New Roman" w:hAnsi="Times New Roman" w:cs="Times New Roman"/>
          <w:b/>
          <w:bCs/>
          <w:kern w:val="36"/>
          <w:sz w:val="48"/>
          <w:szCs w:val="48"/>
          <w:lang w:eastAsia="es-CO"/>
        </w:rPr>
        <w:tab/>
      </w:r>
      <w:r w:rsidRPr="003D788D">
        <w:rPr>
          <w:rStyle w:val="Textoennegrita"/>
          <w:rFonts w:ascii="Times New Roman" w:hAnsi="Times New Roman" w:cs="Times New Roman"/>
        </w:rPr>
        <w:t>Windows + I</w:t>
      </w:r>
    </w:p>
    <w:p w14:paraId="2A8FBDE7" w14:textId="7FC54044"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Crear escritorio virtual</w:t>
      </w:r>
      <w:r w:rsidR="00E635E5" w:rsidRPr="003D788D">
        <w:rPr>
          <w:rFonts w:ascii="Times New Roman" w:hAnsi="Times New Roman" w:cs="Times New Roman"/>
        </w:rPr>
        <w:t xml:space="preserve"> </w:t>
      </w:r>
    </w:p>
    <w:p w14:paraId="674A4BC5" w14:textId="4D3F77B9" w:rsidR="004B1D7B" w:rsidRPr="003D788D" w:rsidRDefault="004B1D7B" w:rsidP="004B1D7B">
      <w:pPr>
        <w:spacing w:before="100" w:beforeAutospacing="1" w:after="100" w:afterAutospacing="1" w:line="240" w:lineRule="auto"/>
        <w:outlineLvl w:val="0"/>
        <w:rPr>
          <w:rStyle w:val="Textoennegrita"/>
          <w:rFonts w:ascii="Times New Roman" w:hAnsi="Times New Roman" w:cs="Times New Roman"/>
        </w:rPr>
      </w:pPr>
      <w:r w:rsidRPr="003D788D">
        <w:rPr>
          <w:rFonts w:ascii="Times New Roman" w:eastAsia="Times New Roman" w:hAnsi="Times New Roman" w:cs="Times New Roman"/>
          <w:b/>
          <w:bCs/>
          <w:kern w:val="36"/>
          <w:sz w:val="48"/>
          <w:szCs w:val="48"/>
          <w:lang w:eastAsia="es-CO"/>
        </w:rPr>
        <w:tab/>
      </w:r>
      <w:r w:rsidRPr="003D788D">
        <w:rPr>
          <w:rStyle w:val="Textoennegrita"/>
          <w:rFonts w:ascii="Times New Roman" w:hAnsi="Times New Roman" w:cs="Times New Roman"/>
        </w:rPr>
        <w:t>Windows + Ctrl + D</w:t>
      </w:r>
    </w:p>
    <w:p w14:paraId="4B24DED2" w14:textId="77777777" w:rsidR="00E635E5" w:rsidRPr="003D788D" w:rsidRDefault="00E635E5" w:rsidP="00E635E5">
      <w:pPr>
        <w:pStyle w:val="Ttulo3"/>
        <w:rPr>
          <w:rFonts w:ascii="Times New Roman" w:hAnsi="Times New Roman" w:cs="Times New Roman"/>
        </w:rPr>
      </w:pPr>
      <w:r w:rsidRPr="003D788D">
        <w:rPr>
          <w:rFonts w:ascii="Times New Roman" w:hAnsi="Times New Roman" w:cs="Times New Roman"/>
        </w:rPr>
        <w:t>Cerrar escritorio virtual actual</w:t>
      </w:r>
    </w:p>
    <w:p w14:paraId="16E0DA56" w14:textId="30F5B0D1" w:rsidR="00E635E5" w:rsidRPr="003D788D" w:rsidRDefault="00E635E5" w:rsidP="004B1D7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D788D">
        <w:rPr>
          <w:rFonts w:ascii="Times New Roman" w:eastAsia="Times New Roman" w:hAnsi="Times New Roman" w:cs="Times New Roman"/>
          <w:b/>
          <w:bCs/>
          <w:kern w:val="36"/>
          <w:sz w:val="48"/>
          <w:szCs w:val="48"/>
          <w:lang w:eastAsia="es-CO"/>
        </w:rPr>
        <w:tab/>
      </w:r>
      <w:r w:rsidRPr="003D788D">
        <w:rPr>
          <w:rFonts w:ascii="Times New Roman" w:hAnsi="Times New Roman" w:cs="Times New Roman"/>
          <w:b/>
          <w:bCs/>
        </w:rPr>
        <w:t>Windows + Ctrl + F4</w:t>
      </w:r>
    </w:p>
    <w:p w14:paraId="6E36BFFD" w14:textId="7182D65A" w:rsidR="004B1D7B" w:rsidRPr="003D788D" w:rsidRDefault="004B1D7B" w:rsidP="004B1D7B">
      <w:pPr>
        <w:pStyle w:val="Ttulo3"/>
        <w:rPr>
          <w:rFonts w:ascii="Times New Roman" w:hAnsi="Times New Roman" w:cs="Times New Roman"/>
        </w:rPr>
      </w:pPr>
      <w:r w:rsidRPr="003D788D">
        <w:rPr>
          <w:rFonts w:ascii="Times New Roman" w:hAnsi="Times New Roman" w:cs="Times New Roman"/>
        </w:rPr>
        <w:t>Cambiar de escritorio</w:t>
      </w:r>
    </w:p>
    <w:p w14:paraId="436621CC" w14:textId="402B668D" w:rsidR="004B1D7B" w:rsidRPr="003D788D" w:rsidRDefault="004B1D7B" w:rsidP="004B1D7B">
      <w:pPr>
        <w:rPr>
          <w:rFonts w:ascii="Times New Roman" w:hAnsi="Times New Roman" w:cs="Times New Roman"/>
        </w:rPr>
      </w:pPr>
    </w:p>
    <w:p w14:paraId="5C0A0816" w14:textId="4AEB1160" w:rsidR="004B1D7B" w:rsidRPr="003D788D" w:rsidRDefault="004B1D7B" w:rsidP="004B1D7B">
      <w:pPr>
        <w:ind w:firstLine="708"/>
        <w:rPr>
          <w:rFonts w:ascii="Times New Roman" w:hAnsi="Times New Roman" w:cs="Times New Roman"/>
        </w:rPr>
      </w:pPr>
      <w:r w:rsidRPr="003D788D">
        <w:rPr>
          <w:rStyle w:val="Textoennegrita"/>
          <w:rFonts w:ascii="Times New Roman" w:hAnsi="Times New Roman" w:cs="Times New Roman"/>
        </w:rPr>
        <w:t>CTRL + Windows + Flecha izquierda / derecha</w:t>
      </w:r>
    </w:p>
    <w:p w14:paraId="5A61B57D" w14:textId="3CD2F04C" w:rsidR="00E635E5" w:rsidRPr="003D788D" w:rsidRDefault="00E635E5" w:rsidP="00E635E5">
      <w:pPr>
        <w:pStyle w:val="Ttulo3"/>
        <w:rPr>
          <w:rFonts w:ascii="Times New Roman" w:hAnsi="Times New Roman" w:cs="Times New Roman"/>
        </w:rPr>
      </w:pPr>
      <w:r w:rsidRPr="003D788D">
        <w:rPr>
          <w:rFonts w:ascii="Times New Roman" w:hAnsi="Times New Roman" w:cs="Times New Roman"/>
        </w:rPr>
        <w:t xml:space="preserve">Administrador de tareas </w:t>
      </w:r>
    </w:p>
    <w:p w14:paraId="4592A50B" w14:textId="77777777" w:rsidR="00E635E5" w:rsidRPr="003D788D" w:rsidRDefault="00E635E5" w:rsidP="00E635E5">
      <w:pPr>
        <w:rPr>
          <w:rFonts w:ascii="Times New Roman" w:hAnsi="Times New Roman" w:cs="Times New Roman"/>
        </w:rPr>
      </w:pPr>
    </w:p>
    <w:p w14:paraId="4E84DB1A" w14:textId="03595673" w:rsidR="00165A42" w:rsidRPr="003D788D" w:rsidRDefault="00E635E5" w:rsidP="00165A42">
      <w:pPr>
        <w:rPr>
          <w:rStyle w:val="Textoennegrita"/>
          <w:rFonts w:ascii="Times New Roman" w:hAnsi="Times New Roman" w:cs="Times New Roman"/>
        </w:rPr>
      </w:pPr>
      <w:r w:rsidRPr="003D788D">
        <w:rPr>
          <w:rFonts w:ascii="Times New Roman" w:hAnsi="Times New Roman" w:cs="Times New Roman"/>
          <w:b/>
          <w:bCs/>
          <w:i/>
          <w:iCs/>
          <w:sz w:val="48"/>
          <w:szCs w:val="48"/>
        </w:rPr>
        <w:tab/>
      </w:r>
      <w:r w:rsidRPr="003D788D">
        <w:rPr>
          <w:rStyle w:val="Textoennegrita"/>
          <w:rFonts w:ascii="Times New Roman" w:hAnsi="Times New Roman" w:cs="Times New Roman"/>
        </w:rPr>
        <w:t>Ctrl + Shift + Esc</w:t>
      </w:r>
    </w:p>
    <w:p w14:paraId="263566BC" w14:textId="3A1505C1" w:rsidR="00E635E5" w:rsidRPr="003D788D" w:rsidRDefault="00E635E5" w:rsidP="00E635E5">
      <w:pPr>
        <w:pStyle w:val="Ttulo3"/>
        <w:rPr>
          <w:rFonts w:ascii="Times New Roman" w:hAnsi="Times New Roman" w:cs="Times New Roman"/>
        </w:rPr>
      </w:pPr>
      <w:r w:rsidRPr="003D788D">
        <w:rPr>
          <w:rFonts w:ascii="Times New Roman" w:hAnsi="Times New Roman" w:cs="Times New Roman"/>
        </w:rPr>
        <w:t>Abrir el menú contextual del botón Inicio</w:t>
      </w:r>
    </w:p>
    <w:p w14:paraId="538A9D3F" w14:textId="77777777" w:rsidR="00E635E5" w:rsidRPr="003D788D" w:rsidRDefault="00E635E5" w:rsidP="00E635E5">
      <w:pPr>
        <w:rPr>
          <w:rFonts w:ascii="Times New Roman" w:hAnsi="Times New Roman" w:cs="Times New Roman"/>
        </w:rPr>
      </w:pPr>
    </w:p>
    <w:p w14:paraId="62E8B6A6" w14:textId="45CEF9E2" w:rsidR="00D66690" w:rsidRDefault="00E635E5" w:rsidP="009E5DC7">
      <w:pPr>
        <w:ind w:firstLine="708"/>
        <w:rPr>
          <w:rFonts w:ascii="Times New Roman" w:hAnsi="Times New Roman" w:cs="Times New Roman"/>
          <w:b/>
          <w:bCs/>
        </w:rPr>
      </w:pPr>
      <w:r w:rsidRPr="003D788D">
        <w:rPr>
          <w:rFonts w:ascii="Times New Roman" w:hAnsi="Times New Roman" w:cs="Times New Roman"/>
          <w:b/>
          <w:bCs/>
        </w:rPr>
        <w:t>Windows + X</w:t>
      </w:r>
    </w:p>
    <w:p w14:paraId="30552081" w14:textId="77777777" w:rsidR="009E5DC7" w:rsidRPr="009E5DC7" w:rsidRDefault="009E5DC7" w:rsidP="009E5DC7">
      <w:pPr>
        <w:ind w:firstLine="708"/>
        <w:rPr>
          <w:rFonts w:ascii="Times New Roman" w:hAnsi="Times New Roman" w:cs="Times New Roman"/>
          <w:b/>
          <w:bCs/>
        </w:rPr>
      </w:pPr>
    </w:p>
    <w:p w14:paraId="530D4528" w14:textId="77777777" w:rsidR="001A3D46" w:rsidRDefault="00D66690" w:rsidP="00D66690">
      <w:pPr>
        <w:pStyle w:val="Ttulo1"/>
      </w:pPr>
      <w:r>
        <w:t xml:space="preserve">Comandos </w:t>
      </w:r>
      <w:r w:rsidR="008A6A99">
        <w:t>para o</w:t>
      </w:r>
      <w:r>
        <w:t>rganización de archivos</w:t>
      </w:r>
      <w:r w:rsidR="001A3D46">
        <w:t>.</w:t>
      </w:r>
    </w:p>
    <w:p w14:paraId="04FEB180" w14:textId="6DAAF887" w:rsidR="00D66690" w:rsidRDefault="00D66690" w:rsidP="00D66690">
      <w:pPr>
        <w:pStyle w:val="Ttulo1"/>
      </w:pPr>
      <w:r>
        <w:rPr>
          <w:noProof/>
        </w:rPr>
        <w:drawing>
          <wp:inline distT="0" distB="0" distL="0" distR="0" wp14:anchorId="0DA36396" wp14:editId="7440581B">
            <wp:extent cx="5611880" cy="4058478"/>
            <wp:effectExtent l="76200" t="76200" r="141605" b="132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309" b="16799"/>
                    <a:stretch/>
                  </pic:blipFill>
                  <pic:spPr bwMode="auto">
                    <a:xfrm>
                      <a:off x="0" y="0"/>
                      <a:ext cx="5612130" cy="405865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4FFB2A" w14:textId="5F068FB5" w:rsidR="006E60EA" w:rsidRDefault="006E60EA" w:rsidP="00D66690">
      <w:pPr>
        <w:pStyle w:val="Ttulo1"/>
      </w:pPr>
      <w:r>
        <w:rPr>
          <w:noProof/>
        </w:rPr>
        <w:drawing>
          <wp:inline distT="0" distB="0" distL="0" distR="0" wp14:anchorId="19C40180" wp14:editId="0EC60E30">
            <wp:extent cx="5612130" cy="1031875"/>
            <wp:effectExtent l="76200" t="76200" r="140970" b="130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03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1D94F" w14:textId="17756C4B" w:rsidR="00D66690" w:rsidRDefault="00D66690" w:rsidP="00D66690">
      <w:pPr>
        <w:pStyle w:val="Ttulo1"/>
      </w:pPr>
      <w:r>
        <w:rPr>
          <w:noProof/>
        </w:rPr>
        <w:lastRenderedPageBreak/>
        <w:drawing>
          <wp:inline distT="0" distB="0" distL="0" distR="0" wp14:anchorId="6F6D5A0E" wp14:editId="2056F389">
            <wp:extent cx="5612130" cy="2542043"/>
            <wp:effectExtent l="76200" t="76200" r="140970" b="12509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9692"/>
                    <a:stretch/>
                  </pic:blipFill>
                  <pic:spPr bwMode="auto">
                    <a:xfrm>
                      <a:off x="0" y="0"/>
                      <a:ext cx="5612130" cy="254204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C83DCF" w14:textId="61CC46F9" w:rsidR="00B320CA" w:rsidRDefault="00B320CA" w:rsidP="00D66690">
      <w:pPr>
        <w:pStyle w:val="Ttulo1"/>
      </w:pPr>
      <w:r>
        <w:rPr>
          <w:noProof/>
        </w:rPr>
        <w:drawing>
          <wp:inline distT="0" distB="0" distL="0" distR="0" wp14:anchorId="74CB9D63" wp14:editId="1E1A7CA7">
            <wp:extent cx="5612130" cy="778565"/>
            <wp:effectExtent l="76200" t="76200" r="140970" b="135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6762"/>
                    <a:stretch/>
                  </pic:blipFill>
                  <pic:spPr bwMode="auto">
                    <a:xfrm>
                      <a:off x="0" y="0"/>
                      <a:ext cx="5612130" cy="7785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ACB293" w14:textId="73B629A5" w:rsidR="00D66690" w:rsidRDefault="00D66690" w:rsidP="00D66690">
      <w:pPr>
        <w:rPr>
          <w:rFonts w:ascii="Times New Roman" w:hAnsi="Times New Roman" w:cs="Times New Roman"/>
          <w:b/>
          <w:bCs/>
          <w:sz w:val="48"/>
          <w:szCs w:val="48"/>
        </w:rPr>
      </w:pPr>
    </w:p>
    <w:p w14:paraId="2E68A224" w14:textId="7F211B03" w:rsidR="001A3D46" w:rsidRDefault="001A3D46" w:rsidP="00D66690">
      <w:pPr>
        <w:rPr>
          <w:rFonts w:ascii="Times New Roman" w:hAnsi="Times New Roman" w:cs="Times New Roman"/>
          <w:b/>
          <w:bCs/>
          <w:sz w:val="48"/>
          <w:szCs w:val="48"/>
        </w:rPr>
      </w:pPr>
    </w:p>
    <w:p w14:paraId="34163D6C" w14:textId="543F3179" w:rsidR="001A3D46" w:rsidRDefault="001A3D46" w:rsidP="00D66690">
      <w:pPr>
        <w:rPr>
          <w:rFonts w:ascii="Times New Roman" w:hAnsi="Times New Roman" w:cs="Times New Roman"/>
          <w:b/>
          <w:bCs/>
          <w:sz w:val="48"/>
          <w:szCs w:val="48"/>
        </w:rPr>
      </w:pPr>
    </w:p>
    <w:p w14:paraId="1759D59D" w14:textId="6C6495AA" w:rsidR="001A3D46" w:rsidRDefault="001A3D46" w:rsidP="00D66690">
      <w:pPr>
        <w:rPr>
          <w:rFonts w:ascii="Times New Roman" w:hAnsi="Times New Roman" w:cs="Times New Roman"/>
          <w:b/>
          <w:bCs/>
          <w:sz w:val="48"/>
          <w:szCs w:val="48"/>
        </w:rPr>
      </w:pPr>
    </w:p>
    <w:p w14:paraId="69CE8C59" w14:textId="33EB1A42" w:rsidR="001A3D46" w:rsidRDefault="001A3D46" w:rsidP="00D66690">
      <w:pPr>
        <w:rPr>
          <w:rFonts w:ascii="Times New Roman" w:hAnsi="Times New Roman" w:cs="Times New Roman"/>
          <w:b/>
          <w:bCs/>
          <w:sz w:val="48"/>
          <w:szCs w:val="48"/>
        </w:rPr>
      </w:pPr>
    </w:p>
    <w:p w14:paraId="5D5B2D57" w14:textId="0DE75ADE" w:rsidR="001A3D46" w:rsidRDefault="001A3D46" w:rsidP="00D66690">
      <w:pPr>
        <w:rPr>
          <w:rFonts w:ascii="Times New Roman" w:hAnsi="Times New Roman" w:cs="Times New Roman"/>
          <w:b/>
          <w:bCs/>
          <w:sz w:val="48"/>
          <w:szCs w:val="48"/>
        </w:rPr>
      </w:pPr>
    </w:p>
    <w:p w14:paraId="7F95BE93" w14:textId="2EBD1BFE" w:rsidR="001A3D46" w:rsidRDefault="001A3D46" w:rsidP="00D66690">
      <w:pPr>
        <w:rPr>
          <w:rFonts w:ascii="Times New Roman" w:hAnsi="Times New Roman" w:cs="Times New Roman"/>
          <w:b/>
          <w:bCs/>
          <w:sz w:val="48"/>
          <w:szCs w:val="48"/>
        </w:rPr>
      </w:pPr>
    </w:p>
    <w:p w14:paraId="27E7AC3A" w14:textId="7DC6F573" w:rsidR="001A3D46" w:rsidRDefault="001A3D46" w:rsidP="00D66690">
      <w:pPr>
        <w:rPr>
          <w:rFonts w:ascii="Times New Roman" w:hAnsi="Times New Roman" w:cs="Times New Roman"/>
          <w:b/>
          <w:bCs/>
          <w:sz w:val="48"/>
          <w:szCs w:val="48"/>
        </w:rPr>
      </w:pPr>
    </w:p>
    <w:p w14:paraId="54C32873" w14:textId="77777777" w:rsidR="001A3D46" w:rsidRPr="00D66690" w:rsidRDefault="001A3D46" w:rsidP="00D66690">
      <w:pPr>
        <w:rPr>
          <w:rFonts w:ascii="Times New Roman" w:hAnsi="Times New Roman" w:cs="Times New Roman"/>
          <w:b/>
          <w:bCs/>
          <w:sz w:val="48"/>
          <w:szCs w:val="48"/>
        </w:rPr>
      </w:pPr>
    </w:p>
    <w:p w14:paraId="2E0514D8" w14:textId="778222C0" w:rsidR="008A6A99" w:rsidRDefault="008A6A99" w:rsidP="008A6A99">
      <w:pPr>
        <w:pStyle w:val="Ttulo1"/>
      </w:pPr>
      <w:r>
        <w:t>Tratamiento de texto.</w:t>
      </w:r>
    </w:p>
    <w:p w14:paraId="567C1337" w14:textId="2B19EDFF" w:rsidR="003B4EDB" w:rsidRDefault="003B4EDB" w:rsidP="008A6A99">
      <w:pPr>
        <w:pStyle w:val="Ttulo1"/>
      </w:pPr>
      <w:r>
        <w:rPr>
          <w:noProof/>
        </w:rPr>
        <w:drawing>
          <wp:inline distT="0" distB="0" distL="0" distR="0" wp14:anchorId="031A1A1F" wp14:editId="3C4D6853">
            <wp:extent cx="2527852" cy="1559560"/>
            <wp:effectExtent l="76200" t="76200" r="139700" b="135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7955" cy="1565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0C31C39" wp14:editId="285EDAC8">
            <wp:extent cx="2339009" cy="1555683"/>
            <wp:effectExtent l="76200" t="76200" r="137795" b="140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1738" cy="1564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8FB70B9" wp14:editId="4F511A6E">
            <wp:extent cx="2527300" cy="1882145"/>
            <wp:effectExtent l="76200" t="76200" r="139700" b="13716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0647" cy="1892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7EBF">
        <w:rPr>
          <w:noProof/>
        </w:rPr>
        <w:drawing>
          <wp:inline distT="0" distB="0" distL="0" distR="0" wp14:anchorId="1CCC29EE" wp14:editId="78424B47">
            <wp:extent cx="2354580" cy="1875104"/>
            <wp:effectExtent l="76200" t="76200" r="140970" b="1257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8210" cy="1885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824F1" w14:textId="4B6E06D4" w:rsidR="008A6A99" w:rsidRDefault="008A6A99" w:rsidP="008A6A99">
      <w:pPr>
        <w:pStyle w:val="NormalWeb"/>
      </w:pPr>
      <w:r>
        <w:t>Anteriormente aprendimos cómo crear y organizar nuestras carpetas. Ahora vamos a trabajar archivos que, por supuesto, debemos guardar en estos directorios que previamente creamos.</w:t>
      </w:r>
    </w:p>
    <w:p w14:paraId="5D129075" w14:textId="20DC1508" w:rsidR="008A6A99" w:rsidRDefault="008A6A99" w:rsidP="008A6A99">
      <w:pPr>
        <w:pStyle w:val="NormalWeb"/>
      </w:pPr>
      <w:r>
        <w:rPr>
          <w:rStyle w:val="CdigoHTML"/>
          <w:b/>
          <w:bCs/>
        </w:rPr>
        <w:t>touch</w:t>
      </w:r>
      <w:r>
        <w:t>: nos permite crear archivos.</w:t>
      </w:r>
      <w:r>
        <w:rPr>
          <w:noProof/>
        </w:rPr>
        <w:drawing>
          <wp:inline distT="0" distB="0" distL="0" distR="0" wp14:anchorId="147577C0" wp14:editId="35D0A87A">
            <wp:extent cx="5612130" cy="50863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08635"/>
                    </a:xfrm>
                    <a:prstGeom prst="rect">
                      <a:avLst/>
                    </a:prstGeom>
                  </pic:spPr>
                </pic:pic>
              </a:graphicData>
            </a:graphic>
          </wp:inline>
        </w:drawing>
      </w:r>
      <w:r>
        <w:rPr>
          <w:rStyle w:val="CdigoHTML"/>
          <w:b/>
          <w:bCs/>
        </w:rPr>
        <w:t>cat</w:t>
      </w:r>
      <w:r>
        <w:t>: nos permite visualizar todo el contenido de nuestros archivos.</w:t>
      </w:r>
    </w:p>
    <w:p w14:paraId="1BF40422" w14:textId="77777777" w:rsidR="008A6A99" w:rsidRDefault="008A6A99" w:rsidP="008A6A99">
      <w:pPr>
        <w:pStyle w:val="NormalWeb"/>
        <w:rPr>
          <w:rStyle w:val="CdigoHTML"/>
          <w:b/>
          <w:bCs/>
        </w:rPr>
      </w:pPr>
      <w:r>
        <w:rPr>
          <w:noProof/>
        </w:rPr>
        <w:drawing>
          <wp:inline distT="0" distB="0" distL="0" distR="0" wp14:anchorId="7F2B83D6" wp14:editId="2EF66027">
            <wp:extent cx="5612130" cy="38227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82270"/>
                    </a:xfrm>
                    <a:prstGeom prst="rect">
                      <a:avLst/>
                    </a:prstGeom>
                  </pic:spPr>
                </pic:pic>
              </a:graphicData>
            </a:graphic>
          </wp:inline>
        </w:drawing>
      </w:r>
    </w:p>
    <w:p w14:paraId="314A77DB" w14:textId="3CD3947B" w:rsidR="008A6A99" w:rsidRDefault="008A6A99" w:rsidP="008A6A99">
      <w:pPr>
        <w:pStyle w:val="NormalWeb"/>
      </w:pPr>
      <w:r>
        <w:rPr>
          <w:rStyle w:val="CdigoHTML"/>
          <w:b/>
          <w:bCs/>
        </w:rPr>
        <w:t>head</w:t>
      </w:r>
      <w:r>
        <w:t xml:space="preserve">: es muy parecido al comando </w:t>
      </w:r>
      <w:r>
        <w:rPr>
          <w:rStyle w:val="CdigoHTML"/>
          <w:b/>
          <w:bCs/>
        </w:rPr>
        <w:t>cat</w:t>
      </w:r>
      <w:r>
        <w:t>. También nos permite visualizar el contenido de nuestros archivos, pero debemos indicarle cuántas líneas nos debe mostrar. Por defecto nos mostrará las primeras 10.</w:t>
      </w:r>
    </w:p>
    <w:p w14:paraId="56524FDC" w14:textId="4AE54D03" w:rsidR="008A6A99" w:rsidRDefault="008A6A99" w:rsidP="008A6A99">
      <w:pPr>
        <w:pStyle w:val="NormalWeb"/>
      </w:pPr>
      <w:r>
        <w:rPr>
          <w:noProof/>
        </w:rPr>
        <w:lastRenderedPageBreak/>
        <w:drawing>
          <wp:inline distT="0" distB="0" distL="0" distR="0" wp14:anchorId="59C85C08" wp14:editId="291055DC">
            <wp:extent cx="5612130" cy="91122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911225"/>
                    </a:xfrm>
                    <a:prstGeom prst="rect">
                      <a:avLst/>
                    </a:prstGeom>
                  </pic:spPr>
                </pic:pic>
              </a:graphicData>
            </a:graphic>
          </wp:inline>
        </w:drawing>
      </w:r>
      <w:r>
        <w:rPr>
          <w:rStyle w:val="CdigoHTML"/>
          <w:b/>
          <w:bCs/>
        </w:rPr>
        <w:t>tail</w:t>
      </w:r>
      <w:r>
        <w:t xml:space="preserve">: funciona igual que el comando </w:t>
      </w:r>
      <w:r>
        <w:rPr>
          <w:rStyle w:val="CdigoHTML"/>
          <w:b/>
          <w:bCs/>
        </w:rPr>
        <w:t>head</w:t>
      </w:r>
      <w:r>
        <w:t>, pero al revés. También debemos indicarle cuántas líneas nos debe mostrar, la diferencia es que no las mostrará de abajo hacia arriba. Por defecto nos mostrará las últimas 10.</w:t>
      </w:r>
    </w:p>
    <w:p w14:paraId="74A77F43" w14:textId="77777777" w:rsidR="00A05F41" w:rsidRDefault="008A6A99" w:rsidP="008A6A99">
      <w:pPr>
        <w:pStyle w:val="Ttulo2"/>
      </w:pPr>
      <w:r>
        <w:rPr>
          <w:noProof/>
        </w:rPr>
        <w:drawing>
          <wp:inline distT="0" distB="0" distL="0" distR="0" wp14:anchorId="36AC793A" wp14:editId="681A6E0B">
            <wp:extent cx="5612130" cy="11899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189990"/>
                    </a:xfrm>
                    <a:prstGeom prst="rect">
                      <a:avLst/>
                    </a:prstGeom>
                  </pic:spPr>
                </pic:pic>
              </a:graphicData>
            </a:graphic>
          </wp:inline>
        </w:drawing>
      </w:r>
    </w:p>
    <w:p w14:paraId="606CF1CB" w14:textId="77777777" w:rsidR="00A05F41" w:rsidRDefault="00A05F41" w:rsidP="008A6A99">
      <w:pPr>
        <w:pStyle w:val="Ttulo2"/>
      </w:pPr>
    </w:p>
    <w:p w14:paraId="3A9373B7" w14:textId="77777777" w:rsidR="00A05F41" w:rsidRDefault="00A05F41" w:rsidP="008A6A99">
      <w:pPr>
        <w:pStyle w:val="Ttulo2"/>
      </w:pPr>
    </w:p>
    <w:p w14:paraId="17389214" w14:textId="06F10A8E" w:rsidR="00A05F41" w:rsidRDefault="00A05F41" w:rsidP="008A6A99">
      <w:pPr>
        <w:pStyle w:val="Ttulo2"/>
      </w:pPr>
    </w:p>
    <w:p w14:paraId="682EAFCB" w14:textId="621AE027" w:rsidR="00477FE8" w:rsidRDefault="00477FE8" w:rsidP="00477FE8"/>
    <w:p w14:paraId="3C16171A" w14:textId="36811F9B" w:rsidR="00477FE8" w:rsidRDefault="00477FE8" w:rsidP="00477FE8"/>
    <w:p w14:paraId="12A64B03" w14:textId="1098736E" w:rsidR="00477FE8" w:rsidRDefault="00477FE8" w:rsidP="00477FE8"/>
    <w:p w14:paraId="4391056C" w14:textId="2D89DE7F" w:rsidR="00477FE8" w:rsidRDefault="00477FE8" w:rsidP="00477FE8"/>
    <w:p w14:paraId="1D2974F2" w14:textId="5A783457" w:rsidR="00477FE8" w:rsidRDefault="00477FE8" w:rsidP="00477FE8"/>
    <w:p w14:paraId="507CD1EF" w14:textId="5F8E9FFB" w:rsidR="00477FE8" w:rsidRDefault="00477FE8" w:rsidP="00477FE8"/>
    <w:p w14:paraId="7D9C3812" w14:textId="6D200D36" w:rsidR="00477FE8" w:rsidRDefault="00477FE8" w:rsidP="00477FE8"/>
    <w:p w14:paraId="01A7C86F" w14:textId="1CC0E886" w:rsidR="00477FE8" w:rsidRDefault="00477FE8" w:rsidP="00477FE8"/>
    <w:p w14:paraId="2FA517E0" w14:textId="6B91BE62" w:rsidR="00477FE8" w:rsidRDefault="00477FE8" w:rsidP="00477FE8"/>
    <w:p w14:paraId="51419B2B" w14:textId="5CEA8F85" w:rsidR="00477FE8" w:rsidRDefault="00477FE8" w:rsidP="00477FE8"/>
    <w:p w14:paraId="2D90C56C" w14:textId="25F28D7D" w:rsidR="00477FE8" w:rsidRDefault="00477FE8" w:rsidP="00477FE8"/>
    <w:p w14:paraId="652AB24D" w14:textId="32070F29" w:rsidR="00477FE8" w:rsidRDefault="00477FE8" w:rsidP="00477FE8"/>
    <w:p w14:paraId="53DD73E8" w14:textId="71B46737" w:rsidR="00477FE8" w:rsidRDefault="00477FE8" w:rsidP="00477FE8"/>
    <w:p w14:paraId="30E8A450" w14:textId="67F46A4D" w:rsidR="00477FE8" w:rsidRDefault="00477FE8" w:rsidP="00477FE8"/>
    <w:p w14:paraId="269EF2A0" w14:textId="77777777" w:rsidR="00477FE8" w:rsidRPr="00477FE8" w:rsidRDefault="00477FE8" w:rsidP="00477FE8"/>
    <w:p w14:paraId="63FC5470" w14:textId="71049CA8" w:rsidR="008A6A99" w:rsidRPr="00A05F41" w:rsidRDefault="008A6A99" w:rsidP="008A6A99">
      <w:pPr>
        <w:pStyle w:val="Ttulo2"/>
        <w:rPr>
          <w:rFonts w:ascii="Times New Roman" w:hAnsi="Times New Roman" w:cs="Times New Roman"/>
          <w:b/>
          <w:bCs/>
          <w:color w:val="auto"/>
          <w:sz w:val="36"/>
          <w:szCs w:val="36"/>
        </w:rPr>
      </w:pPr>
      <w:r w:rsidRPr="00A05F41">
        <w:rPr>
          <w:rFonts w:ascii="Times New Roman" w:hAnsi="Times New Roman" w:cs="Times New Roman"/>
          <w:b/>
          <w:bCs/>
          <w:color w:val="auto"/>
          <w:sz w:val="36"/>
          <w:szCs w:val="36"/>
        </w:rPr>
        <w:lastRenderedPageBreak/>
        <w:t>Búsqueda y tratamiento de texto</w:t>
      </w:r>
      <w:r w:rsidR="00A05F41">
        <w:rPr>
          <w:rFonts w:ascii="Times New Roman" w:hAnsi="Times New Roman" w:cs="Times New Roman"/>
          <w:b/>
          <w:bCs/>
          <w:color w:val="auto"/>
          <w:sz w:val="36"/>
          <w:szCs w:val="36"/>
        </w:rPr>
        <w:t>.</w:t>
      </w:r>
    </w:p>
    <w:p w14:paraId="62402F71" w14:textId="77777777" w:rsidR="008A6A99" w:rsidRDefault="008A6A99" w:rsidP="008A6A99">
      <w:pPr>
        <w:pStyle w:val="NormalWeb"/>
      </w:pPr>
      <w:r>
        <w:t>No solo podemos visualizar nuestros archivos (o parte de nuestros archivos) tal cual como escribimos, también podemos filtrar y cambiar el contenido que podemos ver en los archivos.</w:t>
      </w:r>
    </w:p>
    <w:p w14:paraId="5368EB53" w14:textId="2B66B95E" w:rsidR="008A6A99" w:rsidRDefault="008A6A99" w:rsidP="008A6A99">
      <w:pPr>
        <w:pStyle w:val="NormalWeb"/>
      </w:pPr>
      <w:r w:rsidRPr="00A05F41">
        <w:rPr>
          <w:b/>
          <w:bCs/>
        </w:rPr>
        <w:t>Por ejemplo:</w:t>
      </w:r>
      <w:r>
        <w:t xml:space="preserve"> imagina que tenemos un archivo gigante, con cientos o incluso miles de líneas. Si </w:t>
      </w:r>
      <w:r w:rsidR="00A05F41">
        <w:t>imprimiéramos</w:t>
      </w:r>
      <w:r>
        <w:t xml:space="preserve"> el contenido de todo el archivo sería muy difícil encontrar el nombre de una persona o elemento específico.</w:t>
      </w:r>
    </w:p>
    <w:p w14:paraId="7B18B0DB" w14:textId="77777777" w:rsidR="008A6A99" w:rsidRDefault="008A6A99" w:rsidP="008A6A99">
      <w:pPr>
        <w:pStyle w:val="NormalWeb"/>
      </w:pPr>
      <w:r>
        <w:t>Y se vuelve aún más complicado si necesitamos que las palabras que buscamos cumplan ciertas condiciones, como solo mayúsculas o minúsculas, que la siguiente o anterior palabra cumpla ciertas condiciones, etc.</w:t>
      </w:r>
    </w:p>
    <w:p w14:paraId="7D45BC5D" w14:textId="0AA065B9" w:rsidR="008A6A99" w:rsidRDefault="008A6A99" w:rsidP="008A6A99">
      <w:pPr>
        <w:pStyle w:val="NormalWeb"/>
      </w:pPr>
      <w:r>
        <w:t xml:space="preserve">En estos casos podemos utilizar el comando </w:t>
      </w:r>
      <w:r>
        <w:rPr>
          <w:rStyle w:val="CdigoHTML"/>
          <w:b/>
          <w:bCs/>
        </w:rPr>
        <w:t>grep</w:t>
      </w:r>
      <w:r w:rsidR="000C26AF">
        <w:rPr>
          <w:rStyle w:val="CdigoHTML"/>
          <w:b/>
          <w:bCs/>
        </w:rPr>
        <w:t xml:space="preserve"> </w:t>
      </w:r>
      <w:r>
        <w:t>para filtrar las líneas que queremos visualizar utilizando (o no) expresiones regulares:</w:t>
      </w:r>
    </w:p>
    <w:p w14:paraId="0D58BDCD" w14:textId="008A3EDE" w:rsidR="008A6A99" w:rsidRDefault="007E4F6D" w:rsidP="008A6A99">
      <w:pPr>
        <w:pStyle w:val="NormalWeb"/>
      </w:pPr>
      <w:r>
        <w:rPr>
          <w:noProof/>
        </w:rPr>
        <w:drawing>
          <wp:inline distT="0" distB="0" distL="0" distR="0" wp14:anchorId="529A8551" wp14:editId="719A3384">
            <wp:extent cx="5612130" cy="454025"/>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54025"/>
                    </a:xfrm>
                    <a:prstGeom prst="rect">
                      <a:avLst/>
                    </a:prstGeom>
                  </pic:spPr>
                </pic:pic>
              </a:graphicData>
            </a:graphic>
          </wp:inline>
        </w:drawing>
      </w:r>
      <w:r w:rsidR="008A6A99">
        <w:t xml:space="preserve">Si nos da igual si la palabra clave incluye mayúsculas o minúsculas podemos utilizar el flag </w:t>
      </w:r>
      <w:r w:rsidR="008A6A99">
        <w:rPr>
          <w:rStyle w:val="CdigoHTML"/>
          <w:b/>
          <w:bCs/>
        </w:rPr>
        <w:t>-i</w:t>
      </w:r>
      <w:r w:rsidR="008A6A99">
        <w:t>:</w:t>
      </w:r>
    </w:p>
    <w:p w14:paraId="6D75FB4A" w14:textId="67453DB8" w:rsidR="008A6A99" w:rsidRDefault="007E4F6D" w:rsidP="008A6A99">
      <w:pPr>
        <w:pStyle w:val="NormalWeb"/>
      </w:pPr>
      <w:r>
        <w:rPr>
          <w:noProof/>
        </w:rPr>
        <w:drawing>
          <wp:inline distT="0" distB="0" distL="0" distR="0" wp14:anchorId="665DBC58" wp14:editId="2B8705F9">
            <wp:extent cx="5612130" cy="5029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02920"/>
                    </a:xfrm>
                    <a:prstGeom prst="rect">
                      <a:avLst/>
                    </a:prstGeom>
                  </pic:spPr>
                </pic:pic>
              </a:graphicData>
            </a:graphic>
          </wp:inline>
        </w:drawing>
      </w:r>
      <w:r w:rsidR="008A6A99">
        <w:t>También podemos verificar si la línea incluye esta palabra clave al final:</w:t>
      </w:r>
    </w:p>
    <w:p w14:paraId="57DDC3B8" w14:textId="3ED9AC6D" w:rsidR="008A6A99" w:rsidRDefault="007E4F6D" w:rsidP="008A6A99">
      <w:pPr>
        <w:pStyle w:val="NormalWeb"/>
      </w:pPr>
      <w:r>
        <w:rPr>
          <w:noProof/>
        </w:rPr>
        <w:drawing>
          <wp:inline distT="0" distB="0" distL="0" distR="0" wp14:anchorId="3FB899E7" wp14:editId="0A0D78CC">
            <wp:extent cx="5612130" cy="5022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502285"/>
                    </a:xfrm>
                    <a:prstGeom prst="rect">
                      <a:avLst/>
                    </a:prstGeom>
                  </pic:spPr>
                </pic:pic>
              </a:graphicData>
            </a:graphic>
          </wp:inline>
        </w:drawing>
      </w:r>
      <w:r w:rsidR="008A6A99">
        <w:t>O si la incluye al principio:</w:t>
      </w:r>
    </w:p>
    <w:p w14:paraId="01A0053B" w14:textId="3ACEB81F" w:rsidR="00477FE8" w:rsidRDefault="007E4F6D" w:rsidP="008A6A99">
      <w:pPr>
        <w:pStyle w:val="NormalWeb"/>
      </w:pPr>
      <w:r>
        <w:rPr>
          <w:noProof/>
        </w:rPr>
        <w:drawing>
          <wp:inline distT="0" distB="0" distL="0" distR="0" wp14:anchorId="71D09F1F" wp14:editId="1E363695">
            <wp:extent cx="5612130" cy="57658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76580"/>
                    </a:xfrm>
                    <a:prstGeom prst="rect">
                      <a:avLst/>
                    </a:prstGeom>
                  </pic:spPr>
                </pic:pic>
              </a:graphicData>
            </a:graphic>
          </wp:inline>
        </w:drawing>
      </w:r>
    </w:p>
    <w:p w14:paraId="49FC0982" w14:textId="77777777" w:rsidR="00477FE8" w:rsidRDefault="00477FE8" w:rsidP="008A6A99">
      <w:pPr>
        <w:pStyle w:val="NormalWeb"/>
      </w:pPr>
    </w:p>
    <w:p w14:paraId="5EB4C255" w14:textId="77777777" w:rsidR="00477FE8" w:rsidRDefault="00477FE8" w:rsidP="008A6A99">
      <w:pPr>
        <w:pStyle w:val="NormalWeb"/>
      </w:pPr>
    </w:p>
    <w:p w14:paraId="29BD1D3E" w14:textId="77777777" w:rsidR="00477FE8" w:rsidRDefault="00477FE8" w:rsidP="008A6A99">
      <w:pPr>
        <w:pStyle w:val="NormalWeb"/>
      </w:pPr>
    </w:p>
    <w:p w14:paraId="3E0A2C82" w14:textId="77777777" w:rsidR="00477FE8" w:rsidRDefault="00477FE8" w:rsidP="008A6A99">
      <w:pPr>
        <w:pStyle w:val="NormalWeb"/>
      </w:pPr>
    </w:p>
    <w:p w14:paraId="4C5E07F2" w14:textId="77777777" w:rsidR="00477FE8" w:rsidRDefault="00477FE8" w:rsidP="008A6A99">
      <w:pPr>
        <w:pStyle w:val="NormalWeb"/>
      </w:pPr>
    </w:p>
    <w:p w14:paraId="61369B4F" w14:textId="77777777" w:rsidR="00477FE8" w:rsidRDefault="00477FE8" w:rsidP="008A6A99">
      <w:pPr>
        <w:pStyle w:val="NormalWeb"/>
      </w:pPr>
    </w:p>
    <w:p w14:paraId="2EE1A07E" w14:textId="4E63AED2" w:rsidR="008A6A99" w:rsidRDefault="008A6A99" w:rsidP="008A6A99">
      <w:pPr>
        <w:pStyle w:val="NormalWeb"/>
      </w:pPr>
      <w:r>
        <w:t>También hay situaciones donde necesitamos modificar un poco la información que obtenemos de un archivo de texto.</w:t>
      </w:r>
    </w:p>
    <w:p w14:paraId="20D6D9D1" w14:textId="77777777" w:rsidR="008A6A99" w:rsidRDefault="008A6A99" w:rsidP="008A6A99">
      <w:pPr>
        <w:pStyle w:val="NormalWeb"/>
      </w:pPr>
      <w:r>
        <w:t>Por ejemplo, imagina que nuestro archivo contiene un poema, frase o saludo para responderle a los usuarios de nuestra aplicación. El problema es que cada usuario tiene un nombre diferente.</w:t>
      </w:r>
    </w:p>
    <w:p w14:paraId="6D6EEACF" w14:textId="77777777" w:rsidR="008A6A99" w:rsidRDefault="008A6A99" w:rsidP="008A6A99">
      <w:pPr>
        <w:pStyle w:val="HTMLconformatoprevio"/>
        <w:rPr>
          <w:rStyle w:val="CdigoHTML"/>
        </w:rPr>
      </w:pPr>
      <w:r>
        <w:rPr>
          <w:rStyle w:val="CdigoHTML"/>
        </w:rPr>
        <w:t xml:space="preserve">¡Hola, NOMBRE_USUARIO! Felicitaciones por completar </w:t>
      </w:r>
      <w:r>
        <w:rPr>
          <w:rStyle w:val="hljs-keyword"/>
        </w:rPr>
        <w:t>tu</w:t>
      </w:r>
      <w:r>
        <w:rPr>
          <w:rStyle w:val="CdigoHTML"/>
        </w:rPr>
        <w:t xml:space="preserve"> desafí</w:t>
      </w:r>
      <w:r>
        <w:rPr>
          <w:rStyle w:val="hljs-keyword"/>
        </w:rPr>
        <w:t>o</w:t>
      </w:r>
      <w:r>
        <w:rPr>
          <w:rStyle w:val="CdigoHTML"/>
        </w:rPr>
        <w:t xml:space="preserve"> </w:t>
      </w:r>
      <w:r>
        <w:rPr>
          <w:rStyle w:val="hljs-keyword"/>
        </w:rPr>
        <w:t>con</w:t>
      </w:r>
      <w:r>
        <w:rPr>
          <w:rStyle w:val="CdigoHTML"/>
        </w:rPr>
        <w:t xml:space="preserve"> PUNTOS_USUARIO puntos.</w:t>
      </w:r>
    </w:p>
    <w:p w14:paraId="5332F6C4" w14:textId="77777777" w:rsidR="008A6A99" w:rsidRDefault="008A6A99" w:rsidP="008A6A99">
      <w:pPr>
        <w:pStyle w:val="NormalWeb"/>
      </w:pPr>
      <w:r>
        <w:t xml:space="preserve">No queremos editar este archivo. Solo necesitamos cambiar los caracteres </w:t>
      </w:r>
      <w:r>
        <w:rPr>
          <w:rStyle w:val="CdigoHTML"/>
          <w:b/>
          <w:bCs/>
        </w:rPr>
        <w:t>NOMBRE_USUARIO</w:t>
      </w:r>
      <w:r>
        <w:t xml:space="preserve"> por el verdadero nombre del usuario.</w:t>
      </w:r>
    </w:p>
    <w:p w14:paraId="6531A8E0" w14:textId="466B184A" w:rsidR="008A6A99" w:rsidRDefault="008A6A99" w:rsidP="008A6A99">
      <w:pPr>
        <w:pStyle w:val="NormalWeb"/>
      </w:pPr>
      <w:r>
        <w:t xml:space="preserve">Para esto podemos utilizar el comando </w:t>
      </w:r>
      <w:r>
        <w:rPr>
          <w:rStyle w:val="CdigoHTML"/>
          <w:b/>
          <w:bCs/>
        </w:rPr>
        <w:t>sed</w:t>
      </w:r>
      <w:r w:rsidR="000C26AF">
        <w:rPr>
          <w:rStyle w:val="CdigoHTML"/>
          <w:b/>
          <w:bCs/>
        </w:rPr>
        <w:t>(</w:t>
      </w:r>
      <w:r w:rsidR="000C26AF" w:rsidRPr="003B4EDB">
        <w:rPr>
          <w:rStyle w:val="CdigoHTML"/>
          <w:b/>
          <w:bCs/>
          <w:u w:val="single"/>
        </w:rPr>
        <w:t>Script Editor</w:t>
      </w:r>
      <w:r w:rsidR="000C26AF">
        <w:rPr>
          <w:rStyle w:val="CdigoHTML"/>
          <w:b/>
          <w:bCs/>
        </w:rPr>
        <w:t>)</w:t>
      </w:r>
      <w:r>
        <w:t>. Solo debemos indicarle que queremos realizar una sustitución (</w:t>
      </w:r>
      <w:r>
        <w:rPr>
          <w:rStyle w:val="CdigoHTML"/>
          <w:b/>
          <w:bCs/>
        </w:rPr>
        <w:t>s/</w:t>
      </w:r>
      <w:r>
        <w:t>), la palabra que vamos a cambiar (</w:t>
      </w:r>
      <w:r>
        <w:rPr>
          <w:rStyle w:val="CdigoHTML"/>
          <w:b/>
          <w:bCs/>
        </w:rPr>
        <w:t>NOMBRE_USUARIO</w:t>
      </w:r>
      <w:r>
        <w:t>), la nueva palabra que vamos a incluir (</w:t>
      </w:r>
      <w:r>
        <w:rPr>
          <w:rStyle w:val="CdigoHTML"/>
          <w:b/>
          <w:bCs/>
        </w:rPr>
        <w:t>Ana</w:t>
      </w:r>
      <w:r>
        <w:t xml:space="preserve">) y cerrar con el símbolo </w:t>
      </w:r>
      <w:r>
        <w:rPr>
          <w:rStyle w:val="CdigoHTML"/>
          <w:b/>
          <w:bCs/>
        </w:rPr>
        <w:t>/</w:t>
      </w:r>
      <w:r>
        <w:t>.</w:t>
      </w:r>
    </w:p>
    <w:p w14:paraId="53F2B57D" w14:textId="1C87DCFF" w:rsidR="008A6A99" w:rsidRDefault="007E4F6D" w:rsidP="008A6A99">
      <w:pPr>
        <w:pStyle w:val="NormalWeb"/>
      </w:pPr>
      <w:r>
        <w:rPr>
          <w:noProof/>
        </w:rPr>
        <w:drawing>
          <wp:inline distT="0" distB="0" distL="0" distR="0" wp14:anchorId="2335EB78" wp14:editId="739D8B89">
            <wp:extent cx="5612130" cy="45656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56565"/>
                    </a:xfrm>
                    <a:prstGeom prst="rect">
                      <a:avLst/>
                    </a:prstGeom>
                  </pic:spPr>
                </pic:pic>
              </a:graphicData>
            </a:graphic>
          </wp:inline>
        </w:drawing>
      </w:r>
      <w:r w:rsidR="008A6A99">
        <w:t>Ahora imagina que, además del nombre, debemos cambiar también la puntuación que obtuvo el usuario:</w:t>
      </w:r>
    </w:p>
    <w:p w14:paraId="72B79AC3" w14:textId="1A971F96" w:rsidR="008A6A99" w:rsidRDefault="00630059" w:rsidP="00165A42">
      <w:pPr>
        <w:rPr>
          <w:rFonts w:ascii="Times New Roman" w:hAnsi="Times New Roman" w:cs="Times New Roman"/>
          <w:b/>
          <w:bCs/>
          <w:i/>
          <w:iCs/>
          <w:sz w:val="24"/>
          <w:szCs w:val="24"/>
        </w:rPr>
      </w:pPr>
      <w:r>
        <w:rPr>
          <w:noProof/>
        </w:rPr>
        <w:drawing>
          <wp:inline distT="0" distB="0" distL="0" distR="0" wp14:anchorId="7AEBE49A" wp14:editId="6C583282">
            <wp:extent cx="5612130" cy="52959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529590"/>
                    </a:xfrm>
                    <a:prstGeom prst="rect">
                      <a:avLst/>
                    </a:prstGeom>
                  </pic:spPr>
                </pic:pic>
              </a:graphicData>
            </a:graphic>
          </wp:inline>
        </w:drawing>
      </w:r>
    </w:p>
    <w:p w14:paraId="0A0CFB7F" w14:textId="77777777" w:rsidR="00C2412D" w:rsidRPr="00C2412D" w:rsidRDefault="00C2412D" w:rsidP="00C2412D">
      <w:pPr>
        <w:spacing w:before="100" w:beforeAutospacing="1" w:after="100" w:afterAutospacing="1" w:line="240" w:lineRule="auto"/>
        <w:rPr>
          <w:rFonts w:ascii="Times New Roman" w:eastAsia="Times New Roman" w:hAnsi="Times New Roman" w:cs="Times New Roman"/>
          <w:sz w:val="24"/>
          <w:szCs w:val="24"/>
          <w:lang w:eastAsia="es-CO"/>
        </w:rPr>
      </w:pPr>
      <w:r w:rsidRPr="00C2412D">
        <w:rPr>
          <w:rFonts w:ascii="Times New Roman" w:eastAsia="Times New Roman" w:hAnsi="Times New Roman" w:cs="Times New Roman"/>
          <w:b/>
          <w:bCs/>
          <w:sz w:val="24"/>
          <w:szCs w:val="24"/>
          <w:lang w:eastAsia="es-CO"/>
        </w:rPr>
        <w:t>awk:</w:t>
      </w:r>
      <w:r w:rsidRPr="00C2412D">
        <w:rPr>
          <w:rFonts w:ascii="Times New Roman" w:eastAsia="Times New Roman" w:hAnsi="Times New Roman" w:cs="Times New Roman"/>
          <w:sz w:val="24"/>
          <w:szCs w:val="24"/>
          <w:lang w:eastAsia="es-CO"/>
        </w:rPr>
        <w:t xml:space="preserve"> Trataminento de texto delimitado, este comando sirve para trabajar con archivos de textos delimitados por comas.</w:t>
      </w:r>
      <w:r w:rsidRPr="00C2412D">
        <w:rPr>
          <w:rFonts w:ascii="Times New Roman" w:eastAsia="Times New Roman" w:hAnsi="Times New Roman" w:cs="Times New Roman"/>
          <w:sz w:val="24"/>
          <w:szCs w:val="24"/>
          <w:lang w:eastAsia="es-CO"/>
        </w:rPr>
        <w:br/>
      </w:r>
      <w:r w:rsidRPr="00C2412D">
        <w:rPr>
          <w:rFonts w:ascii="Times New Roman" w:eastAsia="Times New Roman" w:hAnsi="Times New Roman" w:cs="Times New Roman"/>
          <w:b/>
          <w:bCs/>
          <w:sz w:val="24"/>
          <w:szCs w:val="24"/>
          <w:lang w:eastAsia="es-CO"/>
        </w:rPr>
        <w:t>Ejemplos:</w:t>
      </w:r>
    </w:p>
    <w:p w14:paraId="32A36DAC" w14:textId="124FC522" w:rsidR="00C2412D" w:rsidRPr="00C2412D" w:rsidRDefault="00C2412D" w:rsidP="00165A4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C2412D">
        <w:rPr>
          <w:rFonts w:ascii="Times New Roman" w:eastAsia="Times New Roman" w:hAnsi="Times New Roman" w:cs="Times New Roman"/>
          <w:sz w:val="24"/>
          <w:szCs w:val="24"/>
          <w:lang w:eastAsia="es-CO"/>
        </w:rPr>
        <w:t>awk -F ‘;’ ‘{ print $1}’ nuevasPelis.csv</w:t>
      </w:r>
    </w:p>
    <w:p w14:paraId="50D3977B" w14:textId="60673342" w:rsidR="00E71701" w:rsidRDefault="00E71701" w:rsidP="00165A42">
      <w:pPr>
        <w:rPr>
          <w:rFonts w:ascii="Times New Roman" w:hAnsi="Times New Roman" w:cs="Times New Roman"/>
          <w:b/>
          <w:bCs/>
          <w:i/>
          <w:iCs/>
          <w:sz w:val="24"/>
          <w:szCs w:val="24"/>
        </w:rPr>
      </w:pPr>
    </w:p>
    <w:p w14:paraId="420AC819" w14:textId="77777777" w:rsidR="00477FE8" w:rsidRDefault="00477FE8" w:rsidP="00165A42">
      <w:pPr>
        <w:rPr>
          <w:rFonts w:ascii="Times New Roman" w:hAnsi="Times New Roman" w:cs="Times New Roman"/>
          <w:b/>
          <w:bCs/>
          <w:i/>
          <w:iCs/>
          <w:sz w:val="24"/>
          <w:szCs w:val="24"/>
        </w:rPr>
      </w:pPr>
    </w:p>
    <w:p w14:paraId="72264231" w14:textId="3DD8D25B" w:rsidR="00E71701" w:rsidRDefault="00E71701" w:rsidP="00165A42">
      <w:pPr>
        <w:rPr>
          <w:rFonts w:ascii="Times New Roman" w:hAnsi="Times New Roman" w:cs="Times New Roman"/>
          <w:b/>
          <w:bCs/>
          <w:i/>
          <w:iCs/>
          <w:sz w:val="24"/>
          <w:szCs w:val="24"/>
        </w:rPr>
      </w:pPr>
      <w:r>
        <w:rPr>
          <w:rFonts w:ascii="Times New Roman" w:hAnsi="Times New Roman" w:cs="Times New Roman"/>
          <w:b/>
          <w:bCs/>
          <w:i/>
          <w:iCs/>
          <w:sz w:val="24"/>
          <w:szCs w:val="24"/>
        </w:rPr>
        <w:t>USAR VIM</w:t>
      </w:r>
    </w:p>
    <w:p w14:paraId="011A8204" w14:textId="4AB2663A"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 xml:space="preserve">Ingresamos el comando archivo </w:t>
      </w:r>
      <w:r w:rsidRPr="00E71701">
        <w:rPr>
          <w:rFonts w:ascii="Times New Roman" w:hAnsi="Times New Roman" w:cs="Times New Roman"/>
          <w:b/>
          <w:bCs/>
          <w:i/>
          <w:iCs/>
          <w:sz w:val="24"/>
          <w:szCs w:val="24"/>
        </w:rPr>
        <w:t>vim archivo.txt</w:t>
      </w:r>
      <w:r>
        <w:rPr>
          <w:rFonts w:ascii="Times New Roman" w:hAnsi="Times New Roman" w:cs="Times New Roman"/>
          <w:b/>
          <w:bCs/>
          <w:i/>
          <w:iCs/>
          <w:sz w:val="24"/>
          <w:szCs w:val="24"/>
        </w:rPr>
        <w:t xml:space="preserve"> </w:t>
      </w:r>
    </w:p>
    <w:p w14:paraId="3908898D" w14:textId="500C8C5C"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Dentro una vez se abra el editor presionamos la tecla I para poder modificar el texto.</w:t>
      </w:r>
    </w:p>
    <w:p w14:paraId="0C7178D2" w14:textId="781DD155"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 xml:space="preserve">Con </w:t>
      </w:r>
      <w:r w:rsidRPr="00E71701">
        <w:rPr>
          <w:rFonts w:ascii="Times New Roman" w:hAnsi="Times New Roman" w:cs="Times New Roman"/>
          <w:b/>
          <w:bCs/>
          <w:i/>
          <w:iCs/>
          <w:sz w:val="24"/>
          <w:szCs w:val="24"/>
        </w:rPr>
        <w:t>Esc</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 sal</w:t>
      </w:r>
      <w:r w:rsidR="00477FE8">
        <w:rPr>
          <w:rFonts w:ascii="Times New Roman" w:hAnsi="Times New Roman" w:cs="Times New Roman"/>
          <w:sz w:val="24"/>
          <w:szCs w:val="24"/>
        </w:rPr>
        <w:t>g</w:t>
      </w:r>
      <w:r>
        <w:rPr>
          <w:rFonts w:ascii="Times New Roman" w:hAnsi="Times New Roman" w:cs="Times New Roman"/>
          <w:sz w:val="24"/>
          <w:szCs w:val="24"/>
        </w:rPr>
        <w:t>o de la edición del archivo</w:t>
      </w:r>
      <w:r w:rsidR="00477FE8">
        <w:rPr>
          <w:rFonts w:ascii="Times New Roman" w:hAnsi="Times New Roman" w:cs="Times New Roman"/>
          <w:sz w:val="24"/>
          <w:szCs w:val="24"/>
        </w:rPr>
        <w:t>.</w:t>
      </w:r>
    </w:p>
    <w:p w14:paraId="5334C4E6" w14:textId="02773351"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Escribo dos puntos para activar el modo de comandos</w:t>
      </w:r>
    </w:p>
    <w:p w14:paraId="31F85C54" w14:textId="7969860E"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 xml:space="preserve">Luego de los dos puntos, con </w:t>
      </w:r>
      <w:r w:rsidRPr="00E71701">
        <w:rPr>
          <w:rFonts w:ascii="Times New Roman" w:hAnsi="Times New Roman" w:cs="Times New Roman"/>
          <w:b/>
          <w:bCs/>
          <w:i/>
          <w:iCs/>
          <w:sz w:val="24"/>
          <w:szCs w:val="24"/>
        </w:rPr>
        <w:t>w</w:t>
      </w:r>
      <w:r>
        <w:rPr>
          <w:rFonts w:ascii="Times New Roman" w:hAnsi="Times New Roman" w:cs="Times New Roman"/>
          <w:b/>
          <w:bCs/>
          <w:i/>
          <w:iCs/>
          <w:sz w:val="24"/>
          <w:szCs w:val="24"/>
        </w:rPr>
        <w:t xml:space="preserve"> </w:t>
      </w:r>
      <w:r>
        <w:rPr>
          <w:rFonts w:ascii="Times New Roman" w:hAnsi="Times New Roman" w:cs="Times New Roman"/>
          <w:sz w:val="24"/>
          <w:szCs w:val="24"/>
        </w:rPr>
        <w:t>guardo el contenido del archivo.    “  :w  “</w:t>
      </w:r>
    </w:p>
    <w:p w14:paraId="6048C723" w14:textId="3A4F3F37"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b/>
          <w:bCs/>
          <w:i/>
          <w:iCs/>
          <w:sz w:val="24"/>
          <w:szCs w:val="24"/>
        </w:rPr>
        <w:t xml:space="preserve">Control + Q </w:t>
      </w:r>
      <w:r>
        <w:rPr>
          <w:rFonts w:ascii="Times New Roman" w:hAnsi="Times New Roman" w:cs="Times New Roman"/>
          <w:sz w:val="24"/>
          <w:szCs w:val="24"/>
        </w:rPr>
        <w:t>salgo del editor de VIM.</w:t>
      </w:r>
    </w:p>
    <w:p w14:paraId="1EB8F91D" w14:textId="3939A25B" w:rsidR="00630059" w:rsidRDefault="00630059" w:rsidP="00165A42">
      <w:pPr>
        <w:rPr>
          <w:rFonts w:ascii="Times New Roman" w:hAnsi="Times New Roman" w:cs="Times New Roman"/>
          <w:b/>
          <w:bCs/>
          <w:i/>
          <w:iCs/>
          <w:sz w:val="24"/>
          <w:szCs w:val="24"/>
        </w:rPr>
      </w:pPr>
    </w:p>
    <w:p w14:paraId="11626929" w14:textId="67FCD3F8" w:rsidR="00630059" w:rsidRDefault="00630059" w:rsidP="00630059">
      <w:pPr>
        <w:pStyle w:val="Ttulo1"/>
      </w:pPr>
      <w:r>
        <w:t>Flujos estándar y cómo los Pipes nos pueden dar super poderes</w:t>
      </w:r>
      <w:r w:rsidR="00F42EE9">
        <w:t>.</w:t>
      </w:r>
    </w:p>
    <w:p w14:paraId="73164835" w14:textId="527D073E" w:rsidR="00630059" w:rsidRDefault="00630059" w:rsidP="00165A42">
      <w:pPr>
        <w:rPr>
          <w:rFonts w:ascii="Times New Roman" w:hAnsi="Times New Roman" w:cs="Times New Roman"/>
          <w:sz w:val="24"/>
          <w:szCs w:val="24"/>
        </w:rPr>
      </w:pPr>
      <w:r w:rsidRPr="00630059">
        <w:rPr>
          <w:rStyle w:val="Textoennegrita"/>
          <w:rFonts w:ascii="Times New Roman" w:hAnsi="Times New Roman" w:cs="Times New Roman"/>
          <w:sz w:val="24"/>
          <w:szCs w:val="24"/>
        </w:rPr>
        <w:t>Antes de enseñarte los poderes que nos podrían proporcionar los Pipes</w:t>
      </w:r>
      <w:r w:rsidRPr="00630059">
        <w:rPr>
          <w:rFonts w:ascii="Times New Roman" w:hAnsi="Times New Roman" w:cs="Times New Roman"/>
          <w:sz w:val="24"/>
          <w:szCs w:val="24"/>
        </w:rPr>
        <w:t xml:space="preserve">, me gustaría mencionarte y </w:t>
      </w:r>
      <w:r w:rsidR="00E85ABF" w:rsidRPr="00630059">
        <w:rPr>
          <w:rFonts w:ascii="Times New Roman" w:hAnsi="Times New Roman" w:cs="Times New Roman"/>
          <w:sz w:val="24"/>
          <w:szCs w:val="24"/>
        </w:rPr>
        <w:t>recordarte</w:t>
      </w:r>
      <w:r w:rsidRPr="00630059">
        <w:rPr>
          <w:rFonts w:ascii="Times New Roman" w:hAnsi="Times New Roman" w:cs="Times New Roman"/>
          <w:sz w:val="24"/>
          <w:szCs w:val="24"/>
        </w:rPr>
        <w:t xml:space="preserve"> que en Linux/Unix cada nuevo proceso generado, es decir, cada nueva aplicación ejecutada, es inicializada con tres canales de datos, canales conocidos cómo streams.</w:t>
      </w:r>
    </w:p>
    <w:p w14:paraId="18E76DA7" w14:textId="77777777" w:rsidR="00154E56" w:rsidRDefault="00154E56" w:rsidP="00154E56">
      <w:pPr>
        <w:pStyle w:val="NormalWeb"/>
        <w:numPr>
          <w:ilvl w:val="0"/>
          <w:numId w:val="5"/>
        </w:numPr>
      </w:pPr>
      <w:r>
        <w:t>Standar Input</w:t>
      </w:r>
    </w:p>
    <w:p w14:paraId="01665CBD" w14:textId="77777777" w:rsidR="00154E56" w:rsidRDefault="00154E56" w:rsidP="00154E56">
      <w:pPr>
        <w:pStyle w:val="NormalWeb"/>
        <w:numPr>
          <w:ilvl w:val="0"/>
          <w:numId w:val="5"/>
        </w:numPr>
      </w:pPr>
      <w:r>
        <w:t>Standar Output</w:t>
      </w:r>
    </w:p>
    <w:p w14:paraId="4F00738F" w14:textId="77777777" w:rsidR="00154E56" w:rsidRDefault="00154E56" w:rsidP="00154E56">
      <w:pPr>
        <w:pStyle w:val="NormalWeb"/>
        <w:numPr>
          <w:ilvl w:val="0"/>
          <w:numId w:val="5"/>
        </w:numPr>
      </w:pPr>
      <w:r>
        <w:t>Standar Error</w:t>
      </w:r>
    </w:p>
    <w:p w14:paraId="6E2C278D" w14:textId="44325735" w:rsidR="00154E56" w:rsidRDefault="00154E56" w:rsidP="00165A42">
      <w:pPr>
        <w:rPr>
          <w:rFonts w:ascii="Times New Roman" w:hAnsi="Times New Roman" w:cs="Times New Roman"/>
          <w:b/>
          <w:bCs/>
          <w:i/>
          <w:iCs/>
          <w:sz w:val="24"/>
          <w:szCs w:val="24"/>
        </w:rPr>
      </w:pPr>
      <w:r>
        <w:rPr>
          <w:noProof/>
        </w:rPr>
        <w:drawing>
          <wp:inline distT="0" distB="0" distL="0" distR="0" wp14:anchorId="7BFA297F" wp14:editId="3B5DA9DC">
            <wp:extent cx="5612130" cy="31515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1505"/>
                    </a:xfrm>
                    <a:prstGeom prst="rect">
                      <a:avLst/>
                    </a:prstGeom>
                    <a:noFill/>
                    <a:ln>
                      <a:noFill/>
                    </a:ln>
                  </pic:spPr>
                </pic:pic>
              </a:graphicData>
            </a:graphic>
          </wp:inline>
        </w:drawing>
      </w:r>
    </w:p>
    <w:p w14:paraId="5A4858E7" w14:textId="24878F27" w:rsidR="00E85ABF" w:rsidRDefault="00E85ABF" w:rsidP="00165A42">
      <w:pPr>
        <w:rPr>
          <w:rFonts w:ascii="Times New Roman" w:hAnsi="Times New Roman" w:cs="Times New Roman"/>
          <w:b/>
          <w:bCs/>
          <w:i/>
          <w:iCs/>
          <w:sz w:val="24"/>
          <w:szCs w:val="24"/>
        </w:rPr>
      </w:pPr>
    </w:p>
    <w:p w14:paraId="7F8BA0F5" w14:textId="2AAAD662" w:rsidR="00E85ABF" w:rsidRDefault="00E85ABF" w:rsidP="00165A42">
      <w:pPr>
        <w:rPr>
          <w:rFonts w:ascii="Times New Roman" w:hAnsi="Times New Roman" w:cs="Times New Roman"/>
          <w:b/>
          <w:bCs/>
          <w:i/>
          <w:iCs/>
          <w:sz w:val="24"/>
          <w:szCs w:val="24"/>
        </w:rPr>
      </w:pPr>
    </w:p>
    <w:p w14:paraId="76EF3F58" w14:textId="535E19B0" w:rsidR="00E85ABF" w:rsidRDefault="00E85ABF" w:rsidP="00165A42">
      <w:pPr>
        <w:rPr>
          <w:rFonts w:ascii="Times New Roman" w:hAnsi="Times New Roman" w:cs="Times New Roman"/>
          <w:b/>
          <w:bCs/>
          <w:i/>
          <w:iCs/>
          <w:sz w:val="24"/>
          <w:szCs w:val="24"/>
        </w:rPr>
      </w:pPr>
    </w:p>
    <w:p w14:paraId="5C0C658E" w14:textId="62A0D2A6" w:rsidR="00E85ABF" w:rsidRDefault="00E85ABF" w:rsidP="00165A42">
      <w:pPr>
        <w:rPr>
          <w:rFonts w:ascii="Times New Roman" w:hAnsi="Times New Roman" w:cs="Times New Roman"/>
          <w:b/>
          <w:bCs/>
          <w:i/>
          <w:iCs/>
          <w:sz w:val="24"/>
          <w:szCs w:val="24"/>
        </w:rPr>
      </w:pPr>
    </w:p>
    <w:p w14:paraId="4EBE10E2" w14:textId="77777777" w:rsidR="00E85ABF" w:rsidRDefault="00E85ABF" w:rsidP="00165A42">
      <w:pPr>
        <w:rPr>
          <w:rFonts w:ascii="Times New Roman" w:hAnsi="Times New Roman" w:cs="Times New Roman"/>
          <w:b/>
          <w:bCs/>
          <w:i/>
          <w:iCs/>
          <w:sz w:val="24"/>
          <w:szCs w:val="24"/>
        </w:rPr>
      </w:pPr>
    </w:p>
    <w:p w14:paraId="2732AE82" w14:textId="77777777" w:rsidR="00154E56" w:rsidRDefault="00154E56" w:rsidP="00154E56">
      <w:pPr>
        <w:pStyle w:val="Ttulo2"/>
      </w:pPr>
    </w:p>
    <w:p w14:paraId="23EFED06" w14:textId="22A4CBFF" w:rsidR="00154E56" w:rsidRPr="00E85ABF" w:rsidRDefault="00154E56" w:rsidP="00154E56">
      <w:pPr>
        <w:pStyle w:val="Ttulo2"/>
        <w:rPr>
          <w:rFonts w:ascii="Times New Roman" w:hAnsi="Times New Roman" w:cs="Times New Roman"/>
          <w:b/>
          <w:bCs/>
          <w:color w:val="auto"/>
        </w:rPr>
      </w:pPr>
      <w:r w:rsidRPr="00E85ABF">
        <w:rPr>
          <w:rFonts w:ascii="Times New Roman" w:hAnsi="Times New Roman" w:cs="Times New Roman"/>
          <w:b/>
          <w:bCs/>
          <w:color w:val="auto"/>
        </w:rPr>
        <w:t>TRABAJEMOS CON LOS INPUTS Y OUTPUTS</w:t>
      </w:r>
    </w:p>
    <w:p w14:paraId="4664C34A" w14:textId="00BFFA37" w:rsidR="00154E56" w:rsidRDefault="00154E56" w:rsidP="00154E56">
      <w:pPr>
        <w:pStyle w:val="NormalWeb"/>
      </w:pPr>
      <w:r>
        <w:t xml:space="preserve">Ahora, veamos un ejemplo de cómo podemos sacarle provecho a los stream. El comando history nos permite conocer los últimos comandos ejecutados en nuestra sesión. Basta con ejecutar </w:t>
      </w:r>
      <w:r w:rsidRPr="00154E56">
        <w:rPr>
          <w:i/>
          <w:iCs/>
        </w:rPr>
        <w:t>history</w:t>
      </w:r>
      <w:r>
        <w:t xml:space="preserve"> en la terminal.</w:t>
      </w:r>
    </w:p>
    <w:p w14:paraId="22D2D51D" w14:textId="4C9C73B8" w:rsidR="00154E56" w:rsidRDefault="00154E56" w:rsidP="00165A42">
      <w:pPr>
        <w:rPr>
          <w:rFonts w:ascii="Times New Roman" w:hAnsi="Times New Roman" w:cs="Times New Roman"/>
          <w:b/>
          <w:bCs/>
          <w:i/>
          <w:iCs/>
          <w:sz w:val="24"/>
          <w:szCs w:val="24"/>
        </w:rPr>
      </w:pPr>
      <w:r>
        <w:rPr>
          <w:noProof/>
        </w:rPr>
        <w:drawing>
          <wp:inline distT="0" distB="0" distL="0" distR="0" wp14:anchorId="26647256" wp14:editId="3F702732">
            <wp:extent cx="5612130" cy="43561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35610"/>
                    </a:xfrm>
                    <a:prstGeom prst="rect">
                      <a:avLst/>
                    </a:prstGeom>
                  </pic:spPr>
                </pic:pic>
              </a:graphicData>
            </a:graphic>
          </wp:inline>
        </w:drawing>
      </w:r>
    </w:p>
    <w:p w14:paraId="25EF6BD0" w14:textId="1052D43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 xml:space="preserve">Una vez ejecutado estaremos visualizando en pantalla un listado de todos los comandos que hemos utilizado. Todo el texto que visualizamos (los comandos) se encuentran en el stream </w:t>
      </w:r>
      <w:r w:rsidR="004C5311" w:rsidRPr="00154E56">
        <w:rPr>
          <w:rFonts w:ascii="Times New Roman" w:eastAsia="Times New Roman" w:hAnsi="Times New Roman" w:cs="Times New Roman"/>
          <w:sz w:val="24"/>
          <w:szCs w:val="24"/>
          <w:lang w:eastAsia="es-CO"/>
        </w:rPr>
        <w:t>del</w:t>
      </w:r>
      <w:r w:rsidRPr="00154E56">
        <w:rPr>
          <w:rFonts w:ascii="Times New Roman" w:eastAsia="Times New Roman" w:hAnsi="Times New Roman" w:cs="Times New Roman"/>
          <w:sz w:val="24"/>
          <w:szCs w:val="24"/>
          <w:lang w:eastAsia="es-CO"/>
        </w:rPr>
        <w:t xml:space="preserve"> Standard output.</w:t>
      </w:r>
    </w:p>
    <w:p w14:paraId="6D07CA06"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 xml:space="preserve">Si nosotros así lo deseamos, podemos almacenar esa salida en un archivo de texto plano. Basta con utilizar el signo mayor </w:t>
      </w:r>
      <w:r w:rsidRPr="00154E56">
        <w:rPr>
          <w:rFonts w:ascii="Times New Roman" w:eastAsia="Times New Roman" w:hAnsi="Times New Roman" w:cs="Times New Roman"/>
          <w:b/>
          <w:bCs/>
          <w:sz w:val="24"/>
          <w:szCs w:val="24"/>
          <w:lang w:eastAsia="es-CO"/>
        </w:rPr>
        <w:t>&gt;</w:t>
      </w:r>
      <w:r w:rsidRPr="00154E56">
        <w:rPr>
          <w:rFonts w:ascii="Times New Roman" w:eastAsia="Times New Roman" w:hAnsi="Times New Roman" w:cs="Times New Roman"/>
          <w:sz w:val="24"/>
          <w:szCs w:val="24"/>
          <w:lang w:eastAsia="es-CO"/>
        </w:rPr>
        <w:t xml:space="preserve"> que, seguido del nombre del archivo</w:t>
      </w:r>
    </w:p>
    <w:p w14:paraId="2910296B" w14:textId="64C29CBD" w:rsidR="00154E56" w:rsidRDefault="00154E56" w:rsidP="00165A42">
      <w:pPr>
        <w:rPr>
          <w:rFonts w:ascii="Times New Roman" w:hAnsi="Times New Roman" w:cs="Times New Roman"/>
          <w:b/>
          <w:bCs/>
          <w:i/>
          <w:iCs/>
          <w:sz w:val="24"/>
          <w:szCs w:val="24"/>
        </w:rPr>
      </w:pPr>
      <w:r>
        <w:rPr>
          <w:noProof/>
        </w:rPr>
        <w:drawing>
          <wp:inline distT="0" distB="0" distL="0" distR="0" wp14:anchorId="5D6F9F5C" wp14:editId="7652E25A">
            <wp:extent cx="5612130" cy="412750"/>
            <wp:effectExtent l="0" t="0" r="762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12750"/>
                    </a:xfrm>
                    <a:prstGeom prst="rect">
                      <a:avLst/>
                    </a:prstGeom>
                  </pic:spPr>
                </pic:pic>
              </a:graphicData>
            </a:graphic>
          </wp:inline>
        </w:drawing>
      </w:r>
    </w:p>
    <w:p w14:paraId="1903FD37" w14:textId="07CA1D2A" w:rsidR="00154E56" w:rsidRPr="004C5311" w:rsidRDefault="00154E56" w:rsidP="00165A42">
      <w:pPr>
        <w:rPr>
          <w:rFonts w:ascii="Times New Roman" w:hAnsi="Times New Roman" w:cs="Times New Roman"/>
          <w:sz w:val="24"/>
          <w:szCs w:val="24"/>
        </w:rPr>
      </w:pPr>
      <w:r w:rsidRPr="004C5311">
        <w:rPr>
          <w:rFonts w:ascii="Times New Roman" w:hAnsi="Times New Roman" w:cs="Times New Roman"/>
          <w:sz w:val="24"/>
          <w:szCs w:val="24"/>
        </w:rPr>
        <w:t>Con el signo mayor que, crearemos el archivo si este no existe, y colocaremos el output del programa allí; En caso que el archivo exista, y esté almacene algún tipo de contenido, el contenido será reemplazado por el output del programa. Si nosotros no queremos perder la contenido que posee un archivo, lo que podemos hacer es utilizar el doble signo mayor que.</w:t>
      </w:r>
    </w:p>
    <w:p w14:paraId="6FCD7659" w14:textId="37226CD0" w:rsidR="00154E56" w:rsidRDefault="00154E56" w:rsidP="00165A42">
      <w:pPr>
        <w:rPr>
          <w:rFonts w:ascii="Times New Roman" w:hAnsi="Times New Roman" w:cs="Times New Roman"/>
          <w:b/>
          <w:bCs/>
          <w:i/>
          <w:iCs/>
          <w:sz w:val="24"/>
          <w:szCs w:val="24"/>
        </w:rPr>
      </w:pPr>
      <w:r>
        <w:rPr>
          <w:noProof/>
        </w:rPr>
        <w:drawing>
          <wp:inline distT="0" distB="0" distL="0" distR="0" wp14:anchorId="522840D8" wp14:editId="5BB7D991">
            <wp:extent cx="5612130" cy="412750"/>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12750"/>
                    </a:xfrm>
                    <a:prstGeom prst="rect">
                      <a:avLst/>
                    </a:prstGeom>
                  </pic:spPr>
                </pic:pic>
              </a:graphicData>
            </a:graphic>
          </wp:inline>
        </w:drawing>
      </w:r>
    </w:p>
    <w:p w14:paraId="2B6BD7D9"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Esto hará que el output sea agregado al final del archivo, sin reemplazar nada.</w:t>
      </w:r>
    </w:p>
    <w:p w14:paraId="63445E05"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Una vez tenemos el output almacenado, hagamos algo interesante, utilicemos el comando grep para conocer qué archivos o folders has eliminado recientemente.</w:t>
      </w:r>
    </w:p>
    <w:p w14:paraId="3EB538EF" w14:textId="5645F869" w:rsidR="00154E56" w:rsidRDefault="00154E56" w:rsidP="00165A42">
      <w:pPr>
        <w:rPr>
          <w:rFonts w:ascii="Times New Roman" w:hAnsi="Times New Roman" w:cs="Times New Roman"/>
          <w:b/>
          <w:bCs/>
          <w:i/>
          <w:iCs/>
          <w:sz w:val="24"/>
          <w:szCs w:val="24"/>
        </w:rPr>
      </w:pPr>
      <w:r>
        <w:rPr>
          <w:noProof/>
        </w:rPr>
        <w:drawing>
          <wp:inline distT="0" distB="0" distL="0" distR="0" wp14:anchorId="665E223B" wp14:editId="61034A4B">
            <wp:extent cx="5612130" cy="4470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47040"/>
                    </a:xfrm>
                    <a:prstGeom prst="rect">
                      <a:avLst/>
                    </a:prstGeom>
                  </pic:spPr>
                </pic:pic>
              </a:graphicData>
            </a:graphic>
          </wp:inline>
        </w:drawing>
      </w:r>
    </w:p>
    <w:p w14:paraId="0F83EAEE"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Al ejecutar esta sentencia estaremos visualizando los últimos comandos que cuentan con rm en su ejecución.</w:t>
      </w:r>
    </w:p>
    <w:p w14:paraId="52D875BD"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 xml:space="preserve">Con el signo menor que, estamos colocando todo el contenido del archivo cómo Standar Input del comando grep. A partir de estos inputs, el programa grep ya puede buscar </w:t>
      </w:r>
      <w:r w:rsidRPr="00154E56">
        <w:rPr>
          <w:rFonts w:ascii="Times New Roman" w:eastAsia="Times New Roman" w:hAnsi="Times New Roman" w:cs="Times New Roman"/>
          <w:b/>
          <w:bCs/>
          <w:sz w:val="24"/>
          <w:szCs w:val="24"/>
          <w:lang w:eastAsia="es-CO"/>
        </w:rPr>
        <w:t>rm</w:t>
      </w:r>
    </w:p>
    <w:p w14:paraId="351AD188" w14:textId="77777777" w:rsidR="00154E56" w:rsidRDefault="00154E56" w:rsidP="00154E56">
      <w:pPr>
        <w:pStyle w:val="Ttulo2"/>
      </w:pPr>
    </w:p>
    <w:p w14:paraId="112DD3A2" w14:textId="7CA920EC" w:rsidR="00154E56" w:rsidRPr="00EC246E" w:rsidRDefault="00154E56" w:rsidP="00154E56">
      <w:pPr>
        <w:pStyle w:val="Ttulo2"/>
        <w:rPr>
          <w:rFonts w:ascii="Times New Roman" w:hAnsi="Times New Roman" w:cs="Times New Roman"/>
          <w:b/>
          <w:bCs/>
          <w:color w:val="auto"/>
          <w:sz w:val="28"/>
          <w:szCs w:val="28"/>
        </w:rPr>
      </w:pPr>
      <w:r w:rsidRPr="00EC246E">
        <w:rPr>
          <w:rFonts w:ascii="Times New Roman" w:hAnsi="Times New Roman" w:cs="Times New Roman"/>
          <w:b/>
          <w:bCs/>
          <w:color w:val="auto"/>
          <w:sz w:val="28"/>
          <w:szCs w:val="28"/>
        </w:rPr>
        <w:t xml:space="preserve">PIPES - Un gran poder conlleva una gran responsabilidad </w:t>
      </w:r>
      <w:r w:rsidRPr="00EC246E">
        <w:rPr>
          <w:rFonts w:ascii="Segoe UI Emoji" w:hAnsi="Segoe UI Emoji" w:cs="Segoe UI Emoji"/>
          <w:b/>
          <w:bCs/>
          <w:color w:val="auto"/>
          <w:sz w:val="28"/>
          <w:szCs w:val="28"/>
        </w:rPr>
        <w:t>💪</w:t>
      </w:r>
    </w:p>
    <w:p w14:paraId="5D9C947B"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Existen comandos para muchas cosas, sin embargo, no existe un comando en la actualidad que lo haga todo. Si queremos hacer tareas complejas, es probable que tengamos que apoyarnos de más de un comando.</w:t>
      </w:r>
    </w:p>
    <w:p w14:paraId="5AF90CF9" w14:textId="04C38BE1"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 xml:space="preserve">Regresemos al ejemplo anterior, donde nosotros necesitábamos conocer los archivos o folders eliminados recientemente. Para solucionar la problemática tuvimos que ejecutar el comando history y su output almacenarlo en un archivo, el cual nos sirvió cómo input del programa </w:t>
      </w:r>
      <w:r w:rsidR="00EC246E" w:rsidRPr="009B2426">
        <w:rPr>
          <w:rFonts w:ascii="Times New Roman" w:eastAsia="Times New Roman" w:hAnsi="Times New Roman" w:cs="Times New Roman"/>
          <w:sz w:val="24"/>
          <w:szCs w:val="24"/>
          <w:lang w:eastAsia="es-CO"/>
        </w:rPr>
        <w:t>grep.</w:t>
      </w:r>
      <w:r w:rsidRPr="009B2426">
        <w:rPr>
          <w:rFonts w:ascii="Times New Roman" w:eastAsia="Times New Roman" w:hAnsi="Times New Roman" w:cs="Times New Roman"/>
          <w:sz w:val="24"/>
          <w:szCs w:val="24"/>
          <w:lang w:eastAsia="es-CO"/>
        </w:rPr>
        <w:t xml:space="preserve"> Es Aquí donde entran los </w:t>
      </w:r>
      <w:r w:rsidRPr="009B2426">
        <w:rPr>
          <w:rFonts w:ascii="Times New Roman" w:eastAsia="Times New Roman" w:hAnsi="Times New Roman" w:cs="Times New Roman"/>
          <w:b/>
          <w:bCs/>
          <w:sz w:val="24"/>
          <w:szCs w:val="24"/>
          <w:lang w:eastAsia="es-CO"/>
        </w:rPr>
        <w:t>PIPES</w:t>
      </w:r>
      <w:r w:rsidRPr="009B2426">
        <w:rPr>
          <w:rFonts w:ascii="Times New Roman" w:eastAsia="Times New Roman" w:hAnsi="Times New Roman" w:cs="Times New Roman"/>
          <w:sz w:val="24"/>
          <w:szCs w:val="24"/>
          <w:lang w:eastAsia="es-CO"/>
        </w:rPr>
        <w:t xml:space="preserve"> a salvar el día, y hacer nuestro trabajo cómo administrador de servidores más sencillo.</w:t>
      </w:r>
    </w:p>
    <w:p w14:paraId="1F738194"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Ejecutemos la siguiente sentencia.</w:t>
      </w:r>
    </w:p>
    <w:p w14:paraId="7F61019B" w14:textId="56FC9C9F" w:rsidR="009B2426" w:rsidRPr="009B2426" w:rsidRDefault="009B2426" w:rsidP="009B2426">
      <w:r>
        <w:rPr>
          <w:noProof/>
        </w:rPr>
        <w:drawing>
          <wp:inline distT="0" distB="0" distL="0" distR="0" wp14:anchorId="34115D59" wp14:editId="59357C06">
            <wp:extent cx="5612130" cy="42227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2275"/>
                    </a:xfrm>
                    <a:prstGeom prst="rect">
                      <a:avLst/>
                    </a:prstGeom>
                  </pic:spPr>
                </pic:pic>
              </a:graphicData>
            </a:graphic>
          </wp:inline>
        </w:drawing>
      </w:r>
    </w:p>
    <w:p w14:paraId="2EC7AEC4" w14:textId="754D86EA"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w:t>
      </w:r>
      <w:r w:rsidRPr="009B2426">
        <w:rPr>
          <w:rFonts w:ascii="Times New Roman" w:eastAsia="Times New Roman" w:hAnsi="Times New Roman" w:cs="Times New Roman"/>
          <w:b/>
          <w:bCs/>
          <w:sz w:val="24"/>
          <w:szCs w:val="24"/>
          <w:lang w:eastAsia="es-CO"/>
        </w:rPr>
        <w:t>btuviste el mismo resultado que en el ejemplo anterior?</w:t>
      </w:r>
      <w:r w:rsidRPr="009B2426">
        <w:rPr>
          <w:rFonts w:ascii="Times New Roman" w:eastAsia="Times New Roman" w:hAnsi="Times New Roman" w:cs="Times New Roman"/>
          <w:sz w:val="24"/>
          <w:szCs w:val="24"/>
          <w:lang w:eastAsia="es-CO"/>
        </w:rPr>
        <w:t xml:space="preserve"> Super interesante, ¿no lo crees? obtuvimos el mismo resultado solo que ahora con una sentencia mucho más corta, legible y sin tener que crear nuevos archivos en nuestro disco duro</w:t>
      </w:r>
      <w:r>
        <w:rPr>
          <w:rFonts w:ascii="Times New Roman" w:eastAsia="Times New Roman" w:hAnsi="Times New Roman" w:cs="Times New Roman"/>
          <w:sz w:val="24"/>
          <w:szCs w:val="24"/>
          <w:lang w:eastAsia="es-CO"/>
        </w:rPr>
        <w:t>.</w:t>
      </w:r>
    </w:p>
    <w:p w14:paraId="3D885711"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 xml:space="preserve">El </w:t>
      </w:r>
      <w:r w:rsidRPr="009B2426">
        <w:rPr>
          <w:rFonts w:ascii="Times New Roman" w:eastAsia="Times New Roman" w:hAnsi="Times New Roman" w:cs="Times New Roman"/>
          <w:b/>
          <w:bCs/>
          <w:sz w:val="24"/>
          <w:szCs w:val="24"/>
          <w:lang w:eastAsia="es-CO"/>
        </w:rPr>
        <w:t>PIPE</w:t>
      </w:r>
      <w:r w:rsidRPr="009B2426">
        <w:rPr>
          <w:rFonts w:ascii="Times New Roman" w:eastAsia="Times New Roman" w:hAnsi="Times New Roman" w:cs="Times New Roman"/>
          <w:sz w:val="24"/>
          <w:szCs w:val="24"/>
          <w:lang w:eastAsia="es-CO"/>
        </w:rPr>
        <w:t xml:space="preserve"> nos permitirá encadenar la ejecución de programas, pasando el output de uno cómo el input de otro. En este caso estamos colocando el output de history cómo el input de grep. El orden en el que se ejecutarán los programas es de izquierda a derecha y de esa misma manera es cómo se estarán pasados los outputs.</w:t>
      </w:r>
    </w:p>
    <w:p w14:paraId="3280F40E"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 xml:space="preserve">Y así cómo encadenamos la ejecución de dos comandos podemos hacerlo con tres, cinco, o con la </w:t>
      </w:r>
      <w:r w:rsidRPr="00B71B5F">
        <w:rPr>
          <w:rFonts w:ascii="Times New Roman" w:eastAsia="Times New Roman" w:hAnsi="Times New Roman" w:cs="Times New Roman"/>
          <w:b/>
          <w:bCs/>
          <w:i/>
          <w:iCs/>
          <w:sz w:val="24"/>
          <w:szCs w:val="24"/>
          <w:lang w:eastAsia="es-CO"/>
        </w:rPr>
        <w:t>n</w:t>
      </w:r>
      <w:r w:rsidRPr="009B2426">
        <w:rPr>
          <w:rFonts w:ascii="Times New Roman" w:eastAsia="Times New Roman" w:hAnsi="Times New Roman" w:cs="Times New Roman"/>
          <w:sz w:val="24"/>
          <w:szCs w:val="24"/>
          <w:lang w:eastAsia="es-CO"/>
        </w:rPr>
        <w:t xml:space="preserve"> cantidad que necesitemos. Nosotros no estamos limitados únicamente a encadenar programas Unix/Linux, también podemos encadenar nuestros propios programas, no importa si están escritos en Java, Python, PHP etc… claro, siempre y cuando hayamos tomado en cuentos los streams en su codificación.</w:t>
      </w:r>
    </w:p>
    <w:p w14:paraId="5557B3D4" w14:textId="5D7C213E" w:rsidR="00154E56" w:rsidRDefault="00154E56" w:rsidP="00165A42">
      <w:pPr>
        <w:rPr>
          <w:rFonts w:ascii="Times New Roman" w:hAnsi="Times New Roman" w:cs="Times New Roman"/>
          <w:b/>
          <w:bCs/>
          <w:i/>
          <w:iCs/>
          <w:sz w:val="24"/>
          <w:szCs w:val="24"/>
        </w:rPr>
      </w:pPr>
    </w:p>
    <w:p w14:paraId="7E14348A" w14:textId="68309D59" w:rsidR="005B6E75" w:rsidRDefault="005B6E75" w:rsidP="00165A42">
      <w:pPr>
        <w:rPr>
          <w:rFonts w:ascii="Times New Roman" w:hAnsi="Times New Roman" w:cs="Times New Roman"/>
          <w:b/>
          <w:bCs/>
          <w:i/>
          <w:iCs/>
          <w:sz w:val="24"/>
          <w:szCs w:val="24"/>
        </w:rPr>
      </w:pPr>
    </w:p>
    <w:p w14:paraId="2C114C0E" w14:textId="2E9F7E11" w:rsidR="005B6E75" w:rsidRDefault="005B6E75" w:rsidP="00165A42">
      <w:pPr>
        <w:rPr>
          <w:rFonts w:ascii="Times New Roman" w:hAnsi="Times New Roman" w:cs="Times New Roman"/>
          <w:b/>
          <w:bCs/>
          <w:i/>
          <w:iCs/>
          <w:sz w:val="24"/>
          <w:szCs w:val="24"/>
        </w:rPr>
      </w:pPr>
    </w:p>
    <w:p w14:paraId="70FB9C20" w14:textId="77777777" w:rsidR="00431F77" w:rsidRDefault="00431F77" w:rsidP="005B6E75">
      <w:pPr>
        <w:pStyle w:val="Ttulo1"/>
      </w:pPr>
    </w:p>
    <w:p w14:paraId="6BF58602" w14:textId="77777777" w:rsidR="00431F77" w:rsidRDefault="00431F77" w:rsidP="005B6E75">
      <w:pPr>
        <w:pStyle w:val="Ttulo1"/>
      </w:pPr>
    </w:p>
    <w:p w14:paraId="5FDA5A00" w14:textId="77777777" w:rsidR="00431F77" w:rsidRDefault="00431F77" w:rsidP="005B6E75">
      <w:pPr>
        <w:pStyle w:val="Ttulo1"/>
      </w:pPr>
    </w:p>
    <w:p w14:paraId="5CDB0E26" w14:textId="60560A69" w:rsidR="005B6E75" w:rsidRDefault="005B6E75" w:rsidP="005B6E75">
      <w:pPr>
        <w:pStyle w:val="Ttulo1"/>
      </w:pPr>
      <w:r>
        <w:t>Administración de procesos en background y foreground.</w:t>
      </w:r>
    </w:p>
    <w:p w14:paraId="44DD2C53" w14:textId="71DD93AF" w:rsidR="00431F77" w:rsidRDefault="00431F77" w:rsidP="005B6E75">
      <w:pPr>
        <w:pStyle w:val="Ttulo1"/>
      </w:pPr>
      <w:r>
        <w:rPr>
          <w:noProof/>
        </w:rPr>
        <w:drawing>
          <wp:anchor distT="0" distB="0" distL="114300" distR="114300" simplePos="0" relativeHeight="251658240" behindDoc="1" locked="0" layoutInCell="1" allowOverlap="1" wp14:anchorId="79B30269" wp14:editId="43EE521F">
            <wp:simplePos x="0" y="0"/>
            <wp:positionH relativeFrom="margin">
              <wp:posOffset>-765810</wp:posOffset>
            </wp:positionH>
            <wp:positionV relativeFrom="paragraph">
              <wp:posOffset>4445</wp:posOffset>
            </wp:positionV>
            <wp:extent cx="7169785" cy="3752850"/>
            <wp:effectExtent l="0" t="0" r="0" b="0"/>
            <wp:wrapTight wrapText="bothSides">
              <wp:wrapPolygon edited="0">
                <wp:start x="6772" y="0"/>
                <wp:lineTo x="6026" y="1754"/>
                <wp:lineTo x="5624" y="3509"/>
                <wp:lineTo x="5395" y="5263"/>
                <wp:lineTo x="402" y="6688"/>
                <wp:lineTo x="459" y="8772"/>
                <wp:lineTo x="1435" y="10526"/>
                <wp:lineTo x="1435" y="12280"/>
                <wp:lineTo x="0" y="12280"/>
                <wp:lineTo x="0" y="14912"/>
                <wp:lineTo x="4821" y="15789"/>
                <wp:lineTo x="3501" y="16337"/>
                <wp:lineTo x="3271" y="16556"/>
                <wp:lineTo x="3271" y="18859"/>
                <wp:lineTo x="4132" y="19297"/>
                <wp:lineTo x="7002" y="19297"/>
                <wp:lineTo x="5452" y="20065"/>
                <wp:lineTo x="4993" y="20504"/>
                <wp:lineTo x="5050" y="21490"/>
                <wp:lineTo x="9183" y="21490"/>
                <wp:lineTo x="9240" y="21052"/>
                <wp:lineTo x="14405" y="21052"/>
                <wp:lineTo x="16299" y="20613"/>
                <wp:lineTo x="16242" y="19297"/>
                <wp:lineTo x="19341" y="19297"/>
                <wp:lineTo x="21349" y="18640"/>
                <wp:lineTo x="21292" y="15789"/>
                <wp:lineTo x="21522" y="14363"/>
                <wp:lineTo x="21522" y="11074"/>
                <wp:lineTo x="19685" y="10526"/>
                <wp:lineTo x="19742" y="9868"/>
                <wp:lineTo x="18422" y="9101"/>
                <wp:lineTo x="16643" y="8772"/>
                <wp:lineTo x="16758" y="8114"/>
                <wp:lineTo x="16299" y="7894"/>
                <wp:lineTo x="13200" y="7017"/>
                <wp:lineTo x="18537" y="7017"/>
                <wp:lineTo x="20546" y="6579"/>
                <wp:lineTo x="20603" y="3728"/>
                <wp:lineTo x="19915" y="3618"/>
                <wp:lineTo x="11536" y="3509"/>
                <wp:lineTo x="11191" y="1754"/>
                <wp:lineTo x="10560" y="0"/>
                <wp:lineTo x="6772"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6978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EC5B7" w14:textId="77777777" w:rsidR="00B71B5F"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0" w:author="Unknown">
        <w:r w:rsidRPr="00431F77">
          <w:rPr>
            <w:rFonts w:ascii="Times New Roman" w:eastAsia="Times New Roman" w:hAnsi="Times New Roman" w:cs="Times New Roman"/>
            <w:sz w:val="24"/>
            <w:szCs w:val="24"/>
            <w:lang w:eastAsia="es-CO"/>
          </w:rPr>
          <w:t xml:space="preserve">Procesos </w:t>
        </w:r>
      </w:ins>
    </w:p>
    <w:p w14:paraId="14356C0A" w14:textId="3CEDB263" w:rsidR="00B71B5F" w:rsidRDefault="00B71B5F" w:rsidP="00B71B5F">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05E141C1" w14:textId="77777777" w:rsidR="00B71B5F" w:rsidRPr="00B71B5F" w:rsidRDefault="00B71B5F" w:rsidP="00B71B5F">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5E386323" w14:textId="55D18548" w:rsidR="00431F77" w:rsidRPr="00431F77" w:rsidRDefault="00B71B5F"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D63982">
        <w:rPr>
          <w:rFonts w:ascii="Times New Roman" w:eastAsia="Times New Roman" w:hAnsi="Times New Roman" w:cs="Times New Roman"/>
          <w:b/>
          <w:bCs/>
          <w:sz w:val="24"/>
          <w:szCs w:val="24"/>
          <w:lang w:eastAsia="es-CO"/>
        </w:rPr>
        <w:t xml:space="preserve">En </w:t>
      </w:r>
      <w:ins w:id="1" w:author="Unknown">
        <w:r w:rsidR="00431F77" w:rsidRPr="00D63982">
          <w:rPr>
            <w:rFonts w:ascii="Times New Roman" w:eastAsia="Times New Roman" w:hAnsi="Times New Roman" w:cs="Times New Roman"/>
            <w:b/>
            <w:bCs/>
            <w:sz w:val="24"/>
            <w:szCs w:val="24"/>
            <w:lang w:eastAsia="es-CO"/>
          </w:rPr>
          <w:t>primer plano</w:t>
        </w:r>
        <w:r w:rsidR="00431F77" w:rsidRPr="00431F77">
          <w:rPr>
            <w:rFonts w:ascii="Times New Roman" w:eastAsia="Times New Roman" w:hAnsi="Times New Roman" w:cs="Times New Roman"/>
            <w:sz w:val="24"/>
            <w:szCs w:val="24"/>
            <w:lang w:eastAsia="es-CO"/>
          </w:rPr>
          <w:t>:</w:t>
        </w:r>
      </w:ins>
      <w:r w:rsidR="00431F77" w:rsidRPr="00431F77">
        <w:rPr>
          <w:rFonts w:ascii="Times New Roman" w:eastAsia="Times New Roman" w:hAnsi="Times New Roman" w:cs="Times New Roman"/>
          <w:sz w:val="24"/>
          <w:szCs w:val="24"/>
          <w:lang w:eastAsia="es-CO"/>
        </w:rPr>
        <w:t xml:space="preserve"> Son aquellos que mientras estén en ejecución, la terminal no permitirá realizar ninguna otra acción.</w:t>
      </w:r>
    </w:p>
    <w:p w14:paraId="3440115A"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sidRPr="00D63982">
          <w:rPr>
            <w:rFonts w:ascii="Times New Roman" w:eastAsia="Times New Roman" w:hAnsi="Times New Roman" w:cs="Times New Roman"/>
            <w:b/>
            <w:bCs/>
            <w:sz w:val="24"/>
            <w:szCs w:val="24"/>
            <w:lang w:eastAsia="es-CO"/>
          </w:rPr>
          <w:t>Procesos en segundo plano</w:t>
        </w:r>
        <w:r w:rsidRPr="00431F77">
          <w:rPr>
            <w:rFonts w:ascii="Times New Roman" w:eastAsia="Times New Roman" w:hAnsi="Times New Roman" w:cs="Times New Roman"/>
            <w:sz w:val="24"/>
            <w:szCs w:val="24"/>
            <w:lang w:eastAsia="es-CO"/>
          </w:rPr>
          <w:t>:</w:t>
        </w:r>
      </w:ins>
      <w:r w:rsidRPr="00431F77">
        <w:rPr>
          <w:rFonts w:ascii="Times New Roman" w:eastAsia="Times New Roman" w:hAnsi="Times New Roman" w:cs="Times New Roman"/>
          <w:sz w:val="24"/>
          <w:szCs w:val="24"/>
          <w:lang w:eastAsia="es-CO"/>
        </w:rPr>
        <w:t xml:space="preserve"> Son aquellas actividades que se están ejecutando mientras nosotros estamos realizando otras actividades en la terminal.</w:t>
      </w:r>
    </w:p>
    <w:p w14:paraId="18E68928" w14:textId="52CD3BC8"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sidRPr="00431F77">
          <w:rPr>
            <w:rFonts w:ascii="Times New Roman" w:eastAsia="Times New Roman" w:hAnsi="Times New Roman" w:cs="Times New Roman"/>
            <w:sz w:val="24"/>
            <w:szCs w:val="24"/>
            <w:lang w:eastAsia="es-CO"/>
          </w:rPr>
          <w:t>Para colocar un proceso en segundo plano desde el inicio de su ejecución,</w:t>
        </w:r>
      </w:ins>
      <w:r w:rsidRPr="00431F77">
        <w:rPr>
          <w:rFonts w:ascii="Times New Roman" w:eastAsia="Times New Roman" w:hAnsi="Times New Roman" w:cs="Times New Roman"/>
          <w:sz w:val="24"/>
          <w:szCs w:val="24"/>
          <w:lang w:eastAsia="es-CO"/>
        </w:rPr>
        <w:t xml:space="preserve"> se coloca al </w:t>
      </w:r>
      <w:r w:rsidRPr="00D63982">
        <w:rPr>
          <w:rFonts w:ascii="Times New Roman" w:eastAsia="Times New Roman" w:hAnsi="Times New Roman" w:cs="Times New Roman"/>
          <w:b/>
          <w:bCs/>
          <w:sz w:val="24"/>
          <w:szCs w:val="24"/>
          <w:lang w:eastAsia="es-CO"/>
        </w:rPr>
        <w:t>final</w:t>
      </w:r>
      <w:r w:rsidRPr="00431F77">
        <w:rPr>
          <w:rFonts w:ascii="Times New Roman" w:eastAsia="Times New Roman" w:hAnsi="Times New Roman" w:cs="Times New Roman"/>
          <w:sz w:val="24"/>
          <w:szCs w:val="24"/>
          <w:lang w:eastAsia="es-CO"/>
        </w:rPr>
        <w:t xml:space="preserve"> del toda la línea de comando, el </w:t>
      </w:r>
      <w:r w:rsidR="00D63982" w:rsidRPr="00D63982">
        <w:rPr>
          <w:rFonts w:ascii="Times New Roman" w:eastAsia="Times New Roman" w:hAnsi="Times New Roman" w:cs="Times New Roman"/>
          <w:b/>
          <w:bCs/>
          <w:sz w:val="24"/>
          <w:szCs w:val="24"/>
          <w:lang w:eastAsia="es-CO"/>
        </w:rPr>
        <w:t>símbolo</w:t>
      </w:r>
      <w:r w:rsidRPr="00D63982">
        <w:rPr>
          <w:rFonts w:ascii="Times New Roman" w:eastAsia="Times New Roman" w:hAnsi="Times New Roman" w:cs="Times New Roman"/>
          <w:b/>
          <w:bCs/>
          <w:sz w:val="24"/>
          <w:szCs w:val="24"/>
          <w:lang w:eastAsia="es-CO"/>
        </w:rPr>
        <w:t xml:space="preserve"> de ampersand (&amp;).</w:t>
      </w:r>
    </w:p>
    <w:p w14:paraId="5F2886BE"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4" w:author="Unknown">
        <w:r w:rsidRPr="00431F77">
          <w:rPr>
            <w:rFonts w:ascii="Times New Roman" w:eastAsia="Times New Roman" w:hAnsi="Times New Roman" w:cs="Times New Roman"/>
            <w:sz w:val="24"/>
            <w:szCs w:val="24"/>
            <w:lang w:eastAsia="es-CO"/>
          </w:rPr>
          <w:t>Para colocar un proceso en segundo plano durante su ejecución,</w:t>
        </w:r>
      </w:ins>
      <w:r w:rsidRPr="00431F77">
        <w:rPr>
          <w:rFonts w:ascii="Times New Roman" w:eastAsia="Times New Roman" w:hAnsi="Times New Roman" w:cs="Times New Roman"/>
          <w:sz w:val="24"/>
          <w:szCs w:val="24"/>
          <w:lang w:eastAsia="es-CO"/>
        </w:rPr>
        <w:t xml:space="preserve"> se debe utilizar la combinación teclas: </w:t>
      </w:r>
      <w:r w:rsidRPr="00371B3C">
        <w:rPr>
          <w:rFonts w:ascii="Times New Roman" w:eastAsia="Times New Roman" w:hAnsi="Times New Roman" w:cs="Times New Roman"/>
          <w:b/>
          <w:bCs/>
          <w:sz w:val="24"/>
          <w:szCs w:val="24"/>
          <w:lang w:eastAsia="es-CO"/>
        </w:rPr>
        <w:t>Ctrl + Z.</w:t>
      </w:r>
    </w:p>
    <w:p w14:paraId="30C5FE3E"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5" w:author="Unknown">
        <w:r w:rsidRPr="00431F77">
          <w:rPr>
            <w:rFonts w:ascii="Times New Roman" w:eastAsia="Times New Roman" w:hAnsi="Times New Roman" w:cs="Times New Roman"/>
            <w:sz w:val="24"/>
            <w:szCs w:val="24"/>
            <w:lang w:eastAsia="es-CO"/>
          </w:rPr>
          <w:t>Para volver a colocar un proceso en primer plano,</w:t>
        </w:r>
      </w:ins>
      <w:r w:rsidRPr="00431F77">
        <w:rPr>
          <w:rFonts w:ascii="Times New Roman" w:eastAsia="Times New Roman" w:hAnsi="Times New Roman" w:cs="Times New Roman"/>
          <w:sz w:val="24"/>
          <w:szCs w:val="24"/>
          <w:lang w:eastAsia="es-CO"/>
        </w:rPr>
        <w:t xml:space="preserve"> se debe ingresar el comando “fg”.</w:t>
      </w:r>
    </w:p>
    <w:p w14:paraId="36B7547C" w14:textId="0CD4FE3A"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6" w:author="Unknown">
        <w:r w:rsidRPr="00431F77">
          <w:rPr>
            <w:rFonts w:ascii="Times New Roman" w:eastAsia="Times New Roman" w:hAnsi="Times New Roman" w:cs="Times New Roman"/>
            <w:sz w:val="24"/>
            <w:szCs w:val="24"/>
            <w:lang w:eastAsia="es-CO"/>
          </w:rPr>
          <w:t>Comando para ver procesos que se estén ejecutando:</w:t>
        </w:r>
      </w:ins>
      <w:r w:rsidRPr="00431F77">
        <w:rPr>
          <w:rFonts w:ascii="Times New Roman" w:eastAsia="Times New Roman" w:hAnsi="Times New Roman" w:cs="Times New Roman"/>
          <w:sz w:val="24"/>
          <w:szCs w:val="24"/>
          <w:lang w:eastAsia="es-CO"/>
        </w:rPr>
        <w:t xml:space="preserve"> “ps” o con modificador para ver </w:t>
      </w:r>
      <w:r w:rsidR="00371B3C" w:rsidRPr="00431F77">
        <w:rPr>
          <w:rFonts w:ascii="Times New Roman" w:eastAsia="Times New Roman" w:hAnsi="Times New Roman" w:cs="Times New Roman"/>
          <w:sz w:val="24"/>
          <w:szCs w:val="24"/>
          <w:lang w:eastAsia="es-CO"/>
        </w:rPr>
        <w:t>también</w:t>
      </w:r>
      <w:r w:rsidRPr="00431F77">
        <w:rPr>
          <w:rFonts w:ascii="Times New Roman" w:eastAsia="Times New Roman" w:hAnsi="Times New Roman" w:cs="Times New Roman"/>
          <w:sz w:val="24"/>
          <w:szCs w:val="24"/>
          <w:lang w:eastAsia="es-CO"/>
        </w:rPr>
        <w:t xml:space="preserve"> procesos del sistema: “ps ax”.</w:t>
      </w:r>
    </w:p>
    <w:p w14:paraId="3230E939"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7" w:author="Unknown">
        <w:r w:rsidRPr="00431F77">
          <w:rPr>
            <w:rFonts w:ascii="Times New Roman" w:eastAsia="Times New Roman" w:hAnsi="Times New Roman" w:cs="Times New Roman"/>
            <w:sz w:val="24"/>
            <w:szCs w:val="24"/>
            <w:lang w:eastAsia="es-CO"/>
          </w:rPr>
          <w:t>Comando para ver procesos ejecutando en el sistema en tiempo real:</w:t>
        </w:r>
      </w:ins>
      <w:r w:rsidRPr="00431F77">
        <w:rPr>
          <w:rFonts w:ascii="Times New Roman" w:eastAsia="Times New Roman" w:hAnsi="Times New Roman" w:cs="Times New Roman"/>
          <w:sz w:val="24"/>
          <w:szCs w:val="24"/>
          <w:lang w:eastAsia="es-CO"/>
        </w:rPr>
        <w:t xml:space="preserve"> “top”. Para salir de la ejecución del comando se debe oprimir la tecla “q”.</w:t>
      </w:r>
    </w:p>
    <w:p w14:paraId="196FF0D3"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8" w:author="Unknown">
        <w:r w:rsidRPr="00431F77">
          <w:rPr>
            <w:rFonts w:ascii="Times New Roman" w:eastAsia="Times New Roman" w:hAnsi="Times New Roman" w:cs="Times New Roman"/>
            <w:sz w:val="24"/>
            <w:szCs w:val="24"/>
            <w:lang w:eastAsia="es-CO"/>
          </w:rPr>
          <w:t>Cuando sea necesario detener un proceso mientras está en ejecución:</w:t>
        </w:r>
      </w:ins>
      <w:r w:rsidRPr="00431F77">
        <w:rPr>
          <w:rFonts w:ascii="Times New Roman" w:eastAsia="Times New Roman" w:hAnsi="Times New Roman" w:cs="Times New Roman"/>
          <w:sz w:val="24"/>
          <w:szCs w:val="24"/>
          <w:lang w:eastAsia="es-CO"/>
        </w:rPr>
        <w:t xml:space="preserve"> Se debe usar la combinación de teclas Ctrl + C.</w:t>
      </w:r>
    </w:p>
    <w:p w14:paraId="76767C35" w14:textId="73E24A22" w:rsid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9" w:author="Unknown">
        <w:r w:rsidRPr="00431F77">
          <w:rPr>
            <w:rFonts w:ascii="Times New Roman" w:eastAsia="Times New Roman" w:hAnsi="Times New Roman" w:cs="Times New Roman"/>
            <w:sz w:val="24"/>
            <w:szCs w:val="24"/>
            <w:lang w:eastAsia="es-CO"/>
          </w:rPr>
          <w:lastRenderedPageBreak/>
          <w:t>Si el proceso está en segundo plano y se requiere detener o es un proceso que está colgado y se debe detener:</w:t>
        </w:r>
      </w:ins>
      <w:r w:rsidRPr="00431F77">
        <w:rPr>
          <w:rFonts w:ascii="Times New Roman" w:eastAsia="Times New Roman" w:hAnsi="Times New Roman" w:cs="Times New Roman"/>
          <w:sz w:val="24"/>
          <w:szCs w:val="24"/>
          <w:lang w:eastAsia="es-CO"/>
        </w:rPr>
        <w:t xml:space="preserve"> ejecutar el comando “ps ax” para averiguar el </w:t>
      </w:r>
      <w:r w:rsidR="00371B3C" w:rsidRPr="00431F77">
        <w:rPr>
          <w:rFonts w:ascii="Times New Roman" w:eastAsia="Times New Roman" w:hAnsi="Times New Roman" w:cs="Times New Roman"/>
          <w:sz w:val="24"/>
          <w:szCs w:val="24"/>
          <w:lang w:eastAsia="es-CO"/>
        </w:rPr>
        <w:t>número</w:t>
      </w:r>
      <w:r w:rsidRPr="00431F77">
        <w:rPr>
          <w:rFonts w:ascii="Times New Roman" w:eastAsia="Times New Roman" w:hAnsi="Times New Roman" w:cs="Times New Roman"/>
          <w:sz w:val="24"/>
          <w:szCs w:val="24"/>
          <w:lang w:eastAsia="es-CO"/>
        </w:rPr>
        <w:t xml:space="preserve"> del comando (Campo PID) y después se ejecuta el comando: “kill -9 #proceso”, lo cual detendrá obligatoriamente el proceso indicado.</w:t>
      </w:r>
    </w:p>
    <w:p w14:paraId="0AD76880" w14:textId="7C712322" w:rsidR="00431F77" w:rsidRPr="00431F77" w:rsidRDefault="00431F77" w:rsidP="00431F77">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26ABC9E6" wp14:editId="78674553">
            <wp:extent cx="5612130" cy="2787844"/>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6965"/>
                    <a:stretch/>
                  </pic:blipFill>
                  <pic:spPr bwMode="auto">
                    <a:xfrm>
                      <a:off x="0" y="0"/>
                      <a:ext cx="5612130" cy="2787844"/>
                    </a:xfrm>
                    <a:prstGeom prst="rect">
                      <a:avLst/>
                    </a:prstGeom>
                    <a:noFill/>
                    <a:ln>
                      <a:noFill/>
                    </a:ln>
                    <a:extLst>
                      <a:ext uri="{53640926-AAD7-44D8-BBD7-CCE9431645EC}">
                        <a14:shadowObscured xmlns:a14="http://schemas.microsoft.com/office/drawing/2010/main"/>
                      </a:ext>
                    </a:extLst>
                  </pic:spPr>
                </pic:pic>
              </a:graphicData>
            </a:graphic>
          </wp:inline>
        </w:drawing>
      </w:r>
    </w:p>
    <w:p w14:paraId="37B428DE" w14:textId="2E23FFB2" w:rsidR="005B6E75" w:rsidRDefault="005B6E75" w:rsidP="00165A42">
      <w:pPr>
        <w:rPr>
          <w:rFonts w:ascii="Times New Roman" w:hAnsi="Times New Roman" w:cs="Times New Roman"/>
          <w:b/>
          <w:bCs/>
          <w:i/>
          <w:iCs/>
          <w:sz w:val="24"/>
          <w:szCs w:val="24"/>
        </w:rPr>
      </w:pPr>
    </w:p>
    <w:p w14:paraId="0BA77015" w14:textId="77777777" w:rsidR="00C423E8" w:rsidRDefault="00C423E8" w:rsidP="009F3CA9">
      <w:pPr>
        <w:pStyle w:val="Ttulo1"/>
      </w:pPr>
    </w:p>
    <w:p w14:paraId="1E5DA06A" w14:textId="77777777" w:rsidR="00C423E8" w:rsidRDefault="00C423E8" w:rsidP="009F3CA9">
      <w:pPr>
        <w:pStyle w:val="Ttulo1"/>
      </w:pPr>
    </w:p>
    <w:p w14:paraId="0AE20460" w14:textId="77777777" w:rsidR="00C423E8" w:rsidRDefault="00C423E8" w:rsidP="009F3CA9">
      <w:pPr>
        <w:pStyle w:val="Ttulo1"/>
      </w:pPr>
    </w:p>
    <w:p w14:paraId="5E8FE581" w14:textId="77777777" w:rsidR="00C423E8" w:rsidRDefault="00C423E8" w:rsidP="009F3CA9">
      <w:pPr>
        <w:pStyle w:val="Ttulo1"/>
      </w:pPr>
    </w:p>
    <w:p w14:paraId="12849065" w14:textId="77777777" w:rsidR="00C423E8" w:rsidRDefault="00C423E8" w:rsidP="009F3CA9">
      <w:pPr>
        <w:pStyle w:val="Ttulo1"/>
      </w:pPr>
    </w:p>
    <w:p w14:paraId="6DE61677" w14:textId="77777777" w:rsidR="00C423E8" w:rsidRDefault="00C423E8" w:rsidP="009F3CA9">
      <w:pPr>
        <w:pStyle w:val="Ttulo1"/>
      </w:pPr>
    </w:p>
    <w:p w14:paraId="16B82156" w14:textId="77777777" w:rsidR="00C423E8" w:rsidRDefault="00C423E8" w:rsidP="009F3CA9">
      <w:pPr>
        <w:pStyle w:val="Ttulo1"/>
      </w:pPr>
    </w:p>
    <w:p w14:paraId="260B66FE" w14:textId="77777777" w:rsidR="00C423E8" w:rsidRDefault="00C423E8" w:rsidP="009F3CA9">
      <w:pPr>
        <w:pStyle w:val="Ttulo1"/>
      </w:pPr>
    </w:p>
    <w:p w14:paraId="668AF33C" w14:textId="30E39657" w:rsidR="009F3CA9" w:rsidRDefault="009F3CA9" w:rsidP="009F3CA9">
      <w:pPr>
        <w:pStyle w:val="Ttulo1"/>
      </w:pPr>
      <w:r>
        <w:t>Permisos sobre archivos: El sistema de permisos octal</w:t>
      </w:r>
    </w:p>
    <w:p w14:paraId="3A0DFB0C" w14:textId="62B178D1" w:rsidR="009F3CA9" w:rsidRDefault="009F3CA9" w:rsidP="00165A42">
      <w:pPr>
        <w:rPr>
          <w:noProof/>
        </w:rPr>
      </w:pPr>
      <w:r>
        <w:rPr>
          <w:noProof/>
        </w:rPr>
        <w:drawing>
          <wp:inline distT="0" distB="0" distL="0" distR="0" wp14:anchorId="22EE152D" wp14:editId="28915952">
            <wp:extent cx="2657061" cy="1722718"/>
            <wp:effectExtent l="76200" t="76200" r="124460" b="1257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3314" cy="1733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F3CA9">
        <w:rPr>
          <w:noProof/>
        </w:rPr>
        <w:t xml:space="preserve"> </w:t>
      </w:r>
      <w:r>
        <w:rPr>
          <w:noProof/>
        </w:rPr>
        <w:drawing>
          <wp:inline distT="0" distB="0" distL="0" distR="0" wp14:anchorId="62B36E60" wp14:editId="05B92C68">
            <wp:extent cx="2418522" cy="1738550"/>
            <wp:effectExtent l="76200" t="76200" r="134620" b="128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744" cy="1760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i/>
          <w:iCs/>
          <w:sz w:val="24"/>
          <w:szCs w:val="24"/>
        </w:rPr>
        <w:t xml:space="preserve">   </w:t>
      </w:r>
      <w:r>
        <w:rPr>
          <w:noProof/>
        </w:rPr>
        <w:drawing>
          <wp:inline distT="0" distB="0" distL="0" distR="0" wp14:anchorId="48326316" wp14:editId="67549BAC">
            <wp:extent cx="1072975" cy="355323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6878" cy="3632396"/>
                    </a:xfrm>
                    <a:prstGeom prst="rect">
                      <a:avLst/>
                    </a:prstGeom>
                  </pic:spPr>
                </pic:pic>
              </a:graphicData>
            </a:graphic>
          </wp:inline>
        </w:drawing>
      </w:r>
      <w:r w:rsidRPr="009F3CA9">
        <w:rPr>
          <w:noProof/>
        </w:rPr>
        <w:t xml:space="preserve"> </w:t>
      </w:r>
      <w:r>
        <w:rPr>
          <w:noProof/>
        </w:rPr>
        <w:drawing>
          <wp:inline distT="0" distB="0" distL="0" distR="0" wp14:anchorId="72424A3F" wp14:editId="23A001F4">
            <wp:extent cx="4442019" cy="3657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019" cy="3657600"/>
                    </a:xfrm>
                    <a:prstGeom prst="rect">
                      <a:avLst/>
                    </a:prstGeom>
                  </pic:spPr>
                </pic:pic>
              </a:graphicData>
            </a:graphic>
          </wp:inline>
        </w:drawing>
      </w:r>
    </w:p>
    <w:p w14:paraId="4F092EE2" w14:textId="5497B5D6" w:rsidR="009F3CA9" w:rsidRDefault="009F3CA9" w:rsidP="00C1782A">
      <w:pPr>
        <w:rPr>
          <w:noProof/>
        </w:rPr>
      </w:pPr>
      <w:r>
        <w:rPr>
          <w:noProof/>
        </w:rPr>
        <w:lastRenderedPageBreak/>
        <w:drawing>
          <wp:inline distT="0" distB="0" distL="0" distR="0" wp14:anchorId="5A5A9689" wp14:editId="6847F8E9">
            <wp:extent cx="2488096" cy="2149743"/>
            <wp:effectExtent l="76200" t="76200" r="140970" b="136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646" cy="216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1782A" w:rsidRPr="00C1782A">
        <w:rPr>
          <w:noProof/>
        </w:rPr>
        <w:t xml:space="preserve"> </w:t>
      </w:r>
      <w:r w:rsidR="00C1782A">
        <w:rPr>
          <w:noProof/>
        </w:rPr>
        <w:drawing>
          <wp:inline distT="0" distB="0" distL="0" distR="0" wp14:anchorId="04CBE367" wp14:editId="5A9887C7">
            <wp:extent cx="2627244" cy="2156071"/>
            <wp:effectExtent l="76200" t="76200" r="135255" b="130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270" cy="219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7C575" w14:textId="0C803AA0" w:rsidR="00135569" w:rsidRDefault="00135569" w:rsidP="00C1782A">
      <w:pPr>
        <w:rPr>
          <w:rFonts w:ascii="Times New Roman" w:hAnsi="Times New Roman" w:cs="Times New Roman"/>
          <w:b/>
          <w:bCs/>
          <w:i/>
          <w:iCs/>
          <w:sz w:val="24"/>
          <w:szCs w:val="24"/>
        </w:rPr>
      </w:pPr>
      <w:r>
        <w:rPr>
          <w:noProof/>
        </w:rPr>
        <w:drawing>
          <wp:inline distT="0" distB="0" distL="0" distR="0" wp14:anchorId="3B6FDECB" wp14:editId="3476B2EE">
            <wp:extent cx="5612130" cy="33223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322320"/>
                    </a:xfrm>
                    <a:prstGeom prst="rect">
                      <a:avLst/>
                    </a:prstGeom>
                    <a:noFill/>
                    <a:ln>
                      <a:noFill/>
                    </a:ln>
                  </pic:spPr>
                </pic:pic>
              </a:graphicData>
            </a:graphic>
          </wp:inline>
        </w:drawing>
      </w:r>
    </w:p>
    <w:p w14:paraId="2E55B7CF" w14:textId="29795612" w:rsidR="008C4591" w:rsidRDefault="008C4591" w:rsidP="00C1782A">
      <w:pPr>
        <w:rPr>
          <w:rFonts w:ascii="Times New Roman" w:hAnsi="Times New Roman" w:cs="Times New Roman"/>
          <w:b/>
          <w:bCs/>
          <w:i/>
          <w:iCs/>
          <w:sz w:val="24"/>
          <w:szCs w:val="24"/>
        </w:rPr>
      </w:pPr>
    </w:p>
    <w:p w14:paraId="2EE7AA29" w14:textId="0877B486" w:rsidR="008C4591" w:rsidRDefault="008C4591" w:rsidP="00C1782A">
      <w:pPr>
        <w:rPr>
          <w:rFonts w:ascii="Times New Roman" w:hAnsi="Times New Roman" w:cs="Times New Roman"/>
          <w:b/>
          <w:bCs/>
          <w:i/>
          <w:iCs/>
          <w:sz w:val="24"/>
          <w:szCs w:val="24"/>
        </w:rPr>
      </w:pPr>
    </w:p>
    <w:p w14:paraId="7355330C" w14:textId="2694404F" w:rsidR="008C4591" w:rsidRDefault="008C4591" w:rsidP="00C1782A">
      <w:pPr>
        <w:rPr>
          <w:rFonts w:ascii="Times New Roman" w:hAnsi="Times New Roman" w:cs="Times New Roman"/>
          <w:b/>
          <w:bCs/>
          <w:i/>
          <w:iCs/>
          <w:sz w:val="24"/>
          <w:szCs w:val="24"/>
        </w:rPr>
      </w:pPr>
    </w:p>
    <w:p w14:paraId="2073CE60" w14:textId="1D65D2C8" w:rsidR="008C4591" w:rsidRDefault="008C4591" w:rsidP="00C1782A">
      <w:pPr>
        <w:rPr>
          <w:rFonts w:ascii="Times New Roman" w:hAnsi="Times New Roman" w:cs="Times New Roman"/>
          <w:b/>
          <w:bCs/>
          <w:i/>
          <w:iCs/>
          <w:sz w:val="24"/>
          <w:szCs w:val="24"/>
        </w:rPr>
      </w:pPr>
      <w:r>
        <w:rPr>
          <w:rFonts w:ascii="Times New Roman" w:hAnsi="Times New Roman" w:cs="Times New Roman"/>
          <w:b/>
          <w:bCs/>
          <w:i/>
          <w:iCs/>
          <w:sz w:val="24"/>
          <w:szCs w:val="24"/>
        </w:rPr>
        <w:t xml:space="preserve">Para información detallada consultar el archivo: </w:t>
      </w:r>
    </w:p>
    <w:p w14:paraId="6654147A" w14:textId="1BDC7C63" w:rsidR="008C4591" w:rsidRPr="008C4591" w:rsidRDefault="008C4591" w:rsidP="008C4591">
      <w:pPr>
        <w:jc w:val="center"/>
        <w:rPr>
          <w:rFonts w:ascii="Times New Roman" w:hAnsi="Times New Roman" w:cs="Times New Roman"/>
          <w:i/>
          <w:iCs/>
          <w:sz w:val="24"/>
          <w:szCs w:val="24"/>
        </w:rPr>
      </w:pPr>
      <w:r w:rsidRPr="00CE5C5F">
        <w:rPr>
          <w:rFonts w:ascii="Times New Roman" w:hAnsi="Times New Roman" w:cs="Times New Roman"/>
          <w:i/>
          <w:iCs/>
          <w:sz w:val="24"/>
          <w:szCs w:val="24"/>
          <w:highlight w:val="yellow"/>
        </w:rPr>
        <w:t>Administracion-usuarios-servidores-linux.docx</w:t>
      </w:r>
    </w:p>
    <w:p w14:paraId="24FBAD16" w14:textId="662BE1D5" w:rsidR="008C4591" w:rsidRDefault="008C4591" w:rsidP="00C1782A">
      <w:pPr>
        <w:rPr>
          <w:rFonts w:ascii="Times New Roman" w:hAnsi="Times New Roman" w:cs="Times New Roman"/>
          <w:b/>
          <w:bCs/>
          <w:i/>
          <w:iCs/>
          <w:sz w:val="24"/>
          <w:szCs w:val="24"/>
        </w:rPr>
      </w:pPr>
    </w:p>
    <w:p w14:paraId="3C83951A" w14:textId="1EFBCF6E" w:rsidR="008C4591" w:rsidRDefault="008C4591" w:rsidP="00C1782A">
      <w:pPr>
        <w:rPr>
          <w:rFonts w:ascii="Times New Roman" w:hAnsi="Times New Roman" w:cs="Times New Roman"/>
          <w:b/>
          <w:bCs/>
          <w:i/>
          <w:iCs/>
          <w:sz w:val="24"/>
          <w:szCs w:val="24"/>
        </w:rPr>
      </w:pPr>
    </w:p>
    <w:p w14:paraId="3D515F4A" w14:textId="75C179CA" w:rsidR="008C4591" w:rsidRDefault="008C4591" w:rsidP="00C1782A">
      <w:pPr>
        <w:rPr>
          <w:rFonts w:ascii="Times New Roman" w:hAnsi="Times New Roman" w:cs="Times New Roman"/>
          <w:b/>
          <w:bCs/>
          <w:i/>
          <w:iCs/>
          <w:sz w:val="24"/>
          <w:szCs w:val="24"/>
        </w:rPr>
      </w:pPr>
    </w:p>
    <w:p w14:paraId="1A6A2768" w14:textId="75767F58" w:rsidR="008C4591" w:rsidRDefault="008C4591" w:rsidP="00C1782A">
      <w:pPr>
        <w:rPr>
          <w:rFonts w:ascii="Times New Roman" w:hAnsi="Times New Roman" w:cs="Times New Roman"/>
          <w:b/>
          <w:bCs/>
          <w:i/>
          <w:iCs/>
          <w:sz w:val="24"/>
          <w:szCs w:val="24"/>
        </w:rPr>
      </w:pPr>
    </w:p>
    <w:p w14:paraId="5E004682" w14:textId="4B9DC6A9" w:rsidR="008C4591" w:rsidRDefault="008C4591" w:rsidP="00C1782A">
      <w:pPr>
        <w:rPr>
          <w:rFonts w:ascii="Times New Roman" w:hAnsi="Times New Roman" w:cs="Times New Roman"/>
          <w:b/>
          <w:bCs/>
          <w:i/>
          <w:iCs/>
          <w:sz w:val="24"/>
          <w:szCs w:val="24"/>
        </w:rPr>
      </w:pPr>
    </w:p>
    <w:p w14:paraId="52932351" w14:textId="7ADFF778" w:rsidR="008C4591" w:rsidRDefault="00D65A30" w:rsidP="008C4591">
      <w:pPr>
        <w:pStyle w:val="Ttulo1"/>
      </w:pPr>
      <w:r>
        <w:rPr>
          <w:noProof/>
        </w:rPr>
        <w:drawing>
          <wp:anchor distT="0" distB="0" distL="114300" distR="114300" simplePos="0" relativeHeight="251660288" behindDoc="1" locked="0" layoutInCell="1" allowOverlap="1" wp14:anchorId="3366CA79" wp14:editId="6FB9A808">
            <wp:simplePos x="0" y="0"/>
            <wp:positionH relativeFrom="column">
              <wp:posOffset>3006090</wp:posOffset>
            </wp:positionH>
            <wp:positionV relativeFrom="paragraph">
              <wp:posOffset>782320</wp:posOffset>
            </wp:positionV>
            <wp:extent cx="3054350" cy="2279015"/>
            <wp:effectExtent l="76200" t="76200" r="127000" b="140335"/>
            <wp:wrapTight wrapText="bothSides">
              <wp:wrapPolygon edited="0">
                <wp:start x="-269" y="-722"/>
                <wp:lineTo x="-539" y="-542"/>
                <wp:lineTo x="-539" y="22027"/>
                <wp:lineTo x="-269" y="22750"/>
                <wp:lineTo x="22094" y="22750"/>
                <wp:lineTo x="22094" y="22569"/>
                <wp:lineTo x="22363" y="19861"/>
                <wp:lineTo x="22363" y="2347"/>
                <wp:lineTo x="22094" y="-361"/>
                <wp:lineTo x="22094" y="-722"/>
                <wp:lineTo x="-269" y="-722"/>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54350" cy="2279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59264" behindDoc="1" locked="0" layoutInCell="1" allowOverlap="1" wp14:anchorId="6403D3BE" wp14:editId="0CAED544">
            <wp:simplePos x="0" y="0"/>
            <wp:positionH relativeFrom="column">
              <wp:posOffset>-337185</wp:posOffset>
            </wp:positionH>
            <wp:positionV relativeFrom="paragraph">
              <wp:posOffset>791845</wp:posOffset>
            </wp:positionV>
            <wp:extent cx="3014345" cy="2194560"/>
            <wp:effectExtent l="76200" t="76200" r="128905" b="129540"/>
            <wp:wrapTight wrapText="bothSides">
              <wp:wrapPolygon edited="0">
                <wp:start x="-273" y="-750"/>
                <wp:lineTo x="-546" y="-563"/>
                <wp:lineTo x="-546" y="21938"/>
                <wp:lineTo x="-273" y="22688"/>
                <wp:lineTo x="22114" y="22688"/>
                <wp:lineTo x="22387" y="20625"/>
                <wp:lineTo x="22387" y="2438"/>
                <wp:lineTo x="22114" y="-375"/>
                <wp:lineTo x="22114" y="-750"/>
                <wp:lineTo x="-273" y="-75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4345" cy="219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C4591">
        <w:t>Sistemas de manejo de paquetes.</w:t>
      </w:r>
    </w:p>
    <w:p w14:paraId="7EDB2EA3" w14:textId="7FF526D7" w:rsidR="008C4591" w:rsidRDefault="008C4591" w:rsidP="00C56DDF">
      <w:pPr>
        <w:jc w:val="center"/>
        <w:rPr>
          <w:rFonts w:ascii="Times New Roman" w:hAnsi="Times New Roman" w:cs="Times New Roman"/>
          <w:b/>
          <w:bCs/>
          <w:i/>
          <w:iCs/>
          <w:sz w:val="24"/>
          <w:szCs w:val="24"/>
        </w:rPr>
      </w:pPr>
    </w:p>
    <w:p w14:paraId="76BCB41C" w14:textId="7D25B00D" w:rsidR="00C56DDF" w:rsidRDefault="00C56DDF" w:rsidP="00C56DDF">
      <w:pPr>
        <w:jc w:val="center"/>
        <w:rPr>
          <w:rFonts w:ascii="Times New Roman" w:hAnsi="Times New Roman" w:cs="Times New Roman"/>
          <w:b/>
          <w:bCs/>
          <w:i/>
          <w:iCs/>
          <w:sz w:val="24"/>
          <w:szCs w:val="24"/>
        </w:rPr>
      </w:pPr>
      <w:r>
        <w:rPr>
          <w:noProof/>
        </w:rPr>
        <w:drawing>
          <wp:inline distT="0" distB="0" distL="0" distR="0" wp14:anchorId="67FB30F2" wp14:editId="5F879B9C">
            <wp:extent cx="2955235" cy="2194991"/>
            <wp:effectExtent l="76200" t="76200" r="131445" b="129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2794" cy="2208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FCD7F" w14:textId="0C25A1DC" w:rsidR="00D65A30" w:rsidRDefault="00D65A30" w:rsidP="00C56DDF">
      <w:pPr>
        <w:jc w:val="center"/>
        <w:rPr>
          <w:rFonts w:ascii="Times New Roman" w:hAnsi="Times New Roman" w:cs="Times New Roman"/>
          <w:b/>
          <w:bCs/>
          <w:i/>
          <w:iCs/>
          <w:sz w:val="24"/>
          <w:szCs w:val="24"/>
        </w:rPr>
      </w:pPr>
    </w:p>
    <w:p w14:paraId="1ABF2EB2" w14:textId="336F17DD" w:rsidR="00D65A30" w:rsidRDefault="00D65A30" w:rsidP="00C56DDF">
      <w:pPr>
        <w:jc w:val="center"/>
        <w:rPr>
          <w:rFonts w:ascii="Times New Roman" w:hAnsi="Times New Roman" w:cs="Times New Roman"/>
          <w:b/>
          <w:bCs/>
          <w:i/>
          <w:iCs/>
          <w:sz w:val="24"/>
          <w:szCs w:val="24"/>
        </w:rPr>
      </w:pPr>
    </w:p>
    <w:p w14:paraId="47F351C6" w14:textId="5C9506A0" w:rsidR="00D65A30" w:rsidRDefault="00D65A30" w:rsidP="00C56DDF">
      <w:pPr>
        <w:jc w:val="center"/>
        <w:rPr>
          <w:rFonts w:ascii="Times New Roman" w:hAnsi="Times New Roman" w:cs="Times New Roman"/>
          <w:b/>
          <w:bCs/>
          <w:i/>
          <w:iCs/>
          <w:sz w:val="24"/>
          <w:szCs w:val="24"/>
        </w:rPr>
      </w:pPr>
    </w:p>
    <w:p w14:paraId="5C2BFEF7" w14:textId="1EE13794" w:rsidR="00D65A30" w:rsidRDefault="00D65A30" w:rsidP="00C56DDF">
      <w:pPr>
        <w:jc w:val="center"/>
        <w:rPr>
          <w:rFonts w:ascii="Times New Roman" w:hAnsi="Times New Roman" w:cs="Times New Roman"/>
          <w:b/>
          <w:bCs/>
          <w:i/>
          <w:iCs/>
          <w:sz w:val="24"/>
          <w:szCs w:val="24"/>
        </w:rPr>
      </w:pPr>
    </w:p>
    <w:p w14:paraId="411DE72E" w14:textId="77777777" w:rsidR="00D65A30" w:rsidRDefault="00D65A30" w:rsidP="00C56DDF">
      <w:pPr>
        <w:jc w:val="center"/>
        <w:rPr>
          <w:rFonts w:ascii="Times New Roman" w:hAnsi="Times New Roman" w:cs="Times New Roman"/>
          <w:b/>
          <w:bCs/>
          <w:i/>
          <w:iCs/>
          <w:sz w:val="24"/>
          <w:szCs w:val="24"/>
        </w:rPr>
      </w:pPr>
    </w:p>
    <w:p w14:paraId="4258C8D7" w14:textId="77777777" w:rsidR="00C05C46" w:rsidRDefault="00C05C46" w:rsidP="00C05C46">
      <w:pPr>
        <w:pStyle w:val="Ttulo1"/>
      </w:pPr>
    </w:p>
    <w:p w14:paraId="1EFA92D1" w14:textId="295D4B1D" w:rsidR="00C05C46" w:rsidRDefault="00C05C46" w:rsidP="00C05C46">
      <w:pPr>
        <w:pStyle w:val="Ttulo1"/>
      </w:pPr>
      <w:r>
        <w:t>Herramientas de compresión y combinación de archivos</w:t>
      </w:r>
      <w:r w:rsidR="009743AB">
        <w:t>.</w:t>
      </w:r>
    </w:p>
    <w:p w14:paraId="4948D88B" w14:textId="07E35341" w:rsidR="00C05C46" w:rsidRDefault="00392D47" w:rsidP="00C05C46">
      <w:pPr>
        <w:pStyle w:val="Ttulo2"/>
      </w:pPr>
      <w:r>
        <w:t>Generar a</w:t>
      </w:r>
      <w:r w:rsidR="00C05C46">
        <w:t>rchivos .gz:</w:t>
      </w:r>
    </w:p>
    <w:p w14:paraId="0AA8237E" w14:textId="77777777" w:rsidR="00C05C46" w:rsidRDefault="00C05C46" w:rsidP="00C05C46">
      <w:pPr>
        <w:pStyle w:val="NormalWeb"/>
      </w:pPr>
      <w:r>
        <w:rPr>
          <w:rStyle w:val="Textoennegrita"/>
        </w:rPr>
        <w:t>Comprimir:</w:t>
      </w:r>
      <w:r>
        <w:t xml:space="preserve"> gzip archivo.txt</w:t>
      </w:r>
      <w:r>
        <w:br/>
      </w:r>
      <w:r>
        <w:rPr>
          <w:rStyle w:val="Textoennegrita"/>
        </w:rPr>
        <w:t>Descomprimir:</w:t>
      </w:r>
      <w:r>
        <w:t xml:space="preserve"> gzip -d archivo.txt.gz</w:t>
      </w:r>
      <w:r>
        <w:br/>
        <w:t> </w:t>
      </w:r>
    </w:p>
    <w:p w14:paraId="6F665ED4" w14:textId="62C0818D" w:rsidR="00C05C46" w:rsidRDefault="00392D47" w:rsidP="00C05C46">
      <w:pPr>
        <w:pStyle w:val="Ttulo2"/>
      </w:pPr>
      <w:r>
        <w:t xml:space="preserve">Generar </w:t>
      </w:r>
      <w:r w:rsidR="00C05C46">
        <w:t>Archivos .tar:</w:t>
      </w:r>
    </w:p>
    <w:p w14:paraId="4550E4D9" w14:textId="77777777" w:rsidR="00C05C46" w:rsidRDefault="00C05C46" w:rsidP="00C05C46">
      <w:pPr>
        <w:pStyle w:val="NormalWeb"/>
      </w:pPr>
      <w:r>
        <w:rPr>
          <w:rStyle w:val="Textoennegrita"/>
        </w:rPr>
        <w:t>Empaquetar:</w:t>
      </w:r>
      <w:r>
        <w:t xml:space="preserve"> tar cf paquete.tar /carpeta/a/empaquetar/</w:t>
      </w:r>
      <w:r>
        <w:br/>
      </w:r>
      <w:r>
        <w:rPr>
          <w:rStyle w:val="Textoennegrita"/>
        </w:rPr>
        <w:t>Ver contenido del paquete:</w:t>
      </w:r>
      <w:r>
        <w:t xml:space="preserve"> tar tf paquete.tar</w:t>
      </w:r>
      <w:r>
        <w:br/>
      </w:r>
      <w:r>
        <w:rPr>
          <w:rStyle w:val="Textoennegrita"/>
        </w:rPr>
        <w:t>Empaquetar y ver contenido empaquetado:</w:t>
      </w:r>
      <w:r>
        <w:t xml:space="preserve"> tar -cvf paquete.tar /carpeta/a/empaquetar/</w:t>
      </w:r>
      <w:r>
        <w:br/>
      </w:r>
      <w:r>
        <w:rPr>
          <w:rStyle w:val="Textoennegrita"/>
        </w:rPr>
        <w:t>Desempaquetar:</w:t>
      </w:r>
      <w:r>
        <w:t xml:space="preserve"> tar xf paquete.tar</w:t>
      </w:r>
      <w:r>
        <w:br/>
        <w:t> </w:t>
      </w:r>
    </w:p>
    <w:p w14:paraId="4B684028" w14:textId="77777777" w:rsidR="00C05C46" w:rsidRDefault="00C05C46" w:rsidP="00C05C46">
      <w:pPr>
        <w:pStyle w:val="Ttulo2"/>
      </w:pPr>
      <w:r>
        <w:t>Archivos .tar.gz:</w:t>
      </w:r>
    </w:p>
    <w:p w14:paraId="79722AE0" w14:textId="77777777" w:rsidR="00C05C46" w:rsidRDefault="00C05C46" w:rsidP="00C05C46">
      <w:pPr>
        <w:pStyle w:val="NormalWeb"/>
      </w:pPr>
      <w:r>
        <w:rPr>
          <w:rStyle w:val="Textoennegrita"/>
        </w:rPr>
        <w:t>Empaquetar y Comprimir:</w:t>
      </w:r>
      <w:r>
        <w:t xml:space="preserve"> tar czf empaquetado.tar.gz /carpeta/a/empaquetar/y/comprimir</w:t>
      </w:r>
      <w:r>
        <w:br/>
      </w:r>
      <w:r>
        <w:rPr>
          <w:rStyle w:val="Textoennegrita"/>
        </w:rPr>
        <w:t>Descomprimir:</w:t>
      </w:r>
      <w:r>
        <w:t xml:space="preserve"> tar xzf archivo.tar.gz</w:t>
      </w:r>
    </w:p>
    <w:p w14:paraId="6D7D006F" w14:textId="19F1280A" w:rsidR="00C05C46" w:rsidRDefault="00C05C46" w:rsidP="00C56DDF">
      <w:pPr>
        <w:jc w:val="center"/>
        <w:rPr>
          <w:rFonts w:ascii="Times New Roman" w:hAnsi="Times New Roman" w:cs="Times New Roman"/>
          <w:b/>
          <w:bCs/>
          <w:i/>
          <w:iCs/>
          <w:sz w:val="24"/>
          <w:szCs w:val="24"/>
        </w:rPr>
      </w:pPr>
      <w:r>
        <w:rPr>
          <w:noProof/>
        </w:rPr>
        <w:drawing>
          <wp:inline distT="0" distB="0" distL="0" distR="0" wp14:anchorId="17C3996A" wp14:editId="78FFC3AA">
            <wp:extent cx="5612130" cy="1687830"/>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687830"/>
                    </a:xfrm>
                    <a:prstGeom prst="rect">
                      <a:avLst/>
                    </a:prstGeom>
                  </pic:spPr>
                </pic:pic>
              </a:graphicData>
            </a:graphic>
          </wp:inline>
        </w:drawing>
      </w:r>
    </w:p>
    <w:p w14:paraId="5399BEA1" w14:textId="4C330CC4" w:rsidR="00456580" w:rsidRDefault="00456580" w:rsidP="00C56DDF">
      <w:pPr>
        <w:jc w:val="center"/>
        <w:rPr>
          <w:rFonts w:ascii="Times New Roman" w:hAnsi="Times New Roman" w:cs="Times New Roman"/>
          <w:b/>
          <w:bCs/>
          <w:i/>
          <w:iCs/>
          <w:sz w:val="24"/>
          <w:szCs w:val="24"/>
        </w:rPr>
      </w:pPr>
    </w:p>
    <w:p w14:paraId="5D7D92B8" w14:textId="35727CAE" w:rsidR="00456580" w:rsidRDefault="00456580" w:rsidP="00C56DDF">
      <w:pPr>
        <w:jc w:val="center"/>
        <w:rPr>
          <w:rFonts w:ascii="Times New Roman" w:hAnsi="Times New Roman" w:cs="Times New Roman"/>
          <w:b/>
          <w:bCs/>
          <w:i/>
          <w:iCs/>
          <w:sz w:val="24"/>
          <w:szCs w:val="24"/>
        </w:rPr>
      </w:pPr>
    </w:p>
    <w:p w14:paraId="0425DEE7" w14:textId="3BE50688" w:rsidR="00456580" w:rsidRDefault="00456580" w:rsidP="00C56DDF">
      <w:pPr>
        <w:jc w:val="center"/>
        <w:rPr>
          <w:rFonts w:ascii="Times New Roman" w:hAnsi="Times New Roman" w:cs="Times New Roman"/>
          <w:b/>
          <w:bCs/>
          <w:i/>
          <w:iCs/>
          <w:sz w:val="24"/>
          <w:szCs w:val="24"/>
        </w:rPr>
      </w:pPr>
    </w:p>
    <w:p w14:paraId="67AED2CC" w14:textId="77777777" w:rsidR="00392D47" w:rsidRDefault="00392D47" w:rsidP="00456580">
      <w:pPr>
        <w:pStyle w:val="Ttulo1"/>
      </w:pPr>
    </w:p>
    <w:p w14:paraId="2A0068A0" w14:textId="254874A0" w:rsidR="00456580" w:rsidRDefault="00456580" w:rsidP="00456580">
      <w:pPr>
        <w:pStyle w:val="Ttulo1"/>
      </w:pPr>
      <w:r>
        <w:lastRenderedPageBreak/>
        <w:t>Herramientas de búsqueda de archivos</w:t>
      </w:r>
      <w:r w:rsidR="000740AC">
        <w:t>.</w:t>
      </w:r>
    </w:p>
    <w:p w14:paraId="794439CD" w14:textId="3C4221F5" w:rsidR="000740AC" w:rsidRDefault="000740AC" w:rsidP="00456580">
      <w:pPr>
        <w:pStyle w:val="Ttulo1"/>
      </w:pPr>
      <w:r>
        <w:rPr>
          <w:noProof/>
        </w:rPr>
        <w:drawing>
          <wp:inline distT="0" distB="0" distL="0" distR="0" wp14:anchorId="501D90B1" wp14:editId="4F66FC36">
            <wp:extent cx="5612130" cy="33445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344545"/>
                    </a:xfrm>
                    <a:prstGeom prst="rect">
                      <a:avLst/>
                    </a:prstGeom>
                  </pic:spPr>
                </pic:pic>
              </a:graphicData>
            </a:graphic>
          </wp:inline>
        </w:drawing>
      </w:r>
    </w:p>
    <w:p w14:paraId="0CA6F826" w14:textId="77777777" w:rsidR="000A76AE" w:rsidRDefault="000A76AE" w:rsidP="00456580">
      <w:pPr>
        <w:pStyle w:val="Ttulo2"/>
        <w:rPr>
          <w:rFonts w:ascii="Times New Roman" w:hAnsi="Times New Roman" w:cs="Times New Roman"/>
          <w:color w:val="auto"/>
          <w:sz w:val="40"/>
          <w:szCs w:val="40"/>
        </w:rPr>
      </w:pPr>
    </w:p>
    <w:p w14:paraId="665FB710" w14:textId="77777777" w:rsidR="000A76AE" w:rsidRDefault="000A76AE" w:rsidP="00456580">
      <w:pPr>
        <w:pStyle w:val="Ttulo2"/>
        <w:rPr>
          <w:rFonts w:ascii="Times New Roman" w:hAnsi="Times New Roman" w:cs="Times New Roman"/>
          <w:color w:val="auto"/>
          <w:sz w:val="40"/>
          <w:szCs w:val="40"/>
        </w:rPr>
      </w:pPr>
    </w:p>
    <w:p w14:paraId="4814A149" w14:textId="77777777" w:rsidR="000A76AE" w:rsidRDefault="000A76AE" w:rsidP="00456580">
      <w:pPr>
        <w:pStyle w:val="Ttulo2"/>
        <w:rPr>
          <w:rFonts w:ascii="Times New Roman" w:hAnsi="Times New Roman" w:cs="Times New Roman"/>
          <w:color w:val="auto"/>
          <w:sz w:val="40"/>
          <w:szCs w:val="40"/>
        </w:rPr>
      </w:pPr>
    </w:p>
    <w:p w14:paraId="6F7C5284" w14:textId="77777777" w:rsidR="000A76AE" w:rsidRDefault="000A76AE" w:rsidP="00456580">
      <w:pPr>
        <w:pStyle w:val="Ttulo2"/>
        <w:rPr>
          <w:rFonts w:ascii="Times New Roman" w:hAnsi="Times New Roman" w:cs="Times New Roman"/>
          <w:color w:val="auto"/>
          <w:sz w:val="40"/>
          <w:szCs w:val="40"/>
        </w:rPr>
      </w:pPr>
    </w:p>
    <w:p w14:paraId="52CEFA7B" w14:textId="77777777" w:rsidR="000A76AE" w:rsidRDefault="000A76AE" w:rsidP="00456580">
      <w:pPr>
        <w:pStyle w:val="Ttulo2"/>
        <w:rPr>
          <w:rFonts w:ascii="Times New Roman" w:hAnsi="Times New Roman" w:cs="Times New Roman"/>
          <w:color w:val="auto"/>
          <w:sz w:val="40"/>
          <w:szCs w:val="40"/>
        </w:rPr>
      </w:pPr>
    </w:p>
    <w:p w14:paraId="75E5D9F5" w14:textId="77777777" w:rsidR="000A76AE" w:rsidRDefault="000A76AE" w:rsidP="00456580">
      <w:pPr>
        <w:pStyle w:val="Ttulo2"/>
        <w:rPr>
          <w:rFonts w:ascii="Times New Roman" w:hAnsi="Times New Roman" w:cs="Times New Roman"/>
          <w:color w:val="auto"/>
          <w:sz w:val="40"/>
          <w:szCs w:val="40"/>
        </w:rPr>
      </w:pPr>
    </w:p>
    <w:p w14:paraId="05820FDF" w14:textId="77777777" w:rsidR="000A76AE" w:rsidRDefault="000A76AE" w:rsidP="00456580">
      <w:pPr>
        <w:pStyle w:val="Ttulo2"/>
        <w:rPr>
          <w:rFonts w:ascii="Times New Roman" w:hAnsi="Times New Roman" w:cs="Times New Roman"/>
          <w:color w:val="auto"/>
          <w:sz w:val="40"/>
          <w:szCs w:val="40"/>
        </w:rPr>
      </w:pPr>
    </w:p>
    <w:p w14:paraId="5CDE5612" w14:textId="3CDFD1FC" w:rsidR="000A76AE" w:rsidRDefault="000A76AE" w:rsidP="00456580">
      <w:pPr>
        <w:pStyle w:val="Ttulo2"/>
        <w:rPr>
          <w:rFonts w:ascii="Times New Roman" w:hAnsi="Times New Roman" w:cs="Times New Roman"/>
          <w:color w:val="auto"/>
          <w:sz w:val="40"/>
          <w:szCs w:val="40"/>
        </w:rPr>
      </w:pPr>
    </w:p>
    <w:p w14:paraId="7187740E" w14:textId="747C302C" w:rsidR="000A76AE" w:rsidRDefault="000A76AE" w:rsidP="000A76AE"/>
    <w:p w14:paraId="5B51082F" w14:textId="77777777" w:rsidR="000A76AE" w:rsidRPr="000A76AE" w:rsidRDefault="000A76AE" w:rsidP="000A76AE"/>
    <w:p w14:paraId="7C617153" w14:textId="77777777" w:rsidR="000A76AE" w:rsidRDefault="000A76AE" w:rsidP="00456580">
      <w:pPr>
        <w:pStyle w:val="Ttulo2"/>
        <w:rPr>
          <w:rFonts w:ascii="Times New Roman" w:hAnsi="Times New Roman" w:cs="Times New Roman"/>
          <w:color w:val="auto"/>
          <w:sz w:val="40"/>
          <w:szCs w:val="40"/>
        </w:rPr>
      </w:pPr>
    </w:p>
    <w:p w14:paraId="637E65A3" w14:textId="41457530" w:rsidR="00456580" w:rsidRPr="000A76AE" w:rsidRDefault="00456580" w:rsidP="00456580">
      <w:pPr>
        <w:pStyle w:val="Ttulo2"/>
        <w:rPr>
          <w:rFonts w:ascii="Times New Roman" w:hAnsi="Times New Roman" w:cs="Times New Roman"/>
          <w:b/>
          <w:bCs/>
          <w:color w:val="auto"/>
          <w:sz w:val="40"/>
          <w:szCs w:val="40"/>
        </w:rPr>
      </w:pPr>
      <w:r w:rsidRPr="000A76AE">
        <w:rPr>
          <w:rFonts w:ascii="Times New Roman" w:hAnsi="Times New Roman" w:cs="Times New Roman"/>
          <w:b/>
          <w:bCs/>
          <w:color w:val="auto"/>
          <w:sz w:val="40"/>
          <w:szCs w:val="40"/>
        </w:rPr>
        <w:t xml:space="preserve">Find un comando con mucho poder </w:t>
      </w:r>
      <w:r w:rsidRPr="000A76AE">
        <w:rPr>
          <w:rFonts w:ascii="Segoe UI Emoji" w:hAnsi="Segoe UI Emoji" w:cs="Segoe UI Emoji"/>
          <w:b/>
          <w:bCs/>
          <w:color w:val="auto"/>
          <w:sz w:val="40"/>
          <w:szCs w:val="40"/>
        </w:rPr>
        <w:t>💪</w:t>
      </w:r>
    </w:p>
    <w:p w14:paraId="5C38553D" w14:textId="4E85943D" w:rsidR="00456580" w:rsidRPr="000A76AE" w:rsidRDefault="00456580" w:rsidP="000A76AE">
      <w:pPr>
        <w:jc w:val="center"/>
        <w:rPr>
          <w:rFonts w:ascii="Times New Roman" w:hAnsi="Times New Roman" w:cs="Times New Roman"/>
          <w:b/>
          <w:bCs/>
          <w:i/>
          <w:iCs/>
          <w:sz w:val="24"/>
          <w:szCs w:val="24"/>
        </w:rPr>
      </w:pPr>
      <w:r w:rsidRPr="000A76AE">
        <w:rPr>
          <w:noProof/>
          <w:sz w:val="24"/>
          <w:szCs w:val="24"/>
        </w:rPr>
        <w:drawing>
          <wp:inline distT="0" distB="0" distL="0" distR="0" wp14:anchorId="2DD94D46" wp14:editId="5D17C5E2">
            <wp:extent cx="3790950" cy="5238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833" r="51450"/>
                    <a:stretch/>
                  </pic:blipFill>
                  <pic:spPr bwMode="auto">
                    <a:xfrm>
                      <a:off x="0" y="0"/>
                      <a:ext cx="3827277" cy="528895"/>
                    </a:xfrm>
                    <a:prstGeom prst="rect">
                      <a:avLst/>
                    </a:prstGeom>
                    <a:ln>
                      <a:noFill/>
                    </a:ln>
                    <a:extLst>
                      <a:ext uri="{53640926-AAD7-44D8-BBD7-CCE9431645EC}">
                        <a14:shadowObscured xmlns:a14="http://schemas.microsoft.com/office/drawing/2010/main"/>
                      </a:ext>
                    </a:extLst>
                  </pic:spPr>
                </pic:pic>
              </a:graphicData>
            </a:graphic>
          </wp:inline>
        </w:drawing>
      </w:r>
    </w:p>
    <w:p w14:paraId="7594C67E" w14:textId="27962203" w:rsidR="00456580" w:rsidRPr="000A76AE" w:rsidRDefault="00456580" w:rsidP="00456580">
      <w:pPr>
        <w:rPr>
          <w:rFonts w:ascii="Times New Roman" w:hAnsi="Times New Roman" w:cs="Times New Roman"/>
          <w:sz w:val="24"/>
          <w:szCs w:val="24"/>
        </w:rPr>
      </w:pPr>
      <w:r w:rsidRPr="000A76AE">
        <w:rPr>
          <w:rStyle w:val="Textoennegrita"/>
          <w:rFonts w:ascii="Times New Roman" w:hAnsi="Times New Roman" w:cs="Times New Roman"/>
          <w:sz w:val="24"/>
          <w:szCs w:val="24"/>
        </w:rPr>
        <w:t>Ruta</w:t>
      </w:r>
      <w:r w:rsidRPr="000A76AE">
        <w:rPr>
          <w:rFonts w:ascii="Times New Roman" w:hAnsi="Times New Roman" w:cs="Times New Roman"/>
          <w:sz w:val="24"/>
          <w:szCs w:val="24"/>
        </w:rPr>
        <w:br/>
        <w:t xml:space="preserve">Si no se indica una ruta se toma en cuenta entonces el directorio donde se </w:t>
      </w:r>
      <w:r w:rsidR="000A76AE" w:rsidRPr="000A76AE">
        <w:rPr>
          <w:rFonts w:ascii="Times New Roman" w:hAnsi="Times New Roman" w:cs="Times New Roman"/>
          <w:sz w:val="24"/>
          <w:szCs w:val="24"/>
        </w:rPr>
        <w:t>esté</w:t>
      </w:r>
      <w:r w:rsidRPr="000A76AE">
        <w:rPr>
          <w:rFonts w:ascii="Times New Roman" w:hAnsi="Times New Roman" w:cs="Times New Roman"/>
          <w:sz w:val="24"/>
          <w:szCs w:val="24"/>
        </w:rPr>
        <w:t xml:space="preserve"> actualmente, es decir el directorio de trabajo actual, que es lo mismo que indicar con un punto </w:t>
      </w:r>
      <w:r w:rsidRPr="000A76AE">
        <w:rPr>
          <w:rStyle w:val="Textoennegrita"/>
          <w:rFonts w:ascii="Times New Roman" w:hAnsi="Times New Roman" w:cs="Times New Roman"/>
          <w:sz w:val="24"/>
          <w:szCs w:val="24"/>
        </w:rPr>
        <w:t>“.”</w:t>
      </w:r>
      <w:r w:rsidRPr="000A76AE">
        <w:rPr>
          <w:rFonts w:ascii="Times New Roman" w:hAnsi="Times New Roman" w:cs="Times New Roman"/>
          <w:sz w:val="24"/>
          <w:szCs w:val="24"/>
        </w:rPr>
        <w:t>.</w:t>
      </w:r>
      <w:r w:rsidRPr="000A76AE">
        <w:rPr>
          <w:rFonts w:ascii="Times New Roman" w:hAnsi="Times New Roman" w:cs="Times New Roman"/>
          <w:sz w:val="24"/>
          <w:szCs w:val="24"/>
        </w:rPr>
        <w:br/>
        <w:t> </w:t>
      </w:r>
      <w:r w:rsidRPr="000A76AE">
        <w:rPr>
          <w:rFonts w:ascii="Times New Roman" w:hAnsi="Times New Roman" w:cs="Times New Roman"/>
          <w:sz w:val="24"/>
          <w:szCs w:val="24"/>
        </w:rPr>
        <w:br/>
        <w:t xml:space="preserve">Es posible asignar </w:t>
      </w:r>
      <w:r w:rsidR="000A76AE" w:rsidRPr="000A76AE">
        <w:rPr>
          <w:rFonts w:ascii="Times New Roman" w:hAnsi="Times New Roman" w:cs="Times New Roman"/>
          <w:sz w:val="24"/>
          <w:szCs w:val="24"/>
        </w:rPr>
        <w:t>más</w:t>
      </w:r>
      <w:r w:rsidRPr="000A76AE">
        <w:rPr>
          <w:rFonts w:ascii="Times New Roman" w:hAnsi="Times New Roman" w:cs="Times New Roman"/>
          <w:sz w:val="24"/>
          <w:szCs w:val="24"/>
        </w:rPr>
        <w:t xml:space="preserve"> de una ruta de búsqueda también como por ejemplo:</w:t>
      </w:r>
    </w:p>
    <w:p w14:paraId="698AAD8A" w14:textId="64310DCB" w:rsidR="00456580" w:rsidRPr="000A76AE" w:rsidRDefault="00456580" w:rsidP="00456580">
      <w:pPr>
        <w:rPr>
          <w:rFonts w:ascii="Times New Roman" w:hAnsi="Times New Roman" w:cs="Times New Roman"/>
          <w:b/>
          <w:bCs/>
          <w:i/>
          <w:iCs/>
          <w:sz w:val="24"/>
          <w:szCs w:val="24"/>
        </w:rPr>
      </w:pPr>
      <w:r w:rsidRPr="000A76AE">
        <w:rPr>
          <w:rFonts w:ascii="Times New Roman" w:hAnsi="Times New Roman" w:cs="Times New Roman"/>
          <w:noProof/>
          <w:sz w:val="24"/>
          <w:szCs w:val="24"/>
        </w:rPr>
        <w:drawing>
          <wp:inline distT="0" distB="0" distL="0" distR="0" wp14:anchorId="00A0D47A" wp14:editId="0F58FEBB">
            <wp:extent cx="5923722" cy="417195"/>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1570" cy="421269"/>
                    </a:xfrm>
                    <a:prstGeom prst="rect">
                      <a:avLst/>
                    </a:prstGeom>
                  </pic:spPr>
                </pic:pic>
              </a:graphicData>
            </a:graphic>
          </wp:inline>
        </w:drawing>
      </w:r>
    </w:p>
    <w:p w14:paraId="69C5E79F" w14:textId="77777777" w:rsidR="00456580" w:rsidRPr="000A76AE" w:rsidRDefault="00456580" w:rsidP="00456580">
      <w:pPr>
        <w:pStyle w:val="NormalWeb"/>
      </w:pPr>
      <w:r w:rsidRPr="000A76AE">
        <w:rPr>
          <w:rStyle w:val="Textoennegrita"/>
          <w:rFonts w:eastAsiaTheme="majorEastAsia"/>
        </w:rPr>
        <w:t>Búsquedas básicas</w:t>
      </w:r>
      <w:r w:rsidRPr="000A76AE">
        <w:t xml:space="preserve"> </w:t>
      </w:r>
      <w:r w:rsidRPr="000A76AE">
        <w:rPr>
          <w:rFonts w:ascii="Segoe UI Emoji" w:hAnsi="Segoe UI Emoji" w:cs="Segoe UI Emoji"/>
        </w:rPr>
        <w:t>👍</w:t>
      </w:r>
      <w:r w:rsidRPr="000A76AE">
        <w:br/>
        <w:t>Algunas banderas que podemos utilizar para buscar:</w:t>
      </w:r>
    </w:p>
    <w:p w14:paraId="68539B85" w14:textId="77777777" w:rsidR="00456580" w:rsidRPr="000A76AE" w:rsidRDefault="00456580" w:rsidP="00456580">
      <w:pPr>
        <w:pStyle w:val="NormalWeb"/>
        <w:numPr>
          <w:ilvl w:val="0"/>
          <w:numId w:val="7"/>
        </w:numPr>
      </w:pPr>
      <w:r w:rsidRPr="000A76AE">
        <w:t>-name = Busca nombre de un archivo</w:t>
      </w:r>
    </w:p>
    <w:p w14:paraId="6A823892" w14:textId="77777777" w:rsidR="00456580" w:rsidRPr="000A76AE" w:rsidRDefault="00456580" w:rsidP="00456580">
      <w:pPr>
        <w:pStyle w:val="NormalWeb"/>
        <w:numPr>
          <w:ilvl w:val="0"/>
          <w:numId w:val="7"/>
        </w:numPr>
      </w:pPr>
      <w:r w:rsidRPr="000A76AE">
        <w:t>iname = Igual que name pero este no toma en consideración si tiene alguna mayúscula</w:t>
      </w:r>
    </w:p>
    <w:p w14:paraId="20C13187" w14:textId="77777777" w:rsidR="00456580" w:rsidRPr="000A76AE" w:rsidRDefault="00456580" w:rsidP="00456580">
      <w:pPr>
        <w:pStyle w:val="NormalWeb"/>
        <w:numPr>
          <w:ilvl w:val="0"/>
          <w:numId w:val="7"/>
        </w:numPr>
      </w:pPr>
      <w:r w:rsidRPr="000A76AE">
        <w:t>-user = El usuario propietario</w:t>
      </w:r>
    </w:p>
    <w:p w14:paraId="2E95BE84" w14:textId="77777777" w:rsidR="00456580" w:rsidRPr="000A76AE" w:rsidRDefault="00456580" w:rsidP="00456580">
      <w:pPr>
        <w:pStyle w:val="NormalWeb"/>
        <w:numPr>
          <w:ilvl w:val="0"/>
          <w:numId w:val="7"/>
        </w:numPr>
      </w:pPr>
      <w:r w:rsidRPr="000A76AE">
        <w:t>-group = El grupo propietario</w:t>
      </w:r>
    </w:p>
    <w:p w14:paraId="41BAA9D1" w14:textId="77777777" w:rsidR="00456580" w:rsidRPr="000A76AE" w:rsidRDefault="00456580" w:rsidP="00456580">
      <w:pPr>
        <w:pStyle w:val="NormalWeb"/>
        <w:numPr>
          <w:ilvl w:val="0"/>
          <w:numId w:val="7"/>
        </w:numPr>
      </w:pPr>
      <w:r w:rsidRPr="000A76AE">
        <w:t>-type = tipo de archivo, f para directorios</w:t>
      </w:r>
    </w:p>
    <w:p w14:paraId="311184ED" w14:textId="77777777" w:rsidR="00456580" w:rsidRPr="000A76AE" w:rsidRDefault="00456580" w:rsidP="00456580">
      <w:pPr>
        <w:pStyle w:val="NormalWeb"/>
      </w:pPr>
      <w:r w:rsidRPr="000A76AE">
        <w:t> </w:t>
      </w:r>
      <w:r w:rsidRPr="000A76AE">
        <w:br/>
      </w:r>
      <w:r w:rsidRPr="000A76AE">
        <w:rPr>
          <w:rStyle w:val="Textoennegrita"/>
          <w:rFonts w:eastAsiaTheme="majorEastAsia"/>
        </w:rPr>
        <w:t>Búsquedas a través del tiempo</w:t>
      </w:r>
      <w:r w:rsidRPr="000A76AE">
        <w:t xml:space="preserve"> </w:t>
      </w:r>
      <w:r w:rsidRPr="000A76AE">
        <w:rPr>
          <w:rFonts w:ascii="Segoe UI Emoji" w:hAnsi="Segoe UI Emoji" w:cs="Segoe UI Emoji"/>
        </w:rPr>
        <w:t>⏰</w:t>
      </w:r>
      <w:r w:rsidRPr="000A76AE">
        <w:br/>
        <w:t> </w:t>
      </w:r>
    </w:p>
    <w:p w14:paraId="08255550" w14:textId="77777777" w:rsidR="00456580" w:rsidRPr="000A76AE" w:rsidRDefault="00456580" w:rsidP="00456580">
      <w:pPr>
        <w:pStyle w:val="NormalWeb"/>
        <w:numPr>
          <w:ilvl w:val="0"/>
          <w:numId w:val="8"/>
        </w:numPr>
      </w:pPr>
      <w:r w:rsidRPr="000A76AE">
        <w:t>-mmin = Tiempo en minutos</w:t>
      </w:r>
    </w:p>
    <w:p w14:paraId="1B46900B" w14:textId="77777777" w:rsidR="00456580" w:rsidRPr="000A76AE" w:rsidRDefault="00456580" w:rsidP="00456580">
      <w:pPr>
        <w:pStyle w:val="NormalWeb"/>
        <w:numPr>
          <w:ilvl w:val="0"/>
          <w:numId w:val="8"/>
        </w:numPr>
      </w:pPr>
      <w:r w:rsidRPr="000A76AE">
        <w:t>-mtime = Periodos de 24 horas</w:t>
      </w:r>
      <w:r w:rsidRPr="000A76AE">
        <w:br/>
        <w:t> </w:t>
      </w:r>
      <w:r w:rsidRPr="000A76AE">
        <w:br/>
      </w:r>
      <w:r w:rsidRPr="000A76AE">
        <w:rPr>
          <w:rStyle w:val="Textoennegrita"/>
          <w:rFonts w:eastAsiaTheme="majorEastAsia"/>
        </w:rPr>
        <w:t>-exec; El poder aumenta</w:t>
      </w:r>
      <w:r w:rsidRPr="000A76AE">
        <w:t xml:space="preserve"> </w:t>
      </w:r>
      <w:r w:rsidRPr="000A76AE">
        <w:rPr>
          <w:rFonts w:ascii="Segoe UI Emoji" w:hAnsi="Segoe UI Emoji" w:cs="Segoe UI Emoji"/>
        </w:rPr>
        <w:t>👊</w:t>
      </w:r>
      <w:r w:rsidRPr="000A76AE">
        <w:br/>
        <w:t> </w:t>
      </w:r>
      <w:r w:rsidRPr="000A76AE">
        <w:br/>
        <w:t>-exec Permite ejecutar acciones sobre el resultado de cada línea o archivo devuelto por find, ejemplo:</w:t>
      </w:r>
    </w:p>
    <w:p w14:paraId="48EB17FC" w14:textId="74CEBBFD" w:rsidR="00456580" w:rsidRPr="000A76AE" w:rsidRDefault="00456580" w:rsidP="00456580">
      <w:pPr>
        <w:rPr>
          <w:rFonts w:ascii="Times New Roman" w:hAnsi="Times New Roman" w:cs="Times New Roman"/>
          <w:b/>
          <w:bCs/>
          <w:i/>
          <w:iCs/>
          <w:sz w:val="24"/>
          <w:szCs w:val="24"/>
        </w:rPr>
      </w:pPr>
      <w:r w:rsidRPr="000A76AE">
        <w:rPr>
          <w:rFonts w:ascii="Times New Roman" w:hAnsi="Times New Roman" w:cs="Times New Roman"/>
          <w:noProof/>
        </w:rPr>
        <w:drawing>
          <wp:inline distT="0" distB="0" distL="0" distR="0" wp14:anchorId="36541BB5" wp14:editId="7FA3E318">
            <wp:extent cx="5933661" cy="377190"/>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2250" cy="379007"/>
                    </a:xfrm>
                    <a:prstGeom prst="rect">
                      <a:avLst/>
                    </a:prstGeom>
                  </pic:spPr>
                </pic:pic>
              </a:graphicData>
            </a:graphic>
          </wp:inline>
        </w:drawing>
      </w:r>
    </w:p>
    <w:p w14:paraId="3A0EC39C" w14:textId="63730452" w:rsidR="000740AC" w:rsidRDefault="000740AC" w:rsidP="00456580">
      <w:pPr>
        <w:rPr>
          <w:rFonts w:ascii="Times New Roman" w:hAnsi="Times New Roman" w:cs="Times New Roman"/>
          <w:b/>
          <w:bCs/>
          <w:i/>
          <w:iCs/>
          <w:sz w:val="24"/>
          <w:szCs w:val="24"/>
        </w:rPr>
      </w:pPr>
    </w:p>
    <w:p w14:paraId="4E79B706" w14:textId="2E6F36F9" w:rsidR="000740AC" w:rsidRDefault="000740AC" w:rsidP="00456580">
      <w:pPr>
        <w:rPr>
          <w:rFonts w:ascii="Times New Roman" w:hAnsi="Times New Roman" w:cs="Times New Roman"/>
          <w:b/>
          <w:bCs/>
          <w:i/>
          <w:iCs/>
          <w:sz w:val="24"/>
          <w:szCs w:val="24"/>
        </w:rPr>
      </w:pPr>
    </w:p>
    <w:p w14:paraId="7B9CC778" w14:textId="489D3EB4" w:rsidR="000740AC" w:rsidRDefault="000740AC" w:rsidP="00456580">
      <w:pPr>
        <w:rPr>
          <w:rFonts w:ascii="Times New Roman" w:hAnsi="Times New Roman" w:cs="Times New Roman"/>
          <w:b/>
          <w:bCs/>
          <w:i/>
          <w:iCs/>
          <w:sz w:val="24"/>
          <w:szCs w:val="24"/>
        </w:rPr>
      </w:pPr>
    </w:p>
    <w:p w14:paraId="73CEFF9B" w14:textId="77777777" w:rsidR="000740AC" w:rsidRDefault="000740AC" w:rsidP="000740AC">
      <w:pPr>
        <w:pStyle w:val="Ttulo1"/>
      </w:pPr>
    </w:p>
    <w:p w14:paraId="2B6C4FBD" w14:textId="753BD6F4" w:rsidR="00025CA9" w:rsidRDefault="000740AC" w:rsidP="000740AC">
      <w:pPr>
        <w:pStyle w:val="Ttulo1"/>
      </w:pPr>
      <w:r>
        <w:t>Herramientas para interactuar a través de HTTP</w:t>
      </w:r>
    </w:p>
    <w:p w14:paraId="4A73D80C" w14:textId="1FE6A157" w:rsidR="000740AC" w:rsidRDefault="000740AC" w:rsidP="000740AC">
      <w:pPr>
        <w:pStyle w:val="Ttulo1"/>
      </w:pPr>
      <w:r>
        <w:rPr>
          <w:noProof/>
        </w:rPr>
        <w:drawing>
          <wp:inline distT="0" distB="0" distL="0" distR="0" wp14:anchorId="61F67AB2" wp14:editId="32D25813">
            <wp:extent cx="5612130" cy="1482090"/>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82090"/>
                    </a:xfrm>
                    <a:prstGeom prst="rect">
                      <a:avLst/>
                    </a:prstGeom>
                  </pic:spPr>
                </pic:pic>
              </a:graphicData>
            </a:graphic>
          </wp:inline>
        </w:drawing>
      </w:r>
    </w:p>
    <w:p w14:paraId="6DC85AAC" w14:textId="45CC2257" w:rsidR="00D46262" w:rsidRPr="00D46262" w:rsidRDefault="00D46262" w:rsidP="00D46262">
      <w:pPr>
        <w:pStyle w:val="Ttulo1"/>
        <w:jc w:val="center"/>
        <w:rPr>
          <w:b w:val="0"/>
          <w:bCs w:val="0"/>
          <w:sz w:val="32"/>
          <w:szCs w:val="32"/>
        </w:rPr>
      </w:pPr>
      <w:r w:rsidRPr="00D46262">
        <w:rPr>
          <w:b w:val="0"/>
          <w:bCs w:val="0"/>
          <w:sz w:val="32"/>
          <w:szCs w:val="32"/>
        </w:rPr>
        <w:t>CURL – Peticiones en crudo</w:t>
      </w:r>
    </w:p>
    <w:p w14:paraId="434E44A3" w14:textId="415EF0EE" w:rsidR="00D46262" w:rsidRDefault="00D46262" w:rsidP="00D46262">
      <w:pPr>
        <w:pStyle w:val="Ttulo1"/>
        <w:jc w:val="center"/>
        <w:rPr>
          <w:b w:val="0"/>
          <w:bCs w:val="0"/>
          <w:sz w:val="32"/>
          <w:szCs w:val="32"/>
        </w:rPr>
      </w:pPr>
      <w:r w:rsidRPr="00D46262">
        <w:rPr>
          <w:b w:val="0"/>
          <w:bCs w:val="0"/>
          <w:sz w:val="32"/>
          <w:szCs w:val="32"/>
        </w:rPr>
        <w:t xml:space="preserve">WGET </w:t>
      </w:r>
      <w:r w:rsidR="00025CA9">
        <w:rPr>
          <w:b w:val="0"/>
          <w:bCs w:val="0"/>
          <w:sz w:val="32"/>
          <w:szCs w:val="32"/>
        </w:rPr>
        <w:t>–</w:t>
      </w:r>
      <w:r w:rsidRPr="00D46262">
        <w:rPr>
          <w:b w:val="0"/>
          <w:bCs w:val="0"/>
          <w:sz w:val="32"/>
          <w:szCs w:val="32"/>
        </w:rPr>
        <w:t xml:space="preserve"> Descargas</w:t>
      </w:r>
    </w:p>
    <w:p w14:paraId="702DD103" w14:textId="4554CE1D" w:rsidR="00025CA9" w:rsidRDefault="00025CA9" w:rsidP="00D46262">
      <w:pPr>
        <w:pStyle w:val="Ttulo1"/>
        <w:jc w:val="center"/>
        <w:rPr>
          <w:b w:val="0"/>
          <w:bCs w:val="0"/>
          <w:sz w:val="32"/>
          <w:szCs w:val="32"/>
        </w:rPr>
      </w:pPr>
    </w:p>
    <w:p w14:paraId="6173FD82" w14:textId="39D14F4D" w:rsidR="00D7065D" w:rsidRDefault="00D7065D" w:rsidP="00D46262">
      <w:pPr>
        <w:pStyle w:val="Ttulo1"/>
        <w:jc w:val="center"/>
        <w:rPr>
          <w:b w:val="0"/>
          <w:bCs w:val="0"/>
          <w:sz w:val="32"/>
          <w:szCs w:val="32"/>
        </w:rPr>
      </w:pPr>
    </w:p>
    <w:p w14:paraId="2DDC061B" w14:textId="6CE2F812" w:rsidR="00D7065D" w:rsidRDefault="00D7065D" w:rsidP="00D46262">
      <w:pPr>
        <w:pStyle w:val="Ttulo1"/>
        <w:jc w:val="center"/>
        <w:rPr>
          <w:b w:val="0"/>
          <w:bCs w:val="0"/>
          <w:sz w:val="32"/>
          <w:szCs w:val="32"/>
        </w:rPr>
      </w:pPr>
    </w:p>
    <w:p w14:paraId="5A53C891" w14:textId="5B425098" w:rsidR="00D7065D" w:rsidRDefault="00D7065D" w:rsidP="00D46262">
      <w:pPr>
        <w:pStyle w:val="Ttulo1"/>
        <w:jc w:val="center"/>
        <w:rPr>
          <w:b w:val="0"/>
          <w:bCs w:val="0"/>
          <w:sz w:val="32"/>
          <w:szCs w:val="32"/>
        </w:rPr>
      </w:pPr>
    </w:p>
    <w:p w14:paraId="1A1AC2F8" w14:textId="0FB65F37" w:rsidR="00D7065D" w:rsidRDefault="00D7065D" w:rsidP="00D46262">
      <w:pPr>
        <w:pStyle w:val="Ttulo1"/>
        <w:jc w:val="center"/>
        <w:rPr>
          <w:b w:val="0"/>
          <w:bCs w:val="0"/>
          <w:sz w:val="32"/>
          <w:szCs w:val="32"/>
        </w:rPr>
      </w:pPr>
    </w:p>
    <w:p w14:paraId="626F8085" w14:textId="6AA2495A" w:rsidR="00D7065D" w:rsidRDefault="00D7065D" w:rsidP="00D46262">
      <w:pPr>
        <w:pStyle w:val="Ttulo1"/>
        <w:jc w:val="center"/>
        <w:rPr>
          <w:b w:val="0"/>
          <w:bCs w:val="0"/>
          <w:sz w:val="32"/>
          <w:szCs w:val="32"/>
        </w:rPr>
      </w:pPr>
    </w:p>
    <w:p w14:paraId="6EE4F622" w14:textId="60C35A87" w:rsidR="00D7065D" w:rsidRDefault="00D7065D" w:rsidP="00D46262">
      <w:pPr>
        <w:pStyle w:val="Ttulo1"/>
        <w:jc w:val="center"/>
        <w:rPr>
          <w:b w:val="0"/>
          <w:bCs w:val="0"/>
          <w:sz w:val="32"/>
          <w:szCs w:val="32"/>
        </w:rPr>
      </w:pPr>
    </w:p>
    <w:p w14:paraId="4174E7B3" w14:textId="3CE9A521" w:rsidR="00D7065D" w:rsidRDefault="00D7065D" w:rsidP="00D46262">
      <w:pPr>
        <w:pStyle w:val="Ttulo1"/>
        <w:jc w:val="center"/>
        <w:rPr>
          <w:b w:val="0"/>
          <w:bCs w:val="0"/>
          <w:sz w:val="32"/>
          <w:szCs w:val="32"/>
        </w:rPr>
      </w:pPr>
    </w:p>
    <w:p w14:paraId="6A70BA6D" w14:textId="01ACE6D4" w:rsidR="00D7065D" w:rsidRDefault="00D7065D" w:rsidP="00D46262">
      <w:pPr>
        <w:pStyle w:val="Ttulo1"/>
        <w:jc w:val="center"/>
        <w:rPr>
          <w:b w:val="0"/>
          <w:bCs w:val="0"/>
          <w:sz w:val="32"/>
          <w:szCs w:val="32"/>
        </w:rPr>
      </w:pPr>
    </w:p>
    <w:p w14:paraId="612016D3" w14:textId="27188542" w:rsidR="00D7065D" w:rsidRDefault="00D7065D" w:rsidP="00D46262">
      <w:pPr>
        <w:pStyle w:val="Ttulo1"/>
        <w:jc w:val="center"/>
        <w:rPr>
          <w:b w:val="0"/>
          <w:bCs w:val="0"/>
          <w:sz w:val="32"/>
          <w:szCs w:val="32"/>
        </w:rPr>
      </w:pPr>
    </w:p>
    <w:p w14:paraId="72BCEEF8" w14:textId="5528908F" w:rsidR="00D7065D" w:rsidRDefault="00D7065D" w:rsidP="00D46262">
      <w:pPr>
        <w:pStyle w:val="Ttulo1"/>
        <w:jc w:val="center"/>
        <w:rPr>
          <w:b w:val="0"/>
          <w:bCs w:val="0"/>
          <w:sz w:val="32"/>
          <w:szCs w:val="32"/>
        </w:rPr>
      </w:pPr>
    </w:p>
    <w:p w14:paraId="103EB085" w14:textId="77777777" w:rsidR="00D7065D" w:rsidRPr="00D46262" w:rsidRDefault="00D7065D" w:rsidP="00D46262">
      <w:pPr>
        <w:pStyle w:val="Ttulo1"/>
        <w:jc w:val="center"/>
        <w:rPr>
          <w:b w:val="0"/>
          <w:bCs w:val="0"/>
          <w:sz w:val="32"/>
          <w:szCs w:val="32"/>
        </w:rPr>
      </w:pPr>
    </w:p>
    <w:p w14:paraId="11D80B89" w14:textId="50068760" w:rsidR="000740AC" w:rsidRDefault="000740AC" w:rsidP="000740AC">
      <w:pPr>
        <w:pStyle w:val="Ttulo1"/>
      </w:pPr>
      <w:r>
        <w:t>Acceso seguro a otras computadoras</w:t>
      </w:r>
      <w:r w:rsidR="00D7065D">
        <w:t>.</w:t>
      </w:r>
    </w:p>
    <w:p w14:paraId="06AF367B" w14:textId="67AD159D" w:rsidR="000740AC" w:rsidRDefault="000740AC" w:rsidP="00456580">
      <w:pPr>
        <w:rPr>
          <w:rFonts w:ascii="Times New Roman" w:hAnsi="Times New Roman" w:cs="Times New Roman"/>
          <w:b/>
          <w:bCs/>
          <w:i/>
          <w:iCs/>
          <w:sz w:val="24"/>
          <w:szCs w:val="24"/>
        </w:rPr>
      </w:pPr>
      <w:r>
        <w:rPr>
          <w:noProof/>
        </w:rPr>
        <w:drawing>
          <wp:inline distT="0" distB="0" distL="0" distR="0" wp14:anchorId="7A3E92AC" wp14:editId="5311C91D">
            <wp:extent cx="5612130" cy="44811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481195"/>
                    </a:xfrm>
                    <a:prstGeom prst="rect">
                      <a:avLst/>
                    </a:prstGeom>
                  </pic:spPr>
                </pic:pic>
              </a:graphicData>
            </a:graphic>
          </wp:inline>
        </w:drawing>
      </w:r>
    </w:p>
    <w:p w14:paraId="762323F7" w14:textId="2D84B4BD" w:rsidR="00CE5C5F" w:rsidRDefault="00CE5C5F" w:rsidP="00456580">
      <w:pPr>
        <w:rPr>
          <w:rFonts w:ascii="Times New Roman" w:hAnsi="Times New Roman" w:cs="Times New Roman"/>
          <w:b/>
          <w:bCs/>
          <w:i/>
          <w:iCs/>
          <w:sz w:val="24"/>
          <w:szCs w:val="24"/>
        </w:rPr>
      </w:pPr>
      <w:r>
        <w:rPr>
          <w:rFonts w:ascii="Times New Roman" w:hAnsi="Times New Roman" w:cs="Times New Roman"/>
          <w:b/>
          <w:bCs/>
          <w:i/>
          <w:iCs/>
          <w:sz w:val="24"/>
          <w:szCs w:val="24"/>
        </w:rPr>
        <w:t>Para realizar las configuraciones necesarias para el envio de emails consultar:</w:t>
      </w:r>
    </w:p>
    <w:p w14:paraId="5716833C" w14:textId="68CF7958" w:rsidR="00CE5C5F" w:rsidRDefault="00CE5C5F" w:rsidP="00CE5C5F">
      <w:pPr>
        <w:jc w:val="center"/>
        <w:rPr>
          <w:rFonts w:ascii="Times New Roman" w:hAnsi="Times New Roman" w:cs="Times New Roman"/>
          <w:i/>
          <w:iCs/>
          <w:sz w:val="24"/>
          <w:szCs w:val="24"/>
        </w:rPr>
      </w:pPr>
      <w:r w:rsidRPr="00CE5C5F">
        <w:rPr>
          <w:rFonts w:ascii="Times New Roman" w:hAnsi="Times New Roman" w:cs="Times New Roman"/>
          <w:i/>
          <w:iCs/>
          <w:sz w:val="24"/>
          <w:szCs w:val="24"/>
          <w:highlight w:val="yellow"/>
        </w:rPr>
        <w:t>Configuración de un servicio de mailing.docx</w:t>
      </w:r>
    </w:p>
    <w:p w14:paraId="7A6F1B21" w14:textId="1370ABFD" w:rsidR="0046003E" w:rsidRDefault="0046003E" w:rsidP="00CE5C5F">
      <w:pPr>
        <w:jc w:val="center"/>
        <w:rPr>
          <w:rFonts w:ascii="Times New Roman" w:hAnsi="Times New Roman" w:cs="Times New Roman"/>
          <w:i/>
          <w:iCs/>
          <w:sz w:val="24"/>
          <w:szCs w:val="24"/>
        </w:rPr>
      </w:pPr>
    </w:p>
    <w:p w14:paraId="6482CB12" w14:textId="08B55A4B" w:rsidR="0046003E" w:rsidRDefault="0046003E" w:rsidP="00CE5C5F">
      <w:pPr>
        <w:jc w:val="center"/>
        <w:rPr>
          <w:rFonts w:ascii="Times New Roman" w:hAnsi="Times New Roman" w:cs="Times New Roman"/>
          <w:i/>
          <w:iCs/>
          <w:sz w:val="24"/>
          <w:szCs w:val="24"/>
        </w:rPr>
      </w:pPr>
    </w:p>
    <w:p w14:paraId="3055A02D" w14:textId="5FEEA946" w:rsidR="0046003E" w:rsidRDefault="0046003E" w:rsidP="00CE5C5F">
      <w:pPr>
        <w:jc w:val="center"/>
        <w:rPr>
          <w:rFonts w:ascii="Times New Roman" w:hAnsi="Times New Roman" w:cs="Times New Roman"/>
          <w:i/>
          <w:iCs/>
          <w:sz w:val="24"/>
          <w:szCs w:val="24"/>
        </w:rPr>
      </w:pPr>
    </w:p>
    <w:p w14:paraId="72AE4F0E" w14:textId="77777777" w:rsidR="0046003E" w:rsidRDefault="0046003E" w:rsidP="0046003E">
      <w:pPr>
        <w:pStyle w:val="Ttulo1"/>
      </w:pPr>
    </w:p>
    <w:p w14:paraId="18354DE5" w14:textId="77777777" w:rsidR="00517E84" w:rsidRDefault="00517E84" w:rsidP="0046003E">
      <w:pPr>
        <w:pStyle w:val="Ttulo1"/>
      </w:pPr>
    </w:p>
    <w:p w14:paraId="46D86006" w14:textId="77777777" w:rsidR="00517E84" w:rsidRDefault="00517E84" w:rsidP="0046003E">
      <w:pPr>
        <w:pStyle w:val="Ttulo1"/>
      </w:pPr>
    </w:p>
    <w:p w14:paraId="248B21B6" w14:textId="4FFA0D2D" w:rsidR="0046003E" w:rsidRDefault="0046003E" w:rsidP="0046003E">
      <w:pPr>
        <w:pStyle w:val="Ttulo1"/>
      </w:pPr>
      <w:r>
        <w:t>Qué son y cómo se utilizan las variables de entorno</w:t>
      </w:r>
      <w:r w:rsidR="001527E4">
        <w:t>.</w:t>
      </w:r>
    </w:p>
    <w:p w14:paraId="6119FAD6" w14:textId="122B620F" w:rsidR="0046003E" w:rsidRDefault="0046003E" w:rsidP="0046003E">
      <w:pPr>
        <w:pStyle w:val="Ttulo1"/>
      </w:pPr>
      <w:r>
        <w:rPr>
          <w:noProof/>
        </w:rPr>
        <w:drawing>
          <wp:inline distT="0" distB="0" distL="0" distR="0" wp14:anchorId="2135FF10" wp14:editId="029044BA">
            <wp:extent cx="2478157" cy="2453379"/>
            <wp:effectExtent l="76200" t="76200" r="132080" b="13779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4512" cy="246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6003E">
        <w:rPr>
          <w:noProof/>
        </w:rPr>
        <w:t xml:space="preserve"> </w:t>
      </w:r>
      <w:r>
        <w:rPr>
          <w:noProof/>
        </w:rPr>
        <w:drawing>
          <wp:inline distT="0" distB="0" distL="0" distR="0" wp14:anchorId="0F118C00" wp14:editId="2D3A354B">
            <wp:extent cx="2567051" cy="2455214"/>
            <wp:effectExtent l="76200" t="76200" r="138430" b="135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1761" cy="246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3F82B" w14:textId="77777777" w:rsidR="00695E01" w:rsidRDefault="0046003E" w:rsidP="0046003E">
      <w:pPr>
        <w:pStyle w:val="NormalWeb"/>
      </w:pPr>
      <w:r>
        <w:t xml:space="preserve">Es un definición global a la que todos los procesos tienen acceso. </w:t>
      </w:r>
      <w:r w:rsidR="00695E01">
        <w:t>E</w:t>
      </w:r>
      <w:r>
        <w:t xml:space="preserve">sta toma </w:t>
      </w:r>
      <w:r w:rsidR="00695E01">
        <w:t>más</w:t>
      </w:r>
      <w:r>
        <w:t xml:space="preserve"> información de lo que se </w:t>
      </w:r>
      <w:r w:rsidR="00695E01">
        <w:t>esté</w:t>
      </w:r>
      <w:r>
        <w:t xml:space="preserve"> typeando.</w:t>
      </w:r>
      <w:r>
        <w:br/>
        <w:t xml:space="preserve">Ejemplo: </w:t>
      </w:r>
      <w:r>
        <w:rPr>
          <w:rStyle w:val="Textoennegrita"/>
          <w:rFonts w:eastAsiaTheme="majorEastAsia"/>
        </w:rPr>
        <w:t>echo $PATH</w:t>
      </w:r>
      <w:r>
        <w:t xml:space="preserve"> = se encuentran todos los comandos ejecutables</w:t>
      </w:r>
      <w:r>
        <w:br/>
      </w:r>
    </w:p>
    <w:p w14:paraId="3547BF7A" w14:textId="1BC45432" w:rsidR="0046003E" w:rsidRDefault="0046003E" w:rsidP="0046003E">
      <w:pPr>
        <w:pStyle w:val="NormalWeb"/>
      </w:pPr>
      <w:r>
        <w:br/>
      </w:r>
      <w:r>
        <w:rPr>
          <w:rStyle w:val="Textoennegrita"/>
          <w:rFonts w:eastAsiaTheme="majorEastAsia"/>
        </w:rPr>
        <w:t>Asignación de las variables de entorno</w:t>
      </w:r>
      <w:r>
        <w:br/>
      </w:r>
      <w:r>
        <w:rPr>
          <w:rStyle w:val="Textoennegrita"/>
          <w:rFonts w:eastAsiaTheme="majorEastAsia"/>
        </w:rPr>
        <w:t>export:</w:t>
      </w:r>
      <w:r>
        <w:t xml:space="preserve"> Este comando se utiliza para asignar a toda la sesión</w:t>
      </w:r>
      <w:r>
        <w:br/>
        <w:t xml:space="preserve">Ejemplo: export MI_VAR = mauro, si luego escribimos </w:t>
      </w:r>
      <w:r>
        <w:rPr>
          <w:rStyle w:val="Textoennegrita"/>
          <w:rFonts w:eastAsiaTheme="majorEastAsia"/>
        </w:rPr>
        <w:t>echo $MI_VAR</w:t>
      </w:r>
      <w:r>
        <w:t xml:space="preserve"> se mostrará mauro en la terminal. </w:t>
      </w:r>
      <w:r w:rsidRPr="00695E01">
        <w:rPr>
          <w:i/>
          <w:iCs/>
        </w:rPr>
        <w:t>(Este permanecerá mie</w:t>
      </w:r>
      <w:r w:rsidR="00695E01" w:rsidRPr="00695E01">
        <w:rPr>
          <w:i/>
          <w:iCs/>
        </w:rPr>
        <w:t>n</w:t>
      </w:r>
      <w:r w:rsidRPr="00695E01">
        <w:rPr>
          <w:i/>
          <w:iCs/>
        </w:rPr>
        <w:t>tras dure mi sesión)</w:t>
      </w:r>
      <w:r>
        <w:br/>
        <w:t>.</w:t>
      </w:r>
    </w:p>
    <w:p w14:paraId="34F9FC30" w14:textId="1A18229E" w:rsidR="0046003E" w:rsidRDefault="0046003E" w:rsidP="0046003E">
      <w:pPr>
        <w:rPr>
          <w:rFonts w:ascii="Times New Roman" w:hAnsi="Times New Roman" w:cs="Times New Roman"/>
          <w:i/>
          <w:iCs/>
          <w:sz w:val="24"/>
          <w:szCs w:val="24"/>
        </w:rPr>
      </w:pPr>
    </w:p>
    <w:p w14:paraId="322C4299" w14:textId="1B3F67C2" w:rsidR="00D63C00" w:rsidRDefault="00D63C00" w:rsidP="00D63C00">
      <w:pPr>
        <w:pStyle w:val="Ttulo1"/>
      </w:pPr>
    </w:p>
    <w:p w14:paraId="6A7C2E7A" w14:textId="390FF695" w:rsidR="00695E01" w:rsidRDefault="00695E01" w:rsidP="00D63C00">
      <w:pPr>
        <w:pStyle w:val="Ttulo1"/>
      </w:pPr>
    </w:p>
    <w:p w14:paraId="34737A10" w14:textId="4D1E79AD" w:rsidR="00695E01" w:rsidRDefault="00695E01" w:rsidP="00D63C00">
      <w:pPr>
        <w:pStyle w:val="Ttulo1"/>
      </w:pPr>
    </w:p>
    <w:p w14:paraId="252EAEBA" w14:textId="77777777" w:rsidR="00695E01" w:rsidRDefault="00695E01" w:rsidP="00D63C00">
      <w:pPr>
        <w:pStyle w:val="Ttulo1"/>
      </w:pPr>
    </w:p>
    <w:p w14:paraId="49EB8000" w14:textId="3C841527" w:rsidR="00D63C00" w:rsidRDefault="00D63C00" w:rsidP="00D63C00">
      <w:pPr>
        <w:pStyle w:val="Ttulo1"/>
      </w:pPr>
      <w:r>
        <w:t>Cómo y para qué escribir scripts en Bash</w:t>
      </w:r>
    </w:p>
    <w:p w14:paraId="2AF4CC7C" w14:textId="5D8B8824" w:rsidR="00D63C00" w:rsidRDefault="00D63C00" w:rsidP="0046003E">
      <w:pPr>
        <w:rPr>
          <w:rFonts w:ascii="Times New Roman" w:hAnsi="Times New Roman" w:cs="Times New Roman"/>
          <w:i/>
          <w:iCs/>
          <w:sz w:val="24"/>
          <w:szCs w:val="24"/>
        </w:rPr>
      </w:pPr>
      <w:r>
        <w:rPr>
          <w:noProof/>
        </w:rPr>
        <w:drawing>
          <wp:inline distT="0" distB="0" distL="0" distR="0" wp14:anchorId="169A378B" wp14:editId="0693575F">
            <wp:extent cx="5612130" cy="696595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6965950"/>
                    </a:xfrm>
                    <a:prstGeom prst="rect">
                      <a:avLst/>
                    </a:prstGeom>
                  </pic:spPr>
                </pic:pic>
              </a:graphicData>
            </a:graphic>
          </wp:inline>
        </w:drawing>
      </w:r>
    </w:p>
    <w:p w14:paraId="4CF2A27F" w14:textId="67657EC8" w:rsidR="00D63C00" w:rsidRDefault="00D63C00" w:rsidP="0046003E">
      <w:pPr>
        <w:rPr>
          <w:rFonts w:ascii="Times New Roman" w:hAnsi="Times New Roman" w:cs="Times New Roman"/>
          <w:i/>
          <w:iCs/>
          <w:sz w:val="24"/>
          <w:szCs w:val="24"/>
        </w:rPr>
      </w:pPr>
    </w:p>
    <w:p w14:paraId="3BBDA515" w14:textId="7572FC14" w:rsidR="00D63C00" w:rsidRDefault="00D63C00" w:rsidP="0046003E">
      <w:pPr>
        <w:rPr>
          <w:rFonts w:ascii="Times New Roman" w:hAnsi="Times New Roman" w:cs="Times New Roman"/>
          <w:i/>
          <w:iCs/>
          <w:sz w:val="24"/>
          <w:szCs w:val="24"/>
        </w:rPr>
      </w:pPr>
    </w:p>
    <w:p w14:paraId="234522B7" w14:textId="7E888803" w:rsidR="00D63C00" w:rsidRDefault="00D63C00" w:rsidP="00D63C00">
      <w:pPr>
        <w:pStyle w:val="Ttulo1"/>
      </w:pPr>
      <w:r>
        <w:t>Cómo y para qué dejar tareas programadas</w:t>
      </w:r>
      <w:r w:rsidR="00D07108">
        <w:t>.</w:t>
      </w:r>
    </w:p>
    <w:p w14:paraId="74C36DED" w14:textId="5644C882" w:rsidR="003A3C45" w:rsidRDefault="00D07108" w:rsidP="003A3C45">
      <w:pPr>
        <w:pStyle w:val="Ttulo1"/>
        <w:jc w:val="center"/>
      </w:pPr>
      <w:r>
        <w:rPr>
          <w:noProof/>
        </w:rPr>
        <w:drawing>
          <wp:inline distT="0" distB="0" distL="0" distR="0" wp14:anchorId="1F1414AB" wp14:editId="60699905">
            <wp:extent cx="2902226" cy="2191239"/>
            <wp:effectExtent l="76200" t="76200" r="127000" b="133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8556" cy="2196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3D8938" w14:textId="00D4B1BD" w:rsidR="00D63C00" w:rsidRPr="003A3C45" w:rsidRDefault="00D07108" w:rsidP="003A3C45">
      <w:pPr>
        <w:pStyle w:val="Ttulo1"/>
        <w:numPr>
          <w:ilvl w:val="0"/>
          <w:numId w:val="9"/>
        </w:numPr>
        <w:rPr>
          <w:b w:val="0"/>
          <w:bCs w:val="0"/>
          <w:color w:val="FF0000"/>
          <w:sz w:val="22"/>
          <w:szCs w:val="22"/>
        </w:rPr>
      </w:pPr>
      <w:r w:rsidRPr="00D07108">
        <w:rPr>
          <w:b w:val="0"/>
          <w:bCs w:val="0"/>
          <w:sz w:val="24"/>
          <w:szCs w:val="24"/>
        </w:rPr>
        <w:t>Para realizar la automatización de tareas usaremos</w:t>
      </w:r>
      <w:r>
        <w:rPr>
          <w:b w:val="0"/>
          <w:bCs w:val="0"/>
          <w:sz w:val="24"/>
          <w:szCs w:val="24"/>
        </w:rPr>
        <w:t xml:space="preserve"> primero </w:t>
      </w:r>
      <w:r w:rsidRPr="00D07108">
        <w:rPr>
          <w:b w:val="0"/>
          <w:bCs w:val="0"/>
          <w:i/>
          <w:iCs/>
          <w:sz w:val="24"/>
          <w:szCs w:val="24"/>
        </w:rPr>
        <w:t>at</w:t>
      </w:r>
      <w:r w:rsidR="003A3C45">
        <w:rPr>
          <w:b w:val="0"/>
          <w:bCs w:val="0"/>
          <w:i/>
          <w:iCs/>
          <w:sz w:val="24"/>
          <w:szCs w:val="24"/>
        </w:rPr>
        <w:t>,</w:t>
      </w:r>
      <w:r>
        <w:rPr>
          <w:b w:val="0"/>
          <w:bCs w:val="0"/>
          <w:i/>
          <w:iCs/>
          <w:sz w:val="24"/>
          <w:szCs w:val="24"/>
        </w:rPr>
        <w:t xml:space="preserve"> </w:t>
      </w:r>
      <w:r w:rsidRPr="00D07108">
        <w:rPr>
          <w:b w:val="0"/>
          <w:bCs w:val="0"/>
          <w:sz w:val="24"/>
          <w:szCs w:val="24"/>
        </w:rPr>
        <w:t xml:space="preserve">en el que </w:t>
      </w:r>
      <w:r w:rsidR="003A3C45">
        <w:rPr>
          <w:b w:val="0"/>
          <w:bCs w:val="0"/>
          <w:sz w:val="24"/>
          <w:szCs w:val="24"/>
        </w:rPr>
        <w:t xml:space="preserve">introduciremos </w:t>
      </w:r>
      <w:r w:rsidRPr="00D07108">
        <w:rPr>
          <w:b w:val="0"/>
          <w:bCs w:val="0"/>
          <w:sz w:val="24"/>
          <w:szCs w:val="24"/>
        </w:rPr>
        <w:t>primero</w:t>
      </w:r>
      <w:r>
        <w:rPr>
          <w:b w:val="0"/>
          <w:bCs w:val="0"/>
          <w:i/>
          <w:iCs/>
          <w:sz w:val="24"/>
          <w:szCs w:val="24"/>
        </w:rPr>
        <w:t xml:space="preserve"> </w:t>
      </w:r>
      <w:r w:rsidR="003A3C45">
        <w:rPr>
          <w:b w:val="0"/>
          <w:bCs w:val="0"/>
          <w:sz w:val="24"/>
          <w:szCs w:val="24"/>
        </w:rPr>
        <w:t xml:space="preserve">el tiempo en el que se va a ejecutar esta tarea y luego las instrucciones, quedando de la siguiente manera: </w:t>
      </w:r>
      <w:r w:rsidR="003A3C45">
        <w:rPr>
          <w:b w:val="0"/>
          <w:bCs w:val="0"/>
          <w:color w:val="FF0000"/>
          <w:sz w:val="22"/>
          <w:szCs w:val="22"/>
        </w:rPr>
        <w:t>(Primero debemos configurar los servicios ATD, CRON que se ven en la tabla inferior)</w:t>
      </w:r>
    </w:p>
    <w:p w14:paraId="23AF76FF" w14:textId="00F9717F" w:rsidR="003A3C45" w:rsidRDefault="003A3C45" w:rsidP="003A3C45">
      <w:pPr>
        <w:pStyle w:val="Ttulo1"/>
        <w:jc w:val="center"/>
        <w:rPr>
          <w:b w:val="0"/>
          <w:bCs w:val="0"/>
          <w:sz w:val="24"/>
          <w:szCs w:val="24"/>
        </w:rPr>
      </w:pPr>
      <w:r>
        <w:rPr>
          <w:noProof/>
        </w:rPr>
        <w:drawing>
          <wp:inline distT="0" distB="0" distL="0" distR="0" wp14:anchorId="1CA0FFB6" wp14:editId="677EA7D5">
            <wp:extent cx="3095625" cy="1428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5625" cy="142875"/>
                    </a:xfrm>
                    <a:prstGeom prst="rect">
                      <a:avLst/>
                    </a:prstGeom>
                  </pic:spPr>
                </pic:pic>
              </a:graphicData>
            </a:graphic>
          </wp:inline>
        </w:drawing>
      </w:r>
    </w:p>
    <w:p w14:paraId="7C83C3D0" w14:textId="49910A39" w:rsidR="003A3C45" w:rsidRDefault="003A3C45" w:rsidP="003A3C45">
      <w:pPr>
        <w:pStyle w:val="Ttulo1"/>
        <w:jc w:val="center"/>
        <w:rPr>
          <w:b w:val="0"/>
          <w:bCs w:val="0"/>
          <w:sz w:val="24"/>
          <w:szCs w:val="24"/>
        </w:rPr>
      </w:pPr>
      <w:r>
        <w:rPr>
          <w:noProof/>
        </w:rPr>
        <w:drawing>
          <wp:inline distT="0" distB="0" distL="0" distR="0" wp14:anchorId="7684ECA3" wp14:editId="64772345">
            <wp:extent cx="3781425" cy="371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371475"/>
                    </a:xfrm>
                    <a:prstGeom prst="rect">
                      <a:avLst/>
                    </a:prstGeom>
                  </pic:spPr>
                </pic:pic>
              </a:graphicData>
            </a:graphic>
          </wp:inline>
        </w:drawing>
      </w:r>
    </w:p>
    <w:p w14:paraId="5C4205B8" w14:textId="6EADE273" w:rsidR="003A3C45" w:rsidRDefault="003A3C45" w:rsidP="003A3C45">
      <w:pPr>
        <w:pStyle w:val="Ttulo1"/>
        <w:jc w:val="center"/>
        <w:rPr>
          <w:b w:val="0"/>
          <w:bCs w:val="0"/>
          <w:sz w:val="24"/>
          <w:szCs w:val="24"/>
        </w:rPr>
      </w:pPr>
      <w:r w:rsidRPr="002256F1">
        <w:rPr>
          <w:i/>
          <w:iCs/>
          <w:sz w:val="24"/>
          <w:szCs w:val="24"/>
        </w:rPr>
        <w:t>Control + D</w:t>
      </w:r>
      <w:r>
        <w:rPr>
          <w:b w:val="0"/>
          <w:bCs w:val="0"/>
          <w:sz w:val="24"/>
          <w:szCs w:val="24"/>
        </w:rPr>
        <w:t xml:space="preserve"> para salir y tenemos </w:t>
      </w:r>
      <w:r w:rsidR="002256F1">
        <w:rPr>
          <w:b w:val="0"/>
          <w:bCs w:val="0"/>
          <w:sz w:val="24"/>
          <w:szCs w:val="24"/>
        </w:rPr>
        <w:t xml:space="preserve">ya </w:t>
      </w:r>
      <w:r>
        <w:rPr>
          <w:b w:val="0"/>
          <w:bCs w:val="0"/>
          <w:sz w:val="24"/>
          <w:szCs w:val="24"/>
        </w:rPr>
        <w:t>nuestra tarea programada.</w:t>
      </w:r>
    </w:p>
    <w:p w14:paraId="3D45E18A" w14:textId="280D431D" w:rsidR="003A3C45" w:rsidRPr="003A3C45" w:rsidRDefault="003A3C45" w:rsidP="003A3C45">
      <w:pPr>
        <w:pStyle w:val="Ttulo1"/>
        <w:numPr>
          <w:ilvl w:val="0"/>
          <w:numId w:val="9"/>
        </w:numPr>
        <w:rPr>
          <w:b w:val="0"/>
          <w:bCs w:val="0"/>
          <w:sz w:val="24"/>
          <w:szCs w:val="24"/>
        </w:rPr>
      </w:pPr>
      <w:r>
        <w:rPr>
          <w:b w:val="0"/>
          <w:bCs w:val="0"/>
          <w:sz w:val="24"/>
          <w:szCs w:val="24"/>
        </w:rPr>
        <w:t xml:space="preserve">Ahora usaremos </w:t>
      </w:r>
      <w:r w:rsidRPr="003A3C45">
        <w:rPr>
          <w:b w:val="0"/>
          <w:bCs w:val="0"/>
          <w:i/>
          <w:iCs/>
          <w:sz w:val="24"/>
          <w:szCs w:val="24"/>
        </w:rPr>
        <w:t>cron</w:t>
      </w:r>
      <w:r>
        <w:rPr>
          <w:b w:val="0"/>
          <w:bCs w:val="0"/>
          <w:i/>
          <w:iCs/>
          <w:sz w:val="24"/>
          <w:szCs w:val="24"/>
        </w:rPr>
        <w:t>,</w:t>
      </w:r>
      <w:r w:rsidRPr="003A3C45">
        <w:rPr>
          <w:b w:val="0"/>
          <w:bCs w:val="0"/>
          <w:sz w:val="24"/>
          <w:szCs w:val="24"/>
        </w:rPr>
        <w:t xml:space="preserve"> para ello haremos lo siguiente.</w:t>
      </w:r>
    </w:p>
    <w:p w14:paraId="1FD4840E" w14:textId="47B8F21B" w:rsidR="003A3C45" w:rsidRDefault="003A3C45" w:rsidP="003A3C45">
      <w:pPr>
        <w:pStyle w:val="Ttulo1"/>
        <w:ind w:left="1416"/>
        <w:rPr>
          <w:b w:val="0"/>
          <w:bCs w:val="0"/>
          <w:sz w:val="24"/>
          <w:szCs w:val="24"/>
        </w:rPr>
      </w:pPr>
      <w:r w:rsidRPr="003A3C45">
        <w:rPr>
          <w:b w:val="0"/>
          <w:bCs w:val="0"/>
          <w:sz w:val="24"/>
          <w:szCs w:val="24"/>
        </w:rPr>
        <w:t>Ejecutamos</w:t>
      </w:r>
      <w:r>
        <w:rPr>
          <w:b w:val="0"/>
          <w:bCs w:val="0"/>
          <w:sz w:val="24"/>
          <w:szCs w:val="24"/>
        </w:rPr>
        <w:t xml:space="preserve"> </w:t>
      </w:r>
      <w:r w:rsidRPr="003A3C45">
        <w:rPr>
          <w:b w:val="0"/>
          <w:bCs w:val="0"/>
          <w:i/>
          <w:iCs/>
          <w:sz w:val="24"/>
          <w:szCs w:val="24"/>
        </w:rPr>
        <w:t>c</w:t>
      </w:r>
      <w:r>
        <w:rPr>
          <w:b w:val="0"/>
          <w:bCs w:val="0"/>
          <w:i/>
          <w:iCs/>
          <w:sz w:val="24"/>
          <w:szCs w:val="24"/>
        </w:rPr>
        <w:t>r</w:t>
      </w:r>
      <w:r w:rsidRPr="003A3C45">
        <w:rPr>
          <w:b w:val="0"/>
          <w:bCs w:val="0"/>
          <w:i/>
          <w:iCs/>
          <w:sz w:val="24"/>
          <w:szCs w:val="24"/>
        </w:rPr>
        <w:t>ontab -e</w:t>
      </w:r>
      <w:r>
        <w:rPr>
          <w:b w:val="0"/>
          <w:bCs w:val="0"/>
          <w:sz w:val="24"/>
          <w:szCs w:val="24"/>
        </w:rPr>
        <w:t xml:space="preserve"> que muestra las tareas que están programadas y en donde las podremos editar.</w:t>
      </w:r>
      <w:r w:rsidR="00AD7EFD">
        <w:rPr>
          <w:b w:val="0"/>
          <w:bCs w:val="0"/>
          <w:sz w:val="24"/>
          <w:szCs w:val="24"/>
        </w:rPr>
        <w:t xml:space="preserve"> Nos abrirá el editor de texto donde ingresaremos nuestra tarea agregando al inicio minuto-hora-dia_mes-mes-dia_semana y luego el comando.</w:t>
      </w:r>
    </w:p>
    <w:p w14:paraId="1D2CC04B" w14:textId="541E80C1" w:rsidR="00AD7EFD" w:rsidRPr="003A3C45" w:rsidRDefault="00AD7EFD" w:rsidP="003A3C45">
      <w:pPr>
        <w:pStyle w:val="Ttulo1"/>
        <w:ind w:left="1416"/>
        <w:rPr>
          <w:b w:val="0"/>
          <w:bCs w:val="0"/>
          <w:sz w:val="24"/>
          <w:szCs w:val="24"/>
        </w:rPr>
      </w:pPr>
      <w:r>
        <w:rPr>
          <w:noProof/>
        </w:rPr>
        <w:lastRenderedPageBreak/>
        <w:drawing>
          <wp:inline distT="0" distB="0" distL="0" distR="0" wp14:anchorId="313E46C7" wp14:editId="3D2E11E4">
            <wp:extent cx="4238625" cy="9144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8625" cy="914400"/>
                    </a:xfrm>
                    <a:prstGeom prst="rect">
                      <a:avLst/>
                    </a:prstGeom>
                  </pic:spPr>
                </pic:pic>
              </a:graphicData>
            </a:graphic>
          </wp:inline>
        </w:drawing>
      </w:r>
    </w:p>
    <w:p w14:paraId="17F83B6A" w14:textId="317A0A1C" w:rsidR="003A3C45" w:rsidRPr="003A3C45" w:rsidRDefault="00AD7EFD" w:rsidP="00D07108">
      <w:pPr>
        <w:pStyle w:val="Ttulo1"/>
        <w:rPr>
          <w:b w:val="0"/>
          <w:bCs w:val="0"/>
          <w:sz w:val="24"/>
          <w:szCs w:val="24"/>
        </w:rPr>
      </w:pPr>
      <w:r>
        <w:rPr>
          <w:b w:val="0"/>
          <w:bCs w:val="0"/>
          <w:sz w:val="24"/>
          <w:szCs w:val="24"/>
        </w:rPr>
        <w:t xml:space="preserve">                         </w:t>
      </w:r>
      <w:r>
        <w:rPr>
          <w:noProof/>
        </w:rPr>
        <w:drawing>
          <wp:inline distT="0" distB="0" distL="0" distR="0" wp14:anchorId="31E28F5E" wp14:editId="014F7E3B">
            <wp:extent cx="5612130" cy="31007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00705"/>
                    </a:xfrm>
                    <a:prstGeom prst="rect">
                      <a:avLst/>
                    </a:prstGeom>
                  </pic:spPr>
                </pic:pic>
              </a:graphicData>
            </a:graphic>
          </wp:inline>
        </w:drawing>
      </w:r>
    </w:p>
    <w:p w14:paraId="36268C25" w14:textId="666BAF0B" w:rsidR="00D63C00" w:rsidRDefault="00D63C00" w:rsidP="0046003E">
      <w:pPr>
        <w:rPr>
          <w:rFonts w:ascii="Times New Roman" w:hAnsi="Times New Roman" w:cs="Times New Roman"/>
          <w:i/>
          <w:iCs/>
          <w:sz w:val="24"/>
          <w:szCs w:val="24"/>
        </w:rPr>
      </w:pPr>
      <w:r>
        <w:rPr>
          <w:noProof/>
        </w:rPr>
        <w:drawing>
          <wp:inline distT="0" distB="0" distL="0" distR="0" wp14:anchorId="33BA6C40" wp14:editId="38C379F0">
            <wp:extent cx="5744818" cy="1478280"/>
            <wp:effectExtent l="0" t="0" r="889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7046" cy="1478853"/>
                    </a:xfrm>
                    <a:prstGeom prst="rect">
                      <a:avLst/>
                    </a:prstGeom>
                  </pic:spPr>
                </pic:pic>
              </a:graphicData>
            </a:graphic>
          </wp:inline>
        </w:drawing>
      </w:r>
    </w:p>
    <w:p w14:paraId="4C271E73" w14:textId="25AF55A5" w:rsidR="00AF01C4" w:rsidRDefault="00AF01C4" w:rsidP="0046003E">
      <w:pPr>
        <w:rPr>
          <w:rFonts w:ascii="Times New Roman" w:hAnsi="Times New Roman" w:cs="Times New Roman"/>
          <w:i/>
          <w:iCs/>
          <w:sz w:val="24"/>
          <w:szCs w:val="24"/>
        </w:rPr>
      </w:pPr>
    </w:p>
    <w:p w14:paraId="377909F6" w14:textId="48F647F5" w:rsidR="00AF01C4" w:rsidRDefault="00AF01C4" w:rsidP="00AF01C4">
      <w:pPr>
        <w:pStyle w:val="Ttulo1"/>
      </w:pPr>
    </w:p>
    <w:p w14:paraId="2B336822" w14:textId="6E2EA9EE" w:rsidR="0097768D" w:rsidRDefault="0097768D" w:rsidP="00AF01C4">
      <w:pPr>
        <w:pStyle w:val="Ttulo1"/>
      </w:pPr>
    </w:p>
    <w:p w14:paraId="0F39F78A" w14:textId="3DDA2826" w:rsidR="0097768D" w:rsidRDefault="0097768D" w:rsidP="00AF01C4">
      <w:pPr>
        <w:pStyle w:val="Ttulo1"/>
      </w:pPr>
    </w:p>
    <w:p w14:paraId="75430A6D" w14:textId="77777777" w:rsidR="0097768D" w:rsidRDefault="0097768D" w:rsidP="00AF01C4">
      <w:pPr>
        <w:pStyle w:val="Ttulo1"/>
      </w:pPr>
    </w:p>
    <w:p w14:paraId="2C9FF88F" w14:textId="7F23619A" w:rsidR="00AF01C4" w:rsidRDefault="00AF01C4" w:rsidP="00AF01C4">
      <w:pPr>
        <w:pStyle w:val="Ttulo1"/>
      </w:pPr>
      <w:r>
        <w:t>Cómo se ejecutan los comandos estudiados en Windows y MacOS .</w:t>
      </w:r>
    </w:p>
    <w:p w14:paraId="56A8DB48"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Además del terminal que utilizamos durante el curso (</w:t>
      </w:r>
      <w:hyperlink r:id="rId57" w:tgtFrame="_blank" w:history="1">
        <w:r w:rsidRPr="00AF01C4">
          <w:rPr>
            <w:rFonts w:ascii="Times New Roman" w:eastAsia="Times New Roman" w:hAnsi="Times New Roman" w:cs="Times New Roman"/>
            <w:color w:val="0000FF"/>
            <w:sz w:val="24"/>
            <w:szCs w:val="24"/>
            <w:u w:val="single"/>
            <w:lang w:eastAsia="es-CO"/>
          </w:rPr>
          <w:t>bash</w:t>
        </w:r>
      </w:hyperlink>
      <w:r w:rsidRPr="00AF01C4">
        <w:rPr>
          <w:rFonts w:ascii="Times New Roman" w:eastAsia="Times New Roman" w:hAnsi="Times New Roman" w:cs="Times New Roman"/>
          <w:sz w:val="24"/>
          <w:szCs w:val="24"/>
          <w:lang w:eastAsia="es-CO"/>
        </w:rPr>
        <w:t xml:space="preserve">), existen muchos otros. Solamente en ambientes tipo *nix (Linux, BSD, etc…) puedes encontrarte con </w:t>
      </w:r>
      <w:hyperlink r:id="rId58" w:tgtFrame="_blank" w:history="1">
        <w:r w:rsidRPr="00AF01C4">
          <w:rPr>
            <w:rFonts w:ascii="Times New Roman" w:eastAsia="Times New Roman" w:hAnsi="Times New Roman" w:cs="Times New Roman"/>
            <w:color w:val="0000FF"/>
            <w:sz w:val="24"/>
            <w:szCs w:val="24"/>
            <w:u w:val="single"/>
            <w:lang w:eastAsia="es-CO"/>
          </w:rPr>
          <w:t>Korn-Shell</w:t>
        </w:r>
      </w:hyperlink>
      <w:r w:rsidRPr="00AF01C4">
        <w:rPr>
          <w:rFonts w:ascii="Times New Roman" w:eastAsia="Times New Roman" w:hAnsi="Times New Roman" w:cs="Times New Roman"/>
          <w:sz w:val="24"/>
          <w:szCs w:val="24"/>
          <w:lang w:eastAsia="es-CO"/>
        </w:rPr>
        <w:t xml:space="preserve"> y </w:t>
      </w:r>
      <w:hyperlink r:id="rId59" w:tgtFrame="_blank" w:history="1">
        <w:r w:rsidRPr="00AF01C4">
          <w:rPr>
            <w:rFonts w:ascii="Times New Roman" w:eastAsia="Times New Roman" w:hAnsi="Times New Roman" w:cs="Times New Roman"/>
            <w:color w:val="0000FF"/>
            <w:sz w:val="24"/>
            <w:szCs w:val="24"/>
            <w:u w:val="single"/>
            <w:lang w:eastAsia="es-CO"/>
          </w:rPr>
          <w:t>Zsh</w:t>
        </w:r>
      </w:hyperlink>
      <w:r w:rsidRPr="00AF01C4">
        <w:rPr>
          <w:rFonts w:ascii="Times New Roman" w:eastAsia="Times New Roman" w:hAnsi="Times New Roman" w:cs="Times New Roman"/>
          <w:sz w:val="24"/>
          <w:szCs w:val="24"/>
          <w:lang w:eastAsia="es-CO"/>
        </w:rPr>
        <w:t>.</w:t>
      </w:r>
    </w:p>
    <w:p w14:paraId="26F13DA3"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Se trata de otros intérpretes que incorporan diferentes atajos, pero que esencialmente permiten realizar las mismas tareas, ya que en el fondo simplemente ejecutan los mismos comandos que están presentes en el sistema.</w:t>
      </w:r>
    </w:p>
    <w:p w14:paraId="0FD65FF3"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Una terminal bastante diferente de la que vimos en el curso es la que viene de fábrica junto con Windows: el programa CMD.</w:t>
      </w:r>
    </w:p>
    <w:p w14:paraId="0B644E3B" w14:textId="77777777" w:rsidR="00AF01C4" w:rsidRDefault="00AF01C4" w:rsidP="00AF01C4">
      <w:pPr>
        <w:pStyle w:val="Ttulo1"/>
      </w:pPr>
    </w:p>
    <w:p w14:paraId="52755E00" w14:textId="06D2C7F0" w:rsidR="00AF01C4" w:rsidRDefault="00AF01C4" w:rsidP="00AF01C4">
      <w:pPr>
        <w:jc w:val="center"/>
        <w:rPr>
          <w:rFonts w:ascii="Times New Roman" w:hAnsi="Times New Roman" w:cs="Times New Roman"/>
          <w:i/>
          <w:iCs/>
          <w:sz w:val="24"/>
          <w:szCs w:val="24"/>
        </w:rPr>
      </w:pPr>
      <w:r>
        <w:rPr>
          <w:noProof/>
        </w:rPr>
        <w:drawing>
          <wp:inline distT="0" distB="0" distL="0" distR="0" wp14:anchorId="5CFE3A1B" wp14:editId="63A9DEBC">
            <wp:extent cx="4572000" cy="3731886"/>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3648" cy="3741394"/>
                    </a:xfrm>
                    <a:prstGeom prst="rect">
                      <a:avLst/>
                    </a:prstGeom>
                    <a:noFill/>
                    <a:ln>
                      <a:noFill/>
                    </a:ln>
                  </pic:spPr>
                </pic:pic>
              </a:graphicData>
            </a:graphic>
          </wp:inline>
        </w:drawing>
      </w:r>
    </w:p>
    <w:p w14:paraId="5F4CFC68" w14:textId="59A929A1" w:rsidR="00AF01C4" w:rsidRPr="0097768D" w:rsidRDefault="00AF01C4" w:rsidP="00AF01C4">
      <w:pPr>
        <w:rPr>
          <w:rFonts w:ascii="Times New Roman" w:hAnsi="Times New Roman" w:cs="Times New Roman"/>
          <w:sz w:val="24"/>
          <w:szCs w:val="24"/>
        </w:rPr>
      </w:pPr>
      <w:r w:rsidRPr="0097768D">
        <w:rPr>
          <w:rFonts w:ascii="Times New Roman" w:hAnsi="Times New Roman" w:cs="Times New Roman"/>
          <w:sz w:val="24"/>
          <w:szCs w:val="24"/>
        </w:rPr>
        <w:t xml:space="preserve">Esta terminal está basada en el viejo </w:t>
      </w:r>
      <w:hyperlink r:id="rId61" w:tgtFrame="_blank" w:history="1">
        <w:r w:rsidRPr="0097768D">
          <w:rPr>
            <w:rStyle w:val="Hipervnculo"/>
            <w:rFonts w:ascii="Times New Roman" w:hAnsi="Times New Roman" w:cs="Times New Roman"/>
            <w:sz w:val="24"/>
            <w:szCs w:val="24"/>
          </w:rPr>
          <w:t>DOS</w:t>
        </w:r>
      </w:hyperlink>
      <w:r w:rsidRPr="0097768D">
        <w:rPr>
          <w:rFonts w:ascii="Times New Roman" w:hAnsi="Times New Roman" w:cs="Times New Roman"/>
          <w:sz w:val="24"/>
          <w:szCs w:val="24"/>
        </w:rPr>
        <w:t>, algunos comandos son iguales, otros son similares:</w:t>
      </w:r>
    </w:p>
    <w:p w14:paraId="49AEE638" w14:textId="42B26512" w:rsidR="00AF01C4" w:rsidRDefault="00AF01C4" w:rsidP="00AF01C4">
      <w:pPr>
        <w:rPr>
          <w:rFonts w:ascii="Times New Roman" w:hAnsi="Times New Roman" w:cs="Times New Roman"/>
          <w:i/>
          <w:iCs/>
          <w:sz w:val="24"/>
          <w:szCs w:val="24"/>
        </w:rPr>
      </w:pPr>
      <w:r>
        <w:rPr>
          <w:noProof/>
        </w:rPr>
        <w:lastRenderedPageBreak/>
        <w:drawing>
          <wp:inline distT="0" distB="0" distL="0" distR="0" wp14:anchorId="5CF22B76" wp14:editId="24F76A36">
            <wp:extent cx="5612130" cy="38328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832860"/>
                    </a:xfrm>
                    <a:prstGeom prst="rect">
                      <a:avLst/>
                    </a:prstGeom>
                  </pic:spPr>
                </pic:pic>
              </a:graphicData>
            </a:graphic>
          </wp:inline>
        </w:drawing>
      </w:r>
    </w:p>
    <w:p w14:paraId="21141DE0"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 xml:space="preserve">En esta consola puedes también crear scripts, claro que no serán basados en la sintaxis de bash, sino en la sintaxis </w:t>
      </w:r>
      <w:hyperlink r:id="rId63" w:tgtFrame="_blank" w:history="1">
        <w:r w:rsidRPr="00AF01C4">
          <w:rPr>
            <w:rFonts w:ascii="Times New Roman" w:eastAsia="Times New Roman" w:hAnsi="Times New Roman" w:cs="Times New Roman"/>
            <w:color w:val="0000FF"/>
            <w:sz w:val="24"/>
            <w:szCs w:val="24"/>
            <w:u w:val="single"/>
            <w:lang w:eastAsia="es-CO"/>
          </w:rPr>
          <w:t>batch</w:t>
        </w:r>
      </w:hyperlink>
      <w:r w:rsidRPr="00AF01C4">
        <w:rPr>
          <w:rFonts w:ascii="Times New Roman" w:eastAsia="Times New Roman" w:hAnsi="Times New Roman" w:cs="Times New Roman"/>
          <w:sz w:val="24"/>
          <w:szCs w:val="24"/>
          <w:lang w:eastAsia="es-CO"/>
        </w:rPr>
        <w:t>.</w:t>
      </w:r>
    </w:p>
    <w:p w14:paraId="1BCAEEF9" w14:textId="408FE65E" w:rsid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Otra consola interesante que trae Windows es PowerShell:</w:t>
      </w:r>
    </w:p>
    <w:p w14:paraId="6B8570CC" w14:textId="116CAE87" w:rsidR="00AF01C4" w:rsidRDefault="00AF01C4" w:rsidP="00AF01C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376127" wp14:editId="6D0C718A">
            <wp:extent cx="3458818" cy="2941835"/>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64755" cy="2946885"/>
                    </a:xfrm>
                    <a:prstGeom prst="rect">
                      <a:avLst/>
                    </a:prstGeom>
                    <a:noFill/>
                    <a:ln>
                      <a:noFill/>
                    </a:ln>
                  </pic:spPr>
                </pic:pic>
              </a:graphicData>
            </a:graphic>
          </wp:inline>
        </w:drawing>
      </w:r>
    </w:p>
    <w:p w14:paraId="5AEC912E"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lastRenderedPageBreak/>
        <w:t>Una vez allí puedes utilizar todas las herramientas básicas de la terminal CMD, además de una serie de herramientas avanzadas que puedes encontrar con sólo escribir get-command y dar enter.</w:t>
      </w:r>
    </w:p>
    <w:p w14:paraId="408A8327" w14:textId="77777777" w:rsidR="00AF01C4" w:rsidRPr="00AF01C4" w:rsidRDefault="00AF01C4" w:rsidP="00AF01C4">
      <w:pPr>
        <w:spacing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 xml:space="preserve">Puedes ver más información sobre esta terminal </w:t>
      </w:r>
      <w:hyperlink r:id="rId65" w:tgtFrame="_blank" w:history="1">
        <w:r w:rsidRPr="00AF01C4">
          <w:rPr>
            <w:rFonts w:ascii="Times New Roman" w:eastAsia="Times New Roman" w:hAnsi="Times New Roman" w:cs="Times New Roman"/>
            <w:color w:val="0000FF"/>
            <w:sz w:val="24"/>
            <w:szCs w:val="24"/>
            <w:u w:val="single"/>
            <w:lang w:eastAsia="es-CO"/>
          </w:rPr>
          <w:t>aquí</w:t>
        </w:r>
      </w:hyperlink>
      <w:r w:rsidRPr="00AF01C4">
        <w:rPr>
          <w:rFonts w:ascii="Times New Roman" w:eastAsia="Times New Roman" w:hAnsi="Times New Roman" w:cs="Times New Roman"/>
          <w:sz w:val="24"/>
          <w:szCs w:val="24"/>
          <w:lang w:eastAsia="es-CO"/>
        </w:rPr>
        <w:t>.</w:t>
      </w:r>
    </w:p>
    <w:p w14:paraId="1CD64929"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Los comandos básicos de MacOS son los mismos que viste en el curso, aunque podrían tener ligeras variaciones en cuanto a sus modificadores.</w:t>
      </w:r>
    </w:p>
    <w:p w14:paraId="63C16323"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 xml:space="preserve">Lo importante es que hayas aprendido una nueva forma de interactuar con tu computadora, mucho más eficiente y, quién te dice, cómoda. </w:t>
      </w:r>
      <w:r w:rsidRPr="00AF01C4">
        <w:rPr>
          <w:rFonts w:ascii="Segoe UI Emoji" w:eastAsia="Times New Roman" w:hAnsi="Segoe UI Emoji" w:cs="Segoe UI Emoji"/>
          <w:sz w:val="24"/>
          <w:szCs w:val="24"/>
          <w:lang w:eastAsia="es-CO"/>
        </w:rPr>
        <w:t>😃</w:t>
      </w:r>
    </w:p>
    <w:p w14:paraId="11701A08" w14:textId="77777777" w:rsidR="00AF01C4" w:rsidRPr="00AF01C4" w:rsidRDefault="00AF01C4" w:rsidP="00AF01C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0DC3A01" w14:textId="621A642B" w:rsidR="00AF01C4" w:rsidRDefault="00AF01C4" w:rsidP="00261F83">
      <w:pPr>
        <w:ind w:left="4956" w:hanging="4956"/>
        <w:rPr>
          <w:rFonts w:ascii="Times New Roman" w:hAnsi="Times New Roman" w:cs="Times New Roman"/>
          <w:sz w:val="24"/>
          <w:szCs w:val="24"/>
        </w:rPr>
      </w:pPr>
    </w:p>
    <w:p w14:paraId="2981AFB9" w14:textId="6F3F0779" w:rsidR="00560320" w:rsidRDefault="00560320" w:rsidP="00261F83">
      <w:pPr>
        <w:ind w:left="4956" w:hanging="4956"/>
        <w:rPr>
          <w:rFonts w:ascii="Times New Roman" w:hAnsi="Times New Roman" w:cs="Times New Roman"/>
          <w:sz w:val="24"/>
          <w:szCs w:val="24"/>
        </w:rPr>
      </w:pPr>
    </w:p>
    <w:p w14:paraId="600EA0CB" w14:textId="2C3B850E" w:rsidR="00560320" w:rsidRDefault="00560320" w:rsidP="00261F83">
      <w:pPr>
        <w:ind w:left="4956" w:hanging="4956"/>
        <w:rPr>
          <w:rFonts w:ascii="Times New Roman" w:hAnsi="Times New Roman" w:cs="Times New Roman"/>
          <w:sz w:val="24"/>
          <w:szCs w:val="24"/>
        </w:rPr>
      </w:pPr>
    </w:p>
    <w:p w14:paraId="026C46DA" w14:textId="0EE6C7BB" w:rsidR="00560320" w:rsidRDefault="00560320" w:rsidP="00261F83">
      <w:pPr>
        <w:ind w:left="4956" w:hanging="4956"/>
        <w:rPr>
          <w:rFonts w:ascii="Times New Roman" w:hAnsi="Times New Roman" w:cs="Times New Roman"/>
          <w:sz w:val="24"/>
          <w:szCs w:val="24"/>
        </w:rPr>
      </w:pPr>
    </w:p>
    <w:p w14:paraId="4688FCB2" w14:textId="10530625" w:rsidR="00560320" w:rsidRDefault="00560320" w:rsidP="00261F83">
      <w:pPr>
        <w:ind w:left="4956" w:hanging="4956"/>
        <w:rPr>
          <w:rFonts w:ascii="Times New Roman" w:hAnsi="Times New Roman" w:cs="Times New Roman"/>
          <w:sz w:val="24"/>
          <w:szCs w:val="24"/>
        </w:rPr>
      </w:pPr>
    </w:p>
    <w:p w14:paraId="5C1F65DF" w14:textId="3B941133" w:rsidR="00560320" w:rsidRDefault="00560320" w:rsidP="00261F83">
      <w:pPr>
        <w:ind w:left="4956" w:hanging="4956"/>
        <w:rPr>
          <w:rFonts w:ascii="Times New Roman" w:hAnsi="Times New Roman" w:cs="Times New Roman"/>
          <w:sz w:val="24"/>
          <w:szCs w:val="24"/>
        </w:rPr>
      </w:pPr>
    </w:p>
    <w:p w14:paraId="3A64AEAA" w14:textId="438D8121" w:rsidR="00560320" w:rsidRDefault="00560320" w:rsidP="00261F83">
      <w:pPr>
        <w:ind w:left="4956" w:hanging="4956"/>
        <w:rPr>
          <w:rFonts w:ascii="Times New Roman" w:hAnsi="Times New Roman" w:cs="Times New Roman"/>
          <w:sz w:val="24"/>
          <w:szCs w:val="24"/>
        </w:rPr>
      </w:pPr>
    </w:p>
    <w:p w14:paraId="269FB2DF" w14:textId="579DCD5B" w:rsidR="00560320" w:rsidRDefault="00560320" w:rsidP="00261F83">
      <w:pPr>
        <w:ind w:left="4956" w:hanging="4956"/>
        <w:rPr>
          <w:rFonts w:ascii="Times New Roman" w:hAnsi="Times New Roman" w:cs="Times New Roman"/>
          <w:sz w:val="24"/>
          <w:szCs w:val="24"/>
        </w:rPr>
      </w:pPr>
    </w:p>
    <w:p w14:paraId="5BDC0CAD" w14:textId="23DF22EA" w:rsidR="00560320" w:rsidRDefault="00560320" w:rsidP="00261F83">
      <w:pPr>
        <w:ind w:left="4956" w:hanging="4956"/>
        <w:rPr>
          <w:rFonts w:ascii="Times New Roman" w:hAnsi="Times New Roman" w:cs="Times New Roman"/>
          <w:sz w:val="24"/>
          <w:szCs w:val="24"/>
        </w:rPr>
      </w:pPr>
    </w:p>
    <w:p w14:paraId="424B2B39" w14:textId="58C5F6BB" w:rsidR="00560320" w:rsidRDefault="00560320" w:rsidP="00261F83">
      <w:pPr>
        <w:ind w:left="4956" w:hanging="4956"/>
        <w:rPr>
          <w:rFonts w:ascii="Times New Roman" w:hAnsi="Times New Roman" w:cs="Times New Roman"/>
          <w:sz w:val="24"/>
          <w:szCs w:val="24"/>
        </w:rPr>
      </w:pPr>
    </w:p>
    <w:p w14:paraId="3D9759A5" w14:textId="7256F67D" w:rsidR="00560320" w:rsidRDefault="00560320" w:rsidP="00261F83">
      <w:pPr>
        <w:ind w:left="4956" w:hanging="4956"/>
        <w:rPr>
          <w:rFonts w:ascii="Times New Roman" w:hAnsi="Times New Roman" w:cs="Times New Roman"/>
          <w:sz w:val="24"/>
          <w:szCs w:val="24"/>
        </w:rPr>
      </w:pPr>
    </w:p>
    <w:p w14:paraId="0D3B1AAA" w14:textId="2F7AABF9" w:rsidR="00560320" w:rsidRDefault="00560320" w:rsidP="00261F83">
      <w:pPr>
        <w:ind w:left="4956" w:hanging="4956"/>
        <w:rPr>
          <w:rFonts w:ascii="Times New Roman" w:hAnsi="Times New Roman" w:cs="Times New Roman"/>
          <w:sz w:val="24"/>
          <w:szCs w:val="24"/>
        </w:rPr>
      </w:pPr>
    </w:p>
    <w:p w14:paraId="10243C7D" w14:textId="59313065" w:rsidR="00560320" w:rsidRDefault="00560320" w:rsidP="00261F83">
      <w:pPr>
        <w:ind w:left="4956" w:hanging="4956"/>
        <w:rPr>
          <w:rFonts w:ascii="Times New Roman" w:hAnsi="Times New Roman" w:cs="Times New Roman"/>
          <w:sz w:val="24"/>
          <w:szCs w:val="24"/>
        </w:rPr>
      </w:pPr>
    </w:p>
    <w:p w14:paraId="4F1A7A3E" w14:textId="45D07769" w:rsidR="00560320" w:rsidRDefault="00560320" w:rsidP="00261F83">
      <w:pPr>
        <w:ind w:left="4956" w:hanging="4956"/>
        <w:rPr>
          <w:rFonts w:ascii="Times New Roman" w:hAnsi="Times New Roman" w:cs="Times New Roman"/>
          <w:sz w:val="24"/>
          <w:szCs w:val="24"/>
        </w:rPr>
      </w:pPr>
    </w:p>
    <w:p w14:paraId="6981DDA5" w14:textId="3620EF5D" w:rsidR="00560320" w:rsidRDefault="00560320" w:rsidP="00261F83">
      <w:pPr>
        <w:ind w:left="4956" w:hanging="4956"/>
        <w:rPr>
          <w:rFonts w:ascii="Times New Roman" w:hAnsi="Times New Roman" w:cs="Times New Roman"/>
          <w:sz w:val="24"/>
          <w:szCs w:val="24"/>
        </w:rPr>
      </w:pPr>
    </w:p>
    <w:p w14:paraId="288B9642" w14:textId="0E1022CB" w:rsidR="00560320" w:rsidRDefault="00560320" w:rsidP="00261F83">
      <w:pPr>
        <w:ind w:left="4956" w:hanging="4956"/>
        <w:rPr>
          <w:rFonts w:ascii="Times New Roman" w:hAnsi="Times New Roman" w:cs="Times New Roman"/>
          <w:sz w:val="24"/>
          <w:szCs w:val="24"/>
        </w:rPr>
      </w:pPr>
    </w:p>
    <w:p w14:paraId="1C137DCC" w14:textId="32CDA97E" w:rsidR="00560320" w:rsidRDefault="00560320" w:rsidP="00261F83">
      <w:pPr>
        <w:ind w:left="4956" w:hanging="4956"/>
        <w:rPr>
          <w:rFonts w:ascii="Times New Roman" w:hAnsi="Times New Roman" w:cs="Times New Roman"/>
          <w:sz w:val="24"/>
          <w:szCs w:val="24"/>
        </w:rPr>
      </w:pPr>
    </w:p>
    <w:p w14:paraId="16EC0AF6" w14:textId="786D3E14" w:rsidR="00560320" w:rsidRDefault="00560320" w:rsidP="00261F83">
      <w:pPr>
        <w:ind w:left="4956" w:hanging="4956"/>
        <w:rPr>
          <w:rFonts w:ascii="Times New Roman" w:hAnsi="Times New Roman" w:cs="Times New Roman"/>
          <w:sz w:val="24"/>
          <w:szCs w:val="24"/>
        </w:rPr>
      </w:pPr>
    </w:p>
    <w:p w14:paraId="11F386BF" w14:textId="4684FC11" w:rsidR="00560320" w:rsidRDefault="00560320" w:rsidP="00261F83">
      <w:pPr>
        <w:ind w:left="4956" w:hanging="4956"/>
        <w:rPr>
          <w:rFonts w:ascii="Times New Roman" w:hAnsi="Times New Roman" w:cs="Times New Roman"/>
          <w:sz w:val="24"/>
          <w:szCs w:val="24"/>
        </w:rPr>
      </w:pPr>
    </w:p>
    <w:p w14:paraId="76C6F83B" w14:textId="4A2DEA64" w:rsidR="00560320" w:rsidRDefault="00560320" w:rsidP="00261F83">
      <w:pPr>
        <w:ind w:left="4956" w:hanging="4956"/>
        <w:rPr>
          <w:rFonts w:ascii="Times New Roman" w:hAnsi="Times New Roman" w:cs="Times New Roman"/>
          <w:sz w:val="24"/>
          <w:szCs w:val="24"/>
        </w:rPr>
      </w:pPr>
    </w:p>
    <w:p w14:paraId="7E5D772B" w14:textId="77777777" w:rsidR="00995ECD" w:rsidRDefault="00995ECD" w:rsidP="00560320">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4530ED3" w14:textId="3899C669" w:rsidR="00560320" w:rsidRPr="00560320" w:rsidRDefault="00560320" w:rsidP="00560320">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w:t>
      </w:r>
      <w:r>
        <w:rPr>
          <w:rFonts w:ascii="Times New Roman" w:eastAsia="Times New Roman" w:hAnsi="Times New Roman" w:cs="Times New Roman"/>
          <w:b/>
          <w:bCs/>
          <w:i/>
          <w:iCs/>
          <w:color w:val="FFC000"/>
          <w:kern w:val="36"/>
          <w:sz w:val="28"/>
          <w:szCs w:val="28"/>
          <w:lang w:eastAsia="es-CO"/>
        </w:rPr>
        <w:t>de Expresiones Regulares.</w:t>
      </w:r>
    </w:p>
    <w:p w14:paraId="416C9755" w14:textId="77777777" w:rsidR="00560320" w:rsidRPr="009F1A7D" w:rsidRDefault="00560320" w:rsidP="0056032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F1A7D">
        <w:rPr>
          <w:rFonts w:ascii="Times New Roman" w:eastAsia="Times New Roman" w:hAnsi="Times New Roman" w:cs="Times New Roman"/>
          <w:b/>
          <w:bCs/>
          <w:kern w:val="36"/>
          <w:sz w:val="48"/>
          <w:szCs w:val="48"/>
          <w:lang w:eastAsia="es-CO"/>
        </w:rPr>
        <w:t>¿Qué son las expresiones regulares? (RegEx)</w:t>
      </w:r>
    </w:p>
    <w:p w14:paraId="7DF67A2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son patrones de caracteres que te permiten ir seleccionando o descartando datos en un archivo de texto como por ejemplo csv, o en una línea o un input, según coincidan o no con este patrón.</w:t>
      </w:r>
    </w:p>
    <w:p w14:paraId="73BA42E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Prácticamente todos los lenguajes de programación tienen librerías o módulos para manejar expresiones regulares.</w:t>
      </w:r>
    </w:p>
    <w:p w14:paraId="4BA56C10"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pueden ser muy complejas, pero no son nada difíciles de entender.</w:t>
      </w:r>
    </w:p>
    <w:p w14:paraId="242F7B0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A través de este curso, sin tecnicismos y con ejemplos puntuales, vamos a aprender a utilizarlas para que sean esa herramienta que siempre nos ayude, y sea la primera para solucionar problemas de grandes cantidades de datos en string.</w:t>
      </w:r>
    </w:p>
    <w:p w14:paraId="4C908860"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pueden llegar a ser muy raras por la forma en la que se ven, pero son muy útiles. Aprender a usarlas nos ayuda en pocas palabras, a buscar. Se diferencia del CTRL+F porque éste busca textos precisos y te arroja el match. Con expresiones regulares es más complejo, por ejemplo, se pueden buscar patrones (buscar todas las palabras que estén entre dos espacios, palabras que empiecen con mayúscula, encontrar la primera palabra de cada línea, etc.)</w:t>
      </w:r>
    </w:p>
    <w:p w14:paraId="5FCC9ED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Se usa mucho en logs de servidores que son archivos enormes para analizarlos</w:t>
      </w:r>
    </w:p>
    <w:p w14:paraId="47F79C3D"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son usadas tanto en frontend como en backend.</w:t>
      </w:r>
    </w:p>
    <w:p w14:paraId="0131B817"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B6FFB5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420ACA52"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33007F5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3521CE0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CE99677"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83E4EB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95E8324" w14:textId="77777777" w:rsidR="00560320" w:rsidRPr="009F1A7D" w:rsidRDefault="00560320" w:rsidP="00560320">
      <w:pPr>
        <w:pStyle w:val="Ttulo1"/>
      </w:pPr>
      <w:r w:rsidRPr="009F1A7D">
        <w:t>El carácter (.)</w:t>
      </w:r>
    </w:p>
    <w:p w14:paraId="69D9F2EA" w14:textId="77777777" w:rsidR="00560320" w:rsidRPr="009F1A7D" w:rsidRDefault="00560320" w:rsidP="00560320">
      <w:pPr>
        <w:pStyle w:val="NormalWeb"/>
      </w:pPr>
      <w:r w:rsidRPr="009F1A7D">
        <w:t>¿Qué es un archivo de texto, por ejemplo un CSV?</w:t>
      </w:r>
      <w:r w:rsidRPr="009F1A7D">
        <w:br/>
        <w:t>¿Qué es una cadena de caracteres?</w:t>
      </w:r>
    </w:p>
    <w:p w14:paraId="6948D7FE" w14:textId="77777777" w:rsidR="00560320" w:rsidRPr="009F1A7D" w:rsidRDefault="00560320" w:rsidP="00560320">
      <w:pPr>
        <w:pStyle w:val="NormalWeb"/>
      </w:pPr>
      <w:r w:rsidRPr="009F1A7D">
        <w:t>Cada espacio en una cadena de texto se llena con un carácter, esto lo necesitamos tener perfectamente claro para comenzar a trabajar con expresiones regulares</w:t>
      </w:r>
    </w:p>
    <w:p w14:paraId="2A931513" w14:textId="77777777" w:rsidR="00560320" w:rsidRPr="009F1A7D" w:rsidRDefault="00560320" w:rsidP="00560320">
      <w:pPr>
        <w:pStyle w:val="NormalWeb"/>
      </w:pPr>
      <w:r w:rsidRPr="009F1A7D">
        <w:t>Abriremos nuestro editor, qué en este curso recomendamos ATOM, vamos a presionar CTRL + F y podremos buscar por match idénticos.</w:t>
      </w:r>
    </w:p>
    <w:p w14:paraId="679C3FA9" w14:textId="2FF82514" w:rsidR="00560320" w:rsidRPr="009F1A7D" w:rsidRDefault="00560320" w:rsidP="00560320">
      <w:pPr>
        <w:pStyle w:val="NormalWeb"/>
      </w:pPr>
      <w:r w:rsidRPr="009F1A7D">
        <w:rPr>
          <w:rStyle w:val="Textoennegrita"/>
          <w:rFonts w:eastAsiaTheme="majorEastAsia"/>
        </w:rPr>
        <w:t>Cadena de Caracteres:</w:t>
      </w:r>
      <w:r w:rsidRPr="009F1A7D">
        <w:t xml:space="preserve"> Es un carácter ASCII generalmente, seguido de otro carácter y de otro. No todos son visibles, el espacio por ejemplo.</w:t>
      </w:r>
    </w:p>
    <w:p w14:paraId="7043145A" w14:textId="1571638C" w:rsidR="00560320" w:rsidRPr="009F1A7D" w:rsidRDefault="00560320" w:rsidP="00560320">
      <w:pPr>
        <w:pStyle w:val="NormalWeb"/>
      </w:pPr>
      <w:r w:rsidRPr="009F1A7D">
        <w:rPr>
          <w:rStyle w:val="Textoennegrita"/>
          <w:rFonts w:eastAsiaTheme="majorEastAsia"/>
        </w:rPr>
        <w:t xml:space="preserve">El </w:t>
      </w:r>
      <w:r w:rsidR="00045EEB" w:rsidRPr="009F1A7D">
        <w:rPr>
          <w:rStyle w:val="Textoennegrita"/>
          <w:rFonts w:eastAsiaTheme="majorEastAsia"/>
        </w:rPr>
        <w:t>carácter</w:t>
      </w:r>
      <w:r w:rsidRPr="009F1A7D">
        <w:rPr>
          <w:rStyle w:val="Textoennegrita"/>
          <w:rFonts w:eastAsiaTheme="majorEastAsia"/>
        </w:rPr>
        <w:t xml:space="preserve"> (.):</w:t>
      </w:r>
      <w:r w:rsidRPr="009F1A7D">
        <w:t xml:space="preserve"> </w:t>
      </w:r>
      <w:r w:rsidR="00045EEB" w:rsidRPr="009F1A7D">
        <w:t>Encuéntrame</w:t>
      </w:r>
      <w:r w:rsidRPr="009F1A7D">
        <w:t xml:space="preserve"> todo lo que sea un carácter</w:t>
      </w:r>
    </w:p>
    <w:p w14:paraId="5870B85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hAnsi="Times New Roman" w:cs="Times New Roman"/>
          <w:noProof/>
        </w:rPr>
        <w:drawing>
          <wp:inline distT="0" distB="0" distL="0" distR="0" wp14:anchorId="6F16E2F0" wp14:editId="5C0D051A">
            <wp:extent cx="5933873" cy="583565"/>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7403" cy="586863"/>
                    </a:xfrm>
                    <a:prstGeom prst="rect">
                      <a:avLst/>
                    </a:prstGeom>
                  </pic:spPr>
                </pic:pic>
              </a:graphicData>
            </a:graphic>
          </wp:inline>
        </w:drawing>
      </w:r>
    </w:p>
    <w:p w14:paraId="775D580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30787C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2F162D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16ABC9B" w14:textId="77777777" w:rsidR="00560320" w:rsidRPr="00560320" w:rsidRDefault="00560320" w:rsidP="00560320">
      <w:pPr>
        <w:pStyle w:val="Ttulo1"/>
        <w:jc w:val="center"/>
        <w:rPr>
          <w:sz w:val="24"/>
          <w:szCs w:val="24"/>
          <w:lang w:val="en-US"/>
        </w:rPr>
      </w:pPr>
      <w:r w:rsidRPr="00560320">
        <w:rPr>
          <w:sz w:val="24"/>
          <w:szCs w:val="24"/>
          <w:lang w:val="en-US"/>
        </w:rPr>
        <w:t>Cheat Sheet:</w:t>
      </w:r>
    </w:p>
    <w:p w14:paraId="56D27DF8" w14:textId="77777777" w:rsidR="00560320" w:rsidRPr="00560320" w:rsidRDefault="00DD0CC6" w:rsidP="00560320">
      <w:pPr>
        <w:spacing w:before="100" w:beforeAutospacing="1" w:after="100" w:afterAutospacing="1" w:line="240" w:lineRule="auto"/>
        <w:jc w:val="center"/>
        <w:rPr>
          <w:rFonts w:ascii="Times New Roman" w:eastAsia="Times New Roman" w:hAnsi="Times New Roman" w:cs="Times New Roman"/>
          <w:i/>
          <w:iCs/>
          <w:sz w:val="36"/>
          <w:szCs w:val="36"/>
          <w:lang w:val="en-US" w:eastAsia="es-CO"/>
        </w:rPr>
      </w:pPr>
      <w:hyperlink r:id="rId67" w:history="1">
        <w:r w:rsidR="00560320" w:rsidRPr="00560320">
          <w:rPr>
            <w:rStyle w:val="Hipervnculo"/>
            <w:rFonts w:ascii="Times New Roman" w:eastAsia="Times New Roman" w:hAnsi="Times New Roman" w:cs="Times New Roman"/>
            <w:i/>
            <w:iCs/>
            <w:sz w:val="36"/>
            <w:szCs w:val="36"/>
            <w:highlight w:val="yellow"/>
            <w:lang w:val="en-US" w:eastAsia="es-CO"/>
          </w:rPr>
          <w:t>https://cheatography.com/davechild/cheat-sheets/regular-expressions/</w:t>
        </w:r>
      </w:hyperlink>
    </w:p>
    <w:p w14:paraId="64377001" w14:textId="77777777" w:rsidR="00560320" w:rsidRPr="009F1A7D" w:rsidRDefault="00560320" w:rsidP="00560320">
      <w:pPr>
        <w:spacing w:before="100" w:beforeAutospacing="1" w:after="100" w:afterAutospacing="1" w:line="240" w:lineRule="auto"/>
        <w:jc w:val="center"/>
        <w:rPr>
          <w:rFonts w:ascii="Times New Roman" w:eastAsia="Times New Roman" w:hAnsi="Times New Roman" w:cs="Times New Roman"/>
          <w:b/>
          <w:bCs/>
          <w:i/>
          <w:iCs/>
          <w:sz w:val="24"/>
          <w:szCs w:val="24"/>
          <w:lang w:eastAsia="es-CO"/>
        </w:rPr>
      </w:pPr>
      <w:r w:rsidRPr="009F1A7D">
        <w:rPr>
          <w:rFonts w:ascii="Times New Roman" w:eastAsia="Times New Roman" w:hAnsi="Times New Roman" w:cs="Times New Roman"/>
          <w:b/>
          <w:bCs/>
          <w:i/>
          <w:iCs/>
          <w:sz w:val="24"/>
          <w:szCs w:val="24"/>
          <w:lang w:eastAsia="es-CO"/>
        </w:rPr>
        <w:t>Para consultar:</w:t>
      </w:r>
    </w:p>
    <w:p w14:paraId="3DD0B932" w14:textId="77777777" w:rsidR="00560320" w:rsidRPr="009F1A7D" w:rsidRDefault="00DD0CC6" w:rsidP="00560320">
      <w:pPr>
        <w:spacing w:before="100" w:beforeAutospacing="1" w:after="100" w:afterAutospacing="1" w:line="240" w:lineRule="auto"/>
        <w:jc w:val="center"/>
        <w:rPr>
          <w:rFonts w:ascii="Times New Roman" w:eastAsia="Times New Roman" w:hAnsi="Times New Roman" w:cs="Times New Roman"/>
          <w:i/>
          <w:iCs/>
          <w:sz w:val="36"/>
          <w:szCs w:val="36"/>
          <w:lang w:eastAsia="es-CO"/>
        </w:rPr>
      </w:pPr>
      <w:hyperlink r:id="rId68" w:history="1">
        <w:r w:rsidR="00560320" w:rsidRPr="009F1A7D">
          <w:rPr>
            <w:rStyle w:val="Hipervnculo"/>
            <w:rFonts w:ascii="Times New Roman" w:eastAsia="Times New Roman" w:hAnsi="Times New Roman" w:cs="Times New Roman"/>
            <w:i/>
            <w:iCs/>
            <w:sz w:val="36"/>
            <w:szCs w:val="36"/>
            <w:highlight w:val="yellow"/>
            <w:lang w:eastAsia="es-CO"/>
          </w:rPr>
          <w:t>http://w3.unpocodetodo.info/utiles/regex.php</w:t>
        </w:r>
      </w:hyperlink>
    </w:p>
    <w:p w14:paraId="0B5D7D0C"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1C92EC9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4B8AE4F3"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2E4217DA" w14:textId="77777777" w:rsidR="00995ECD" w:rsidRDefault="00995ECD" w:rsidP="00560320">
      <w:pPr>
        <w:pStyle w:val="Ttulo1"/>
      </w:pPr>
    </w:p>
    <w:p w14:paraId="2A7E096F" w14:textId="50F3A65D" w:rsidR="00560320" w:rsidRPr="009F1A7D" w:rsidRDefault="00560320" w:rsidP="00560320">
      <w:pPr>
        <w:pStyle w:val="Ttulo1"/>
      </w:pPr>
      <w:r w:rsidRPr="009F1A7D">
        <w:t>Las clases predefinidas y construidas</w:t>
      </w:r>
    </w:p>
    <w:p w14:paraId="403CA1EB" w14:textId="77777777" w:rsidR="00560320" w:rsidRPr="009F1A7D" w:rsidRDefault="00560320" w:rsidP="00560320">
      <w:pPr>
        <w:pStyle w:val="NormalWeb"/>
      </w:pPr>
      <w:r w:rsidRPr="009F1A7D">
        <w:t>Las búsquedas en las expresiones regulares funcionan en múltiplos de la cantidad de caracteres que explícitamente indicamos.</w:t>
      </w:r>
    </w:p>
    <w:p w14:paraId="711C8FDB" w14:textId="77777777" w:rsidR="00560320" w:rsidRPr="00E1154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b/>
          <w:bCs/>
          <w:sz w:val="24"/>
          <w:szCs w:val="24"/>
          <w:lang w:eastAsia="es-CO"/>
        </w:rPr>
        <w:t>Dígitos:</w:t>
      </w:r>
      <w:r w:rsidRPr="00E1154D">
        <w:rPr>
          <w:rFonts w:ascii="Times New Roman" w:eastAsia="Times New Roman" w:hAnsi="Times New Roman" w:cs="Times New Roman"/>
          <w:sz w:val="24"/>
          <w:szCs w:val="24"/>
          <w:lang w:eastAsia="es-CO"/>
        </w:rPr>
        <w:t xml:space="preserve"> </w:t>
      </w:r>
      <w:ins w:id="10" w:author="Unknown">
        <w:r w:rsidRPr="00E1154D">
          <w:rPr>
            <w:rFonts w:ascii="Times New Roman" w:eastAsia="Times New Roman" w:hAnsi="Times New Roman" w:cs="Times New Roman"/>
            <w:sz w:val="24"/>
            <w:szCs w:val="24"/>
            <w:lang w:eastAsia="es-CO"/>
          </w:rPr>
          <w:t>\d</w:t>
        </w:r>
      </w:ins>
    </w:p>
    <w:p w14:paraId="6FC7BC71"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Encuentra todos los dígitos de 0 a 9.</w:t>
      </w:r>
    </w:p>
    <w:p w14:paraId="5C952CDE"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\d es equivalente a poner [0-9].</w:t>
      </w:r>
      <w:r w:rsidRPr="009F1A7D">
        <w:rPr>
          <w:rFonts w:ascii="Times New Roman" w:eastAsia="Times New Roman" w:hAnsi="Times New Roman" w:cs="Times New Roman"/>
          <w:sz w:val="24"/>
          <w:szCs w:val="24"/>
          <w:lang w:eastAsia="es-CO"/>
        </w:rPr>
        <w:t xml:space="preserve"> </w:t>
      </w:r>
      <w:r w:rsidRPr="009F1A7D">
        <w:rPr>
          <w:rFonts w:ascii="Times New Roman" w:eastAsia="Times New Roman" w:hAnsi="Times New Roman" w:cs="Times New Roman"/>
          <w:color w:val="FF0000"/>
          <w:sz w:val="24"/>
          <w:szCs w:val="24"/>
          <w:lang w:eastAsia="es-CO"/>
        </w:rPr>
        <w:t>En este caso “</w:t>
      </w:r>
      <w:r w:rsidRPr="00E1154D">
        <w:rPr>
          <w:rFonts w:ascii="Times New Roman" w:eastAsia="Times New Roman" w:hAnsi="Times New Roman" w:cs="Times New Roman"/>
          <w:color w:val="FF0000"/>
          <w:sz w:val="24"/>
          <w:szCs w:val="24"/>
          <w:lang w:eastAsia="es-CO"/>
        </w:rPr>
        <w:t>[0-9]</w:t>
      </w:r>
      <w:r w:rsidRPr="009F1A7D">
        <w:rPr>
          <w:rFonts w:ascii="Times New Roman" w:eastAsia="Times New Roman" w:hAnsi="Times New Roman" w:cs="Times New Roman"/>
          <w:color w:val="FF0000"/>
          <w:sz w:val="24"/>
          <w:szCs w:val="24"/>
          <w:lang w:eastAsia="es-CO"/>
        </w:rPr>
        <w:t>” sería una clase construida que abarca esos números de 0 a 9.</w:t>
      </w:r>
    </w:p>
    <w:p w14:paraId="61E71730"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Si en vez de \d, usamos por ejemplo [0-2] nos encontrará solamente los dígitos de 0 a 2.</w:t>
      </w:r>
    </w:p>
    <w:p w14:paraId="797184C5"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Podemos usar “\D” para encontrar justo lo contrario, todo lo que no son dígitos.</w:t>
      </w:r>
    </w:p>
    <w:p w14:paraId="12FF6ED5" w14:textId="77777777" w:rsidR="00560320" w:rsidRPr="00E1154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b/>
          <w:bCs/>
          <w:sz w:val="24"/>
          <w:szCs w:val="24"/>
          <w:lang w:eastAsia="es-CO"/>
        </w:rPr>
        <w:t>Palabras:</w:t>
      </w:r>
      <w:r w:rsidRPr="00E1154D">
        <w:rPr>
          <w:rFonts w:ascii="Times New Roman" w:eastAsia="Times New Roman" w:hAnsi="Times New Roman" w:cs="Times New Roman"/>
          <w:sz w:val="24"/>
          <w:szCs w:val="24"/>
          <w:lang w:eastAsia="es-CO"/>
        </w:rPr>
        <w:t xml:space="preserve"> </w:t>
      </w:r>
      <w:ins w:id="11" w:author="Unknown">
        <w:r w:rsidRPr="00E1154D">
          <w:rPr>
            <w:rFonts w:ascii="Times New Roman" w:eastAsia="Times New Roman" w:hAnsi="Times New Roman" w:cs="Times New Roman"/>
            <w:sz w:val="24"/>
            <w:szCs w:val="24"/>
            <w:lang w:eastAsia="es-CO"/>
          </w:rPr>
          <w:t>\w</w:t>
        </w:r>
      </w:ins>
    </w:p>
    <w:p w14:paraId="6C4B9F31"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Encuentra todo lo que puede ser parte de una palabra, tanto letras (minúsculas o mayúsculas) como números.</w:t>
      </w:r>
    </w:p>
    <w:p w14:paraId="2C271563"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\w es equivalente a poner [a-zA-Z0-9_].</w:t>
      </w:r>
    </w:p>
    <w:p w14:paraId="726C30BB"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Si en vez de \w, usamos por ejemplo [a-zA-Z] nos encontrará solamente las letras.</w:t>
      </w:r>
    </w:p>
    <w:p w14:paraId="3B9677DC"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Podemos usar “\W” para encontrar justo lo contrario, todos los caracteres que no son parte de palabras.</w:t>
      </w:r>
    </w:p>
    <w:p w14:paraId="16810B91" w14:textId="77777777" w:rsidR="00560320" w:rsidRPr="00E1154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b/>
          <w:bCs/>
          <w:sz w:val="24"/>
          <w:szCs w:val="24"/>
          <w:lang w:eastAsia="es-CO"/>
        </w:rPr>
        <w:t>Espacios:</w:t>
      </w:r>
      <w:r w:rsidRPr="00E1154D">
        <w:rPr>
          <w:rFonts w:ascii="Times New Roman" w:eastAsia="Times New Roman" w:hAnsi="Times New Roman" w:cs="Times New Roman"/>
          <w:sz w:val="24"/>
          <w:szCs w:val="24"/>
          <w:lang w:eastAsia="es-CO"/>
        </w:rPr>
        <w:t xml:space="preserve"> </w:t>
      </w:r>
      <w:ins w:id="12" w:author="Unknown">
        <w:r w:rsidRPr="00E1154D">
          <w:rPr>
            <w:rFonts w:ascii="Times New Roman" w:eastAsia="Times New Roman" w:hAnsi="Times New Roman" w:cs="Times New Roman"/>
            <w:sz w:val="24"/>
            <w:szCs w:val="24"/>
            <w:lang w:eastAsia="es-CO"/>
          </w:rPr>
          <w:t>\s</w:t>
        </w:r>
      </w:ins>
    </w:p>
    <w:p w14:paraId="6FA56894" w14:textId="77777777" w:rsidR="00560320" w:rsidRPr="00E1154D" w:rsidRDefault="00560320" w:rsidP="0056032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Encuentra todos los espacios (los saltos de línea también son espacios).</w:t>
      </w:r>
    </w:p>
    <w:p w14:paraId="37A9EABB" w14:textId="77777777" w:rsidR="00560320" w:rsidRPr="00E1154D" w:rsidRDefault="00560320" w:rsidP="0056032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Podemos usar “\S” para encontrar justo lo contrario, todo lo que no son espacios.</w:t>
      </w:r>
    </w:p>
    <w:p w14:paraId="0C9ED03E" w14:textId="77777777" w:rsidR="00560320" w:rsidRPr="009F1A7D" w:rsidRDefault="00560320" w:rsidP="0056032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9F1A7D">
        <w:rPr>
          <w:rFonts w:ascii="Times New Roman" w:hAnsi="Times New Roman" w:cs="Times New Roman"/>
          <w:noProof/>
        </w:rPr>
        <w:drawing>
          <wp:inline distT="0" distB="0" distL="0" distR="0" wp14:anchorId="7A899048" wp14:editId="0A711232">
            <wp:extent cx="2457450" cy="2057400"/>
            <wp:effectExtent l="76200" t="76200" r="133350"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745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798DD" w14:textId="77777777" w:rsidR="00560320" w:rsidRPr="009F1A7D" w:rsidRDefault="00560320" w:rsidP="00560320">
      <w:pPr>
        <w:jc w:val="center"/>
        <w:rPr>
          <w:rFonts w:ascii="Times New Roman" w:hAnsi="Times New Roman" w:cs="Times New Roman"/>
          <w:b/>
          <w:bCs/>
          <w:i/>
          <w:iCs/>
          <w:sz w:val="48"/>
          <w:szCs w:val="48"/>
        </w:rPr>
      </w:pPr>
    </w:p>
    <w:p w14:paraId="0FA034EC" w14:textId="77777777" w:rsidR="00560320" w:rsidRPr="009F1A7D" w:rsidRDefault="00560320" w:rsidP="00560320">
      <w:pPr>
        <w:pStyle w:val="Ttulo1"/>
      </w:pPr>
    </w:p>
    <w:p w14:paraId="101B0506" w14:textId="77777777" w:rsidR="00560320" w:rsidRPr="009F1A7D" w:rsidRDefault="00560320" w:rsidP="00560320">
      <w:pPr>
        <w:pStyle w:val="Ttulo1"/>
      </w:pPr>
      <w:r w:rsidRPr="009F1A7D">
        <w:t xml:space="preserve">Los delimitadores: * ,  ? , + </w:t>
      </w:r>
    </w:p>
    <w:p w14:paraId="779C6F00" w14:textId="77777777" w:rsidR="00560320" w:rsidRPr="00F60898" w:rsidRDefault="00560320" w:rsidP="00560320">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 : Cero o más veces</w:t>
      </w:r>
    </w:p>
    <w:p w14:paraId="475B3934" w14:textId="77777777" w:rsidR="00560320" w:rsidRPr="00F60898" w:rsidRDefault="00560320" w:rsidP="00560320">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 Cero o una sola vez</w:t>
      </w:r>
    </w:p>
    <w:p w14:paraId="11AE5071" w14:textId="77777777" w:rsidR="00560320" w:rsidRPr="00F60898" w:rsidRDefault="00560320" w:rsidP="00560320">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 una o más veces.</w:t>
      </w:r>
      <w:r w:rsidRPr="009F1A7D">
        <w:rPr>
          <w:rFonts w:ascii="Times New Roman" w:eastAsia="Times New Roman" w:hAnsi="Times New Roman" w:cs="Times New Roman"/>
          <w:sz w:val="24"/>
          <w:szCs w:val="24"/>
          <w:lang w:eastAsia="es-CO"/>
        </w:rPr>
        <w:t xml:space="preserve"> </w:t>
      </w:r>
    </w:p>
    <w:p w14:paraId="6750BCA4" w14:textId="77777777" w:rsidR="00560320" w:rsidRPr="00F60898"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Aplican al carácter o sentencia que preceden</w:t>
      </w:r>
    </w:p>
    <w:p w14:paraId="1F61C542" w14:textId="77777777" w:rsidR="00560320" w:rsidRPr="00F60898" w:rsidRDefault="00560320" w:rsidP="00560320">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b/>
          <w:bCs/>
          <w:sz w:val="24"/>
          <w:szCs w:val="24"/>
          <w:lang w:eastAsia="es-CO"/>
        </w:rPr>
        <w:t>[a-z]?</w:t>
      </w:r>
      <w:r w:rsidRPr="00F60898">
        <w:rPr>
          <w:rFonts w:ascii="Times New Roman" w:eastAsia="Times New Roman" w:hAnsi="Times New Roman" w:cs="Times New Roman"/>
          <w:sz w:val="24"/>
          <w:szCs w:val="24"/>
          <w:lang w:eastAsia="es-CO"/>
        </w:rPr>
        <w:t xml:space="preserve"> : Esto es que puede estar </w:t>
      </w:r>
      <w:r w:rsidRPr="00F60898">
        <w:rPr>
          <w:rFonts w:ascii="Times New Roman" w:eastAsia="Times New Roman" w:hAnsi="Times New Roman" w:cs="Times New Roman"/>
          <w:b/>
          <w:bCs/>
          <w:i/>
          <w:iCs/>
          <w:sz w:val="24"/>
          <w:szCs w:val="24"/>
          <w:lang w:eastAsia="es-CO"/>
        </w:rPr>
        <w:t>una sola vez</w:t>
      </w:r>
      <w:r w:rsidRPr="00F60898">
        <w:rPr>
          <w:rFonts w:ascii="Times New Roman" w:eastAsia="Times New Roman" w:hAnsi="Times New Roman" w:cs="Times New Roman"/>
          <w:sz w:val="24"/>
          <w:szCs w:val="24"/>
          <w:lang w:eastAsia="es-CO"/>
        </w:rPr>
        <w:t xml:space="preserve"> o </w:t>
      </w:r>
      <w:r w:rsidRPr="00F60898">
        <w:rPr>
          <w:rFonts w:ascii="Times New Roman" w:eastAsia="Times New Roman" w:hAnsi="Times New Roman" w:cs="Times New Roman"/>
          <w:b/>
          <w:bCs/>
          <w:i/>
          <w:iCs/>
          <w:sz w:val="24"/>
          <w:szCs w:val="24"/>
          <w:lang w:eastAsia="es-CO"/>
        </w:rPr>
        <w:t>no estar</w:t>
      </w:r>
      <w:r w:rsidRPr="00F60898">
        <w:rPr>
          <w:rFonts w:ascii="Times New Roman" w:eastAsia="Times New Roman" w:hAnsi="Times New Roman" w:cs="Times New Roman"/>
          <w:sz w:val="24"/>
          <w:szCs w:val="24"/>
          <w:lang w:eastAsia="es-CO"/>
        </w:rPr>
        <w:t xml:space="preserve"> una letra </w:t>
      </w:r>
      <w:r w:rsidRPr="009F1A7D">
        <w:rPr>
          <w:rFonts w:ascii="Times New Roman" w:eastAsia="Times New Roman" w:hAnsi="Times New Roman" w:cs="Times New Roman"/>
          <w:sz w:val="24"/>
          <w:szCs w:val="24"/>
          <w:lang w:eastAsia="es-CO"/>
        </w:rPr>
        <w:t>minúscula</w:t>
      </w:r>
      <w:r w:rsidRPr="00F60898">
        <w:rPr>
          <w:rFonts w:ascii="Times New Roman" w:eastAsia="Times New Roman" w:hAnsi="Times New Roman" w:cs="Times New Roman"/>
          <w:sz w:val="24"/>
          <w:szCs w:val="24"/>
          <w:lang w:eastAsia="es-CO"/>
        </w:rPr>
        <w:t xml:space="preserve"> de la </w:t>
      </w:r>
      <w:r w:rsidRPr="00F60898">
        <w:rPr>
          <w:rFonts w:ascii="Times New Roman" w:eastAsia="Times New Roman" w:hAnsi="Times New Roman" w:cs="Times New Roman"/>
          <w:b/>
          <w:bCs/>
          <w:sz w:val="24"/>
          <w:szCs w:val="24"/>
          <w:lang w:eastAsia="es-CO"/>
        </w:rPr>
        <w:t>(a)</w:t>
      </w:r>
      <w:r w:rsidRPr="00F60898">
        <w:rPr>
          <w:rFonts w:ascii="Times New Roman" w:eastAsia="Times New Roman" w:hAnsi="Times New Roman" w:cs="Times New Roman"/>
          <w:sz w:val="24"/>
          <w:szCs w:val="24"/>
          <w:lang w:eastAsia="es-CO"/>
        </w:rPr>
        <w:t xml:space="preserve"> a la </w:t>
      </w:r>
      <w:r w:rsidRPr="00F60898">
        <w:rPr>
          <w:rFonts w:ascii="Times New Roman" w:eastAsia="Times New Roman" w:hAnsi="Times New Roman" w:cs="Times New Roman"/>
          <w:b/>
          <w:bCs/>
          <w:sz w:val="24"/>
          <w:szCs w:val="24"/>
          <w:lang w:eastAsia="es-CO"/>
        </w:rPr>
        <w:t>(z)</w:t>
      </w:r>
      <w:r w:rsidRPr="00F60898">
        <w:rPr>
          <w:rFonts w:ascii="Times New Roman" w:eastAsia="Times New Roman" w:hAnsi="Times New Roman" w:cs="Times New Roman"/>
          <w:sz w:val="24"/>
          <w:szCs w:val="24"/>
          <w:lang w:eastAsia="es-CO"/>
        </w:rPr>
        <w:t>.</w:t>
      </w:r>
    </w:p>
    <w:p w14:paraId="04D93B1D" w14:textId="77777777" w:rsidR="00560320" w:rsidRPr="00F60898" w:rsidRDefault="00560320" w:rsidP="00560320">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b/>
          <w:bCs/>
          <w:sz w:val="24"/>
          <w:szCs w:val="24"/>
          <w:lang w:eastAsia="es-CO"/>
        </w:rPr>
        <w:t>\d</w:t>
      </w:r>
      <w:r w:rsidRPr="00F60898">
        <w:rPr>
          <w:rFonts w:ascii="Times New Roman" w:eastAsia="Times New Roman" w:hAnsi="Times New Roman" w:cs="Times New Roman"/>
          <w:sz w:val="24"/>
          <w:szCs w:val="24"/>
          <w:lang w:eastAsia="es-CO"/>
        </w:rPr>
        <w:t xml:space="preserve">*: Esto es que puede estar </w:t>
      </w:r>
      <w:r w:rsidRPr="00F60898">
        <w:rPr>
          <w:rFonts w:ascii="Times New Roman" w:eastAsia="Times New Roman" w:hAnsi="Times New Roman" w:cs="Times New Roman"/>
          <w:b/>
          <w:bCs/>
          <w:i/>
          <w:iCs/>
          <w:sz w:val="24"/>
          <w:szCs w:val="24"/>
          <w:lang w:eastAsia="es-CO"/>
        </w:rPr>
        <w:t>muchas veces</w:t>
      </w:r>
      <w:r w:rsidRPr="00F60898">
        <w:rPr>
          <w:rFonts w:ascii="Times New Roman" w:eastAsia="Times New Roman" w:hAnsi="Times New Roman" w:cs="Times New Roman"/>
          <w:sz w:val="24"/>
          <w:szCs w:val="24"/>
          <w:lang w:eastAsia="es-CO"/>
        </w:rPr>
        <w:t xml:space="preserve"> o </w:t>
      </w:r>
      <w:r w:rsidRPr="00F60898">
        <w:rPr>
          <w:rFonts w:ascii="Times New Roman" w:eastAsia="Times New Roman" w:hAnsi="Times New Roman" w:cs="Times New Roman"/>
          <w:b/>
          <w:bCs/>
          <w:i/>
          <w:iCs/>
          <w:sz w:val="24"/>
          <w:szCs w:val="24"/>
          <w:lang w:eastAsia="es-CO"/>
        </w:rPr>
        <w:t>no estar</w:t>
      </w:r>
      <w:r w:rsidRPr="00F60898">
        <w:rPr>
          <w:rFonts w:ascii="Times New Roman" w:eastAsia="Times New Roman" w:hAnsi="Times New Roman" w:cs="Times New Roman"/>
          <w:sz w:val="24"/>
          <w:szCs w:val="24"/>
          <w:lang w:eastAsia="es-CO"/>
        </w:rPr>
        <w:t xml:space="preserve"> un </w:t>
      </w:r>
      <w:r w:rsidRPr="00F60898">
        <w:rPr>
          <w:rFonts w:ascii="Times New Roman" w:eastAsia="Times New Roman" w:hAnsi="Times New Roman" w:cs="Times New Roman"/>
          <w:b/>
          <w:bCs/>
          <w:sz w:val="24"/>
          <w:szCs w:val="24"/>
          <w:lang w:eastAsia="es-CO"/>
        </w:rPr>
        <w:t>digito</w:t>
      </w:r>
      <w:r w:rsidRPr="00F60898">
        <w:rPr>
          <w:rFonts w:ascii="Times New Roman" w:eastAsia="Times New Roman" w:hAnsi="Times New Roman" w:cs="Times New Roman"/>
          <w:sz w:val="24"/>
          <w:szCs w:val="24"/>
          <w:lang w:eastAsia="es-CO"/>
        </w:rPr>
        <w:t>.</w:t>
      </w:r>
    </w:p>
    <w:p w14:paraId="1CBD7B9D" w14:textId="77777777" w:rsidR="00560320" w:rsidRPr="00F60898" w:rsidRDefault="00560320" w:rsidP="00560320">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b/>
          <w:bCs/>
          <w:sz w:val="24"/>
          <w:szCs w:val="24"/>
          <w:lang w:eastAsia="es-CO"/>
        </w:rPr>
        <w:t>\d+</w:t>
      </w:r>
      <w:r w:rsidRPr="00F60898">
        <w:rPr>
          <w:rFonts w:ascii="Times New Roman" w:eastAsia="Times New Roman" w:hAnsi="Times New Roman" w:cs="Times New Roman"/>
          <w:sz w:val="24"/>
          <w:szCs w:val="24"/>
          <w:lang w:eastAsia="es-CO"/>
        </w:rPr>
        <w:t xml:space="preserve">: Esto es que puede estar </w:t>
      </w:r>
      <w:r w:rsidRPr="00F60898">
        <w:rPr>
          <w:rFonts w:ascii="Times New Roman" w:eastAsia="Times New Roman" w:hAnsi="Times New Roman" w:cs="Times New Roman"/>
          <w:b/>
          <w:bCs/>
          <w:i/>
          <w:iCs/>
          <w:sz w:val="24"/>
          <w:szCs w:val="24"/>
          <w:lang w:eastAsia="es-CO"/>
        </w:rPr>
        <w:t>muchas veces</w:t>
      </w:r>
      <w:r w:rsidRPr="00F60898">
        <w:rPr>
          <w:rFonts w:ascii="Times New Roman" w:eastAsia="Times New Roman" w:hAnsi="Times New Roman" w:cs="Times New Roman"/>
          <w:sz w:val="24"/>
          <w:szCs w:val="24"/>
          <w:lang w:eastAsia="es-CO"/>
        </w:rPr>
        <w:t xml:space="preserve"> o </w:t>
      </w:r>
      <w:r w:rsidRPr="00F60898">
        <w:rPr>
          <w:rFonts w:ascii="Times New Roman" w:eastAsia="Times New Roman" w:hAnsi="Times New Roman" w:cs="Times New Roman"/>
          <w:b/>
          <w:bCs/>
          <w:i/>
          <w:iCs/>
          <w:sz w:val="24"/>
          <w:szCs w:val="24"/>
          <w:lang w:eastAsia="es-CO"/>
        </w:rPr>
        <w:t>una sola vez</w:t>
      </w:r>
      <w:r w:rsidRPr="00F60898">
        <w:rPr>
          <w:rFonts w:ascii="Times New Roman" w:eastAsia="Times New Roman" w:hAnsi="Times New Roman" w:cs="Times New Roman"/>
          <w:sz w:val="24"/>
          <w:szCs w:val="24"/>
          <w:lang w:eastAsia="es-CO"/>
        </w:rPr>
        <w:t xml:space="preserve"> un </w:t>
      </w:r>
      <w:r w:rsidRPr="00F60898">
        <w:rPr>
          <w:rFonts w:ascii="Times New Roman" w:eastAsia="Times New Roman" w:hAnsi="Times New Roman" w:cs="Times New Roman"/>
          <w:b/>
          <w:bCs/>
          <w:sz w:val="24"/>
          <w:szCs w:val="24"/>
          <w:lang w:eastAsia="es-CO"/>
        </w:rPr>
        <w:t>digito</w:t>
      </w:r>
      <w:r w:rsidRPr="00F60898">
        <w:rPr>
          <w:rFonts w:ascii="Times New Roman" w:eastAsia="Times New Roman" w:hAnsi="Times New Roman" w:cs="Times New Roman"/>
          <w:sz w:val="24"/>
          <w:szCs w:val="24"/>
          <w:lang w:eastAsia="es-CO"/>
        </w:rPr>
        <w:t>.</w:t>
      </w:r>
    </w:p>
    <w:p w14:paraId="2C3BF2BB"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2ED3BB57" wp14:editId="2EB9C68C">
            <wp:extent cx="2352675" cy="1731065"/>
            <wp:effectExtent l="76200" t="76200" r="123825" b="135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4099" cy="1732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BA85C"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65DD4D13" wp14:editId="1FC128A9">
            <wp:extent cx="4381500" cy="2300799"/>
            <wp:effectExtent l="76200" t="76200" r="133350" b="13779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445"/>
                    <a:stretch/>
                  </pic:blipFill>
                  <pic:spPr bwMode="auto">
                    <a:xfrm>
                      <a:off x="0" y="0"/>
                      <a:ext cx="4385854" cy="23030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D67C49" w14:textId="77777777" w:rsidR="00560320" w:rsidRPr="009F1A7D" w:rsidRDefault="00560320" w:rsidP="00560320">
      <w:pPr>
        <w:pStyle w:val="Ttulo1"/>
      </w:pPr>
    </w:p>
    <w:p w14:paraId="326AAC1A" w14:textId="77777777" w:rsidR="00560320" w:rsidRPr="009F1A7D" w:rsidRDefault="00560320" w:rsidP="00560320">
      <w:pPr>
        <w:pStyle w:val="Ttulo1"/>
      </w:pPr>
      <w:r w:rsidRPr="009F1A7D">
        <w:t>Los contadores {1,4}</w:t>
      </w:r>
    </w:p>
    <w:p w14:paraId="41592209" w14:textId="77777777" w:rsidR="00560320" w:rsidRPr="009F1A7D" w:rsidRDefault="00560320" w:rsidP="00560320">
      <w:pPr>
        <w:pStyle w:val="NormalWeb"/>
      </w:pPr>
      <w:r w:rsidRPr="009F1A7D">
        <w:t>Lo que vamos a aprender en esta clase es comenzar a generalizar nuestras búsquedas, a ser específicos cubriendo grandes cantidades de caracteres sin tener que escribir de forma repetitiva como sería poner por ejemplo “\d\d\d\d\d\d\d\d…”</w:t>
      </w:r>
    </w:p>
    <w:p w14:paraId="137B7CC7" w14:textId="77777777" w:rsidR="00560320" w:rsidRPr="00CD101F"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sz w:val="24"/>
          <w:szCs w:val="24"/>
          <w:lang w:eastAsia="es-CO"/>
        </w:rPr>
        <w:t>Aplicando a un carácter que lo preceda se puede colocar entre llaves de esta forma, para indicarle que busque la cantidad deseada de caracteres.</w:t>
      </w:r>
    </w:p>
    <w:p w14:paraId="036E990A" w14:textId="77777777" w:rsidR="00560320" w:rsidRPr="00CD101F"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sz w:val="24"/>
          <w:szCs w:val="24"/>
          <w:lang w:eastAsia="es-CO"/>
        </w:rPr>
        <w:t>{</w:t>
      </w:r>
      <w:r w:rsidRPr="00CD101F">
        <w:rPr>
          <w:rFonts w:ascii="Times New Roman" w:eastAsia="Times New Roman" w:hAnsi="Times New Roman" w:cs="Times New Roman"/>
          <w:b/>
          <w:bCs/>
          <w:sz w:val="24"/>
          <w:szCs w:val="24"/>
          <w:lang w:eastAsia="es-CO"/>
        </w:rPr>
        <w:t xml:space="preserve">Cota </w:t>
      </w:r>
      <w:r w:rsidRPr="009F1A7D">
        <w:rPr>
          <w:rFonts w:ascii="Times New Roman" w:eastAsia="Times New Roman" w:hAnsi="Times New Roman" w:cs="Times New Roman"/>
          <w:b/>
          <w:bCs/>
          <w:sz w:val="24"/>
          <w:szCs w:val="24"/>
          <w:lang w:eastAsia="es-CO"/>
        </w:rPr>
        <w:t>inferior</w:t>
      </w:r>
      <w:r w:rsidRPr="00CD101F">
        <w:rPr>
          <w:rFonts w:ascii="Times New Roman" w:eastAsia="Times New Roman" w:hAnsi="Times New Roman" w:cs="Times New Roman"/>
          <w:sz w:val="24"/>
          <w:szCs w:val="24"/>
          <w:lang w:eastAsia="es-CO"/>
        </w:rPr>
        <w:t xml:space="preserve">, </w:t>
      </w:r>
      <w:r w:rsidRPr="00CD101F">
        <w:rPr>
          <w:rFonts w:ascii="Times New Roman" w:eastAsia="Times New Roman" w:hAnsi="Times New Roman" w:cs="Times New Roman"/>
          <w:b/>
          <w:bCs/>
          <w:sz w:val="24"/>
          <w:szCs w:val="24"/>
          <w:lang w:eastAsia="es-CO"/>
        </w:rPr>
        <w:t>Cota superior</w:t>
      </w:r>
      <w:r w:rsidRPr="00CD101F">
        <w:rPr>
          <w:rFonts w:ascii="Times New Roman" w:eastAsia="Times New Roman" w:hAnsi="Times New Roman" w:cs="Times New Roman"/>
          <w:sz w:val="24"/>
          <w:szCs w:val="24"/>
          <w:lang w:eastAsia="es-CO"/>
        </w:rPr>
        <w:t>}</w:t>
      </w:r>
    </w:p>
    <w:p w14:paraId="44F1D7B2" w14:textId="77777777" w:rsidR="00560320" w:rsidRPr="00CD101F"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Ejemplo:</w:t>
      </w:r>
    </w:p>
    <w:p w14:paraId="0CEC90F3"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\d{0,2}:</w:t>
      </w:r>
      <w:r w:rsidRPr="00CD101F">
        <w:rPr>
          <w:rFonts w:ascii="Times New Roman" w:eastAsia="Times New Roman" w:hAnsi="Times New Roman" w:cs="Times New Roman"/>
          <w:sz w:val="24"/>
          <w:szCs w:val="24"/>
          <w:lang w:eastAsia="es-CO"/>
        </w:rPr>
        <w:t xml:space="preserve"> Esto buscara 0, 1, 2 dígitos</w:t>
      </w:r>
    </w:p>
    <w:p w14:paraId="6A81601D"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\d{2,2}:</w:t>
      </w:r>
      <w:r w:rsidRPr="00CD101F">
        <w:rPr>
          <w:rFonts w:ascii="Times New Roman" w:eastAsia="Times New Roman" w:hAnsi="Times New Roman" w:cs="Times New Roman"/>
          <w:sz w:val="24"/>
          <w:szCs w:val="24"/>
          <w:lang w:eastAsia="es-CO"/>
        </w:rPr>
        <w:t xml:space="preserve"> Esto buscara 2 dígitos</w:t>
      </w:r>
    </w:p>
    <w:p w14:paraId="00512E54"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w:t>
      </w:r>
      <w:r w:rsidRPr="00CD101F">
        <w:rPr>
          <w:rFonts w:ascii="Times New Roman" w:eastAsia="Times New Roman" w:hAnsi="Times New Roman" w:cs="Times New Roman"/>
          <w:sz w:val="24"/>
          <w:szCs w:val="24"/>
          <w:lang w:eastAsia="es-CO"/>
        </w:rPr>
        <w:t xml:space="preserve"> Esto buscara 2 dígitos</w:t>
      </w:r>
    </w:p>
    <w:p w14:paraId="456AEE4F"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w:t>
      </w:r>
      <w:r w:rsidRPr="00CD101F">
        <w:rPr>
          <w:rFonts w:ascii="Times New Roman" w:eastAsia="Times New Roman" w:hAnsi="Times New Roman" w:cs="Times New Roman"/>
          <w:sz w:val="24"/>
          <w:szCs w:val="24"/>
          <w:lang w:eastAsia="es-CO"/>
        </w:rPr>
        <w:t xml:space="preserve"> Esto buscara 2 o más dígitos.</w:t>
      </w:r>
    </w:p>
    <w:p w14:paraId="32452378"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\d{2,4}:</w:t>
      </w:r>
      <w:r w:rsidRPr="00CD101F">
        <w:rPr>
          <w:rFonts w:ascii="Times New Roman" w:eastAsia="Times New Roman" w:hAnsi="Times New Roman" w:cs="Times New Roman"/>
          <w:sz w:val="24"/>
          <w:szCs w:val="24"/>
          <w:lang w:eastAsia="es-CO"/>
        </w:rPr>
        <w:t xml:space="preserve"> Esto buscara 2, 3, 4 dígitos.</w:t>
      </w:r>
    </w:p>
    <w:p w14:paraId="216E817F"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17AC1E1E" wp14:editId="410C1048">
            <wp:extent cx="4938205" cy="2181225"/>
            <wp:effectExtent l="76200" t="76200" r="129540" b="1238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5"/>
                    <a:stretch/>
                  </pic:blipFill>
                  <pic:spPr bwMode="auto">
                    <a:xfrm>
                      <a:off x="0" y="0"/>
                      <a:ext cx="4938205" cy="2181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6AA2E1" w14:textId="77777777" w:rsidR="00560320" w:rsidRPr="009F1A7D" w:rsidRDefault="00560320" w:rsidP="00560320">
      <w:pPr>
        <w:jc w:val="center"/>
        <w:rPr>
          <w:rFonts w:ascii="Times New Roman" w:hAnsi="Times New Roman" w:cs="Times New Roman"/>
          <w:b/>
          <w:bCs/>
          <w:i/>
          <w:iCs/>
          <w:sz w:val="48"/>
          <w:szCs w:val="48"/>
        </w:rPr>
      </w:pPr>
    </w:p>
    <w:p w14:paraId="40F75EFD" w14:textId="77777777" w:rsidR="00560320" w:rsidRPr="009F1A7D" w:rsidRDefault="00560320" w:rsidP="00560320">
      <w:pPr>
        <w:jc w:val="center"/>
        <w:rPr>
          <w:rFonts w:ascii="Times New Roman" w:hAnsi="Times New Roman" w:cs="Times New Roman"/>
          <w:b/>
          <w:bCs/>
          <w:i/>
          <w:iCs/>
          <w:sz w:val="48"/>
          <w:szCs w:val="48"/>
        </w:rPr>
      </w:pPr>
    </w:p>
    <w:p w14:paraId="6D03F429" w14:textId="77777777" w:rsidR="00560320" w:rsidRPr="009F1A7D" w:rsidRDefault="00560320" w:rsidP="00560320">
      <w:pPr>
        <w:jc w:val="center"/>
        <w:rPr>
          <w:rFonts w:ascii="Times New Roman" w:hAnsi="Times New Roman" w:cs="Times New Roman"/>
          <w:b/>
          <w:bCs/>
          <w:i/>
          <w:iCs/>
          <w:sz w:val="48"/>
          <w:szCs w:val="48"/>
        </w:rPr>
      </w:pPr>
    </w:p>
    <w:p w14:paraId="4BBACA72" w14:textId="77777777" w:rsidR="00560320" w:rsidRPr="009F1A7D" w:rsidRDefault="00560320" w:rsidP="00560320">
      <w:pPr>
        <w:pStyle w:val="Ttulo1"/>
      </w:pPr>
    </w:p>
    <w:p w14:paraId="57F55380" w14:textId="77777777" w:rsidR="00560320" w:rsidRPr="009F1A7D" w:rsidRDefault="00560320" w:rsidP="00560320">
      <w:pPr>
        <w:pStyle w:val="Ttulo1"/>
      </w:pPr>
      <w:r w:rsidRPr="009F1A7D">
        <w:t>El caso de (?) como delimitador</w:t>
      </w:r>
    </w:p>
    <w:p w14:paraId="79913867" w14:textId="77777777" w:rsidR="00560320" w:rsidRPr="009F1A7D" w:rsidRDefault="00560320" w:rsidP="00560320">
      <w:pPr>
        <w:pStyle w:val="NormalWeb"/>
      </w:pPr>
      <w:r w:rsidRPr="009F1A7D">
        <w:t>El ? indica al patrón que encuentre las coincidencias de manera rápida (o lazy); es decir, devolviendo el resultado más pequeño que haga match hasta donde se encuentra el delimitador, y esto lo haga tantas veces como sea posible dentro de la cadena.</w:t>
      </w:r>
    </w:p>
    <w:p w14:paraId="532DBEA1"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 Coincide con el elemento anterior cero o más veces, pero el menor número de veces que sea posible.</w:t>
      </w:r>
      <w:r w:rsidRPr="00A47BB0">
        <w:rPr>
          <w:rFonts w:ascii="Times New Roman" w:eastAsia="Times New Roman" w:hAnsi="Times New Roman" w:cs="Times New Roman"/>
          <w:sz w:val="24"/>
          <w:szCs w:val="24"/>
          <w:lang w:eastAsia="es-CO"/>
        </w:rPr>
        <w:br/>
        <w:t xml:space="preserve">+? Coincide con el elemento anterior una o más veces, pero el menor número de veces que sea posible. </w:t>
      </w:r>
      <w:r w:rsidRPr="00A47BB0">
        <w:rPr>
          <w:rFonts w:ascii="Times New Roman" w:eastAsia="Times New Roman" w:hAnsi="Times New Roman" w:cs="Times New Roman"/>
          <w:sz w:val="24"/>
          <w:szCs w:val="24"/>
          <w:lang w:eastAsia="es-CO"/>
        </w:rPr>
        <w:br/>
        <w:t>?? Coincide con el elemento anterior cero o una vez, pero el menor número de veces que sea posible.</w:t>
      </w:r>
    </w:p>
    <w:p w14:paraId="1CF70008"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 xml:space="preserve">**La función de (?) como delimitador </w:t>
      </w:r>
      <w:r w:rsidRPr="009F1A7D">
        <w:rPr>
          <w:rFonts w:ascii="Times New Roman" w:eastAsia="Times New Roman" w:hAnsi="Times New Roman" w:cs="Times New Roman"/>
          <w:sz w:val="24"/>
          <w:szCs w:val="24"/>
          <w:lang w:eastAsia="es-CO"/>
        </w:rPr>
        <w:t>es</w:t>
      </w:r>
      <w:r w:rsidRPr="00A47BB0">
        <w:rPr>
          <w:rFonts w:ascii="Times New Roman" w:eastAsia="Times New Roman" w:hAnsi="Times New Roman" w:cs="Times New Roman"/>
          <w:sz w:val="24"/>
          <w:szCs w:val="24"/>
          <w:lang w:eastAsia="es-CO"/>
        </w:rPr>
        <w:t xml:space="preserve"> justamente en delimitar a la menor cantidad posible de los matches</w:t>
      </w:r>
      <w:r w:rsidRPr="009F1A7D">
        <w:rPr>
          <w:rFonts w:ascii="Times New Roman" w:eastAsia="Times New Roman" w:hAnsi="Times New Roman" w:cs="Times New Roman"/>
          <w:sz w:val="24"/>
          <w:szCs w:val="24"/>
          <w:lang w:eastAsia="es-CO"/>
        </w:rPr>
        <w:t xml:space="preserve"> </w:t>
      </w:r>
      <w:r w:rsidRPr="00A47BB0">
        <w:rPr>
          <w:rFonts w:ascii="Times New Roman" w:eastAsia="Times New Roman" w:hAnsi="Times New Roman" w:cs="Times New Roman"/>
          <w:sz w:val="24"/>
          <w:szCs w:val="24"/>
          <w:lang w:eastAsia="es-CO"/>
        </w:rPr>
        <w:t>**</w:t>
      </w:r>
    </w:p>
    <w:p w14:paraId="4AC8E8B4"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18942B44"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Los matches los hace lo más pequeños posibles.</w:t>
      </w:r>
      <w:r w:rsidRPr="00A47BB0">
        <w:rPr>
          <w:rFonts w:ascii="Times New Roman" w:eastAsia="Times New Roman" w:hAnsi="Times New Roman" w:cs="Times New Roman"/>
          <w:sz w:val="24"/>
          <w:szCs w:val="24"/>
          <w:lang w:eastAsia="es-CO"/>
        </w:rPr>
        <w:br/>
        <w:t>Es decir: Haz el match, pero los divides en grupos pequeños.</w:t>
      </w:r>
    </w:p>
    <w:p w14:paraId="074C9C6F"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Ejemplo:</w:t>
      </w:r>
    </w:p>
    <w:p w14:paraId="211A01CD"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hAnsi="Times New Roman" w:cs="Times New Roman"/>
          <w:noProof/>
        </w:rPr>
        <w:drawing>
          <wp:inline distT="0" distB="0" distL="0" distR="0" wp14:anchorId="06D97A85" wp14:editId="603DE40E">
            <wp:extent cx="5612130" cy="642620"/>
            <wp:effectExtent l="0" t="0" r="762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642620"/>
                    </a:xfrm>
                    <a:prstGeom prst="rect">
                      <a:avLst/>
                    </a:prstGeom>
                  </pic:spPr>
                </pic:pic>
              </a:graphicData>
            </a:graphic>
          </wp:inline>
        </w:drawing>
      </w:r>
    </w:p>
    <w:p w14:paraId="7DC3E724"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hAnsi="Times New Roman" w:cs="Times New Roman"/>
        </w:rPr>
        <w:t>Encuentra todos los caracteres y hace matches pequeños.</w:t>
      </w:r>
    </w:p>
    <w:p w14:paraId="5F874FD4"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50E6CAD"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756C21E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05E95A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7A1158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47FADD73" w14:textId="77777777" w:rsidR="00E15489" w:rsidRDefault="00E15489" w:rsidP="00560320">
      <w:pPr>
        <w:pStyle w:val="Ttulo1"/>
      </w:pPr>
    </w:p>
    <w:p w14:paraId="5ADC8B25" w14:textId="457C2DEE" w:rsidR="00560320" w:rsidRPr="009F1A7D" w:rsidRDefault="00560320" w:rsidP="00560320">
      <w:pPr>
        <w:pStyle w:val="Ttulo1"/>
      </w:pPr>
      <w:r w:rsidRPr="009F1A7D">
        <w:lastRenderedPageBreak/>
        <w:t>Not (^) y su uso.</w:t>
      </w:r>
    </w:p>
    <w:p w14:paraId="59D2FE21" w14:textId="77777777" w:rsidR="00560320" w:rsidRPr="009F1A7D" w:rsidRDefault="00560320" w:rsidP="00560320">
      <w:pPr>
        <w:pStyle w:val="NormalWeb"/>
      </w:pPr>
      <w:r w:rsidRPr="009F1A7D">
        <w:t>Este carácter nos permite negar una clase o construir “anticlases”, vamos a llamarlo así, que es: toda la serie de caracteres que no queremos que entren en nuestro resultado de búsqueda. Para esto definimos una clase, por ejemplo: [ 0-9 ], y la negamos [ ^0-9 ] para buscar todos los caracteres que coincidan con cualquier carácter que no sea 0,1,2,3,4,5,6,7,8 o 9</w:t>
      </w:r>
    </w:p>
    <w:p w14:paraId="0E6C2337" w14:textId="77777777" w:rsidR="00560320" w:rsidRPr="004508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4508B0">
        <w:rPr>
          <w:rFonts w:ascii="Times New Roman" w:eastAsia="Times New Roman" w:hAnsi="Times New Roman" w:cs="Times New Roman"/>
          <w:b/>
          <w:bCs/>
          <w:sz w:val="24"/>
          <w:szCs w:val="24"/>
          <w:lang w:eastAsia="es-CO"/>
        </w:rPr>
        <w:t>\S:</w:t>
      </w:r>
      <w:r w:rsidRPr="004508B0">
        <w:rPr>
          <w:rFonts w:ascii="Times New Roman" w:eastAsia="Times New Roman" w:hAnsi="Times New Roman" w:cs="Times New Roman"/>
          <w:sz w:val="24"/>
          <w:szCs w:val="24"/>
          <w:lang w:eastAsia="es-CO"/>
        </w:rPr>
        <w:t xml:space="preserve"> Va a encontrar todo lo que NO sea carácter visible</w:t>
      </w:r>
    </w:p>
    <w:p w14:paraId="658FA5AF" w14:textId="77777777" w:rsidR="00560320" w:rsidRPr="004508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4508B0">
        <w:rPr>
          <w:rFonts w:ascii="Times New Roman" w:eastAsia="Times New Roman" w:hAnsi="Times New Roman" w:cs="Times New Roman"/>
          <w:b/>
          <w:bCs/>
          <w:sz w:val="24"/>
          <w:szCs w:val="24"/>
          <w:lang w:eastAsia="es-CO"/>
        </w:rPr>
        <w:t>\W</w:t>
      </w:r>
      <w:r w:rsidRPr="004508B0">
        <w:rPr>
          <w:rFonts w:ascii="Times New Roman" w:eastAsia="Times New Roman" w:hAnsi="Times New Roman" w:cs="Times New Roman"/>
          <w:sz w:val="24"/>
          <w:szCs w:val="24"/>
          <w:lang w:eastAsia="es-CO"/>
        </w:rPr>
        <w:t>: Me va a encontrar todo lo que no sea alfanumérico</w:t>
      </w:r>
    </w:p>
    <w:p w14:paraId="52D406F6" w14:textId="77777777" w:rsidR="00560320" w:rsidRPr="004508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4508B0">
        <w:rPr>
          <w:rFonts w:ascii="Times New Roman" w:eastAsia="Times New Roman" w:hAnsi="Times New Roman" w:cs="Times New Roman"/>
          <w:b/>
          <w:bCs/>
          <w:sz w:val="24"/>
          <w:szCs w:val="24"/>
          <w:lang w:eastAsia="es-CO"/>
        </w:rPr>
        <w:t>\D</w:t>
      </w:r>
      <w:r w:rsidRPr="004508B0">
        <w:rPr>
          <w:rFonts w:ascii="Times New Roman" w:eastAsia="Times New Roman" w:hAnsi="Times New Roman" w:cs="Times New Roman"/>
          <w:sz w:val="24"/>
          <w:szCs w:val="24"/>
          <w:lang w:eastAsia="es-CO"/>
        </w:rPr>
        <w:t>: Me va a encontrar todo lo que no sea un dígito</w:t>
      </w:r>
    </w:p>
    <w:p w14:paraId="2B1BE3C9" w14:textId="77777777" w:rsidR="00560320" w:rsidRPr="009F1A7D" w:rsidRDefault="00560320" w:rsidP="00560320">
      <w:pPr>
        <w:pStyle w:val="NormalWeb"/>
        <w:rPr>
          <w:b/>
          <w:bCs/>
        </w:rPr>
      </w:pPr>
      <w:r w:rsidRPr="009F1A7D">
        <w:rPr>
          <w:b/>
          <w:bCs/>
        </w:rPr>
        <w:t>MAS CLASES PREDETERMINADAS</w:t>
      </w:r>
    </w:p>
    <w:p w14:paraId="67FE5661" w14:textId="77777777" w:rsidR="00560320" w:rsidRPr="009F1A7D" w:rsidRDefault="00560320" w:rsidP="00560320">
      <w:pPr>
        <w:pStyle w:val="NormalWeb"/>
        <w:rPr>
          <w:b/>
          <w:bCs/>
          <w:sz w:val="32"/>
          <w:szCs w:val="32"/>
        </w:rPr>
      </w:pPr>
      <w:r w:rsidRPr="009F1A7D">
        <w:rPr>
          <w:rStyle w:val="Textoennegrita"/>
        </w:rPr>
        <w:t>\t</w:t>
      </w:r>
      <w:r w:rsidRPr="009F1A7D">
        <w:t xml:space="preserve"> — Representa un tabulador.</w:t>
      </w:r>
      <w:r w:rsidRPr="009F1A7D">
        <w:br/>
      </w:r>
      <w:r w:rsidRPr="009F1A7D">
        <w:rPr>
          <w:rStyle w:val="Textoennegrita"/>
        </w:rPr>
        <w:t>\r</w:t>
      </w:r>
      <w:r w:rsidRPr="009F1A7D">
        <w:t xml:space="preserve"> — Representa el “retorno de carro” o “regreso al inicio” o sea el lugar en que la línea vuelve a iniciar.</w:t>
      </w:r>
      <w:r w:rsidRPr="009F1A7D">
        <w:br/>
      </w:r>
      <w:r w:rsidRPr="009F1A7D">
        <w:rPr>
          <w:rStyle w:val="Textoennegrita"/>
        </w:rPr>
        <w:t>\n</w:t>
      </w:r>
      <w:r w:rsidRPr="009F1A7D">
        <w:t xml:space="preserve"> — Representa la “nueva línea” el carácter por medio del cual una línea da inicio. Es necesario recordar que en Windows es necesaria una combinación de \r\n para comenzar una nueva línea, mientras que en Unix solamente se usa \n y en Mac_OS clásico se usa solamente \r.</w:t>
      </w:r>
      <w:r w:rsidRPr="009F1A7D">
        <w:br/>
      </w:r>
      <w:r w:rsidRPr="009F1A7D">
        <w:rPr>
          <w:rStyle w:val="Textoennegrita"/>
        </w:rPr>
        <w:t>\a</w:t>
      </w:r>
      <w:r w:rsidRPr="009F1A7D">
        <w:t xml:space="preserve"> — Representa una “campana” o “beep” que se produce al imprimir este carácter.</w:t>
      </w:r>
      <w:r w:rsidRPr="009F1A7D">
        <w:br/>
      </w:r>
      <w:r w:rsidRPr="009F1A7D">
        <w:rPr>
          <w:rStyle w:val="Textoennegrita"/>
        </w:rPr>
        <w:t>\e</w:t>
      </w:r>
      <w:r w:rsidRPr="009F1A7D">
        <w:t xml:space="preserve"> — Representa la tecla “Esc” o “Escape”</w:t>
      </w:r>
      <w:r w:rsidRPr="009F1A7D">
        <w:br/>
      </w:r>
      <w:r w:rsidRPr="009F1A7D">
        <w:rPr>
          <w:rStyle w:val="Textoennegrita"/>
        </w:rPr>
        <w:t>\f</w:t>
      </w:r>
      <w:r w:rsidRPr="009F1A7D">
        <w:t xml:space="preserve"> — Representa un salto de página</w:t>
      </w:r>
      <w:r w:rsidRPr="009F1A7D">
        <w:br/>
      </w:r>
      <w:r w:rsidRPr="009F1A7D">
        <w:rPr>
          <w:rStyle w:val="Textoennegrita"/>
        </w:rPr>
        <w:t>\v</w:t>
      </w:r>
      <w:r w:rsidRPr="009F1A7D">
        <w:t xml:space="preserve"> — Representa un tabulador vertical</w:t>
      </w:r>
      <w:r w:rsidRPr="009F1A7D">
        <w:br/>
      </w:r>
      <w:r w:rsidRPr="009F1A7D">
        <w:rPr>
          <w:rStyle w:val="Textoennegrita"/>
        </w:rPr>
        <w:t>\x</w:t>
      </w:r>
      <w:r w:rsidRPr="009F1A7D">
        <w:t xml:space="preserve"> — Se utiliza para representar caracteres ASCII o ANSI si conoce su código. De esta forma, si se busca el símbolo de derechos de autor y la fuente en la que se busca utiliza el conjunto de caracteres Latin-1 es posible encontrarlo utilizando “\xA9”.</w:t>
      </w:r>
      <w:r w:rsidRPr="009F1A7D">
        <w:br/>
      </w:r>
      <w:r w:rsidRPr="009F1A7D">
        <w:rPr>
          <w:rStyle w:val="Textoennegrita"/>
        </w:rPr>
        <w:t>\u</w:t>
      </w:r>
      <w:r w:rsidRPr="009F1A7D">
        <w:t xml:space="preserve"> — Se utiliza para representar caracteres Unicode si se conoce su código. “\u00A2” representa el símbolo de centavos. No todos los motores de Expresiones Regulares soportan Unicode. El .Net Framework lo hace, pero el EditPad Pro no, por ejemplo.</w:t>
      </w:r>
      <w:r w:rsidRPr="009F1A7D">
        <w:br/>
      </w:r>
      <w:r w:rsidRPr="009F1A7D">
        <w:rPr>
          <w:rStyle w:val="Textoennegrita"/>
        </w:rPr>
        <w:t>\d</w:t>
      </w:r>
      <w:r w:rsidRPr="009F1A7D">
        <w:t xml:space="preserve"> — Representa un dígito del 0 al 9.</w:t>
      </w:r>
      <w:r w:rsidRPr="009F1A7D">
        <w:br/>
      </w:r>
      <w:r w:rsidRPr="009F1A7D">
        <w:rPr>
          <w:rStyle w:val="Textoennegrita"/>
        </w:rPr>
        <w:t>\w</w:t>
      </w:r>
      <w:r w:rsidRPr="009F1A7D">
        <w:t xml:space="preserve"> — Representa cualquier carácter alfanumérico.</w:t>
      </w:r>
      <w:r w:rsidRPr="009F1A7D">
        <w:br/>
      </w:r>
      <w:r w:rsidRPr="009F1A7D">
        <w:rPr>
          <w:rStyle w:val="Textoennegrita"/>
        </w:rPr>
        <w:t>\s</w:t>
      </w:r>
      <w:r w:rsidRPr="009F1A7D">
        <w:t xml:space="preserve"> — Representa un espacio en blanco.</w:t>
      </w:r>
      <w:r w:rsidRPr="009F1A7D">
        <w:br/>
      </w:r>
      <w:r w:rsidRPr="009F1A7D">
        <w:rPr>
          <w:rStyle w:val="Textoennegrita"/>
        </w:rPr>
        <w:t>\D</w:t>
      </w:r>
      <w:r w:rsidRPr="009F1A7D">
        <w:t xml:space="preserve"> — Representa cualquier carácter que no sea un dígito del 0 al 9.</w:t>
      </w:r>
      <w:r w:rsidRPr="009F1A7D">
        <w:br/>
      </w:r>
      <w:r w:rsidRPr="009F1A7D">
        <w:rPr>
          <w:rStyle w:val="Textoennegrita"/>
        </w:rPr>
        <w:t>\W</w:t>
      </w:r>
      <w:r w:rsidRPr="009F1A7D">
        <w:t xml:space="preserve"> — Representa cualquier carácter no alfanumérico.</w:t>
      </w:r>
      <w:r w:rsidRPr="009F1A7D">
        <w:br/>
      </w:r>
      <w:r w:rsidRPr="009F1A7D">
        <w:rPr>
          <w:rStyle w:val="Textoennegrita"/>
        </w:rPr>
        <w:t>\S</w:t>
      </w:r>
      <w:r w:rsidRPr="009F1A7D">
        <w:t xml:space="preserve"> — Representa cualquier carácter que no sea un espacio en blanco.</w:t>
      </w:r>
      <w:r w:rsidRPr="009F1A7D">
        <w:br/>
      </w:r>
      <w:r w:rsidRPr="009F1A7D">
        <w:rPr>
          <w:rStyle w:val="Textoennegrita"/>
        </w:rPr>
        <w:t>\A</w:t>
      </w:r>
      <w:r w:rsidRPr="009F1A7D">
        <w:t xml:space="preserve"> — Representa el inicio de la cadena. No un carácter sino una posición.</w:t>
      </w:r>
      <w:r w:rsidRPr="009F1A7D">
        <w:br/>
      </w:r>
      <w:r w:rsidRPr="009F1A7D">
        <w:rPr>
          <w:rStyle w:val="Textoennegrita"/>
        </w:rPr>
        <w:t>\Z</w:t>
      </w:r>
      <w:r w:rsidRPr="009F1A7D">
        <w:t xml:space="preserve"> — Representa el final de la cadena. No un carácter sino una posición.</w:t>
      </w:r>
      <w:r w:rsidRPr="009F1A7D">
        <w:br/>
      </w:r>
      <w:r w:rsidRPr="009F1A7D">
        <w:rPr>
          <w:rStyle w:val="Textoennegrita"/>
        </w:rPr>
        <w:t>\b</w:t>
      </w:r>
      <w:r w:rsidRPr="009F1A7D">
        <w:t xml:space="preserve"> — Marca la posición de una palabra limitada por espacios en blanco, puntuación o el inicio/final de una cadena.</w:t>
      </w:r>
      <w:r w:rsidRPr="009F1A7D">
        <w:br/>
      </w:r>
      <w:r w:rsidRPr="009F1A7D">
        <w:rPr>
          <w:rStyle w:val="Textoennegrita"/>
        </w:rPr>
        <w:t>\B</w:t>
      </w:r>
      <w:r w:rsidRPr="009F1A7D">
        <w:t xml:space="preserve"> — Marca la posición entre dos caracteres alfanuméricos o dos no-alfanuméricos.</w:t>
      </w:r>
    </w:p>
    <w:p w14:paraId="2344C891"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20CF29C9" w14:textId="77777777" w:rsidR="00560320" w:rsidRPr="009F1A7D" w:rsidRDefault="00560320" w:rsidP="00560320">
      <w:pPr>
        <w:pStyle w:val="Ttulo1"/>
      </w:pPr>
    </w:p>
    <w:p w14:paraId="4682C5F5" w14:textId="77777777" w:rsidR="00560320" w:rsidRPr="009F1A7D" w:rsidRDefault="00560320" w:rsidP="00560320">
      <w:pPr>
        <w:pStyle w:val="Ttulo1"/>
      </w:pPr>
      <w:r w:rsidRPr="009F1A7D">
        <w:t>Principio (^) y final de línea ($)</w:t>
      </w:r>
    </w:p>
    <w:p w14:paraId="21F11BDA" w14:textId="77777777" w:rsidR="00560320" w:rsidRPr="009F1A7D" w:rsidRDefault="00560320" w:rsidP="00560320">
      <w:pPr>
        <w:pStyle w:val="NormalWeb"/>
      </w:pPr>
      <w:r w:rsidRPr="009F1A7D">
        <w:t>Estos dos caracteres indican en qué posición de la línea debe hacerse la búsqueda:</w:t>
      </w:r>
      <w:r w:rsidRPr="009F1A7D">
        <w:br/>
        <w:t>el ^ se utiliza para indicar el principio de línea</w:t>
      </w:r>
      <w:r w:rsidRPr="009F1A7D">
        <w:br/>
        <w:t>el $ se utiliza para indicar final de línea</w:t>
      </w:r>
    </w:p>
    <w:p w14:paraId="39C6377D" w14:textId="77777777" w:rsidR="00560320" w:rsidRPr="009F1A7D" w:rsidRDefault="00560320" w:rsidP="00066890">
      <w:pPr>
        <w:pStyle w:val="NormalWeb"/>
        <w:jc w:val="center"/>
      </w:pPr>
      <w:r w:rsidRPr="009F1A7D">
        <w:t>^ ------------- $</w:t>
      </w:r>
    </w:p>
    <w:p w14:paraId="044B8038" w14:textId="77777777" w:rsidR="00560320" w:rsidRPr="009F1A7D" w:rsidRDefault="00560320" w:rsidP="00560320">
      <w:pPr>
        <w:pStyle w:val="NormalWeb"/>
      </w:pPr>
      <w:r w:rsidRPr="009F1A7D">
        <w:rPr>
          <w:noProof/>
        </w:rPr>
        <w:drawing>
          <wp:inline distT="0" distB="0" distL="0" distR="0" wp14:anchorId="4162DF94" wp14:editId="0927F93A">
            <wp:extent cx="5612130" cy="1375410"/>
            <wp:effectExtent l="76200" t="76200" r="140970" b="129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5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29499" w14:textId="77777777" w:rsidR="00560320" w:rsidRPr="009F1A7D" w:rsidRDefault="00560320" w:rsidP="00560320">
      <w:pPr>
        <w:pStyle w:val="NormalWeb"/>
      </w:pPr>
    </w:p>
    <w:p w14:paraId="2F8B8A86" w14:textId="77777777" w:rsidR="00560320" w:rsidRPr="009F1A7D" w:rsidRDefault="00560320" w:rsidP="00560320">
      <w:pPr>
        <w:pStyle w:val="NormalWeb"/>
        <w:rPr>
          <w:b/>
          <w:bCs/>
          <w:sz w:val="48"/>
          <w:szCs w:val="48"/>
        </w:rPr>
      </w:pPr>
      <w:r w:rsidRPr="009F1A7D">
        <w:rPr>
          <w:b/>
          <w:bCs/>
          <w:sz w:val="48"/>
          <w:szCs w:val="48"/>
        </w:rPr>
        <w:t>Códigos ASCII.</w:t>
      </w:r>
    </w:p>
    <w:p w14:paraId="174E0176" w14:textId="77777777" w:rsidR="00560320" w:rsidRPr="009F1A7D" w:rsidRDefault="00560320" w:rsidP="00560320">
      <w:pPr>
        <w:pStyle w:val="NormalWeb"/>
        <w:rPr>
          <w:b/>
          <w:bCs/>
          <w:sz w:val="48"/>
          <w:szCs w:val="48"/>
        </w:rPr>
      </w:pPr>
      <w:r w:rsidRPr="009F1A7D">
        <w:rPr>
          <w:noProof/>
        </w:rPr>
        <w:drawing>
          <wp:inline distT="0" distB="0" distL="0" distR="0" wp14:anchorId="5D90CBFC" wp14:editId="16EE58F1">
            <wp:extent cx="5611629" cy="3133928"/>
            <wp:effectExtent l="76200" t="76200" r="141605" b="1428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5685" cy="3136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AC9FC"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1B439247" w14:textId="77777777" w:rsidR="00560320" w:rsidRPr="009F1A7D" w:rsidRDefault="00560320" w:rsidP="00560320">
      <w:pPr>
        <w:pStyle w:val="Ttulo1"/>
      </w:pPr>
      <w:r w:rsidRPr="009F1A7D">
        <w:t>URLs</w:t>
      </w:r>
    </w:p>
    <w:p w14:paraId="0A4F7D72" w14:textId="77777777" w:rsidR="00560320" w:rsidRPr="009F1A7D" w:rsidRDefault="00560320" w:rsidP="00560320">
      <w:pPr>
        <w:pStyle w:val="NormalWeb"/>
      </w:pPr>
      <w:r w:rsidRPr="009F1A7D">
        <w:t>Una de las cosas que más vamos a usar en la vida, seamos frontend o backend, serán directamente dominios o direcciones de internet; ya sea direcciones completas de archivo (una url) o puntualmente dominios para ver si es correcto un mail o no.</w:t>
      </w:r>
    </w:p>
    <w:p w14:paraId="268C351D"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50D6D996" wp14:editId="5D6626A2">
            <wp:extent cx="5612130" cy="2354093"/>
            <wp:effectExtent l="0" t="0" r="762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0772" cy="2361912"/>
                    </a:xfrm>
                    <a:prstGeom prst="rect">
                      <a:avLst/>
                    </a:prstGeom>
                  </pic:spPr>
                </pic:pic>
              </a:graphicData>
            </a:graphic>
          </wp:inline>
        </w:drawing>
      </w:r>
    </w:p>
    <w:p w14:paraId="6BDE63F0" w14:textId="77777777" w:rsidR="00560320" w:rsidRPr="009F1A7D" w:rsidRDefault="00560320" w:rsidP="00560320">
      <w:pPr>
        <w:jc w:val="center"/>
        <w:rPr>
          <w:rFonts w:ascii="Times New Roman" w:hAnsi="Times New Roman" w:cs="Times New Roman"/>
          <w:b/>
          <w:bCs/>
          <w:i/>
          <w:iCs/>
          <w:sz w:val="48"/>
          <w:szCs w:val="48"/>
        </w:rPr>
      </w:pPr>
    </w:p>
    <w:p w14:paraId="4DACD630"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32E4F835" wp14:editId="1512DD8D">
            <wp:extent cx="4495800" cy="5048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5800" cy="504825"/>
                    </a:xfrm>
                    <a:prstGeom prst="rect">
                      <a:avLst/>
                    </a:prstGeom>
                  </pic:spPr>
                </pic:pic>
              </a:graphicData>
            </a:graphic>
          </wp:inline>
        </w:drawing>
      </w:r>
    </w:p>
    <w:p w14:paraId="7AA1CDC5" w14:textId="77777777" w:rsidR="00560320" w:rsidRPr="009F1A7D" w:rsidRDefault="00560320" w:rsidP="00560320">
      <w:pPr>
        <w:jc w:val="center"/>
        <w:rPr>
          <w:rFonts w:ascii="Times New Roman" w:hAnsi="Times New Roman" w:cs="Times New Roman"/>
          <w:b/>
          <w:bCs/>
          <w:i/>
          <w:iCs/>
          <w:sz w:val="48"/>
          <w:szCs w:val="48"/>
        </w:rPr>
      </w:pPr>
    </w:p>
    <w:p w14:paraId="2C5FF2B5" w14:textId="77777777" w:rsidR="00560320" w:rsidRPr="009F1A7D" w:rsidRDefault="00560320" w:rsidP="00560320">
      <w:pPr>
        <w:pStyle w:val="Ttulo1"/>
      </w:pPr>
    </w:p>
    <w:p w14:paraId="77EED235" w14:textId="77777777" w:rsidR="00560320" w:rsidRPr="009F1A7D" w:rsidRDefault="00560320" w:rsidP="00560320">
      <w:pPr>
        <w:pStyle w:val="Ttulo1"/>
      </w:pPr>
    </w:p>
    <w:p w14:paraId="20032DE5" w14:textId="77777777" w:rsidR="00560320" w:rsidRPr="009F1A7D" w:rsidRDefault="00560320" w:rsidP="00560320">
      <w:pPr>
        <w:pStyle w:val="Ttulo1"/>
      </w:pPr>
    </w:p>
    <w:p w14:paraId="350480BC" w14:textId="77777777" w:rsidR="00560320" w:rsidRPr="009F1A7D" w:rsidRDefault="00560320" w:rsidP="00560320">
      <w:pPr>
        <w:pStyle w:val="Ttulo1"/>
      </w:pPr>
    </w:p>
    <w:p w14:paraId="08CB7E46" w14:textId="77777777" w:rsidR="00560320" w:rsidRPr="009F1A7D" w:rsidRDefault="00560320" w:rsidP="00560320">
      <w:pPr>
        <w:pStyle w:val="Ttulo1"/>
      </w:pPr>
    </w:p>
    <w:p w14:paraId="01B7EBF8" w14:textId="77777777" w:rsidR="00560320" w:rsidRPr="009F1A7D" w:rsidRDefault="00560320" w:rsidP="00560320">
      <w:pPr>
        <w:pStyle w:val="Ttulo1"/>
      </w:pPr>
    </w:p>
    <w:p w14:paraId="07E446D7" w14:textId="77777777" w:rsidR="00560320" w:rsidRPr="009F1A7D" w:rsidRDefault="00560320" w:rsidP="00560320">
      <w:pPr>
        <w:pStyle w:val="Ttulo1"/>
      </w:pPr>
      <w:r w:rsidRPr="009F1A7D">
        <w:t>Mails</w:t>
      </w:r>
    </w:p>
    <w:p w14:paraId="5B7E4CFF" w14:textId="77777777" w:rsidR="00560320" w:rsidRPr="009F1A7D" w:rsidRDefault="00560320" w:rsidP="00560320">
      <w:pPr>
        <w:pStyle w:val="NormalWeb"/>
      </w:pPr>
      <w:r w:rsidRPr="009F1A7D">
        <w:t>Quedamos en que ya podemos definir URLs, y dentro de las URLs están los dominios. No es infalible, pero es muy útil para detectar la gran mayoría de errores que cometen los usuarios al escribir sus emails.</w:t>
      </w:r>
    </w:p>
    <w:p w14:paraId="175CA786"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0FCA2AF7" wp14:editId="59DEF6CF">
            <wp:extent cx="5612130" cy="417639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4176395"/>
                    </a:xfrm>
                    <a:prstGeom prst="rect">
                      <a:avLst/>
                    </a:prstGeom>
                  </pic:spPr>
                </pic:pic>
              </a:graphicData>
            </a:graphic>
          </wp:inline>
        </w:drawing>
      </w:r>
    </w:p>
    <w:p w14:paraId="58938284"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59AF3C10" wp14:editId="32A01BFD">
            <wp:extent cx="5612130" cy="58483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84835"/>
                    </a:xfrm>
                    <a:prstGeom prst="rect">
                      <a:avLst/>
                    </a:prstGeom>
                  </pic:spPr>
                </pic:pic>
              </a:graphicData>
            </a:graphic>
          </wp:inline>
        </w:drawing>
      </w:r>
    </w:p>
    <w:p w14:paraId="2E02DCB1" w14:textId="77777777" w:rsidR="00560320" w:rsidRPr="009F1A7D" w:rsidRDefault="00560320" w:rsidP="00560320">
      <w:pPr>
        <w:jc w:val="center"/>
        <w:rPr>
          <w:rFonts w:ascii="Times New Roman" w:hAnsi="Times New Roman" w:cs="Times New Roman"/>
          <w:b/>
          <w:bCs/>
          <w:i/>
          <w:iCs/>
          <w:sz w:val="48"/>
          <w:szCs w:val="48"/>
        </w:rPr>
      </w:pPr>
    </w:p>
    <w:p w14:paraId="3ED94ADE" w14:textId="77777777" w:rsidR="00560320" w:rsidRPr="009F1A7D" w:rsidRDefault="00560320" w:rsidP="00560320">
      <w:pPr>
        <w:jc w:val="center"/>
        <w:rPr>
          <w:rFonts w:ascii="Times New Roman" w:hAnsi="Times New Roman" w:cs="Times New Roman"/>
          <w:b/>
          <w:bCs/>
          <w:i/>
          <w:iCs/>
          <w:sz w:val="48"/>
          <w:szCs w:val="48"/>
        </w:rPr>
      </w:pPr>
    </w:p>
    <w:p w14:paraId="3119F4F3" w14:textId="77777777" w:rsidR="00560320" w:rsidRPr="009F1A7D" w:rsidRDefault="00560320" w:rsidP="00560320">
      <w:pPr>
        <w:jc w:val="center"/>
        <w:rPr>
          <w:rFonts w:ascii="Times New Roman" w:hAnsi="Times New Roman" w:cs="Times New Roman"/>
          <w:b/>
          <w:bCs/>
          <w:i/>
          <w:iCs/>
          <w:sz w:val="48"/>
          <w:szCs w:val="48"/>
        </w:rPr>
      </w:pPr>
    </w:p>
    <w:p w14:paraId="4BD6E0FF" w14:textId="77777777" w:rsidR="00560320" w:rsidRPr="009F1A7D" w:rsidRDefault="00560320" w:rsidP="00560320">
      <w:pPr>
        <w:pStyle w:val="Ttulo1"/>
      </w:pPr>
    </w:p>
    <w:p w14:paraId="0D8284DC" w14:textId="77777777" w:rsidR="00560320" w:rsidRPr="009F1A7D" w:rsidRDefault="00560320" w:rsidP="00560320">
      <w:pPr>
        <w:pStyle w:val="Ttulo1"/>
      </w:pPr>
      <w:r w:rsidRPr="009F1A7D">
        <w:t>Locaciones</w:t>
      </w:r>
    </w:p>
    <w:p w14:paraId="632FA6D0" w14:textId="77777777" w:rsidR="00560320" w:rsidRPr="009F1A7D" w:rsidRDefault="00560320" w:rsidP="00560320">
      <w:pPr>
        <w:pStyle w:val="NormalWeb"/>
      </w:pPr>
      <w:r w:rsidRPr="009F1A7D">
        <w:t>Esta clase nos va a servir para ver unos tips comunes de qué hacer y sobre todo qué no hacer con expresiones regulares, usando como ejemplo datos de posicionamiento en el mapa: latitud y longitud.</w:t>
      </w:r>
    </w:p>
    <w:p w14:paraId="361F70ED"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435E7B26" wp14:editId="1AA72A29">
            <wp:extent cx="5612130" cy="330073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300730"/>
                    </a:xfrm>
                    <a:prstGeom prst="rect">
                      <a:avLst/>
                    </a:prstGeom>
                  </pic:spPr>
                </pic:pic>
              </a:graphicData>
            </a:graphic>
          </wp:inline>
        </w:drawing>
      </w:r>
    </w:p>
    <w:p w14:paraId="6F3BF522"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1A093A11" wp14:editId="6F05697A">
            <wp:extent cx="6099242" cy="43688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177" r="16300" b="-1"/>
                    <a:stretch/>
                  </pic:blipFill>
                  <pic:spPr bwMode="auto">
                    <a:xfrm>
                      <a:off x="0" y="0"/>
                      <a:ext cx="6214656" cy="445147"/>
                    </a:xfrm>
                    <a:prstGeom prst="rect">
                      <a:avLst/>
                    </a:prstGeom>
                    <a:ln>
                      <a:noFill/>
                    </a:ln>
                    <a:extLst>
                      <a:ext uri="{53640926-AAD7-44D8-BBD7-CCE9431645EC}">
                        <a14:shadowObscured xmlns:a14="http://schemas.microsoft.com/office/drawing/2010/main"/>
                      </a:ext>
                    </a:extLst>
                  </pic:spPr>
                </pic:pic>
              </a:graphicData>
            </a:graphic>
          </wp:inline>
        </w:drawing>
      </w:r>
    </w:p>
    <w:p w14:paraId="6A380CAA" w14:textId="77777777" w:rsidR="00560320" w:rsidRPr="009F1A7D" w:rsidRDefault="00560320" w:rsidP="00560320">
      <w:pPr>
        <w:jc w:val="center"/>
        <w:rPr>
          <w:rFonts w:ascii="Times New Roman" w:hAnsi="Times New Roman" w:cs="Times New Roman"/>
          <w:b/>
          <w:bCs/>
          <w:i/>
          <w:iCs/>
          <w:sz w:val="48"/>
          <w:szCs w:val="48"/>
        </w:rPr>
      </w:pPr>
    </w:p>
    <w:p w14:paraId="034AC495" w14:textId="77777777" w:rsidR="00560320" w:rsidRPr="009F1A7D" w:rsidRDefault="00560320" w:rsidP="00560320">
      <w:pPr>
        <w:jc w:val="center"/>
        <w:rPr>
          <w:rFonts w:ascii="Times New Roman" w:hAnsi="Times New Roman" w:cs="Times New Roman"/>
          <w:b/>
          <w:bCs/>
          <w:i/>
          <w:iCs/>
          <w:sz w:val="48"/>
          <w:szCs w:val="48"/>
        </w:rPr>
      </w:pPr>
    </w:p>
    <w:p w14:paraId="66642E0A" w14:textId="77777777" w:rsidR="00560320" w:rsidRPr="009F1A7D" w:rsidRDefault="00560320" w:rsidP="00560320">
      <w:pPr>
        <w:jc w:val="center"/>
        <w:rPr>
          <w:rFonts w:ascii="Times New Roman" w:hAnsi="Times New Roman" w:cs="Times New Roman"/>
          <w:b/>
          <w:bCs/>
          <w:i/>
          <w:iCs/>
          <w:sz w:val="48"/>
          <w:szCs w:val="48"/>
        </w:rPr>
      </w:pPr>
    </w:p>
    <w:p w14:paraId="2C473264" w14:textId="77777777" w:rsidR="00560320" w:rsidRPr="009F1A7D" w:rsidRDefault="00560320" w:rsidP="00560320">
      <w:pPr>
        <w:jc w:val="center"/>
        <w:rPr>
          <w:rFonts w:ascii="Times New Roman" w:hAnsi="Times New Roman" w:cs="Times New Roman"/>
          <w:b/>
          <w:bCs/>
          <w:i/>
          <w:iCs/>
          <w:sz w:val="48"/>
          <w:szCs w:val="48"/>
        </w:rPr>
      </w:pPr>
    </w:p>
    <w:p w14:paraId="4265015E" w14:textId="77777777" w:rsidR="00560320" w:rsidRPr="009F1A7D" w:rsidRDefault="00560320" w:rsidP="00560320">
      <w:pPr>
        <w:jc w:val="center"/>
        <w:rPr>
          <w:rFonts w:ascii="Times New Roman" w:hAnsi="Times New Roman" w:cs="Times New Roman"/>
          <w:b/>
          <w:bCs/>
          <w:i/>
          <w:iCs/>
          <w:sz w:val="48"/>
          <w:szCs w:val="48"/>
        </w:rPr>
      </w:pPr>
    </w:p>
    <w:p w14:paraId="37F24139" w14:textId="77777777" w:rsidR="00560320" w:rsidRPr="009F1A7D" w:rsidRDefault="00560320" w:rsidP="00560320">
      <w:pPr>
        <w:pStyle w:val="Ttulo1"/>
      </w:pPr>
    </w:p>
    <w:p w14:paraId="63BD0BE2" w14:textId="77777777" w:rsidR="00560320" w:rsidRPr="009F1A7D" w:rsidRDefault="00560320" w:rsidP="00560320">
      <w:pPr>
        <w:pStyle w:val="Ttulo1"/>
      </w:pPr>
      <w:r w:rsidRPr="009F1A7D">
        <w:t>Búsqueda y reemplazo</w:t>
      </w:r>
    </w:p>
    <w:p w14:paraId="667DD7AF" w14:textId="77777777" w:rsidR="00560320" w:rsidRPr="009F1A7D" w:rsidRDefault="00560320" w:rsidP="00560320">
      <w:pPr>
        <w:pStyle w:val="NormalWeb"/>
      </w:pPr>
      <w:r w:rsidRPr="009F1A7D">
        <w:t>Al igual que una navaja suiza, las expresiones regulares son una herramienta increíblemente útil pero tienes que darle la importancia y las responsabilidades adecuadas a cada una, ya que no son la panacea, no solucionan todos los problemas.</w:t>
      </w:r>
    </w:p>
    <w:p w14:paraId="04C834B6" w14:textId="77777777" w:rsidR="00560320" w:rsidRPr="009F1A7D" w:rsidRDefault="00560320" w:rsidP="00560320">
      <w:pPr>
        <w:pStyle w:val="NormalWeb"/>
      </w:pPr>
      <w:r w:rsidRPr="009F1A7D">
        <w:t>El uso más conveniente de las expresiones regulares es buscar coincidencias o matches de cadenas en un texto, y si es necesario, reemplazarlas con un texto diferente.</w:t>
      </w:r>
    </w:p>
    <w:p w14:paraId="0F9ADF52"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3DAC5C37" wp14:editId="185A7D3B">
            <wp:extent cx="5924145" cy="5349875"/>
            <wp:effectExtent l="0" t="0" r="635"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7539" cy="5361970"/>
                    </a:xfrm>
                    <a:prstGeom prst="rect">
                      <a:avLst/>
                    </a:prstGeom>
                  </pic:spPr>
                </pic:pic>
              </a:graphicData>
            </a:graphic>
          </wp:inline>
        </w:drawing>
      </w:r>
    </w:p>
    <w:p w14:paraId="4375FEEB"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b/>
          <w:bCs/>
          <w:i/>
          <w:iCs/>
          <w:sz w:val="48"/>
          <w:szCs w:val="48"/>
          <w:highlight w:val="yellow"/>
        </w:rPr>
        <w:t>Para practicar</w:t>
      </w:r>
      <w:r w:rsidRPr="009F1A7D">
        <w:rPr>
          <w:rFonts w:ascii="Times New Roman" w:hAnsi="Times New Roman" w:cs="Times New Roman"/>
          <w:b/>
          <w:bCs/>
          <w:i/>
          <w:iCs/>
          <w:sz w:val="48"/>
          <w:szCs w:val="48"/>
        </w:rPr>
        <w:t xml:space="preserve">: </w:t>
      </w:r>
      <w:hyperlink r:id="rId83" w:history="1">
        <w:r w:rsidRPr="009F1A7D">
          <w:rPr>
            <w:rStyle w:val="Hipervnculo"/>
            <w:rFonts w:ascii="Times New Roman" w:hAnsi="Times New Roman" w:cs="Times New Roman"/>
            <w:b/>
            <w:bCs/>
            <w:i/>
            <w:iCs/>
            <w:sz w:val="48"/>
            <w:szCs w:val="48"/>
          </w:rPr>
          <w:t>https://regexone.com/</w:t>
        </w:r>
      </w:hyperlink>
    </w:p>
    <w:p w14:paraId="20C144B4" w14:textId="77777777" w:rsidR="00560320" w:rsidRPr="009F1A7D" w:rsidRDefault="00560320" w:rsidP="00560320">
      <w:pPr>
        <w:pStyle w:val="Ttulo2"/>
        <w:rPr>
          <w:rFonts w:ascii="Times New Roman" w:hAnsi="Times New Roman" w:cs="Times New Roman"/>
          <w:b/>
          <w:bCs/>
          <w:color w:val="auto"/>
          <w:sz w:val="48"/>
          <w:szCs w:val="48"/>
        </w:rPr>
      </w:pPr>
    </w:p>
    <w:p w14:paraId="3175843C" w14:textId="77777777" w:rsidR="00560320" w:rsidRPr="009F1A7D" w:rsidRDefault="00560320" w:rsidP="00560320">
      <w:pPr>
        <w:pStyle w:val="Ttulo2"/>
        <w:rPr>
          <w:rFonts w:ascii="Times New Roman" w:hAnsi="Times New Roman" w:cs="Times New Roman"/>
          <w:b/>
          <w:bCs/>
          <w:color w:val="auto"/>
          <w:sz w:val="48"/>
          <w:szCs w:val="48"/>
        </w:rPr>
      </w:pPr>
      <w:r w:rsidRPr="009F1A7D">
        <w:rPr>
          <w:rFonts w:ascii="Times New Roman" w:hAnsi="Times New Roman" w:cs="Times New Roman"/>
          <w:b/>
          <w:bCs/>
          <w:color w:val="auto"/>
          <w:sz w:val="48"/>
          <w:szCs w:val="48"/>
        </w:rPr>
        <w:t>Banderas</w:t>
      </w:r>
    </w:p>
    <w:p w14:paraId="045EB948" w14:textId="77777777" w:rsidR="00560320" w:rsidRPr="009F1A7D" w:rsidRDefault="00560320" w:rsidP="00560320">
      <w:pPr>
        <w:pStyle w:val="NormalWeb"/>
      </w:pPr>
      <w:r w:rsidRPr="009F1A7D">
        <w:t>Las expresiones regulares pueden tener banderas que afectan la búsqueda, éstas deberán de estar hasta el final de la línea.</w:t>
      </w:r>
    </w:p>
    <w:p w14:paraId="40F6BD92" w14:textId="77777777" w:rsidR="00560320" w:rsidRPr="009F1A7D" w:rsidRDefault="00DD0CC6" w:rsidP="00560320">
      <w:pPr>
        <w:pStyle w:val="NormalWeb"/>
      </w:pPr>
      <w:hyperlink r:id="rId84" w:anchor="flags" w:tgtFrame="_blank" w:history="1">
        <w:r w:rsidR="00560320" w:rsidRPr="009F1A7D">
          <w:rPr>
            <w:rStyle w:val="Textoennegrita"/>
            <w:color w:val="0000FF"/>
            <w:u w:val="single"/>
          </w:rPr>
          <w:t>Listado de Banderas en js:</w:t>
        </w:r>
      </w:hyperlink>
      <w:r w:rsidR="00560320" w:rsidRPr="009F1A7D">
        <w:br/>
      </w:r>
      <w:r w:rsidR="00560320" w:rsidRPr="009F1A7D">
        <w:rPr>
          <w:rStyle w:val="CdigoHTML"/>
          <w:rFonts w:ascii="Times New Roman" w:hAnsi="Times New Roman" w:cs="Times New Roman"/>
          <w:b/>
          <w:bCs/>
        </w:rPr>
        <w:t>i</w:t>
      </w:r>
      <w:r w:rsidR="00560320" w:rsidRPr="009F1A7D">
        <w:br/>
        <w:t>Con este indicador, la búsqueda no distingue entre mayúsculas y minúsculas: no hay diferencia entre A y a</w:t>
      </w:r>
    </w:p>
    <w:p w14:paraId="54D36FA4"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g</w:t>
      </w:r>
      <w:r w:rsidRPr="009F1A7D">
        <w:br/>
        <w:t>Con esta marca, la búsqueda busca todas las coincidencias, sin ella, solo se devuelve la primera coincidencia.</w:t>
      </w:r>
    </w:p>
    <w:p w14:paraId="4E6ECC1B"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m</w:t>
      </w:r>
      <w:r w:rsidRPr="009F1A7D">
        <w:br/>
        <w:t>Modo multilínea</w:t>
      </w:r>
    </w:p>
    <w:p w14:paraId="0B99065F"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s</w:t>
      </w:r>
      <w:r w:rsidRPr="009F1A7D">
        <w:br/>
        <w:t>Habilita el modo “</w:t>
      </w:r>
      <w:proofErr w:type="spellStart"/>
      <w:r w:rsidRPr="009F1A7D">
        <w:t>dotall</w:t>
      </w:r>
      <w:proofErr w:type="spellEnd"/>
      <w:r w:rsidRPr="009F1A7D">
        <w:t>”, que permite un punto. para que coincida con el carácter de nueva línea \ n</w:t>
      </w:r>
    </w:p>
    <w:p w14:paraId="089626D5"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u</w:t>
      </w:r>
      <w:r w:rsidRPr="009F1A7D">
        <w:br/>
        <w:t>Permite el soporte completo de Unicode. La bandera permite el procesamiento correcto de pares sustitutos.</w:t>
      </w:r>
    </w:p>
    <w:p w14:paraId="035C7553"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y</w:t>
      </w:r>
      <w:r w:rsidRPr="009F1A7D">
        <w:br/>
        <w:t>Modo “adhesivo”: búsqueda en la posición exacta del texto</w:t>
      </w:r>
    </w:p>
    <w:p w14:paraId="0D0DB09F" w14:textId="77777777" w:rsidR="00560320" w:rsidRPr="009F1A7D" w:rsidRDefault="00560320" w:rsidP="00560320">
      <w:pPr>
        <w:jc w:val="center"/>
        <w:rPr>
          <w:rFonts w:ascii="Times New Roman" w:hAnsi="Times New Roman" w:cs="Times New Roman"/>
          <w:i/>
          <w:iCs/>
          <w:sz w:val="20"/>
          <w:szCs w:val="20"/>
        </w:rPr>
      </w:pPr>
    </w:p>
    <w:p w14:paraId="613D7177" w14:textId="77777777" w:rsidR="00560320" w:rsidRPr="009F1A7D" w:rsidRDefault="00560320" w:rsidP="00560320">
      <w:pPr>
        <w:jc w:val="center"/>
        <w:rPr>
          <w:rFonts w:ascii="Times New Roman" w:hAnsi="Times New Roman" w:cs="Times New Roman"/>
          <w:i/>
          <w:iCs/>
          <w:sz w:val="20"/>
          <w:szCs w:val="20"/>
        </w:rPr>
      </w:pPr>
    </w:p>
    <w:p w14:paraId="0D36DACB" w14:textId="77777777" w:rsidR="00560320" w:rsidRPr="009F1A7D" w:rsidRDefault="00560320" w:rsidP="00560320">
      <w:pPr>
        <w:jc w:val="center"/>
        <w:rPr>
          <w:rFonts w:ascii="Times New Roman" w:hAnsi="Times New Roman" w:cs="Times New Roman"/>
          <w:i/>
          <w:iCs/>
          <w:sz w:val="20"/>
          <w:szCs w:val="20"/>
        </w:rPr>
      </w:pPr>
    </w:p>
    <w:p w14:paraId="0C745B31" w14:textId="77777777" w:rsidR="00560320" w:rsidRPr="009F1A7D" w:rsidRDefault="00560320" w:rsidP="00560320">
      <w:pPr>
        <w:jc w:val="center"/>
        <w:rPr>
          <w:rFonts w:ascii="Times New Roman" w:hAnsi="Times New Roman" w:cs="Times New Roman"/>
          <w:i/>
          <w:iCs/>
          <w:sz w:val="20"/>
          <w:szCs w:val="20"/>
        </w:rPr>
      </w:pPr>
    </w:p>
    <w:p w14:paraId="66DB182D" w14:textId="77777777" w:rsidR="00560320" w:rsidRPr="009F1A7D" w:rsidRDefault="00560320" w:rsidP="00560320">
      <w:pPr>
        <w:jc w:val="center"/>
        <w:rPr>
          <w:rFonts w:ascii="Times New Roman" w:hAnsi="Times New Roman" w:cs="Times New Roman"/>
          <w:i/>
          <w:iCs/>
          <w:sz w:val="20"/>
          <w:szCs w:val="20"/>
        </w:rPr>
      </w:pPr>
    </w:p>
    <w:p w14:paraId="7E3B6B15" w14:textId="77777777" w:rsidR="00560320" w:rsidRPr="009F1A7D" w:rsidRDefault="00560320" w:rsidP="00560320">
      <w:pPr>
        <w:jc w:val="center"/>
        <w:rPr>
          <w:rFonts w:ascii="Times New Roman" w:hAnsi="Times New Roman" w:cs="Times New Roman"/>
          <w:i/>
          <w:iCs/>
          <w:sz w:val="20"/>
          <w:szCs w:val="20"/>
        </w:rPr>
      </w:pPr>
    </w:p>
    <w:p w14:paraId="488804AE" w14:textId="77777777" w:rsidR="00560320" w:rsidRPr="009F1A7D" w:rsidRDefault="00560320" w:rsidP="00560320">
      <w:pPr>
        <w:jc w:val="center"/>
        <w:rPr>
          <w:rFonts w:ascii="Times New Roman" w:hAnsi="Times New Roman" w:cs="Times New Roman"/>
          <w:i/>
          <w:iCs/>
          <w:sz w:val="20"/>
          <w:szCs w:val="20"/>
        </w:rPr>
      </w:pPr>
    </w:p>
    <w:p w14:paraId="25287163" w14:textId="77777777" w:rsidR="00560320" w:rsidRPr="009F1A7D" w:rsidRDefault="00560320" w:rsidP="00560320">
      <w:pPr>
        <w:jc w:val="center"/>
        <w:rPr>
          <w:rFonts w:ascii="Times New Roman" w:hAnsi="Times New Roman" w:cs="Times New Roman"/>
          <w:i/>
          <w:iCs/>
          <w:sz w:val="20"/>
          <w:szCs w:val="20"/>
        </w:rPr>
      </w:pPr>
    </w:p>
    <w:p w14:paraId="1B92A534" w14:textId="77777777" w:rsidR="00560320" w:rsidRPr="009F1A7D" w:rsidRDefault="00560320" w:rsidP="00560320">
      <w:pPr>
        <w:jc w:val="center"/>
        <w:rPr>
          <w:rFonts w:ascii="Times New Roman" w:hAnsi="Times New Roman" w:cs="Times New Roman"/>
          <w:i/>
          <w:iCs/>
          <w:sz w:val="20"/>
          <w:szCs w:val="20"/>
        </w:rPr>
      </w:pPr>
    </w:p>
    <w:p w14:paraId="63D8853E" w14:textId="77777777" w:rsidR="00560320" w:rsidRPr="009F1A7D" w:rsidRDefault="00560320" w:rsidP="00560320">
      <w:pPr>
        <w:pStyle w:val="Ttulo1"/>
      </w:pPr>
      <w:r w:rsidRPr="009F1A7D">
        <w:t>`grep` y `find` desde consola</w:t>
      </w:r>
    </w:p>
    <w:p w14:paraId="047C9510" w14:textId="77777777" w:rsidR="00560320" w:rsidRPr="009F1A7D" w:rsidRDefault="00560320" w:rsidP="00560320">
      <w:pPr>
        <w:pStyle w:val="NormalWeb"/>
      </w:pPr>
      <w:r w:rsidRPr="009F1A7D">
        <w:t>En los sistemas operativos basados en UNIX podemos utilizar expresiones regulares a través de la consola mediante los comandos grep y find.</w:t>
      </w:r>
    </w:p>
    <w:p w14:paraId="3A6F2BC1" w14:textId="77777777" w:rsidR="00560320" w:rsidRPr="009F1A7D" w:rsidRDefault="00560320" w:rsidP="00560320">
      <w:pPr>
        <w:pStyle w:val="NormalWeb"/>
        <w:numPr>
          <w:ilvl w:val="0"/>
          <w:numId w:val="18"/>
        </w:numPr>
      </w:pPr>
      <w:r w:rsidRPr="009F1A7D">
        <w:rPr>
          <w:rStyle w:val="Textoennegrita"/>
        </w:rPr>
        <w:t>grep:</w:t>
      </w:r>
      <w:r w:rsidRPr="009F1A7D">
        <w:t xml:space="preserve"> Nos ayuda a buscar dentro de los archivos, textos muy puntuales utilizando una versión muy reducida de expresiones regulares.</w:t>
      </w:r>
    </w:p>
    <w:p w14:paraId="55EE53A5" w14:textId="77777777" w:rsidR="00560320" w:rsidRPr="009F1A7D" w:rsidRDefault="00560320" w:rsidP="00560320">
      <w:pPr>
        <w:pStyle w:val="NormalWeb"/>
        <w:numPr>
          <w:ilvl w:val="0"/>
          <w:numId w:val="18"/>
        </w:numPr>
      </w:pPr>
      <w:r w:rsidRPr="009F1A7D">
        <w:rPr>
          <w:rStyle w:val="Textoennegrita"/>
        </w:rPr>
        <w:t>find:</w:t>
      </w:r>
      <w:r w:rsidRPr="009F1A7D">
        <w:t xml:space="preserve"> Se utiliza para encontrar archivos en un determinado directorio a partir de diversas reglas de búsqueda que incluyen expresiones regulares.</w:t>
      </w:r>
    </w:p>
    <w:p w14:paraId="330BB430" w14:textId="77777777" w:rsidR="00560320" w:rsidRPr="009F1A7D" w:rsidRDefault="00560320" w:rsidP="00560320">
      <w:pPr>
        <w:pStyle w:val="NormalWeb"/>
        <w:numPr>
          <w:ilvl w:val="0"/>
          <w:numId w:val="18"/>
        </w:numPr>
      </w:pPr>
    </w:p>
    <w:p w14:paraId="630C67B5"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6282EC57" wp14:editId="53B1B061">
            <wp:extent cx="5612130" cy="432435"/>
            <wp:effectExtent l="0" t="0" r="762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32435"/>
                    </a:xfrm>
                    <a:prstGeom prst="rect">
                      <a:avLst/>
                    </a:prstGeom>
                  </pic:spPr>
                </pic:pic>
              </a:graphicData>
            </a:graphic>
          </wp:inline>
        </w:drawing>
      </w:r>
    </w:p>
    <w:p w14:paraId="6DF37586"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62C84CDB" wp14:editId="393962AC">
            <wp:extent cx="5612130" cy="413385"/>
            <wp:effectExtent l="0" t="0" r="762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13385"/>
                    </a:xfrm>
                    <a:prstGeom prst="rect">
                      <a:avLst/>
                    </a:prstGeom>
                  </pic:spPr>
                </pic:pic>
              </a:graphicData>
            </a:graphic>
          </wp:inline>
        </w:drawing>
      </w:r>
    </w:p>
    <w:p w14:paraId="2FF08FAA" w14:textId="77777777" w:rsidR="00560320" w:rsidRPr="009F1A7D" w:rsidRDefault="00560320" w:rsidP="00560320">
      <w:pPr>
        <w:jc w:val="center"/>
        <w:rPr>
          <w:rFonts w:ascii="Times New Roman" w:hAnsi="Times New Roman" w:cs="Times New Roman"/>
          <w:i/>
          <w:iCs/>
          <w:sz w:val="20"/>
          <w:szCs w:val="20"/>
        </w:rPr>
      </w:pPr>
    </w:p>
    <w:p w14:paraId="3AC43B82" w14:textId="77777777" w:rsidR="00560320" w:rsidRPr="009F1A7D" w:rsidRDefault="00560320" w:rsidP="00560320">
      <w:pPr>
        <w:jc w:val="center"/>
        <w:rPr>
          <w:rFonts w:ascii="Times New Roman" w:hAnsi="Times New Roman" w:cs="Times New Roman"/>
          <w:i/>
          <w:iCs/>
          <w:sz w:val="20"/>
          <w:szCs w:val="20"/>
        </w:rPr>
      </w:pPr>
    </w:p>
    <w:p w14:paraId="152BC066" w14:textId="77777777" w:rsidR="00560320" w:rsidRPr="009F1A7D" w:rsidRDefault="00560320" w:rsidP="00560320">
      <w:pPr>
        <w:pStyle w:val="NormalWeb"/>
        <w:jc w:val="center"/>
        <w:rPr>
          <w:b/>
          <w:bCs/>
          <w:sz w:val="48"/>
          <w:szCs w:val="48"/>
        </w:rPr>
      </w:pPr>
    </w:p>
    <w:p w14:paraId="4A80B82F" w14:textId="77777777" w:rsidR="00560320" w:rsidRPr="009F1A7D" w:rsidRDefault="00560320" w:rsidP="00560320">
      <w:pPr>
        <w:pStyle w:val="NormalWeb"/>
        <w:jc w:val="center"/>
        <w:rPr>
          <w:b/>
          <w:bCs/>
          <w:sz w:val="48"/>
          <w:szCs w:val="48"/>
        </w:rPr>
      </w:pPr>
    </w:p>
    <w:p w14:paraId="4726C694" w14:textId="77777777" w:rsidR="00560320" w:rsidRPr="009F1A7D" w:rsidRDefault="00560320" w:rsidP="00560320">
      <w:pPr>
        <w:pStyle w:val="NormalWeb"/>
        <w:jc w:val="center"/>
        <w:rPr>
          <w:b/>
          <w:bCs/>
          <w:sz w:val="48"/>
          <w:szCs w:val="48"/>
        </w:rPr>
      </w:pPr>
    </w:p>
    <w:p w14:paraId="359CFDFF" w14:textId="77777777" w:rsidR="00560320" w:rsidRPr="009F1A7D" w:rsidRDefault="00560320" w:rsidP="00560320">
      <w:pPr>
        <w:pStyle w:val="NormalWeb"/>
        <w:jc w:val="center"/>
        <w:rPr>
          <w:b/>
          <w:bCs/>
          <w:sz w:val="48"/>
          <w:szCs w:val="48"/>
        </w:rPr>
      </w:pPr>
    </w:p>
    <w:p w14:paraId="62C8FE7E" w14:textId="77777777" w:rsidR="00560320" w:rsidRPr="009F1A7D" w:rsidRDefault="00560320" w:rsidP="00560320">
      <w:pPr>
        <w:pStyle w:val="NormalWeb"/>
        <w:jc w:val="center"/>
        <w:rPr>
          <w:b/>
          <w:bCs/>
          <w:sz w:val="48"/>
          <w:szCs w:val="48"/>
        </w:rPr>
      </w:pPr>
    </w:p>
    <w:p w14:paraId="53D82654" w14:textId="77777777" w:rsidR="00560320" w:rsidRPr="009F1A7D" w:rsidRDefault="00560320" w:rsidP="00560320">
      <w:pPr>
        <w:pStyle w:val="NormalWeb"/>
        <w:jc w:val="center"/>
        <w:rPr>
          <w:b/>
          <w:bCs/>
          <w:sz w:val="48"/>
          <w:szCs w:val="48"/>
        </w:rPr>
      </w:pPr>
    </w:p>
    <w:p w14:paraId="26433657" w14:textId="77777777" w:rsidR="00560320" w:rsidRPr="009F1A7D" w:rsidRDefault="00560320" w:rsidP="00560320">
      <w:pPr>
        <w:pStyle w:val="NormalWeb"/>
        <w:jc w:val="center"/>
        <w:rPr>
          <w:b/>
          <w:bCs/>
          <w:sz w:val="48"/>
          <w:szCs w:val="48"/>
        </w:rPr>
      </w:pPr>
    </w:p>
    <w:p w14:paraId="7B886891" w14:textId="77777777" w:rsidR="00560320" w:rsidRPr="009F1A7D" w:rsidRDefault="00560320" w:rsidP="00560320">
      <w:pPr>
        <w:pStyle w:val="NormalWeb"/>
        <w:jc w:val="center"/>
        <w:rPr>
          <w:b/>
          <w:bCs/>
          <w:sz w:val="48"/>
          <w:szCs w:val="48"/>
        </w:rPr>
      </w:pPr>
    </w:p>
    <w:p w14:paraId="3B206F06" w14:textId="77777777" w:rsidR="00560320" w:rsidRPr="009F1A7D" w:rsidRDefault="00560320" w:rsidP="00560320">
      <w:pPr>
        <w:pStyle w:val="NormalWeb"/>
        <w:jc w:val="center"/>
        <w:rPr>
          <w:b/>
          <w:bCs/>
          <w:sz w:val="48"/>
          <w:szCs w:val="48"/>
        </w:rPr>
      </w:pPr>
      <w:r w:rsidRPr="009F1A7D">
        <w:rPr>
          <w:b/>
          <w:bCs/>
          <w:sz w:val="48"/>
          <w:szCs w:val="48"/>
        </w:rPr>
        <w:lastRenderedPageBreak/>
        <w:t>Importants Q&amp;A</w:t>
      </w:r>
    </w:p>
    <w:p w14:paraId="665005D4" w14:textId="77777777" w:rsidR="00560320" w:rsidRPr="009F1A7D" w:rsidRDefault="00560320" w:rsidP="00560320">
      <w:pPr>
        <w:pStyle w:val="NormalWeb"/>
      </w:pPr>
      <w:r w:rsidRPr="009F1A7D">
        <w:t>El símbolo que denota cualquier carácter es</w:t>
      </w:r>
      <w:r w:rsidRPr="009F1A7D">
        <w:rPr>
          <w:b/>
          <w:bCs/>
        </w:rPr>
        <w:t>: “ . ” (dot)</w:t>
      </w:r>
    </w:p>
    <w:p w14:paraId="26FC8F40" w14:textId="77777777" w:rsidR="00560320" w:rsidRPr="009F1A7D" w:rsidRDefault="00560320" w:rsidP="00560320">
      <w:pPr>
        <w:pStyle w:val="NormalWeb"/>
        <w:rPr>
          <w:b/>
          <w:bCs/>
        </w:rPr>
      </w:pPr>
      <w:r w:rsidRPr="009F1A7D">
        <w:t xml:space="preserve">Si quisiera hacer que una expresión no distinga entre mayúsculas y minúsculas, debo agregarle la bandera:    </w:t>
      </w:r>
      <w:r w:rsidRPr="009F1A7D">
        <w:rPr>
          <w:b/>
          <w:bCs/>
        </w:rPr>
        <w:t>-i</w:t>
      </w:r>
    </w:p>
    <w:p w14:paraId="4210600B" w14:textId="77777777" w:rsidR="00560320" w:rsidRPr="009F1A7D" w:rsidRDefault="00560320" w:rsidP="00560320">
      <w:pPr>
        <w:pStyle w:val="NormalWeb"/>
      </w:pPr>
      <w:r w:rsidRPr="009F1A7D">
        <w:t xml:space="preserve">El patrón </w:t>
      </w:r>
      <w:r w:rsidRPr="009F1A7D">
        <w:rPr>
          <w:i/>
          <w:iCs/>
        </w:rPr>
        <w:t>a.</w:t>
      </w:r>
      <w:r w:rsidRPr="009F1A7D">
        <w:t xml:space="preserve"> significa exactamente: </w:t>
      </w:r>
      <w:r w:rsidRPr="009F1A7D">
        <w:rPr>
          <w:b/>
          <w:bCs/>
        </w:rPr>
        <w:t xml:space="preserve">Una </w:t>
      </w:r>
      <w:r w:rsidRPr="009F1A7D">
        <w:rPr>
          <w:b/>
          <w:bCs/>
          <w:i/>
          <w:iCs/>
        </w:rPr>
        <w:t>a</w:t>
      </w:r>
      <w:r w:rsidRPr="009F1A7D">
        <w:rPr>
          <w:b/>
          <w:bCs/>
        </w:rPr>
        <w:t xml:space="preserve"> o cualquier otro carácter</w:t>
      </w:r>
    </w:p>
    <w:p w14:paraId="09415F04" w14:textId="77777777" w:rsidR="00560320" w:rsidRPr="009F1A7D" w:rsidRDefault="00560320" w:rsidP="00560320">
      <w:pPr>
        <w:pStyle w:val="NormalWeb"/>
        <w:rPr>
          <w:b/>
          <w:bCs/>
          <w:i/>
          <w:iCs/>
        </w:rPr>
      </w:pPr>
      <w:r w:rsidRPr="009F1A7D">
        <w:t xml:space="preserve">El patrón </w:t>
      </w:r>
      <w:r w:rsidRPr="009F1A7D">
        <w:rPr>
          <w:rStyle w:val="CdigoHTML"/>
          <w:rFonts w:ascii="Times New Roman" w:hAnsi="Times New Roman" w:cs="Times New Roman"/>
          <w:sz w:val="24"/>
          <w:szCs w:val="24"/>
        </w:rPr>
        <w:t>a*</w:t>
      </w:r>
      <w:r w:rsidRPr="009F1A7D">
        <w:t xml:space="preserve"> significa exactamente: </w:t>
      </w:r>
      <w:r w:rsidRPr="009F1A7D">
        <w:rPr>
          <w:b/>
          <w:bCs/>
        </w:rPr>
        <w:t xml:space="preserve">Cero o más </w:t>
      </w:r>
      <w:r w:rsidRPr="009F1A7D">
        <w:rPr>
          <w:b/>
          <w:bCs/>
          <w:i/>
          <w:iCs/>
        </w:rPr>
        <w:t>a</w:t>
      </w:r>
    </w:p>
    <w:p w14:paraId="2BE6C7D7" w14:textId="77777777" w:rsidR="00560320" w:rsidRPr="009F1A7D" w:rsidRDefault="00560320" w:rsidP="00560320">
      <w:pPr>
        <w:pStyle w:val="NormalWeb"/>
        <w:rPr>
          <w:b/>
          <w:bCs/>
        </w:rPr>
      </w:pPr>
      <w:r w:rsidRPr="009F1A7D">
        <w:t xml:space="preserve">El patrón </w:t>
      </w:r>
      <w:r w:rsidRPr="009F1A7D">
        <w:rPr>
          <w:rStyle w:val="CdigoHTML"/>
          <w:rFonts w:ascii="Times New Roman" w:hAnsi="Times New Roman" w:cs="Times New Roman"/>
          <w:sz w:val="24"/>
          <w:szCs w:val="24"/>
        </w:rPr>
        <w:t>a?</w:t>
      </w:r>
      <w:r w:rsidRPr="009F1A7D">
        <w:t xml:space="preserve"> significa exactamente: </w:t>
      </w:r>
      <w:r w:rsidRPr="009F1A7D">
        <w:rPr>
          <w:b/>
          <w:bCs/>
        </w:rPr>
        <w:t xml:space="preserve">Cero o solo una </w:t>
      </w:r>
      <w:r w:rsidRPr="009F1A7D">
        <w:rPr>
          <w:b/>
          <w:bCs/>
          <w:i/>
          <w:iCs/>
        </w:rPr>
        <w:t>a</w:t>
      </w:r>
    </w:p>
    <w:p w14:paraId="4F8D3D19" w14:textId="77777777" w:rsidR="00560320" w:rsidRPr="009F1A7D" w:rsidRDefault="00560320" w:rsidP="00560320">
      <w:pPr>
        <w:pStyle w:val="NormalWeb"/>
        <w:rPr>
          <w:b/>
          <w:bCs/>
          <w:i/>
          <w:iCs/>
        </w:rPr>
      </w:pPr>
      <w:r w:rsidRPr="009F1A7D">
        <w:t xml:space="preserve">El patrón </w:t>
      </w:r>
      <w:r w:rsidRPr="009F1A7D">
        <w:rPr>
          <w:rStyle w:val="CdigoHTML"/>
          <w:rFonts w:ascii="Times New Roman" w:hAnsi="Times New Roman" w:cs="Times New Roman"/>
          <w:sz w:val="24"/>
          <w:szCs w:val="24"/>
        </w:rPr>
        <w:t>a+</w:t>
      </w:r>
      <w:r w:rsidRPr="009F1A7D">
        <w:t xml:space="preserve"> significa exactamente: </w:t>
      </w:r>
      <w:r w:rsidRPr="009F1A7D">
        <w:rPr>
          <w:b/>
          <w:bCs/>
        </w:rPr>
        <w:t>Una o más</w:t>
      </w:r>
      <w:r w:rsidRPr="009F1A7D">
        <w:rPr>
          <w:b/>
          <w:bCs/>
          <w:i/>
          <w:iCs/>
        </w:rPr>
        <w:t xml:space="preserve"> a</w:t>
      </w:r>
    </w:p>
    <w:p w14:paraId="786DD88C" w14:textId="77777777" w:rsidR="00560320" w:rsidRDefault="00560320" w:rsidP="00560320">
      <w:pPr>
        <w:pStyle w:val="NormalWeb"/>
        <w:rPr>
          <w:b/>
          <w:bCs/>
        </w:rPr>
      </w:pPr>
      <w:r w:rsidRPr="009F1A7D">
        <w:t xml:space="preserve">La clase \w es equivalente a:  </w:t>
      </w:r>
      <w:r w:rsidRPr="009F1A7D">
        <w:rPr>
          <w:b/>
          <w:bCs/>
        </w:rPr>
        <w:t>[a-zA-Z0-9]</w:t>
      </w:r>
    </w:p>
    <w:p w14:paraId="2919655A" w14:textId="77777777" w:rsidR="00560320" w:rsidRPr="00360E28" w:rsidRDefault="00560320" w:rsidP="00560320">
      <w:pPr>
        <w:rPr>
          <w:rFonts w:ascii="Times New Roman" w:hAnsi="Times New Roman" w:cs="Times New Roman"/>
          <w:b/>
          <w:bCs/>
        </w:rPr>
      </w:pPr>
      <w:r w:rsidRPr="009F1A7D">
        <w:rPr>
          <w:rFonts w:ascii="Times New Roman" w:hAnsi="Times New Roman" w:cs="Times New Roman"/>
        </w:rPr>
        <w:t>El carácter que denota cualquier fin de línea es:</w:t>
      </w:r>
      <w:r>
        <w:rPr>
          <w:rFonts w:ascii="Times New Roman" w:hAnsi="Times New Roman" w:cs="Times New Roman"/>
        </w:rPr>
        <w:t xml:space="preserve">   </w:t>
      </w:r>
      <w:r w:rsidRPr="00360E28">
        <w:rPr>
          <w:rFonts w:ascii="Times New Roman" w:hAnsi="Times New Roman" w:cs="Times New Roman"/>
          <w:b/>
          <w:bCs/>
        </w:rPr>
        <w:t>\$</w:t>
      </w:r>
    </w:p>
    <w:p w14:paraId="4E51F627" w14:textId="77777777" w:rsidR="00560320" w:rsidRPr="009F1A7D" w:rsidRDefault="00560320" w:rsidP="00560320">
      <w:pPr>
        <w:rPr>
          <w:rFonts w:ascii="Times New Roman" w:hAnsi="Times New Roman" w:cs="Times New Roman"/>
          <w:sz w:val="24"/>
          <w:szCs w:val="24"/>
        </w:rPr>
      </w:pPr>
      <w:r w:rsidRPr="009F1A7D">
        <w:rPr>
          <w:rFonts w:ascii="Times New Roman" w:hAnsi="Times New Roman" w:cs="Times New Roman"/>
          <w:sz w:val="24"/>
          <w:szCs w:val="24"/>
        </w:rPr>
        <w:t xml:space="preserve">Si quiero encontrar grupos de sólo 3 caracteres numéricos, cuál de las siguientes expresiones NO funciona: </w:t>
      </w:r>
    </w:p>
    <w:p w14:paraId="395D0272" w14:textId="77777777" w:rsidR="00560320" w:rsidRPr="009F1A7D" w:rsidRDefault="00560320" w:rsidP="00560320">
      <w:pPr>
        <w:jc w:val="center"/>
        <w:rPr>
          <w:rFonts w:ascii="Times New Roman" w:hAnsi="Times New Roman" w:cs="Times New Roman"/>
        </w:rPr>
      </w:pPr>
      <w:r w:rsidRPr="009F1A7D">
        <w:rPr>
          <w:rFonts w:ascii="Times New Roman" w:hAnsi="Times New Roman" w:cs="Times New Roman"/>
          <w:noProof/>
        </w:rPr>
        <w:drawing>
          <wp:inline distT="0" distB="0" distL="0" distR="0" wp14:anchorId="698B36A6" wp14:editId="3306DC18">
            <wp:extent cx="2085975" cy="2333625"/>
            <wp:effectExtent l="76200" t="76200" r="142875" b="1428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85975"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33A5CF" w14:textId="77777777" w:rsidR="00560320" w:rsidRPr="009F1A7D" w:rsidRDefault="00560320" w:rsidP="00560320">
      <w:pPr>
        <w:rPr>
          <w:rFonts w:ascii="Times New Roman" w:hAnsi="Times New Roman" w:cs="Times New Roman"/>
          <w:b/>
          <w:bCs/>
          <w:sz w:val="24"/>
          <w:szCs w:val="24"/>
        </w:rPr>
      </w:pPr>
      <w:r w:rsidRPr="009F1A7D">
        <w:rPr>
          <w:rFonts w:ascii="Times New Roman" w:hAnsi="Times New Roman" w:cs="Times New Roman"/>
          <w:sz w:val="24"/>
          <w:szCs w:val="24"/>
        </w:rPr>
        <w:t xml:space="preserve">Una expresión greedy significa que se intentará encontrar el patrón: </w:t>
      </w:r>
      <w:r w:rsidRPr="009F1A7D">
        <w:rPr>
          <w:rFonts w:ascii="Times New Roman" w:hAnsi="Times New Roman" w:cs="Times New Roman"/>
          <w:b/>
          <w:bCs/>
          <w:sz w:val="24"/>
          <w:szCs w:val="24"/>
        </w:rPr>
        <w:t>Tantas veces como sea posible</w:t>
      </w:r>
    </w:p>
    <w:p w14:paraId="186CBA3D" w14:textId="77777777" w:rsidR="00560320" w:rsidRPr="009F1A7D" w:rsidRDefault="00560320" w:rsidP="00560320">
      <w:pPr>
        <w:rPr>
          <w:rFonts w:ascii="Times New Roman" w:hAnsi="Times New Roman" w:cs="Times New Roman"/>
          <w:sz w:val="24"/>
          <w:szCs w:val="24"/>
        </w:rPr>
      </w:pPr>
      <w:r w:rsidRPr="009F1A7D">
        <w:rPr>
          <w:rFonts w:ascii="Times New Roman" w:hAnsi="Times New Roman" w:cs="Times New Roman"/>
          <w:sz w:val="24"/>
          <w:szCs w:val="24"/>
        </w:rPr>
        <w:t xml:space="preserve">La expresión ^1.* encuentra: </w:t>
      </w:r>
      <w:r w:rsidRPr="009F1A7D">
        <w:rPr>
          <w:rFonts w:ascii="Times New Roman" w:hAnsi="Times New Roman" w:cs="Times New Roman"/>
          <w:b/>
          <w:bCs/>
          <w:sz w:val="24"/>
          <w:szCs w:val="24"/>
        </w:rPr>
        <w:t>Una línea que empiece con 1</w:t>
      </w:r>
    </w:p>
    <w:p w14:paraId="1E3166F1" w14:textId="77777777" w:rsidR="00560320" w:rsidRPr="00D54DC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D54DCD">
        <w:rPr>
          <w:rFonts w:ascii="Times New Roman" w:eastAsia="Times New Roman" w:hAnsi="Times New Roman" w:cs="Times New Roman"/>
          <w:sz w:val="24"/>
          <w:szCs w:val="24"/>
          <w:lang w:eastAsia="es-CO"/>
        </w:rPr>
        <w:t>Cuál de las siguientes líneas SÍ hará match con la expresión</w:t>
      </w:r>
    </w:p>
    <w:p w14:paraId="6846E88A"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05A75A67" wp14:editId="0043DD4A">
            <wp:extent cx="2066925" cy="304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6925" cy="304800"/>
                    </a:xfrm>
                    <a:prstGeom prst="rect">
                      <a:avLst/>
                    </a:prstGeom>
                  </pic:spPr>
                </pic:pic>
              </a:graphicData>
            </a:graphic>
          </wp:inline>
        </w:drawing>
      </w:r>
    </w:p>
    <w:p w14:paraId="0353F0CB" w14:textId="77777777" w:rsidR="00560320"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lastRenderedPageBreak/>
        <w:drawing>
          <wp:inline distT="0" distB="0" distL="0" distR="0" wp14:anchorId="468D1861" wp14:editId="2DED196F">
            <wp:extent cx="2200275" cy="2457450"/>
            <wp:effectExtent l="76200" t="76200" r="142875" b="133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02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95C7C" w14:textId="77777777" w:rsidR="00560320" w:rsidRPr="009F1A7D" w:rsidRDefault="00560320" w:rsidP="00560320">
      <w:pPr>
        <w:jc w:val="center"/>
        <w:rPr>
          <w:rFonts w:ascii="Times New Roman" w:hAnsi="Times New Roman" w:cs="Times New Roman"/>
          <w:sz w:val="20"/>
          <w:szCs w:val="20"/>
        </w:rPr>
      </w:pPr>
    </w:p>
    <w:p w14:paraId="076DD87F" w14:textId="77777777" w:rsidR="00560320" w:rsidRPr="009F1A7D" w:rsidRDefault="00560320" w:rsidP="00560320">
      <w:pPr>
        <w:rPr>
          <w:rFonts w:ascii="Times New Roman" w:hAnsi="Times New Roman" w:cs="Times New Roman"/>
          <w:sz w:val="24"/>
          <w:szCs w:val="24"/>
        </w:rPr>
      </w:pPr>
      <w:r w:rsidRPr="009F1A7D">
        <w:rPr>
          <w:rFonts w:ascii="Times New Roman" w:hAnsi="Times New Roman" w:cs="Times New Roman"/>
          <w:sz w:val="24"/>
          <w:szCs w:val="24"/>
        </w:rPr>
        <w:t xml:space="preserve">Cuando tenemos un problema y lo planeamos solucionar con expresiones regulares, entonces: </w:t>
      </w:r>
      <w:r>
        <w:rPr>
          <w:rFonts w:ascii="Times New Roman" w:hAnsi="Times New Roman" w:cs="Times New Roman"/>
          <w:sz w:val="24"/>
          <w:szCs w:val="24"/>
        </w:rPr>
        <w:t xml:space="preserve"> </w:t>
      </w:r>
      <w:r w:rsidRPr="009F1A7D">
        <w:rPr>
          <w:rFonts w:ascii="Times New Roman" w:hAnsi="Times New Roman" w:cs="Times New Roman"/>
          <w:b/>
          <w:bCs/>
          <w:sz w:val="24"/>
          <w:szCs w:val="24"/>
        </w:rPr>
        <w:t>Tardaremos un poco más en solucionarlo, pero tendremos una solución robusta y duradera.</w:t>
      </w:r>
    </w:p>
    <w:p w14:paraId="1C172348" w14:textId="77777777" w:rsidR="00560320" w:rsidRPr="009F1A7D" w:rsidRDefault="00560320" w:rsidP="00560320">
      <w:pPr>
        <w:rPr>
          <w:rFonts w:ascii="Times New Roman" w:hAnsi="Times New Roman" w:cs="Times New Roman"/>
        </w:rPr>
      </w:pPr>
    </w:p>
    <w:p w14:paraId="3EB13BE7" w14:textId="77777777" w:rsidR="00560320" w:rsidRPr="009F1A7D" w:rsidRDefault="00560320" w:rsidP="00560320">
      <w:pPr>
        <w:rPr>
          <w:rFonts w:ascii="Times New Roman" w:hAnsi="Times New Roman" w:cs="Times New Roman"/>
        </w:rPr>
      </w:pPr>
      <w:r w:rsidRPr="009F1A7D">
        <w:rPr>
          <w:rFonts w:ascii="Times New Roman" w:hAnsi="Times New Roman" w:cs="Times New Roman"/>
        </w:rPr>
        <w:t>¿Cuál de las siguientes expresiones sería útil para encontrar palabras que empiecen con letra mayúscula?</w:t>
      </w:r>
    </w:p>
    <w:p w14:paraId="3053CFFB" w14:textId="77777777" w:rsidR="00560320" w:rsidRPr="00B552D1"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7BF5712A" wp14:editId="12036128">
            <wp:extent cx="2143125" cy="511716"/>
            <wp:effectExtent l="76200" t="76200" r="123825" b="136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9257"/>
                    <a:stretch/>
                  </pic:blipFill>
                  <pic:spPr bwMode="auto">
                    <a:xfrm>
                      <a:off x="0" y="0"/>
                      <a:ext cx="2143125" cy="511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5E9977" w14:textId="77777777" w:rsidR="00560320" w:rsidRPr="009F1A7D" w:rsidRDefault="00560320" w:rsidP="00560320">
      <w:pPr>
        <w:rPr>
          <w:rFonts w:ascii="Times New Roman" w:hAnsi="Times New Roman" w:cs="Times New Roman"/>
        </w:rPr>
      </w:pPr>
      <w:r w:rsidRPr="009F1A7D">
        <w:rPr>
          <w:rFonts w:ascii="Times New Roman" w:hAnsi="Times New Roman" w:cs="Times New Roman"/>
        </w:rPr>
        <w:t xml:space="preserve">Cuál de las siguientes líneas NO hará match con la expresión </w:t>
      </w:r>
      <w:r w:rsidRPr="009F1A7D">
        <w:rPr>
          <w:rStyle w:val="CdigoHTML"/>
          <w:rFonts w:ascii="Times New Roman" w:eastAsiaTheme="minorHAnsi" w:hAnsi="Times New Roman" w:cs="Times New Roman"/>
        </w:rPr>
        <w:t>/^[\w\s]+$/</w:t>
      </w:r>
      <w:r w:rsidRPr="009F1A7D">
        <w:rPr>
          <w:rFonts w:ascii="Times New Roman" w:hAnsi="Times New Roman" w:cs="Times New Roman"/>
        </w:rPr>
        <w:t>:</w:t>
      </w:r>
    </w:p>
    <w:p w14:paraId="3A32366F" w14:textId="77777777" w:rsidR="00560320" w:rsidRPr="009F1A7D" w:rsidRDefault="00560320" w:rsidP="00560320">
      <w:pPr>
        <w:jc w:val="center"/>
        <w:rPr>
          <w:rFonts w:ascii="Times New Roman" w:hAnsi="Times New Roman" w:cs="Times New Roman"/>
          <w:i/>
          <w:iCs/>
          <w:sz w:val="20"/>
          <w:szCs w:val="20"/>
        </w:rPr>
      </w:pPr>
      <w:r>
        <w:rPr>
          <w:noProof/>
        </w:rPr>
        <w:drawing>
          <wp:inline distT="0" distB="0" distL="0" distR="0" wp14:anchorId="26B2E99D" wp14:editId="38B8FAB6">
            <wp:extent cx="2238375" cy="2438400"/>
            <wp:effectExtent l="76200" t="76200" r="142875" b="133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83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F0FC0" w14:textId="77777777" w:rsidR="00560320" w:rsidRPr="009F1A7D" w:rsidRDefault="00560320" w:rsidP="00560320">
      <w:pPr>
        <w:rPr>
          <w:rFonts w:ascii="Times New Roman" w:hAnsi="Times New Roman" w:cs="Times New Roman"/>
          <w:i/>
          <w:iCs/>
          <w:sz w:val="20"/>
          <w:szCs w:val="20"/>
        </w:rPr>
      </w:pPr>
    </w:p>
    <w:p w14:paraId="60EC00E7" w14:textId="77777777" w:rsidR="00560320" w:rsidRPr="009F1A7D" w:rsidRDefault="00560320" w:rsidP="00560320">
      <w:pPr>
        <w:rPr>
          <w:rFonts w:ascii="Times New Roman" w:hAnsi="Times New Roman" w:cs="Times New Roman"/>
        </w:rPr>
      </w:pPr>
      <w:r w:rsidRPr="009F1A7D">
        <w:rPr>
          <w:rFonts w:ascii="Times New Roman" w:hAnsi="Times New Roman" w:cs="Times New Roman"/>
        </w:rPr>
        <w:t>Supongamos que tenemos un archivo csv con códigos de producto, todos los códigos son dos caracteres seguidos por 8 a 10 dígitos, pero sólo queremos los productos que empiecen con AB o CD, ¿qué expresión usarías?</w:t>
      </w:r>
    </w:p>
    <w:p w14:paraId="58EB9B0C"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2B76E751" wp14:editId="0B94E80B">
            <wp:extent cx="2819400" cy="739302"/>
            <wp:effectExtent l="76200" t="76200" r="133350" b="13716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0488"/>
                    <a:stretch/>
                  </pic:blipFill>
                  <pic:spPr bwMode="auto">
                    <a:xfrm>
                      <a:off x="0" y="0"/>
                      <a:ext cx="2819400" cy="739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A8023C" w14:textId="77777777" w:rsidR="00560320" w:rsidRPr="009F1A7D" w:rsidRDefault="00560320" w:rsidP="00560320">
      <w:pPr>
        <w:rPr>
          <w:rFonts w:ascii="Times New Roman" w:hAnsi="Times New Roman" w:cs="Times New Roman"/>
          <w:i/>
          <w:iCs/>
          <w:sz w:val="20"/>
          <w:szCs w:val="20"/>
        </w:rPr>
      </w:pPr>
    </w:p>
    <w:p w14:paraId="056AA0B3" w14:textId="77777777" w:rsidR="00560320" w:rsidRPr="00B876ED" w:rsidRDefault="00560320" w:rsidP="00560320">
      <w:pPr>
        <w:rPr>
          <w:rFonts w:ascii="Times New Roman" w:hAnsi="Times New Roman" w:cs="Times New Roman"/>
        </w:rPr>
      </w:pPr>
      <w:r w:rsidRPr="009F1A7D">
        <w:rPr>
          <w:rFonts w:ascii="Times New Roman" w:hAnsi="Times New Roman" w:cs="Times New Roman"/>
        </w:rPr>
        <w:t xml:space="preserve">La expresión </w:t>
      </w:r>
      <w:r w:rsidRPr="009F1A7D">
        <w:rPr>
          <w:rStyle w:val="CdigoHTML"/>
          <w:rFonts w:ascii="Times New Roman" w:eastAsiaTheme="minorHAnsi" w:hAnsi="Times New Roman" w:cs="Times New Roman"/>
        </w:rPr>
        <w:t>[^rm][a-z]+</w:t>
      </w:r>
      <w:r w:rsidRPr="009F1A7D">
        <w:rPr>
          <w:rFonts w:ascii="Times New Roman" w:hAnsi="Times New Roman" w:cs="Times New Roman"/>
        </w:rPr>
        <w:t xml:space="preserve"> encontrará:</w:t>
      </w:r>
    </w:p>
    <w:p w14:paraId="66A3B1E4" w14:textId="77777777" w:rsidR="00560320" w:rsidRPr="009F1A7D" w:rsidRDefault="00560320" w:rsidP="00560320">
      <w:pPr>
        <w:jc w:val="center"/>
        <w:rPr>
          <w:rFonts w:ascii="Times New Roman" w:hAnsi="Times New Roman" w:cs="Times New Roman"/>
          <w:i/>
          <w:iCs/>
          <w:sz w:val="20"/>
          <w:szCs w:val="20"/>
        </w:rPr>
      </w:pPr>
      <w:r>
        <w:rPr>
          <w:noProof/>
        </w:rPr>
        <w:drawing>
          <wp:inline distT="0" distB="0" distL="0" distR="0" wp14:anchorId="6A96AAC3" wp14:editId="3121E098">
            <wp:extent cx="4486275" cy="2486025"/>
            <wp:effectExtent l="76200" t="76200" r="142875" b="1428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6275"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C60E1" w14:textId="77777777" w:rsidR="00560320" w:rsidRPr="00867AAD" w:rsidRDefault="00560320" w:rsidP="00560320">
      <w:pPr>
        <w:rPr>
          <w:rFonts w:ascii="Times New Roman" w:hAnsi="Times New Roman" w:cs="Times New Roman"/>
        </w:rPr>
      </w:pPr>
      <w:r w:rsidRPr="009F1A7D">
        <w:rPr>
          <w:rFonts w:ascii="Times New Roman" w:hAnsi="Times New Roman" w:cs="Times New Roman"/>
        </w:rPr>
        <w:t xml:space="preserve">El patrón </w:t>
      </w:r>
      <w:r w:rsidRPr="009F1A7D">
        <w:rPr>
          <w:rStyle w:val="CdigoHTML"/>
          <w:rFonts w:ascii="Times New Roman" w:eastAsiaTheme="minorHAnsi" w:hAnsi="Times New Roman" w:cs="Times New Roman"/>
        </w:rPr>
        <w:t>/(\d+?</w:t>
      </w:r>
      <w:proofErr w:type="gramStart"/>
      <w:r w:rsidRPr="009F1A7D">
        <w:rPr>
          <w:rStyle w:val="CdigoHTML"/>
          <w:rFonts w:ascii="Times New Roman" w:eastAsiaTheme="minorHAnsi" w:hAnsi="Times New Roman" w:cs="Times New Roman"/>
        </w:rPr>
        <w:t>),.</w:t>
      </w:r>
      <w:proofErr w:type="gramEnd"/>
      <w:r w:rsidRPr="009F1A7D">
        <w:rPr>
          <w:rStyle w:val="CdigoHTML"/>
          <w:rFonts w:ascii="Times New Roman" w:eastAsiaTheme="minorHAnsi" w:hAnsi="Times New Roman" w:cs="Times New Roman"/>
        </w:rPr>
        <w:t>*/</w:t>
      </w:r>
      <w:r w:rsidRPr="009F1A7D">
        <w:rPr>
          <w:rFonts w:ascii="Times New Roman" w:hAnsi="Times New Roman" w:cs="Times New Roman"/>
        </w:rPr>
        <w:t xml:space="preserve"> qué match tendría? (representando al match de la forma [ab]):</w:t>
      </w:r>
    </w:p>
    <w:p w14:paraId="774D6489" w14:textId="77777777" w:rsidR="00560320" w:rsidRPr="009F1A7D" w:rsidRDefault="00560320" w:rsidP="00560320">
      <w:pPr>
        <w:jc w:val="center"/>
        <w:rPr>
          <w:rFonts w:ascii="Times New Roman" w:hAnsi="Times New Roman" w:cs="Times New Roman"/>
          <w:i/>
          <w:iCs/>
          <w:sz w:val="20"/>
          <w:szCs w:val="20"/>
        </w:rPr>
      </w:pPr>
      <w:r>
        <w:rPr>
          <w:noProof/>
        </w:rPr>
        <w:lastRenderedPageBreak/>
        <w:drawing>
          <wp:inline distT="0" distB="0" distL="0" distR="0" wp14:anchorId="7BB1F451" wp14:editId="74F6C41B">
            <wp:extent cx="2114550" cy="2533650"/>
            <wp:effectExtent l="76200" t="76200" r="133350" b="133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45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BBD7B" w14:textId="77777777" w:rsidR="00560320" w:rsidRPr="00261F83" w:rsidRDefault="00560320" w:rsidP="00261F83">
      <w:pPr>
        <w:ind w:left="4956" w:hanging="4956"/>
        <w:rPr>
          <w:rFonts w:ascii="Times New Roman" w:hAnsi="Times New Roman" w:cs="Times New Roman"/>
          <w:sz w:val="24"/>
          <w:szCs w:val="24"/>
        </w:rPr>
      </w:pPr>
    </w:p>
    <w:sectPr w:rsidR="00560320" w:rsidRPr="00261F8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05735"/>
    <w:multiLevelType w:val="multilevel"/>
    <w:tmpl w:val="A1F6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4611C"/>
    <w:multiLevelType w:val="multilevel"/>
    <w:tmpl w:val="925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818E6"/>
    <w:multiLevelType w:val="multilevel"/>
    <w:tmpl w:val="B4E6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F7F97"/>
    <w:multiLevelType w:val="multilevel"/>
    <w:tmpl w:val="41C2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9A2F22"/>
    <w:multiLevelType w:val="multilevel"/>
    <w:tmpl w:val="D82C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D237E"/>
    <w:multiLevelType w:val="multilevel"/>
    <w:tmpl w:val="AD32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581356"/>
    <w:multiLevelType w:val="multilevel"/>
    <w:tmpl w:val="ECA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EA7191"/>
    <w:multiLevelType w:val="multilevel"/>
    <w:tmpl w:val="293C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B10DFB"/>
    <w:multiLevelType w:val="multilevel"/>
    <w:tmpl w:val="1FB8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CC5AEE"/>
    <w:multiLevelType w:val="multilevel"/>
    <w:tmpl w:val="6B78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202AE"/>
    <w:multiLevelType w:val="multilevel"/>
    <w:tmpl w:val="04D2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7B3F2D"/>
    <w:multiLevelType w:val="multilevel"/>
    <w:tmpl w:val="A1A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4D13D5"/>
    <w:multiLevelType w:val="multilevel"/>
    <w:tmpl w:val="0CE2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F95791"/>
    <w:multiLevelType w:val="hybridMultilevel"/>
    <w:tmpl w:val="5C0CAF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6420C25"/>
    <w:multiLevelType w:val="multilevel"/>
    <w:tmpl w:val="409C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A85D32"/>
    <w:multiLevelType w:val="multilevel"/>
    <w:tmpl w:val="35DC8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24B7D"/>
    <w:multiLevelType w:val="hybridMultilevel"/>
    <w:tmpl w:val="79D2FE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F360CC0"/>
    <w:multiLevelType w:val="multilevel"/>
    <w:tmpl w:val="944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5"/>
  </w:num>
  <w:num w:numId="3">
    <w:abstractNumId w:val="11"/>
  </w:num>
  <w:num w:numId="4">
    <w:abstractNumId w:val="5"/>
  </w:num>
  <w:num w:numId="5">
    <w:abstractNumId w:val="0"/>
  </w:num>
  <w:num w:numId="6">
    <w:abstractNumId w:val="17"/>
  </w:num>
  <w:num w:numId="7">
    <w:abstractNumId w:val="12"/>
  </w:num>
  <w:num w:numId="8">
    <w:abstractNumId w:val="1"/>
  </w:num>
  <w:num w:numId="9">
    <w:abstractNumId w:val="16"/>
  </w:num>
  <w:num w:numId="10">
    <w:abstractNumId w:val="13"/>
  </w:num>
  <w:num w:numId="11">
    <w:abstractNumId w:val="7"/>
  </w:num>
  <w:num w:numId="12">
    <w:abstractNumId w:val="2"/>
  </w:num>
  <w:num w:numId="13">
    <w:abstractNumId w:val="9"/>
  </w:num>
  <w:num w:numId="14">
    <w:abstractNumId w:val="8"/>
  </w:num>
  <w:num w:numId="15">
    <w:abstractNumId w:val="3"/>
  </w:num>
  <w:num w:numId="16">
    <w:abstractNumId w:val="14"/>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FF"/>
    <w:rsid w:val="00025CA9"/>
    <w:rsid w:val="00041BFF"/>
    <w:rsid w:val="00045EEB"/>
    <w:rsid w:val="00066890"/>
    <w:rsid w:val="000740AC"/>
    <w:rsid w:val="000A76AE"/>
    <w:rsid w:val="000C26AF"/>
    <w:rsid w:val="000D7979"/>
    <w:rsid w:val="000E196D"/>
    <w:rsid w:val="00133E16"/>
    <w:rsid w:val="00135569"/>
    <w:rsid w:val="001409F4"/>
    <w:rsid w:val="001527E4"/>
    <w:rsid w:val="00154E56"/>
    <w:rsid w:val="00165A42"/>
    <w:rsid w:val="001A3D46"/>
    <w:rsid w:val="001C424E"/>
    <w:rsid w:val="002256F1"/>
    <w:rsid w:val="00261F83"/>
    <w:rsid w:val="002D6FBE"/>
    <w:rsid w:val="00371B3C"/>
    <w:rsid w:val="00392D47"/>
    <w:rsid w:val="003A3C45"/>
    <w:rsid w:val="003B4EDB"/>
    <w:rsid w:val="003D788D"/>
    <w:rsid w:val="00431F77"/>
    <w:rsid w:val="00456580"/>
    <w:rsid w:val="0046003E"/>
    <w:rsid w:val="00477FE8"/>
    <w:rsid w:val="004B1D7B"/>
    <w:rsid w:val="004C5311"/>
    <w:rsid w:val="00517E84"/>
    <w:rsid w:val="00560320"/>
    <w:rsid w:val="005B6E75"/>
    <w:rsid w:val="005E0078"/>
    <w:rsid w:val="00630059"/>
    <w:rsid w:val="00657EBF"/>
    <w:rsid w:val="00695E01"/>
    <w:rsid w:val="00695F4D"/>
    <w:rsid w:val="006C5EE7"/>
    <w:rsid w:val="006E60EA"/>
    <w:rsid w:val="00720BCC"/>
    <w:rsid w:val="007E4F6D"/>
    <w:rsid w:val="008245AB"/>
    <w:rsid w:val="008A6A99"/>
    <w:rsid w:val="008C4591"/>
    <w:rsid w:val="009505D9"/>
    <w:rsid w:val="00954C2D"/>
    <w:rsid w:val="009743AB"/>
    <w:rsid w:val="0097768D"/>
    <w:rsid w:val="00995ECD"/>
    <w:rsid w:val="009B2426"/>
    <w:rsid w:val="009D7142"/>
    <w:rsid w:val="009E5DC7"/>
    <w:rsid w:val="009F3CA9"/>
    <w:rsid w:val="00A05F41"/>
    <w:rsid w:val="00AD7EFD"/>
    <w:rsid w:val="00AF01C4"/>
    <w:rsid w:val="00B320CA"/>
    <w:rsid w:val="00B71B5F"/>
    <w:rsid w:val="00BA03C0"/>
    <w:rsid w:val="00BF3DBE"/>
    <w:rsid w:val="00C05C46"/>
    <w:rsid w:val="00C1782A"/>
    <w:rsid w:val="00C2412D"/>
    <w:rsid w:val="00C423E8"/>
    <w:rsid w:val="00C56DDF"/>
    <w:rsid w:val="00CE5C5F"/>
    <w:rsid w:val="00D07108"/>
    <w:rsid w:val="00D46262"/>
    <w:rsid w:val="00D63982"/>
    <w:rsid w:val="00D63C00"/>
    <w:rsid w:val="00D65A30"/>
    <w:rsid w:val="00D66690"/>
    <w:rsid w:val="00D7065D"/>
    <w:rsid w:val="00DA091D"/>
    <w:rsid w:val="00DC7C80"/>
    <w:rsid w:val="00DD0CC6"/>
    <w:rsid w:val="00E15489"/>
    <w:rsid w:val="00E635E5"/>
    <w:rsid w:val="00E71701"/>
    <w:rsid w:val="00E85ABF"/>
    <w:rsid w:val="00EC246E"/>
    <w:rsid w:val="00F42EE9"/>
    <w:rsid w:val="00F624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A334B"/>
  <w15:chartTrackingRefBased/>
  <w15:docId w15:val="{E61A749F-E6E8-4FE7-9073-557FCC233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65A4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unhideWhenUsed/>
    <w:qFormat/>
    <w:rsid w:val="008A6A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B1D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5A42"/>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4B1D7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3Car">
    <w:name w:val="Título 3 Car"/>
    <w:basedOn w:val="Fuentedeprrafopredeter"/>
    <w:link w:val="Ttulo3"/>
    <w:uiPriority w:val="9"/>
    <w:rsid w:val="004B1D7B"/>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4B1D7B"/>
    <w:rPr>
      <w:b/>
      <w:bCs/>
    </w:rPr>
  </w:style>
  <w:style w:type="character" w:customStyle="1" w:styleId="Ttulo2Car">
    <w:name w:val="Título 2 Car"/>
    <w:basedOn w:val="Fuentedeprrafopredeter"/>
    <w:link w:val="Ttulo2"/>
    <w:uiPriority w:val="9"/>
    <w:rsid w:val="008A6A99"/>
    <w:rPr>
      <w:rFonts w:asciiTheme="majorHAnsi" w:eastAsiaTheme="majorEastAsia" w:hAnsiTheme="majorHAnsi" w:cstheme="majorBidi"/>
      <w:color w:val="2F5496" w:themeColor="accent1" w:themeShade="BF"/>
      <w:sz w:val="26"/>
      <w:szCs w:val="26"/>
    </w:rPr>
  </w:style>
  <w:style w:type="character" w:styleId="CdigoHTML">
    <w:name w:val="HTML Code"/>
    <w:basedOn w:val="Fuentedeprrafopredeter"/>
    <w:uiPriority w:val="99"/>
    <w:semiHidden/>
    <w:unhideWhenUsed/>
    <w:rsid w:val="008A6A9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8A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8A6A99"/>
    <w:rPr>
      <w:rFonts w:ascii="Courier New" w:eastAsia="Times New Roman" w:hAnsi="Courier New" w:cs="Courier New"/>
      <w:sz w:val="20"/>
      <w:szCs w:val="20"/>
      <w:lang w:eastAsia="es-CO"/>
    </w:rPr>
  </w:style>
  <w:style w:type="character" w:customStyle="1" w:styleId="hljs-selector-class">
    <w:name w:val="hljs-selector-class"/>
    <w:basedOn w:val="Fuentedeprrafopredeter"/>
    <w:rsid w:val="008A6A99"/>
  </w:style>
  <w:style w:type="character" w:customStyle="1" w:styleId="hljs-section">
    <w:name w:val="hljs-section"/>
    <w:basedOn w:val="Fuentedeprrafopredeter"/>
    <w:rsid w:val="008A6A99"/>
  </w:style>
  <w:style w:type="character" w:customStyle="1" w:styleId="hljs-quote">
    <w:name w:val="hljs-quote"/>
    <w:basedOn w:val="Fuentedeprrafopredeter"/>
    <w:rsid w:val="008A6A99"/>
  </w:style>
  <w:style w:type="character" w:customStyle="1" w:styleId="hljs-selector-tag">
    <w:name w:val="hljs-selector-tag"/>
    <w:basedOn w:val="Fuentedeprrafopredeter"/>
    <w:rsid w:val="008A6A99"/>
  </w:style>
  <w:style w:type="character" w:customStyle="1" w:styleId="hljs-keyword">
    <w:name w:val="hljs-keyword"/>
    <w:basedOn w:val="Fuentedeprrafopredeter"/>
    <w:rsid w:val="008A6A99"/>
  </w:style>
  <w:style w:type="character" w:customStyle="1" w:styleId="hljs-regexp">
    <w:name w:val="hljs-regexp"/>
    <w:basedOn w:val="Fuentedeprrafopredeter"/>
    <w:rsid w:val="008A6A99"/>
  </w:style>
  <w:style w:type="character" w:styleId="Hipervnculo">
    <w:name w:val="Hyperlink"/>
    <w:basedOn w:val="Fuentedeprrafopredeter"/>
    <w:uiPriority w:val="99"/>
    <w:semiHidden/>
    <w:unhideWhenUsed/>
    <w:rsid w:val="00AF01C4"/>
    <w:rPr>
      <w:color w:val="0000FF"/>
      <w:u w:val="single"/>
    </w:rPr>
  </w:style>
  <w:style w:type="paragraph" w:styleId="Prrafodelista">
    <w:name w:val="List Paragraph"/>
    <w:basedOn w:val="Normal"/>
    <w:uiPriority w:val="34"/>
    <w:qFormat/>
    <w:rsid w:val="00E717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81131">
      <w:bodyDiv w:val="1"/>
      <w:marLeft w:val="0"/>
      <w:marRight w:val="0"/>
      <w:marTop w:val="0"/>
      <w:marBottom w:val="0"/>
      <w:divBdr>
        <w:top w:val="none" w:sz="0" w:space="0" w:color="auto"/>
        <w:left w:val="none" w:sz="0" w:space="0" w:color="auto"/>
        <w:bottom w:val="none" w:sz="0" w:space="0" w:color="auto"/>
        <w:right w:val="none" w:sz="0" w:space="0" w:color="auto"/>
      </w:divBdr>
    </w:div>
    <w:div w:id="108204156">
      <w:bodyDiv w:val="1"/>
      <w:marLeft w:val="0"/>
      <w:marRight w:val="0"/>
      <w:marTop w:val="0"/>
      <w:marBottom w:val="0"/>
      <w:divBdr>
        <w:top w:val="none" w:sz="0" w:space="0" w:color="auto"/>
        <w:left w:val="none" w:sz="0" w:space="0" w:color="auto"/>
        <w:bottom w:val="none" w:sz="0" w:space="0" w:color="auto"/>
        <w:right w:val="none" w:sz="0" w:space="0" w:color="auto"/>
      </w:divBdr>
    </w:div>
    <w:div w:id="150103214">
      <w:bodyDiv w:val="1"/>
      <w:marLeft w:val="0"/>
      <w:marRight w:val="0"/>
      <w:marTop w:val="0"/>
      <w:marBottom w:val="0"/>
      <w:divBdr>
        <w:top w:val="none" w:sz="0" w:space="0" w:color="auto"/>
        <w:left w:val="none" w:sz="0" w:space="0" w:color="auto"/>
        <w:bottom w:val="none" w:sz="0" w:space="0" w:color="auto"/>
        <w:right w:val="none" w:sz="0" w:space="0" w:color="auto"/>
      </w:divBdr>
    </w:div>
    <w:div w:id="188765879">
      <w:bodyDiv w:val="1"/>
      <w:marLeft w:val="0"/>
      <w:marRight w:val="0"/>
      <w:marTop w:val="0"/>
      <w:marBottom w:val="0"/>
      <w:divBdr>
        <w:top w:val="none" w:sz="0" w:space="0" w:color="auto"/>
        <w:left w:val="none" w:sz="0" w:space="0" w:color="auto"/>
        <w:bottom w:val="none" w:sz="0" w:space="0" w:color="auto"/>
        <w:right w:val="none" w:sz="0" w:space="0" w:color="auto"/>
      </w:divBdr>
    </w:div>
    <w:div w:id="267549360">
      <w:bodyDiv w:val="1"/>
      <w:marLeft w:val="0"/>
      <w:marRight w:val="0"/>
      <w:marTop w:val="0"/>
      <w:marBottom w:val="0"/>
      <w:divBdr>
        <w:top w:val="none" w:sz="0" w:space="0" w:color="auto"/>
        <w:left w:val="none" w:sz="0" w:space="0" w:color="auto"/>
        <w:bottom w:val="none" w:sz="0" w:space="0" w:color="auto"/>
        <w:right w:val="none" w:sz="0" w:space="0" w:color="auto"/>
      </w:divBdr>
    </w:div>
    <w:div w:id="300503145">
      <w:bodyDiv w:val="1"/>
      <w:marLeft w:val="0"/>
      <w:marRight w:val="0"/>
      <w:marTop w:val="0"/>
      <w:marBottom w:val="0"/>
      <w:divBdr>
        <w:top w:val="none" w:sz="0" w:space="0" w:color="auto"/>
        <w:left w:val="none" w:sz="0" w:space="0" w:color="auto"/>
        <w:bottom w:val="none" w:sz="0" w:space="0" w:color="auto"/>
        <w:right w:val="none" w:sz="0" w:space="0" w:color="auto"/>
      </w:divBdr>
    </w:div>
    <w:div w:id="342248660">
      <w:bodyDiv w:val="1"/>
      <w:marLeft w:val="0"/>
      <w:marRight w:val="0"/>
      <w:marTop w:val="0"/>
      <w:marBottom w:val="0"/>
      <w:divBdr>
        <w:top w:val="none" w:sz="0" w:space="0" w:color="auto"/>
        <w:left w:val="none" w:sz="0" w:space="0" w:color="auto"/>
        <w:bottom w:val="none" w:sz="0" w:space="0" w:color="auto"/>
        <w:right w:val="none" w:sz="0" w:space="0" w:color="auto"/>
      </w:divBdr>
    </w:div>
    <w:div w:id="375857579">
      <w:bodyDiv w:val="1"/>
      <w:marLeft w:val="0"/>
      <w:marRight w:val="0"/>
      <w:marTop w:val="0"/>
      <w:marBottom w:val="0"/>
      <w:divBdr>
        <w:top w:val="none" w:sz="0" w:space="0" w:color="auto"/>
        <w:left w:val="none" w:sz="0" w:space="0" w:color="auto"/>
        <w:bottom w:val="none" w:sz="0" w:space="0" w:color="auto"/>
        <w:right w:val="none" w:sz="0" w:space="0" w:color="auto"/>
      </w:divBdr>
    </w:div>
    <w:div w:id="406458144">
      <w:bodyDiv w:val="1"/>
      <w:marLeft w:val="0"/>
      <w:marRight w:val="0"/>
      <w:marTop w:val="0"/>
      <w:marBottom w:val="0"/>
      <w:divBdr>
        <w:top w:val="none" w:sz="0" w:space="0" w:color="auto"/>
        <w:left w:val="none" w:sz="0" w:space="0" w:color="auto"/>
        <w:bottom w:val="none" w:sz="0" w:space="0" w:color="auto"/>
        <w:right w:val="none" w:sz="0" w:space="0" w:color="auto"/>
      </w:divBdr>
    </w:div>
    <w:div w:id="467362878">
      <w:bodyDiv w:val="1"/>
      <w:marLeft w:val="0"/>
      <w:marRight w:val="0"/>
      <w:marTop w:val="0"/>
      <w:marBottom w:val="0"/>
      <w:divBdr>
        <w:top w:val="none" w:sz="0" w:space="0" w:color="auto"/>
        <w:left w:val="none" w:sz="0" w:space="0" w:color="auto"/>
        <w:bottom w:val="none" w:sz="0" w:space="0" w:color="auto"/>
        <w:right w:val="none" w:sz="0" w:space="0" w:color="auto"/>
      </w:divBdr>
    </w:div>
    <w:div w:id="520440259">
      <w:bodyDiv w:val="1"/>
      <w:marLeft w:val="0"/>
      <w:marRight w:val="0"/>
      <w:marTop w:val="0"/>
      <w:marBottom w:val="0"/>
      <w:divBdr>
        <w:top w:val="none" w:sz="0" w:space="0" w:color="auto"/>
        <w:left w:val="none" w:sz="0" w:space="0" w:color="auto"/>
        <w:bottom w:val="none" w:sz="0" w:space="0" w:color="auto"/>
        <w:right w:val="none" w:sz="0" w:space="0" w:color="auto"/>
      </w:divBdr>
    </w:div>
    <w:div w:id="548105345">
      <w:bodyDiv w:val="1"/>
      <w:marLeft w:val="0"/>
      <w:marRight w:val="0"/>
      <w:marTop w:val="0"/>
      <w:marBottom w:val="0"/>
      <w:divBdr>
        <w:top w:val="none" w:sz="0" w:space="0" w:color="auto"/>
        <w:left w:val="none" w:sz="0" w:space="0" w:color="auto"/>
        <w:bottom w:val="none" w:sz="0" w:space="0" w:color="auto"/>
        <w:right w:val="none" w:sz="0" w:space="0" w:color="auto"/>
      </w:divBdr>
    </w:div>
    <w:div w:id="572349964">
      <w:bodyDiv w:val="1"/>
      <w:marLeft w:val="0"/>
      <w:marRight w:val="0"/>
      <w:marTop w:val="0"/>
      <w:marBottom w:val="0"/>
      <w:divBdr>
        <w:top w:val="none" w:sz="0" w:space="0" w:color="auto"/>
        <w:left w:val="none" w:sz="0" w:space="0" w:color="auto"/>
        <w:bottom w:val="none" w:sz="0" w:space="0" w:color="auto"/>
        <w:right w:val="none" w:sz="0" w:space="0" w:color="auto"/>
      </w:divBdr>
    </w:div>
    <w:div w:id="726953263">
      <w:bodyDiv w:val="1"/>
      <w:marLeft w:val="0"/>
      <w:marRight w:val="0"/>
      <w:marTop w:val="0"/>
      <w:marBottom w:val="0"/>
      <w:divBdr>
        <w:top w:val="none" w:sz="0" w:space="0" w:color="auto"/>
        <w:left w:val="none" w:sz="0" w:space="0" w:color="auto"/>
        <w:bottom w:val="none" w:sz="0" w:space="0" w:color="auto"/>
        <w:right w:val="none" w:sz="0" w:space="0" w:color="auto"/>
      </w:divBdr>
    </w:div>
    <w:div w:id="732891089">
      <w:bodyDiv w:val="1"/>
      <w:marLeft w:val="0"/>
      <w:marRight w:val="0"/>
      <w:marTop w:val="0"/>
      <w:marBottom w:val="0"/>
      <w:divBdr>
        <w:top w:val="none" w:sz="0" w:space="0" w:color="auto"/>
        <w:left w:val="none" w:sz="0" w:space="0" w:color="auto"/>
        <w:bottom w:val="none" w:sz="0" w:space="0" w:color="auto"/>
        <w:right w:val="none" w:sz="0" w:space="0" w:color="auto"/>
      </w:divBdr>
      <w:divsChild>
        <w:div w:id="1001078256">
          <w:marLeft w:val="0"/>
          <w:marRight w:val="0"/>
          <w:marTop w:val="0"/>
          <w:marBottom w:val="0"/>
          <w:divBdr>
            <w:top w:val="none" w:sz="0" w:space="0" w:color="auto"/>
            <w:left w:val="none" w:sz="0" w:space="0" w:color="auto"/>
            <w:bottom w:val="none" w:sz="0" w:space="0" w:color="auto"/>
            <w:right w:val="none" w:sz="0" w:space="0" w:color="auto"/>
          </w:divBdr>
        </w:div>
      </w:divsChild>
    </w:div>
    <w:div w:id="796294877">
      <w:bodyDiv w:val="1"/>
      <w:marLeft w:val="0"/>
      <w:marRight w:val="0"/>
      <w:marTop w:val="0"/>
      <w:marBottom w:val="0"/>
      <w:divBdr>
        <w:top w:val="none" w:sz="0" w:space="0" w:color="auto"/>
        <w:left w:val="none" w:sz="0" w:space="0" w:color="auto"/>
        <w:bottom w:val="none" w:sz="0" w:space="0" w:color="auto"/>
        <w:right w:val="none" w:sz="0" w:space="0" w:color="auto"/>
      </w:divBdr>
    </w:div>
    <w:div w:id="823550804">
      <w:bodyDiv w:val="1"/>
      <w:marLeft w:val="0"/>
      <w:marRight w:val="0"/>
      <w:marTop w:val="0"/>
      <w:marBottom w:val="0"/>
      <w:divBdr>
        <w:top w:val="none" w:sz="0" w:space="0" w:color="auto"/>
        <w:left w:val="none" w:sz="0" w:space="0" w:color="auto"/>
        <w:bottom w:val="none" w:sz="0" w:space="0" w:color="auto"/>
        <w:right w:val="none" w:sz="0" w:space="0" w:color="auto"/>
      </w:divBdr>
    </w:div>
    <w:div w:id="879822567">
      <w:bodyDiv w:val="1"/>
      <w:marLeft w:val="0"/>
      <w:marRight w:val="0"/>
      <w:marTop w:val="0"/>
      <w:marBottom w:val="0"/>
      <w:divBdr>
        <w:top w:val="none" w:sz="0" w:space="0" w:color="auto"/>
        <w:left w:val="none" w:sz="0" w:space="0" w:color="auto"/>
        <w:bottom w:val="none" w:sz="0" w:space="0" w:color="auto"/>
        <w:right w:val="none" w:sz="0" w:space="0" w:color="auto"/>
      </w:divBdr>
    </w:div>
    <w:div w:id="957372782">
      <w:bodyDiv w:val="1"/>
      <w:marLeft w:val="0"/>
      <w:marRight w:val="0"/>
      <w:marTop w:val="0"/>
      <w:marBottom w:val="0"/>
      <w:divBdr>
        <w:top w:val="none" w:sz="0" w:space="0" w:color="auto"/>
        <w:left w:val="none" w:sz="0" w:space="0" w:color="auto"/>
        <w:bottom w:val="none" w:sz="0" w:space="0" w:color="auto"/>
        <w:right w:val="none" w:sz="0" w:space="0" w:color="auto"/>
      </w:divBdr>
    </w:div>
    <w:div w:id="1001356083">
      <w:bodyDiv w:val="1"/>
      <w:marLeft w:val="0"/>
      <w:marRight w:val="0"/>
      <w:marTop w:val="0"/>
      <w:marBottom w:val="0"/>
      <w:divBdr>
        <w:top w:val="none" w:sz="0" w:space="0" w:color="auto"/>
        <w:left w:val="none" w:sz="0" w:space="0" w:color="auto"/>
        <w:bottom w:val="none" w:sz="0" w:space="0" w:color="auto"/>
        <w:right w:val="none" w:sz="0" w:space="0" w:color="auto"/>
      </w:divBdr>
      <w:divsChild>
        <w:div w:id="615065681">
          <w:marLeft w:val="0"/>
          <w:marRight w:val="0"/>
          <w:marTop w:val="0"/>
          <w:marBottom w:val="0"/>
          <w:divBdr>
            <w:top w:val="none" w:sz="0" w:space="0" w:color="auto"/>
            <w:left w:val="none" w:sz="0" w:space="0" w:color="auto"/>
            <w:bottom w:val="none" w:sz="0" w:space="0" w:color="auto"/>
            <w:right w:val="none" w:sz="0" w:space="0" w:color="auto"/>
          </w:divBdr>
        </w:div>
      </w:divsChild>
    </w:div>
    <w:div w:id="1049110772">
      <w:bodyDiv w:val="1"/>
      <w:marLeft w:val="0"/>
      <w:marRight w:val="0"/>
      <w:marTop w:val="0"/>
      <w:marBottom w:val="0"/>
      <w:divBdr>
        <w:top w:val="none" w:sz="0" w:space="0" w:color="auto"/>
        <w:left w:val="none" w:sz="0" w:space="0" w:color="auto"/>
        <w:bottom w:val="none" w:sz="0" w:space="0" w:color="auto"/>
        <w:right w:val="none" w:sz="0" w:space="0" w:color="auto"/>
      </w:divBdr>
    </w:div>
    <w:div w:id="1049838627">
      <w:bodyDiv w:val="1"/>
      <w:marLeft w:val="0"/>
      <w:marRight w:val="0"/>
      <w:marTop w:val="0"/>
      <w:marBottom w:val="0"/>
      <w:divBdr>
        <w:top w:val="none" w:sz="0" w:space="0" w:color="auto"/>
        <w:left w:val="none" w:sz="0" w:space="0" w:color="auto"/>
        <w:bottom w:val="none" w:sz="0" w:space="0" w:color="auto"/>
        <w:right w:val="none" w:sz="0" w:space="0" w:color="auto"/>
      </w:divBdr>
    </w:div>
    <w:div w:id="1077556473">
      <w:bodyDiv w:val="1"/>
      <w:marLeft w:val="0"/>
      <w:marRight w:val="0"/>
      <w:marTop w:val="0"/>
      <w:marBottom w:val="0"/>
      <w:divBdr>
        <w:top w:val="none" w:sz="0" w:space="0" w:color="auto"/>
        <w:left w:val="none" w:sz="0" w:space="0" w:color="auto"/>
        <w:bottom w:val="none" w:sz="0" w:space="0" w:color="auto"/>
        <w:right w:val="none" w:sz="0" w:space="0" w:color="auto"/>
      </w:divBdr>
    </w:div>
    <w:div w:id="1079327272">
      <w:bodyDiv w:val="1"/>
      <w:marLeft w:val="0"/>
      <w:marRight w:val="0"/>
      <w:marTop w:val="0"/>
      <w:marBottom w:val="0"/>
      <w:divBdr>
        <w:top w:val="none" w:sz="0" w:space="0" w:color="auto"/>
        <w:left w:val="none" w:sz="0" w:space="0" w:color="auto"/>
        <w:bottom w:val="none" w:sz="0" w:space="0" w:color="auto"/>
        <w:right w:val="none" w:sz="0" w:space="0" w:color="auto"/>
      </w:divBdr>
    </w:div>
    <w:div w:id="1114130385">
      <w:bodyDiv w:val="1"/>
      <w:marLeft w:val="0"/>
      <w:marRight w:val="0"/>
      <w:marTop w:val="0"/>
      <w:marBottom w:val="0"/>
      <w:divBdr>
        <w:top w:val="none" w:sz="0" w:space="0" w:color="auto"/>
        <w:left w:val="none" w:sz="0" w:space="0" w:color="auto"/>
        <w:bottom w:val="none" w:sz="0" w:space="0" w:color="auto"/>
        <w:right w:val="none" w:sz="0" w:space="0" w:color="auto"/>
      </w:divBdr>
    </w:div>
    <w:div w:id="1131823765">
      <w:bodyDiv w:val="1"/>
      <w:marLeft w:val="0"/>
      <w:marRight w:val="0"/>
      <w:marTop w:val="0"/>
      <w:marBottom w:val="0"/>
      <w:divBdr>
        <w:top w:val="none" w:sz="0" w:space="0" w:color="auto"/>
        <w:left w:val="none" w:sz="0" w:space="0" w:color="auto"/>
        <w:bottom w:val="none" w:sz="0" w:space="0" w:color="auto"/>
        <w:right w:val="none" w:sz="0" w:space="0" w:color="auto"/>
      </w:divBdr>
    </w:div>
    <w:div w:id="1134055983">
      <w:bodyDiv w:val="1"/>
      <w:marLeft w:val="0"/>
      <w:marRight w:val="0"/>
      <w:marTop w:val="0"/>
      <w:marBottom w:val="0"/>
      <w:divBdr>
        <w:top w:val="none" w:sz="0" w:space="0" w:color="auto"/>
        <w:left w:val="none" w:sz="0" w:space="0" w:color="auto"/>
        <w:bottom w:val="none" w:sz="0" w:space="0" w:color="auto"/>
        <w:right w:val="none" w:sz="0" w:space="0" w:color="auto"/>
      </w:divBdr>
    </w:div>
    <w:div w:id="1167555696">
      <w:bodyDiv w:val="1"/>
      <w:marLeft w:val="0"/>
      <w:marRight w:val="0"/>
      <w:marTop w:val="0"/>
      <w:marBottom w:val="0"/>
      <w:divBdr>
        <w:top w:val="none" w:sz="0" w:space="0" w:color="auto"/>
        <w:left w:val="none" w:sz="0" w:space="0" w:color="auto"/>
        <w:bottom w:val="none" w:sz="0" w:space="0" w:color="auto"/>
        <w:right w:val="none" w:sz="0" w:space="0" w:color="auto"/>
      </w:divBdr>
    </w:div>
    <w:div w:id="1177230976">
      <w:bodyDiv w:val="1"/>
      <w:marLeft w:val="0"/>
      <w:marRight w:val="0"/>
      <w:marTop w:val="0"/>
      <w:marBottom w:val="0"/>
      <w:divBdr>
        <w:top w:val="none" w:sz="0" w:space="0" w:color="auto"/>
        <w:left w:val="none" w:sz="0" w:space="0" w:color="auto"/>
        <w:bottom w:val="none" w:sz="0" w:space="0" w:color="auto"/>
        <w:right w:val="none" w:sz="0" w:space="0" w:color="auto"/>
      </w:divBdr>
    </w:div>
    <w:div w:id="1206062527">
      <w:bodyDiv w:val="1"/>
      <w:marLeft w:val="0"/>
      <w:marRight w:val="0"/>
      <w:marTop w:val="0"/>
      <w:marBottom w:val="0"/>
      <w:divBdr>
        <w:top w:val="none" w:sz="0" w:space="0" w:color="auto"/>
        <w:left w:val="none" w:sz="0" w:space="0" w:color="auto"/>
        <w:bottom w:val="none" w:sz="0" w:space="0" w:color="auto"/>
        <w:right w:val="none" w:sz="0" w:space="0" w:color="auto"/>
      </w:divBdr>
    </w:div>
    <w:div w:id="1209798859">
      <w:bodyDiv w:val="1"/>
      <w:marLeft w:val="0"/>
      <w:marRight w:val="0"/>
      <w:marTop w:val="0"/>
      <w:marBottom w:val="0"/>
      <w:divBdr>
        <w:top w:val="none" w:sz="0" w:space="0" w:color="auto"/>
        <w:left w:val="none" w:sz="0" w:space="0" w:color="auto"/>
        <w:bottom w:val="none" w:sz="0" w:space="0" w:color="auto"/>
        <w:right w:val="none" w:sz="0" w:space="0" w:color="auto"/>
      </w:divBdr>
    </w:div>
    <w:div w:id="1232235611">
      <w:bodyDiv w:val="1"/>
      <w:marLeft w:val="0"/>
      <w:marRight w:val="0"/>
      <w:marTop w:val="0"/>
      <w:marBottom w:val="0"/>
      <w:divBdr>
        <w:top w:val="none" w:sz="0" w:space="0" w:color="auto"/>
        <w:left w:val="none" w:sz="0" w:space="0" w:color="auto"/>
        <w:bottom w:val="none" w:sz="0" w:space="0" w:color="auto"/>
        <w:right w:val="none" w:sz="0" w:space="0" w:color="auto"/>
      </w:divBdr>
    </w:div>
    <w:div w:id="1240290153">
      <w:bodyDiv w:val="1"/>
      <w:marLeft w:val="0"/>
      <w:marRight w:val="0"/>
      <w:marTop w:val="0"/>
      <w:marBottom w:val="0"/>
      <w:divBdr>
        <w:top w:val="none" w:sz="0" w:space="0" w:color="auto"/>
        <w:left w:val="none" w:sz="0" w:space="0" w:color="auto"/>
        <w:bottom w:val="none" w:sz="0" w:space="0" w:color="auto"/>
        <w:right w:val="none" w:sz="0" w:space="0" w:color="auto"/>
      </w:divBdr>
    </w:div>
    <w:div w:id="1258904351">
      <w:bodyDiv w:val="1"/>
      <w:marLeft w:val="0"/>
      <w:marRight w:val="0"/>
      <w:marTop w:val="0"/>
      <w:marBottom w:val="0"/>
      <w:divBdr>
        <w:top w:val="none" w:sz="0" w:space="0" w:color="auto"/>
        <w:left w:val="none" w:sz="0" w:space="0" w:color="auto"/>
        <w:bottom w:val="none" w:sz="0" w:space="0" w:color="auto"/>
        <w:right w:val="none" w:sz="0" w:space="0" w:color="auto"/>
      </w:divBdr>
    </w:div>
    <w:div w:id="1370691298">
      <w:bodyDiv w:val="1"/>
      <w:marLeft w:val="0"/>
      <w:marRight w:val="0"/>
      <w:marTop w:val="0"/>
      <w:marBottom w:val="0"/>
      <w:divBdr>
        <w:top w:val="none" w:sz="0" w:space="0" w:color="auto"/>
        <w:left w:val="none" w:sz="0" w:space="0" w:color="auto"/>
        <w:bottom w:val="none" w:sz="0" w:space="0" w:color="auto"/>
        <w:right w:val="none" w:sz="0" w:space="0" w:color="auto"/>
      </w:divBdr>
    </w:div>
    <w:div w:id="1556962410">
      <w:bodyDiv w:val="1"/>
      <w:marLeft w:val="0"/>
      <w:marRight w:val="0"/>
      <w:marTop w:val="0"/>
      <w:marBottom w:val="0"/>
      <w:divBdr>
        <w:top w:val="none" w:sz="0" w:space="0" w:color="auto"/>
        <w:left w:val="none" w:sz="0" w:space="0" w:color="auto"/>
        <w:bottom w:val="none" w:sz="0" w:space="0" w:color="auto"/>
        <w:right w:val="none" w:sz="0" w:space="0" w:color="auto"/>
      </w:divBdr>
    </w:div>
    <w:div w:id="1789541296">
      <w:bodyDiv w:val="1"/>
      <w:marLeft w:val="0"/>
      <w:marRight w:val="0"/>
      <w:marTop w:val="0"/>
      <w:marBottom w:val="0"/>
      <w:divBdr>
        <w:top w:val="none" w:sz="0" w:space="0" w:color="auto"/>
        <w:left w:val="none" w:sz="0" w:space="0" w:color="auto"/>
        <w:bottom w:val="none" w:sz="0" w:space="0" w:color="auto"/>
        <w:right w:val="none" w:sz="0" w:space="0" w:color="auto"/>
      </w:divBdr>
    </w:div>
    <w:div w:id="1810633273">
      <w:bodyDiv w:val="1"/>
      <w:marLeft w:val="0"/>
      <w:marRight w:val="0"/>
      <w:marTop w:val="0"/>
      <w:marBottom w:val="0"/>
      <w:divBdr>
        <w:top w:val="none" w:sz="0" w:space="0" w:color="auto"/>
        <w:left w:val="none" w:sz="0" w:space="0" w:color="auto"/>
        <w:bottom w:val="none" w:sz="0" w:space="0" w:color="auto"/>
        <w:right w:val="none" w:sz="0" w:space="0" w:color="auto"/>
      </w:divBdr>
    </w:div>
    <w:div w:id="1838881574">
      <w:bodyDiv w:val="1"/>
      <w:marLeft w:val="0"/>
      <w:marRight w:val="0"/>
      <w:marTop w:val="0"/>
      <w:marBottom w:val="0"/>
      <w:divBdr>
        <w:top w:val="none" w:sz="0" w:space="0" w:color="auto"/>
        <w:left w:val="none" w:sz="0" w:space="0" w:color="auto"/>
        <w:bottom w:val="none" w:sz="0" w:space="0" w:color="auto"/>
        <w:right w:val="none" w:sz="0" w:space="0" w:color="auto"/>
      </w:divBdr>
    </w:div>
    <w:div w:id="1869565498">
      <w:bodyDiv w:val="1"/>
      <w:marLeft w:val="0"/>
      <w:marRight w:val="0"/>
      <w:marTop w:val="0"/>
      <w:marBottom w:val="0"/>
      <w:divBdr>
        <w:top w:val="none" w:sz="0" w:space="0" w:color="auto"/>
        <w:left w:val="none" w:sz="0" w:space="0" w:color="auto"/>
        <w:bottom w:val="none" w:sz="0" w:space="0" w:color="auto"/>
        <w:right w:val="none" w:sz="0" w:space="0" w:color="auto"/>
      </w:divBdr>
    </w:div>
    <w:div w:id="1929191833">
      <w:bodyDiv w:val="1"/>
      <w:marLeft w:val="0"/>
      <w:marRight w:val="0"/>
      <w:marTop w:val="0"/>
      <w:marBottom w:val="0"/>
      <w:divBdr>
        <w:top w:val="none" w:sz="0" w:space="0" w:color="auto"/>
        <w:left w:val="none" w:sz="0" w:space="0" w:color="auto"/>
        <w:bottom w:val="none" w:sz="0" w:space="0" w:color="auto"/>
        <w:right w:val="none" w:sz="0" w:space="0" w:color="auto"/>
      </w:divBdr>
    </w:div>
    <w:div w:id="2010407519">
      <w:bodyDiv w:val="1"/>
      <w:marLeft w:val="0"/>
      <w:marRight w:val="0"/>
      <w:marTop w:val="0"/>
      <w:marBottom w:val="0"/>
      <w:divBdr>
        <w:top w:val="none" w:sz="0" w:space="0" w:color="auto"/>
        <w:left w:val="none" w:sz="0" w:space="0" w:color="auto"/>
        <w:bottom w:val="none" w:sz="0" w:space="0" w:color="auto"/>
        <w:right w:val="none" w:sz="0" w:space="0" w:color="auto"/>
      </w:divBdr>
    </w:div>
    <w:div w:id="2059933038">
      <w:bodyDiv w:val="1"/>
      <w:marLeft w:val="0"/>
      <w:marRight w:val="0"/>
      <w:marTop w:val="0"/>
      <w:marBottom w:val="0"/>
      <w:divBdr>
        <w:top w:val="none" w:sz="0" w:space="0" w:color="auto"/>
        <w:left w:val="none" w:sz="0" w:space="0" w:color="auto"/>
        <w:bottom w:val="none" w:sz="0" w:space="0" w:color="auto"/>
        <w:right w:val="none" w:sz="0" w:space="0" w:color="auto"/>
      </w:divBdr>
    </w:div>
    <w:div w:id="2127576530">
      <w:bodyDiv w:val="1"/>
      <w:marLeft w:val="0"/>
      <w:marRight w:val="0"/>
      <w:marTop w:val="0"/>
      <w:marBottom w:val="0"/>
      <w:divBdr>
        <w:top w:val="none" w:sz="0" w:space="0" w:color="auto"/>
        <w:left w:val="none" w:sz="0" w:space="0" w:color="auto"/>
        <w:bottom w:val="none" w:sz="0" w:space="0" w:color="auto"/>
        <w:right w:val="none" w:sz="0" w:space="0" w:color="auto"/>
      </w:divBdr>
      <w:divsChild>
        <w:div w:id="590505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www.cristalab.com/tutoriales/programacion-batch-con-archivos-.bat-c48410l/" TargetMode="External"/><Relationship Id="rId68" Type="http://schemas.openxmlformats.org/officeDocument/2006/relationships/hyperlink" Target="http://w3.unpocodetodo.info/utiles/regex.php" TargetMode="External"/><Relationship Id="rId76" Type="http://schemas.openxmlformats.org/officeDocument/2006/relationships/image" Target="media/image64.png"/><Relationship Id="rId84" Type="http://schemas.openxmlformats.org/officeDocument/2006/relationships/hyperlink" Target="https://javascript.info/regexp-introduction" TargetMode="External"/><Relationship Id="rId89"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es.wikipedia.org/wiki/Korn_shell" TargetMode="External"/><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hyperlink" Target="https://es.wikipedia.org/wiki/MS-DOS" TargetMode="External"/><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5.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es.wikipedia.org/wiki/Zsh" TargetMode="External"/><Relationship Id="rId67" Type="http://schemas.openxmlformats.org/officeDocument/2006/relationships/hyperlink" Target="https://cheatography.com/davechild/cheat-sheets/regular-expression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hyperlink" Target="https://regexone.com/"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es.wikipedia.org/wiki/Bash"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3.png"/><Relationship Id="rId65" Type="http://schemas.openxmlformats.org/officeDocument/2006/relationships/hyperlink" Target="https://esgeeks.com/como-usar-windows-powershell-guia-basica/"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1690</TotalTime>
  <Pages>46</Pages>
  <Words>4032</Words>
  <Characters>22178</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168</cp:revision>
  <dcterms:created xsi:type="dcterms:W3CDTF">2020-09-03T00:58:00Z</dcterms:created>
  <dcterms:modified xsi:type="dcterms:W3CDTF">2021-02-01T23:56:00Z</dcterms:modified>
</cp:coreProperties>
</file>