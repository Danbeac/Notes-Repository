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FD0FC" w14:textId="2A8B0FB8" w:rsidR="00A702EB" w:rsidRDefault="00A702EB" w:rsidP="00A702EB">
      <w:pPr>
        <w:jc w:val="center"/>
        <w:rPr>
          <w:rFonts w:ascii="Times New Roman" w:hAnsi="Times New Roman" w:cs="Times New Roman"/>
          <w:b/>
          <w:bCs/>
          <w:i/>
          <w:iCs/>
          <w:sz w:val="48"/>
          <w:szCs w:val="48"/>
        </w:rPr>
      </w:pPr>
      <w:r w:rsidRPr="00AF0DD2">
        <w:rPr>
          <w:rFonts w:ascii="Times New Roman" w:hAnsi="Times New Roman" w:cs="Times New Roman"/>
          <w:b/>
          <w:bCs/>
          <w:i/>
          <w:iCs/>
          <w:sz w:val="48"/>
          <w:szCs w:val="48"/>
        </w:rPr>
        <w:t>HTML y CSS</w:t>
      </w:r>
    </w:p>
    <w:p w14:paraId="6E308A42" w14:textId="677F0CD8" w:rsidR="00B71ED6" w:rsidRDefault="00B71ED6" w:rsidP="00B71ED6">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r>
        <w:rPr>
          <w:rFonts w:ascii="Times New Roman" w:eastAsia="Times New Roman" w:hAnsi="Times New Roman" w:cs="Times New Roman"/>
          <w:b/>
          <w:bCs/>
          <w:i/>
          <w:iCs/>
          <w:kern w:val="36"/>
          <w:sz w:val="48"/>
          <w:szCs w:val="48"/>
          <w:lang w:eastAsia="es-CO"/>
        </w:rPr>
        <w:t>Notas del Curso.</w:t>
      </w:r>
    </w:p>
    <w:p w14:paraId="101CA758" w14:textId="1E09A6F2"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t>Curso de HTML y C</w:t>
      </w:r>
      <w:r>
        <w:rPr>
          <w:rFonts w:ascii="Times New Roman" w:eastAsia="Times New Roman" w:hAnsi="Times New Roman" w:cs="Times New Roman"/>
          <w:b/>
          <w:bCs/>
          <w:i/>
          <w:iCs/>
          <w:color w:val="FFC000"/>
          <w:kern w:val="36"/>
          <w:sz w:val="28"/>
          <w:szCs w:val="28"/>
          <w:lang w:eastAsia="es-CO"/>
        </w:rPr>
        <w:t>SS</w:t>
      </w:r>
    </w:p>
    <w:p w14:paraId="57350428" w14:textId="77777777" w:rsidR="00B71ED6" w:rsidRPr="00831AF8"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t>¿Cómo se construye la tecnología web?</w:t>
      </w:r>
    </w:p>
    <w:p w14:paraId="27ED47E0"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w:t>
      </w:r>
      <w:r w:rsidRPr="00831AF8">
        <w:rPr>
          <w:rFonts w:ascii="Times New Roman" w:eastAsia="Times New Roman" w:hAnsi="Times New Roman" w:cs="Times New Roman"/>
          <w:b/>
          <w:bCs/>
          <w:sz w:val="24"/>
          <w:szCs w:val="24"/>
          <w:lang w:eastAsia="es-CO"/>
        </w:rPr>
        <w:t>Frontend</w:t>
      </w:r>
      <w:r w:rsidRPr="00831AF8">
        <w:rPr>
          <w:rFonts w:ascii="Times New Roman" w:eastAsia="Times New Roman" w:hAnsi="Times New Roman" w:cs="Times New Roman"/>
          <w:sz w:val="24"/>
          <w:szCs w:val="24"/>
          <w:lang w:eastAsia="es-CO"/>
        </w:rPr>
        <w:t xml:space="preserve"> es la parte del software que interactúa con los usuarios, en cambio, el </w:t>
      </w:r>
      <w:r w:rsidRPr="00831AF8">
        <w:rPr>
          <w:rFonts w:ascii="Times New Roman" w:eastAsia="Times New Roman" w:hAnsi="Times New Roman" w:cs="Times New Roman"/>
          <w:b/>
          <w:bCs/>
          <w:sz w:val="24"/>
          <w:szCs w:val="24"/>
          <w:lang w:eastAsia="es-CO"/>
        </w:rPr>
        <w:t>Backend</w:t>
      </w:r>
      <w:r w:rsidRPr="00831AF8">
        <w:rPr>
          <w:rFonts w:ascii="Times New Roman" w:eastAsia="Times New Roman" w:hAnsi="Times New Roman" w:cs="Times New Roman"/>
          <w:sz w:val="24"/>
          <w:szCs w:val="24"/>
          <w:lang w:eastAsia="es-CO"/>
        </w:rPr>
        <w:t xml:space="preserve"> es la parte que no puedes ver, esta oculta porque contiene la información privada o sensible de nuestros usuarios.</w:t>
      </w:r>
    </w:p>
    <w:p w14:paraId="54EB31F1"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HTML nos permite crear la estructura de la página: títulos, párrafos, menús, etc. CSS nos permite configurar los estilos del HTML, los colores, formas, posiciones, etc. Además, JavaScript </w:t>
      </w:r>
      <w:r w:rsidRPr="00831AF8">
        <w:rPr>
          <w:rFonts w:ascii="Times New Roman" w:eastAsia="Times New Roman" w:hAnsi="Times New Roman" w:cs="Times New Roman"/>
          <w:i/>
          <w:iCs/>
          <w:sz w:val="24"/>
          <w:szCs w:val="24"/>
          <w:lang w:eastAsia="es-CO"/>
        </w:rPr>
        <w:t>(JS)</w:t>
      </w:r>
      <w:r w:rsidRPr="00831AF8">
        <w:rPr>
          <w:rFonts w:ascii="Times New Roman" w:eastAsia="Times New Roman" w:hAnsi="Times New Roman" w:cs="Times New Roman"/>
          <w:sz w:val="24"/>
          <w:szCs w:val="24"/>
          <w:lang w:eastAsia="es-CO"/>
        </w:rPr>
        <w:t xml:space="preserve"> se encarga de la parte funcional, nos permite conectarnos con otros servicios (como PayPal) y nos ayuda a hacer las interacciones mucho más fluidas.</w:t>
      </w:r>
    </w:p>
    <w:p w14:paraId="5DE7D506"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Compiladores</w:t>
      </w:r>
      <w:r w:rsidRPr="00831AF8">
        <w:rPr>
          <w:rFonts w:ascii="Times New Roman" w:eastAsia="Times New Roman" w:hAnsi="Times New Roman" w:cs="Times New Roman"/>
          <w:sz w:val="24"/>
          <w:szCs w:val="24"/>
          <w:lang w:eastAsia="es-CO"/>
        </w:rPr>
        <w:t xml:space="preserve"> nos ayudan a construir el frontend de nuestras páginas web de forma mucho más rápida y sencilla. En vez de escribir el mismo código una y otra vez, vamos a utilizar estas herramientas para obtener estos mismos resultados de forma automatizada.</w:t>
      </w:r>
    </w:p>
    <w:p w14:paraId="21E4254B"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El trabajo y las operaciones del backend se pueden resumir con las siglas </w:t>
      </w:r>
      <w:r w:rsidRPr="00831AF8">
        <w:rPr>
          <w:rFonts w:ascii="Times New Roman" w:eastAsia="Times New Roman" w:hAnsi="Times New Roman" w:cs="Times New Roman"/>
          <w:b/>
          <w:bCs/>
          <w:sz w:val="24"/>
          <w:szCs w:val="24"/>
          <w:lang w:eastAsia="es-CO"/>
        </w:rPr>
        <w:t>CRUD</w:t>
      </w:r>
      <w:r w:rsidRPr="00831AF8">
        <w:rPr>
          <w:rFonts w:ascii="Times New Roman" w:eastAsia="Times New Roman" w:hAnsi="Times New Roman" w:cs="Times New Roman"/>
          <w:sz w:val="24"/>
          <w:szCs w:val="24"/>
          <w:lang w:eastAsia="es-CO"/>
        </w:rPr>
        <w:t xml:space="preserve">: </w:t>
      </w:r>
      <w:proofErr w:type="spellStart"/>
      <w:r w:rsidRPr="00831AF8">
        <w:rPr>
          <w:rFonts w:ascii="Times New Roman" w:eastAsia="Times New Roman" w:hAnsi="Times New Roman" w:cs="Times New Roman"/>
          <w:i/>
          <w:iCs/>
          <w:sz w:val="24"/>
          <w:szCs w:val="24"/>
          <w:lang w:eastAsia="es-CO"/>
        </w:rPr>
        <w:t>Create</w:t>
      </w:r>
      <w:proofErr w:type="spellEnd"/>
      <w:r w:rsidRPr="00831AF8">
        <w:rPr>
          <w:rFonts w:ascii="Times New Roman" w:eastAsia="Times New Roman" w:hAnsi="Times New Roman" w:cs="Times New Roman"/>
          <w:sz w:val="24"/>
          <w:szCs w:val="24"/>
          <w:lang w:eastAsia="es-CO"/>
        </w:rPr>
        <w:t xml:space="preserve">, </w:t>
      </w:r>
      <w:proofErr w:type="spellStart"/>
      <w:r w:rsidRPr="00831AF8">
        <w:rPr>
          <w:rFonts w:ascii="Times New Roman" w:eastAsia="Times New Roman" w:hAnsi="Times New Roman" w:cs="Times New Roman"/>
          <w:i/>
          <w:iCs/>
          <w:sz w:val="24"/>
          <w:szCs w:val="24"/>
          <w:lang w:eastAsia="es-CO"/>
        </w:rPr>
        <w:t>Read</w:t>
      </w:r>
      <w:proofErr w:type="spellEnd"/>
      <w:r w:rsidRPr="00831AF8">
        <w:rPr>
          <w:rFonts w:ascii="Times New Roman" w:eastAsia="Times New Roman" w:hAnsi="Times New Roman" w:cs="Times New Roman"/>
          <w:sz w:val="24"/>
          <w:szCs w:val="24"/>
          <w:lang w:eastAsia="es-CO"/>
        </w:rPr>
        <w:t xml:space="preserve">, </w:t>
      </w:r>
      <w:proofErr w:type="spellStart"/>
      <w:r w:rsidRPr="00831AF8">
        <w:rPr>
          <w:rFonts w:ascii="Times New Roman" w:eastAsia="Times New Roman" w:hAnsi="Times New Roman" w:cs="Times New Roman"/>
          <w:i/>
          <w:iCs/>
          <w:sz w:val="24"/>
          <w:szCs w:val="24"/>
          <w:lang w:eastAsia="es-CO"/>
        </w:rPr>
        <w:t>Update</w:t>
      </w:r>
      <w:proofErr w:type="spellEnd"/>
      <w:r w:rsidRPr="00831AF8">
        <w:rPr>
          <w:rFonts w:ascii="Times New Roman" w:eastAsia="Times New Roman" w:hAnsi="Times New Roman" w:cs="Times New Roman"/>
          <w:sz w:val="24"/>
          <w:szCs w:val="24"/>
          <w:lang w:eastAsia="es-CO"/>
        </w:rPr>
        <w:t xml:space="preserve"> y </w:t>
      </w:r>
      <w:proofErr w:type="spellStart"/>
      <w:r w:rsidRPr="00831AF8">
        <w:rPr>
          <w:rFonts w:ascii="Times New Roman" w:eastAsia="Times New Roman" w:hAnsi="Times New Roman" w:cs="Times New Roman"/>
          <w:i/>
          <w:iCs/>
          <w:sz w:val="24"/>
          <w:szCs w:val="24"/>
          <w:lang w:eastAsia="es-CO"/>
        </w:rPr>
        <w:t>Delete</w:t>
      </w:r>
      <w:proofErr w:type="spellEnd"/>
      <w:r w:rsidRPr="00831AF8">
        <w:rPr>
          <w:rFonts w:ascii="Times New Roman" w:eastAsia="Times New Roman" w:hAnsi="Times New Roman" w:cs="Times New Roman"/>
          <w:sz w:val="24"/>
          <w:szCs w:val="24"/>
          <w:lang w:eastAsia="es-CO"/>
        </w:rPr>
        <w:t>. Cuando el frontend se comunica con el backend, debe indicar el tipo de operación y los datos necesarios para que todo funcione correctamente.</w:t>
      </w:r>
    </w:p>
    <w:p w14:paraId="4877671E" w14:textId="77777777" w:rsidR="00B71E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Por ejemplo: cuando registramos un usuario, el frontend debe mandar los nombres y contraseña de este usuario para que, el backend, pueda guardar esta información en la base de datos y podamos consultarla más adelante.</w:t>
      </w:r>
    </w:p>
    <w:p w14:paraId="27BBBE92" w14:textId="77777777" w:rsidR="00B71E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
    <w:p w14:paraId="688AA441" w14:textId="77777777" w:rsidR="00B71ED6" w:rsidRDefault="00B71ED6" w:rsidP="00B71ED6">
      <w:pPr>
        <w:pStyle w:val="Ttulo1"/>
      </w:pPr>
      <w:r>
        <w:t>Comprendamos Internet</w:t>
      </w:r>
    </w:p>
    <w:p w14:paraId="29CC3AD0" w14:textId="77777777" w:rsidR="00B71ED6" w:rsidRDefault="00B71ED6" w:rsidP="00B71ED6">
      <w:pPr>
        <w:pStyle w:val="NormalWeb"/>
      </w:pPr>
      <w:r>
        <w:t>Internet es un conjunto descentralizado de redes de comunicación interconectadas, en otras palabras, son dos (o más) computadoras que se conectan entre sí. Los Protocolos son un conjunto de reglas que hacen posible la comunicación entre diferentes elementos que forman parte de un sistema.</w:t>
      </w:r>
    </w:p>
    <w:p w14:paraId="1AF9184E" w14:textId="77777777" w:rsidR="00B71ED6" w:rsidRDefault="00B71ED6" w:rsidP="00B71ED6">
      <w:pPr>
        <w:pStyle w:val="NormalWeb"/>
      </w:pPr>
      <w:r>
        <w:t xml:space="preserve">La </w:t>
      </w:r>
      <w:proofErr w:type="spellStart"/>
      <w:r>
        <w:rPr>
          <w:rStyle w:val="Textoennegrita"/>
        </w:rPr>
        <w:t>World</w:t>
      </w:r>
      <w:proofErr w:type="spellEnd"/>
      <w:r>
        <w:rPr>
          <w:rStyle w:val="Textoennegrita"/>
        </w:rPr>
        <w:t xml:space="preserve"> Wide Web</w:t>
      </w:r>
      <w:r>
        <w:t xml:space="preserve"> es un sistema de distribución de documentos (de hipertexto o hipermedia) interconectados y accesibles vía internet, mientras que, los </w:t>
      </w:r>
      <w:r>
        <w:rPr>
          <w:rStyle w:val="Textoennegrita"/>
        </w:rPr>
        <w:t>Hipertextos</w:t>
      </w:r>
      <w:r>
        <w:t xml:space="preserve"> son textos que contienen enlaces a otros textos.</w:t>
      </w:r>
    </w:p>
    <w:p w14:paraId="61261A89" w14:textId="77777777" w:rsidR="00B71ED6" w:rsidRDefault="00B71ED6" w:rsidP="00B71ED6">
      <w:pPr>
        <w:pStyle w:val="NormalWeb"/>
      </w:pPr>
      <w:r>
        <w:rPr>
          <w:rStyle w:val="Textoennegrita"/>
        </w:rPr>
        <w:lastRenderedPageBreak/>
        <w:t>FTP</w:t>
      </w:r>
      <w:r>
        <w:t xml:space="preserve"> es el protocolo de transferencia de archivos entre sistemas conectados a una red, así es cómo diferentes personas podemos compartir documentos entre nosotros.</w:t>
      </w:r>
    </w:p>
    <w:p w14:paraId="0DD4EE70" w14:textId="77777777" w:rsidR="00B71ED6" w:rsidRDefault="00B71ED6" w:rsidP="00B71ED6">
      <w:pPr>
        <w:pStyle w:val="NormalWeb"/>
      </w:pPr>
      <w:r>
        <w:t xml:space="preserve">Hay algunas computadoras que solo utilizamos para entregar documentos los conocemos como </w:t>
      </w:r>
      <w:r>
        <w:rPr>
          <w:rStyle w:val="Textoennegrita"/>
        </w:rPr>
        <w:t>servidores</w:t>
      </w:r>
      <w:r>
        <w:t xml:space="preserve">, en cambio, las computadoras que solo leen y reciben estos documentos los conocemos como </w:t>
      </w:r>
      <w:r>
        <w:rPr>
          <w:rStyle w:val="Textoennegrita"/>
        </w:rPr>
        <w:t>clientes</w:t>
      </w:r>
      <w:r>
        <w:t xml:space="preserve">. También existe el protocolo de comunicación </w:t>
      </w:r>
      <w:r>
        <w:rPr>
          <w:rStyle w:val="Textoennegrita"/>
        </w:rPr>
        <w:t>P2P</w:t>
      </w:r>
      <w:r>
        <w:t xml:space="preserve"> (</w:t>
      </w:r>
      <w:r>
        <w:rPr>
          <w:rStyle w:val="nfasis"/>
        </w:rPr>
        <w:t xml:space="preserve">Peer </w:t>
      </w:r>
      <w:proofErr w:type="spellStart"/>
      <w:r>
        <w:rPr>
          <w:rStyle w:val="nfasis"/>
        </w:rPr>
        <w:t>to</w:t>
      </w:r>
      <w:proofErr w:type="spellEnd"/>
      <w:r>
        <w:rPr>
          <w:rStyle w:val="nfasis"/>
        </w:rPr>
        <w:t xml:space="preserve"> Peer</w:t>
      </w:r>
      <w:r>
        <w:t>) donde una misma computadora trabaja como servidor y cliente al mismo tiempo.</w:t>
      </w:r>
    </w:p>
    <w:p w14:paraId="3CCBEB0C" w14:textId="77777777" w:rsidR="00B71ED6" w:rsidRDefault="00B71ED6" w:rsidP="00B71ED6">
      <w:pPr>
        <w:pStyle w:val="NormalWeb"/>
      </w:pPr>
      <w:r>
        <w:t xml:space="preserve">La </w:t>
      </w:r>
      <w:r>
        <w:rPr>
          <w:rStyle w:val="Textoennegrita"/>
        </w:rPr>
        <w:t xml:space="preserve">tecnología de la </w:t>
      </w:r>
      <w:proofErr w:type="spellStart"/>
      <w:r>
        <w:rPr>
          <w:rStyle w:val="Textoennegrita"/>
        </w:rPr>
        <w:t>la</w:t>
      </w:r>
      <w:proofErr w:type="spellEnd"/>
      <w:r>
        <w:rPr>
          <w:rStyle w:val="Textoennegrita"/>
        </w:rPr>
        <w:t xml:space="preserve"> información</w:t>
      </w:r>
      <w:r>
        <w:t xml:space="preserve"> es la aplicación de ordenadores y equipos de telecomunicación para almacenar, recuperar, transmitir y manipular datos, con frecuencia, utilizado en el contexto de negocios o empresas.</w:t>
      </w:r>
    </w:p>
    <w:p w14:paraId="7604F336" w14:textId="77777777" w:rsidR="00B71ED6" w:rsidRDefault="00B71ED6" w:rsidP="00B71ED6">
      <w:pPr>
        <w:pStyle w:val="NormalWeb"/>
      </w:pPr>
      <w:r>
        <w:t xml:space="preserve">La </w:t>
      </w:r>
      <w:r>
        <w:rPr>
          <w:rStyle w:val="Textoennegrita"/>
        </w:rPr>
        <w:t>Comunicación Síncrona</w:t>
      </w:r>
      <w:r>
        <w:t xml:space="preserve"> es comunicación en tiempo real, por ejemplo, en aplicaciones de mensajería y </w:t>
      </w:r>
      <w:proofErr w:type="gramStart"/>
      <w:r>
        <w:t>video-chat</w:t>
      </w:r>
      <w:proofErr w:type="gramEnd"/>
      <w:r>
        <w:t xml:space="preserve">. Sin embargo, también existe la </w:t>
      </w:r>
      <w:r>
        <w:rPr>
          <w:rStyle w:val="Textoennegrita"/>
        </w:rPr>
        <w:t>Comunicación Asíncrona</w:t>
      </w:r>
      <w:r>
        <w:t xml:space="preserve">, comunicación en tiempo NO real, así funciona Gmail, puede pasar que recibamos un nuevo </w:t>
      </w:r>
      <w:proofErr w:type="gramStart"/>
      <w:r>
        <w:t>correo</w:t>
      </w:r>
      <w:proofErr w:type="gramEnd"/>
      <w:r>
        <w:t xml:space="preserve"> pero no lo leemos inmediatamente lo envían, por eso es comunicación asíncrona.</w:t>
      </w:r>
    </w:p>
    <w:p w14:paraId="36F3663D"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
    <w:p w14:paraId="32A6034F" w14:textId="77777777" w:rsidR="00B71ED6" w:rsidRPr="00831AF8"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831AF8">
        <w:rPr>
          <w:rFonts w:ascii="Times New Roman" w:eastAsia="Times New Roman" w:hAnsi="Times New Roman" w:cs="Times New Roman"/>
          <w:b/>
          <w:bCs/>
          <w:kern w:val="36"/>
          <w:sz w:val="48"/>
          <w:szCs w:val="48"/>
          <w:lang w:eastAsia="es-CO"/>
        </w:rPr>
        <w:t>Etiquetas y sus atributos</w:t>
      </w:r>
    </w:p>
    <w:p w14:paraId="25D9BCAD"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w:t>
      </w:r>
      <w:r w:rsidRPr="00831AF8">
        <w:rPr>
          <w:rFonts w:ascii="Times New Roman" w:eastAsia="Times New Roman" w:hAnsi="Times New Roman" w:cs="Times New Roman"/>
          <w:b/>
          <w:bCs/>
          <w:sz w:val="24"/>
          <w:szCs w:val="24"/>
          <w:lang w:eastAsia="es-CO"/>
        </w:rPr>
        <w:t>Etiquetas</w:t>
      </w:r>
      <w:r w:rsidRPr="00831AF8">
        <w:rPr>
          <w:rFonts w:ascii="Times New Roman" w:eastAsia="Times New Roman" w:hAnsi="Times New Roman" w:cs="Times New Roman"/>
          <w:sz w:val="24"/>
          <w:szCs w:val="24"/>
          <w:lang w:eastAsia="es-CO"/>
        </w:rPr>
        <w:t xml:space="preserve"> son fragmentos de texto rodeados por corchetes angulares (</w:t>
      </w:r>
      <w:r w:rsidRPr="00831AF8">
        <w:rPr>
          <w:rFonts w:ascii="Courier New" w:eastAsia="Times New Roman" w:hAnsi="Courier New" w:cs="Courier New"/>
          <w:sz w:val="20"/>
          <w:szCs w:val="20"/>
          <w:lang w:eastAsia="es-CO"/>
        </w:rPr>
        <w:t>&lt;</w:t>
      </w:r>
      <w:r w:rsidRPr="00831AF8">
        <w:rPr>
          <w:rFonts w:ascii="Times New Roman" w:eastAsia="Times New Roman" w:hAnsi="Times New Roman" w:cs="Times New Roman"/>
          <w:sz w:val="24"/>
          <w:szCs w:val="24"/>
          <w:lang w:eastAsia="es-CO"/>
        </w:rPr>
        <w:t xml:space="preserve"> y </w:t>
      </w:r>
      <w:r w:rsidRPr="00831AF8">
        <w:rPr>
          <w:rFonts w:ascii="Courier New" w:eastAsia="Times New Roman" w:hAnsi="Courier New" w:cs="Courier New"/>
          <w:sz w:val="20"/>
          <w:szCs w:val="20"/>
          <w:lang w:eastAsia="es-CO"/>
        </w:rPr>
        <w:t>&gt;</w:t>
      </w:r>
      <w:r w:rsidRPr="00831AF8">
        <w:rPr>
          <w:rFonts w:ascii="Times New Roman" w:eastAsia="Times New Roman" w:hAnsi="Times New Roman" w:cs="Times New Roman"/>
          <w:sz w:val="24"/>
          <w:szCs w:val="24"/>
          <w:lang w:eastAsia="es-CO"/>
        </w:rPr>
        <w:t>) con funciones y usos específicos:</w:t>
      </w:r>
    </w:p>
    <w:p w14:paraId="2D27FD8F"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w:t>
      </w:r>
      <w:proofErr w:type="spellStart"/>
      <w:r w:rsidRPr="00831AF8">
        <w:rPr>
          <w:rFonts w:ascii="Courier New" w:eastAsia="Times New Roman" w:hAnsi="Courier New" w:cs="Courier New"/>
          <w:sz w:val="20"/>
          <w:szCs w:val="20"/>
          <w:lang w:eastAsia="es-CO"/>
        </w:rPr>
        <w:t>html</w:t>
      </w:r>
      <w:proofErr w:type="spellEnd"/>
      <w:r w:rsidRPr="00831AF8">
        <w:rPr>
          <w:rFonts w:ascii="Courier New" w:eastAsia="Times New Roman" w:hAnsi="Courier New" w:cs="Courier New"/>
          <w:sz w:val="20"/>
          <w:szCs w:val="20"/>
          <w:lang w:eastAsia="es-CO"/>
        </w:rPr>
        <w:t>&gt;Contenido&lt;/</w:t>
      </w:r>
      <w:proofErr w:type="spellStart"/>
      <w:r w:rsidRPr="00831AF8">
        <w:rPr>
          <w:rFonts w:ascii="Courier New" w:eastAsia="Times New Roman" w:hAnsi="Courier New" w:cs="Courier New"/>
          <w:sz w:val="20"/>
          <w:szCs w:val="20"/>
          <w:lang w:eastAsia="es-CO"/>
        </w:rPr>
        <w:t>html</w:t>
      </w:r>
      <w:proofErr w:type="spellEnd"/>
      <w:r w:rsidRPr="00831AF8">
        <w:rPr>
          <w:rFonts w:ascii="Courier New" w:eastAsia="Times New Roman" w:hAnsi="Courier New" w:cs="Courier New"/>
          <w:sz w:val="20"/>
          <w:szCs w:val="20"/>
          <w:lang w:eastAsia="es-CO"/>
        </w:rPr>
        <w:t>&gt;</w:t>
      </w:r>
    </w:p>
    <w:p w14:paraId="72372014"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Los </w:t>
      </w:r>
      <w:r w:rsidRPr="00831AF8">
        <w:rPr>
          <w:rFonts w:ascii="Times New Roman" w:eastAsia="Times New Roman" w:hAnsi="Times New Roman" w:cs="Times New Roman"/>
          <w:b/>
          <w:bCs/>
          <w:sz w:val="24"/>
          <w:szCs w:val="24"/>
          <w:lang w:eastAsia="es-CO"/>
        </w:rPr>
        <w:t>Atributos</w:t>
      </w:r>
      <w:r w:rsidRPr="00831AF8">
        <w:rPr>
          <w:rFonts w:ascii="Times New Roman" w:eastAsia="Times New Roman" w:hAnsi="Times New Roman" w:cs="Times New Roman"/>
          <w:sz w:val="24"/>
          <w:szCs w:val="24"/>
          <w:lang w:eastAsia="es-CO"/>
        </w:rPr>
        <w:t xml:space="preserve"> afectan a los elementos por su presencia o enriquecen la definición de </w:t>
      </w:r>
      <w:proofErr w:type="gramStart"/>
      <w:r w:rsidRPr="00831AF8">
        <w:rPr>
          <w:rFonts w:ascii="Times New Roman" w:eastAsia="Times New Roman" w:hAnsi="Times New Roman" w:cs="Times New Roman"/>
          <w:sz w:val="24"/>
          <w:szCs w:val="24"/>
          <w:lang w:eastAsia="es-CO"/>
        </w:rPr>
        <w:t>la misma</w:t>
      </w:r>
      <w:proofErr w:type="gramEnd"/>
      <w:r w:rsidRPr="00831AF8">
        <w:rPr>
          <w:rFonts w:ascii="Times New Roman" w:eastAsia="Times New Roman" w:hAnsi="Times New Roman" w:cs="Times New Roman"/>
          <w:sz w:val="24"/>
          <w:szCs w:val="24"/>
          <w:lang w:eastAsia="es-CO"/>
        </w:rPr>
        <w:t xml:space="preserve">. Por ejemplo, el atributo </w:t>
      </w:r>
      <w:r w:rsidRPr="00831AF8">
        <w:rPr>
          <w:rFonts w:ascii="Courier New" w:eastAsia="Times New Roman" w:hAnsi="Courier New" w:cs="Courier New"/>
          <w:sz w:val="20"/>
          <w:szCs w:val="20"/>
          <w:lang w:eastAsia="es-CO"/>
        </w:rPr>
        <w:t>lang</w:t>
      </w:r>
      <w:r w:rsidRPr="00831AF8">
        <w:rPr>
          <w:rFonts w:ascii="Times New Roman" w:eastAsia="Times New Roman" w:hAnsi="Times New Roman" w:cs="Times New Roman"/>
          <w:sz w:val="24"/>
          <w:szCs w:val="24"/>
          <w:lang w:eastAsia="es-CO"/>
        </w:rPr>
        <w:t xml:space="preserve"> en la etiqueta </w:t>
      </w:r>
      <w:proofErr w:type="spellStart"/>
      <w:r w:rsidRPr="00831AF8">
        <w:rPr>
          <w:rFonts w:ascii="Courier New" w:eastAsia="Times New Roman" w:hAnsi="Courier New" w:cs="Courier New"/>
          <w:sz w:val="20"/>
          <w:szCs w:val="20"/>
          <w:lang w:eastAsia="es-CO"/>
        </w:rPr>
        <w:t>html</w:t>
      </w:r>
      <w:proofErr w:type="spellEnd"/>
      <w:r w:rsidRPr="00831AF8">
        <w:rPr>
          <w:rFonts w:ascii="Times New Roman" w:eastAsia="Times New Roman" w:hAnsi="Times New Roman" w:cs="Times New Roman"/>
          <w:sz w:val="24"/>
          <w:szCs w:val="24"/>
          <w:lang w:eastAsia="es-CO"/>
        </w:rPr>
        <w:t xml:space="preserve"> indica que el contenido de esta página </w:t>
      </w:r>
      <w:proofErr w:type="spellStart"/>
      <w:r w:rsidRPr="00831AF8">
        <w:rPr>
          <w:rFonts w:ascii="Times New Roman" w:eastAsia="Times New Roman" w:hAnsi="Times New Roman" w:cs="Times New Roman"/>
          <w:sz w:val="24"/>
          <w:szCs w:val="24"/>
          <w:lang w:eastAsia="es-CO"/>
        </w:rPr>
        <w:t>esta</w:t>
      </w:r>
      <w:proofErr w:type="spellEnd"/>
      <w:r w:rsidRPr="00831AF8">
        <w:rPr>
          <w:rFonts w:ascii="Times New Roman" w:eastAsia="Times New Roman" w:hAnsi="Times New Roman" w:cs="Times New Roman"/>
          <w:sz w:val="24"/>
          <w:szCs w:val="24"/>
          <w:lang w:eastAsia="es-CO"/>
        </w:rPr>
        <w:t xml:space="preserve"> en un idioma específico:</w:t>
      </w:r>
    </w:p>
    <w:p w14:paraId="47D683E5"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w:t>
      </w:r>
      <w:proofErr w:type="spellStart"/>
      <w:r w:rsidRPr="00831AF8">
        <w:rPr>
          <w:rFonts w:ascii="Courier New" w:eastAsia="Times New Roman" w:hAnsi="Courier New" w:cs="Courier New"/>
          <w:sz w:val="20"/>
          <w:szCs w:val="20"/>
          <w:lang w:eastAsia="es-CO"/>
        </w:rPr>
        <w:t>html</w:t>
      </w:r>
      <w:proofErr w:type="spellEnd"/>
      <w:r w:rsidRPr="00831AF8">
        <w:rPr>
          <w:rFonts w:ascii="Courier New" w:eastAsia="Times New Roman" w:hAnsi="Courier New" w:cs="Courier New"/>
          <w:sz w:val="20"/>
          <w:szCs w:val="20"/>
          <w:lang w:eastAsia="es-CO"/>
        </w:rPr>
        <w:t xml:space="preserve"> lang=""es""&gt;Contenido en </w:t>
      </w:r>
      <w:proofErr w:type="gramStart"/>
      <w:r w:rsidRPr="00831AF8">
        <w:rPr>
          <w:rFonts w:ascii="Courier New" w:eastAsia="Times New Roman" w:hAnsi="Courier New" w:cs="Courier New"/>
          <w:sz w:val="20"/>
          <w:szCs w:val="20"/>
          <w:lang w:eastAsia="es-CO"/>
        </w:rPr>
        <w:t>Español</w:t>
      </w:r>
      <w:proofErr w:type="gramEnd"/>
      <w:r w:rsidRPr="00831AF8">
        <w:rPr>
          <w:rFonts w:ascii="Courier New" w:eastAsia="Times New Roman" w:hAnsi="Courier New" w:cs="Courier New"/>
          <w:sz w:val="20"/>
          <w:szCs w:val="20"/>
          <w:lang w:eastAsia="es-CO"/>
        </w:rPr>
        <w:t>&lt;/</w:t>
      </w:r>
      <w:proofErr w:type="spellStart"/>
      <w:r w:rsidRPr="00831AF8">
        <w:rPr>
          <w:rFonts w:ascii="Courier New" w:eastAsia="Times New Roman" w:hAnsi="Courier New" w:cs="Courier New"/>
          <w:sz w:val="20"/>
          <w:szCs w:val="20"/>
          <w:lang w:eastAsia="es-CO"/>
        </w:rPr>
        <w:t>html</w:t>
      </w:r>
      <w:proofErr w:type="spellEnd"/>
      <w:r w:rsidRPr="00831AF8">
        <w:rPr>
          <w:rFonts w:ascii="Courier New" w:eastAsia="Times New Roman" w:hAnsi="Courier New" w:cs="Courier New"/>
          <w:sz w:val="20"/>
          <w:szCs w:val="20"/>
          <w:lang w:eastAsia="es-CO"/>
        </w:rPr>
        <w:t>&gt;</w:t>
      </w:r>
    </w:p>
    <w:p w14:paraId="0B8EBFF0"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Las etiquetas </w:t>
      </w:r>
      <w:r w:rsidRPr="00831AF8">
        <w:rPr>
          <w:rFonts w:ascii="Times New Roman" w:eastAsia="Times New Roman" w:hAnsi="Times New Roman" w:cs="Times New Roman"/>
          <w:b/>
          <w:bCs/>
          <w:sz w:val="24"/>
          <w:szCs w:val="24"/>
          <w:lang w:eastAsia="es-CO"/>
        </w:rPr>
        <w:t>meta</w:t>
      </w:r>
      <w:r w:rsidRPr="00831AF8">
        <w:rPr>
          <w:rFonts w:ascii="Times New Roman" w:eastAsia="Times New Roman" w:hAnsi="Times New Roman" w:cs="Times New Roman"/>
          <w:sz w:val="24"/>
          <w:szCs w:val="24"/>
          <w:lang w:eastAsia="es-CO"/>
        </w:rPr>
        <w:t xml:space="preserve"> (</w:t>
      </w:r>
      <w:r w:rsidRPr="00831AF8">
        <w:rPr>
          <w:rFonts w:ascii="Times New Roman" w:eastAsia="Times New Roman" w:hAnsi="Times New Roman" w:cs="Times New Roman"/>
          <w:i/>
          <w:iCs/>
          <w:sz w:val="24"/>
          <w:szCs w:val="24"/>
          <w:lang w:eastAsia="es-CO"/>
        </w:rPr>
        <w:t>meta tags</w:t>
      </w:r>
      <w:r w:rsidRPr="00831AF8">
        <w:rPr>
          <w:rFonts w:ascii="Times New Roman" w:eastAsia="Times New Roman" w:hAnsi="Times New Roman" w:cs="Times New Roman"/>
          <w:sz w:val="24"/>
          <w:szCs w:val="24"/>
          <w:lang w:eastAsia="es-CO"/>
        </w:rPr>
        <w:t>) son etiquetas que se incorporan en el encabezado de una página web y son invisibles para los usuarios normales, sin embargo, son de gran utilidad para navegadores u otros programas que pueden valerse de esta información:</w:t>
      </w:r>
    </w:p>
    <w:p w14:paraId="7E660232"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2A6F3838"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 xml:space="preserve">&lt;meta </w:t>
      </w:r>
      <w:proofErr w:type="spellStart"/>
      <w:r w:rsidRPr="00831AF8">
        <w:rPr>
          <w:rFonts w:ascii="Courier New" w:eastAsia="Times New Roman" w:hAnsi="Courier New" w:cs="Courier New"/>
          <w:sz w:val="20"/>
          <w:szCs w:val="20"/>
          <w:lang w:eastAsia="es-CO"/>
        </w:rPr>
        <w:t>name</w:t>
      </w:r>
      <w:proofErr w:type="spellEnd"/>
      <w:r w:rsidRPr="00831AF8">
        <w:rPr>
          <w:rFonts w:ascii="Courier New" w:eastAsia="Times New Roman" w:hAnsi="Courier New" w:cs="Courier New"/>
          <w:sz w:val="20"/>
          <w:szCs w:val="20"/>
          <w:lang w:eastAsia="es-CO"/>
        </w:rPr>
        <w:t>=""</w:t>
      </w:r>
      <w:proofErr w:type="spellStart"/>
      <w:r w:rsidRPr="00831AF8">
        <w:rPr>
          <w:rFonts w:ascii="Courier New" w:eastAsia="Times New Roman" w:hAnsi="Courier New" w:cs="Courier New"/>
          <w:sz w:val="20"/>
          <w:szCs w:val="20"/>
          <w:lang w:eastAsia="es-CO"/>
        </w:rPr>
        <w:t>description</w:t>
      </w:r>
      <w:proofErr w:type="spellEnd"/>
      <w:r w:rsidRPr="00831AF8">
        <w:rPr>
          <w:rFonts w:ascii="Courier New" w:eastAsia="Times New Roman" w:hAnsi="Courier New" w:cs="Courier New"/>
          <w:sz w:val="20"/>
          <w:szCs w:val="20"/>
          <w:lang w:eastAsia="es-CO"/>
        </w:rPr>
        <w:t xml:space="preserve">"" </w:t>
      </w:r>
      <w:proofErr w:type="spellStart"/>
      <w:r w:rsidRPr="00831AF8">
        <w:rPr>
          <w:rFonts w:ascii="Courier New" w:eastAsia="Times New Roman" w:hAnsi="Courier New" w:cs="Courier New"/>
          <w:sz w:val="20"/>
          <w:szCs w:val="20"/>
          <w:lang w:eastAsia="es-CO"/>
        </w:rPr>
        <w:t>content</w:t>
      </w:r>
      <w:proofErr w:type="spellEnd"/>
      <w:r w:rsidRPr="00831AF8">
        <w:rPr>
          <w:rFonts w:ascii="Courier New" w:eastAsia="Times New Roman" w:hAnsi="Courier New" w:cs="Courier New"/>
          <w:sz w:val="20"/>
          <w:szCs w:val="20"/>
          <w:lang w:eastAsia="es-CO"/>
        </w:rPr>
        <w:t>=""Descripción de nuestra página""&gt;</w:t>
      </w:r>
    </w:p>
    <w:p w14:paraId="07CC8028" w14:textId="77777777" w:rsidR="00B71ED6" w:rsidRPr="00831AF8"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831AF8">
        <w:rPr>
          <w:rFonts w:ascii="Courier New" w:eastAsia="Times New Roman" w:hAnsi="Courier New" w:cs="Courier New"/>
          <w:sz w:val="20"/>
          <w:szCs w:val="20"/>
          <w:lang w:eastAsia="es-CO"/>
        </w:rPr>
        <w:t>&lt;/head&gt;</w:t>
      </w:r>
    </w:p>
    <w:p w14:paraId="4B5D40C4" w14:textId="77777777" w:rsidR="00B71ED6" w:rsidRPr="00831AF8"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831AF8">
        <w:rPr>
          <w:rFonts w:ascii="Times New Roman" w:eastAsia="Times New Roman" w:hAnsi="Times New Roman" w:cs="Times New Roman"/>
          <w:sz w:val="24"/>
          <w:szCs w:val="24"/>
          <w:lang w:eastAsia="es-CO"/>
        </w:rPr>
        <w:t xml:space="preserve">También encontramos etiquetas comunes como </w:t>
      </w:r>
      <w:r w:rsidRPr="00831AF8">
        <w:rPr>
          <w:rFonts w:ascii="Courier New" w:eastAsia="Times New Roman" w:hAnsi="Courier New" w:cs="Courier New"/>
          <w:sz w:val="20"/>
          <w:szCs w:val="20"/>
          <w:lang w:eastAsia="es-CO"/>
        </w:rPr>
        <w:t>&lt;footer&gt;</w:t>
      </w:r>
      <w:r w:rsidRPr="00831AF8">
        <w:rPr>
          <w:rFonts w:ascii="Times New Roman" w:eastAsia="Times New Roman" w:hAnsi="Times New Roman" w:cs="Times New Roman"/>
          <w:sz w:val="24"/>
          <w:szCs w:val="24"/>
          <w:lang w:eastAsia="es-CO"/>
        </w:rPr>
        <w:t xml:space="preserve"> para agrupar el contenido del pie de página, </w:t>
      </w:r>
      <w:r w:rsidRPr="00831AF8">
        <w:rPr>
          <w:rFonts w:ascii="Courier New" w:eastAsia="Times New Roman" w:hAnsi="Courier New" w:cs="Courier New"/>
          <w:sz w:val="20"/>
          <w:szCs w:val="20"/>
          <w:lang w:eastAsia="es-CO"/>
        </w:rPr>
        <w:t>&lt;span&gt;</w:t>
      </w:r>
      <w:r w:rsidRPr="00831AF8">
        <w:rPr>
          <w:rFonts w:ascii="Times New Roman" w:eastAsia="Times New Roman" w:hAnsi="Times New Roman" w:cs="Times New Roman"/>
          <w:sz w:val="24"/>
          <w:szCs w:val="24"/>
          <w:lang w:eastAsia="es-CO"/>
        </w:rPr>
        <w:t xml:space="preserve"> para guardar texto genérico y sin reglas de espaciado o tamaño predeterminadas, </w:t>
      </w:r>
      <w:r w:rsidRPr="00831AF8">
        <w:rPr>
          <w:rFonts w:ascii="Courier New" w:eastAsia="Times New Roman" w:hAnsi="Courier New" w:cs="Courier New"/>
          <w:sz w:val="20"/>
          <w:szCs w:val="20"/>
          <w:lang w:eastAsia="es-CO"/>
        </w:rPr>
        <w:t>&lt;</w:t>
      </w:r>
      <w:proofErr w:type="spellStart"/>
      <w:r w:rsidRPr="00831AF8">
        <w:rPr>
          <w:rFonts w:ascii="Courier New" w:eastAsia="Times New Roman" w:hAnsi="Courier New" w:cs="Courier New"/>
          <w:sz w:val="20"/>
          <w:szCs w:val="20"/>
          <w:lang w:eastAsia="es-CO"/>
        </w:rPr>
        <w:t>img</w:t>
      </w:r>
      <w:proofErr w:type="spellEnd"/>
      <w:r w:rsidRPr="00831AF8">
        <w:rPr>
          <w:rFonts w:ascii="Courier New" w:eastAsia="Times New Roman" w:hAnsi="Courier New" w:cs="Courier New"/>
          <w:sz w:val="20"/>
          <w:szCs w:val="20"/>
          <w:lang w:eastAsia="es-CO"/>
        </w:rPr>
        <w:t xml:space="preserve"> </w:t>
      </w:r>
      <w:proofErr w:type="spellStart"/>
      <w:r w:rsidRPr="00831AF8">
        <w:rPr>
          <w:rFonts w:ascii="Courier New" w:eastAsia="Times New Roman" w:hAnsi="Courier New" w:cs="Courier New"/>
          <w:sz w:val="20"/>
          <w:szCs w:val="20"/>
          <w:lang w:eastAsia="es-CO"/>
        </w:rPr>
        <w:t>src</w:t>
      </w:r>
      <w:proofErr w:type="spellEnd"/>
      <w:r w:rsidRPr="00831AF8">
        <w:rPr>
          <w:rFonts w:ascii="Courier New" w:eastAsia="Times New Roman" w:hAnsi="Courier New" w:cs="Courier New"/>
          <w:sz w:val="20"/>
          <w:szCs w:val="20"/>
          <w:lang w:eastAsia="es-CO"/>
        </w:rPr>
        <w:t>=""imagen-url.png""&gt;</w:t>
      </w:r>
      <w:r w:rsidRPr="00831AF8">
        <w:rPr>
          <w:rFonts w:ascii="Times New Roman" w:eastAsia="Times New Roman" w:hAnsi="Times New Roman" w:cs="Times New Roman"/>
          <w:sz w:val="24"/>
          <w:szCs w:val="24"/>
          <w:lang w:eastAsia="es-CO"/>
        </w:rPr>
        <w:t xml:space="preserve"> para incluir imágenes, entre otras.</w:t>
      </w:r>
    </w:p>
    <w:p w14:paraId="538A8EEC" w14:textId="77777777" w:rsidR="00B71ED6" w:rsidRDefault="00B71ED6" w:rsidP="00B71ED6"/>
    <w:p w14:paraId="0599C6E9" w14:textId="77777777" w:rsidR="00B71ED6" w:rsidRDefault="00B71ED6" w:rsidP="00B71ED6">
      <w:pPr>
        <w:pStyle w:val="Ttulo1"/>
      </w:pPr>
    </w:p>
    <w:p w14:paraId="77707D95" w14:textId="77777777" w:rsidR="00B71ED6" w:rsidRDefault="00B71ED6" w:rsidP="00B71ED6">
      <w:pPr>
        <w:pStyle w:val="Ttulo1"/>
      </w:pPr>
    </w:p>
    <w:p w14:paraId="318EAC06" w14:textId="77777777" w:rsidR="00B71ED6" w:rsidRDefault="00B71ED6" w:rsidP="00B71ED6">
      <w:pPr>
        <w:pStyle w:val="Ttulo1"/>
      </w:pPr>
    </w:p>
    <w:p w14:paraId="496A356D" w14:textId="77777777" w:rsidR="00B71ED6" w:rsidRDefault="00B71ED6" w:rsidP="00B71ED6">
      <w:pPr>
        <w:pStyle w:val="Ttulo1"/>
      </w:pPr>
      <w:r>
        <w:t>¿Cómo funciona CSS?</w:t>
      </w:r>
    </w:p>
    <w:p w14:paraId="0A9068DF" w14:textId="77777777" w:rsidR="00B71ED6" w:rsidRDefault="00B71ED6" w:rsidP="00B71ED6">
      <w:pPr>
        <w:pStyle w:val="NormalWeb"/>
      </w:pPr>
      <w:r>
        <w:t xml:space="preserve">El </w:t>
      </w:r>
      <w:r>
        <w:rPr>
          <w:rStyle w:val="Textoennegrita"/>
        </w:rPr>
        <w:t>CSS</w:t>
      </w:r>
      <w:r>
        <w:t xml:space="preserve"> son las hojas de estilo en cascada que definen la apariencia de nuestros documentos en HTML.</w:t>
      </w:r>
    </w:p>
    <w:p w14:paraId="6113F76B" w14:textId="77777777" w:rsidR="00B71ED6" w:rsidRDefault="00B71ED6" w:rsidP="00B71ED6">
      <w:pPr>
        <w:pStyle w:val="NormalWeb"/>
      </w:pPr>
      <w:r>
        <w:t xml:space="preserve">Para que nuestros estilos CSS se apliquen correctamente a nuestras páginas web, debemos utilizar la etiqueta </w:t>
      </w:r>
      <w:proofErr w:type="gramStart"/>
      <w:r>
        <w:rPr>
          <w:rStyle w:val="CdigoHTML"/>
        </w:rPr>
        <w:t>link</w:t>
      </w:r>
      <w:proofErr w:type="gramEnd"/>
      <w:r>
        <w:t xml:space="preserve"> con el atributo </w:t>
      </w:r>
      <w:proofErr w:type="spellStart"/>
      <w:r>
        <w:rPr>
          <w:rStyle w:val="CdigoHTML"/>
        </w:rPr>
        <w:t>href</w:t>
      </w:r>
      <w:proofErr w:type="spellEnd"/>
      <w:r>
        <w:t xml:space="preserve"> y la ruta a nuestro archivo </w:t>
      </w:r>
      <w:r>
        <w:rPr>
          <w:rStyle w:val="CdigoHTML"/>
        </w:rPr>
        <w:t>.</w:t>
      </w:r>
      <w:proofErr w:type="spellStart"/>
      <w:r>
        <w:rPr>
          <w:rStyle w:val="CdigoHTML"/>
        </w:rPr>
        <w:t>css</w:t>
      </w:r>
      <w:proofErr w:type="spellEnd"/>
      <w:r>
        <w:t>:</w:t>
      </w:r>
    </w:p>
    <w:p w14:paraId="5607BDDA" w14:textId="77777777" w:rsidR="00B71ED6" w:rsidRPr="00D630A7" w:rsidRDefault="00B71ED6" w:rsidP="00B71ED6">
      <w:pPr>
        <w:pStyle w:val="HTMLconformatoprevio"/>
        <w:rPr>
          <w:rStyle w:val="CdigoHTML"/>
          <w:lang w:val="en-US"/>
        </w:rPr>
      </w:pPr>
      <w:r w:rsidRPr="00D630A7">
        <w:rPr>
          <w:rStyle w:val="hljs-tag"/>
          <w:lang w:val="en-US"/>
        </w:rPr>
        <w:t>&lt;</w:t>
      </w:r>
      <w:r w:rsidRPr="00D630A7">
        <w:rPr>
          <w:rStyle w:val="hljs-name"/>
          <w:lang w:val="en-US"/>
        </w:rPr>
        <w:t>html</w:t>
      </w:r>
      <w:r w:rsidRPr="00D630A7">
        <w:rPr>
          <w:rStyle w:val="hljs-tag"/>
          <w:lang w:val="en-US"/>
        </w:rPr>
        <w:t>&gt;</w:t>
      </w:r>
    </w:p>
    <w:p w14:paraId="020B4950"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head</w:t>
      </w:r>
      <w:r w:rsidRPr="00D630A7">
        <w:rPr>
          <w:rStyle w:val="hljs-tag"/>
          <w:lang w:val="en-US"/>
        </w:rPr>
        <w:t>&gt;</w:t>
      </w:r>
    </w:p>
    <w:p w14:paraId="060831DF"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link</w:t>
      </w:r>
      <w:r w:rsidRPr="00D630A7">
        <w:rPr>
          <w:rStyle w:val="hljs-tag"/>
          <w:lang w:val="en-US"/>
        </w:rPr>
        <w:t xml:space="preserve"> </w:t>
      </w:r>
      <w:proofErr w:type="spellStart"/>
      <w:r w:rsidRPr="00D630A7">
        <w:rPr>
          <w:rStyle w:val="hljs-attr"/>
          <w:lang w:val="en-US"/>
        </w:rPr>
        <w:t>rel</w:t>
      </w:r>
      <w:proofErr w:type="spellEnd"/>
      <w:r w:rsidRPr="00D630A7">
        <w:rPr>
          <w:rStyle w:val="hljs-tag"/>
          <w:lang w:val="en-US"/>
        </w:rPr>
        <w:t>=</w:t>
      </w:r>
      <w:r w:rsidRPr="00D630A7">
        <w:rPr>
          <w:rStyle w:val="hljs-string"/>
          <w:lang w:val="en-US"/>
        </w:rPr>
        <w:t>""stylesheet""</w:t>
      </w:r>
      <w:r w:rsidRPr="00D630A7">
        <w:rPr>
          <w:rStyle w:val="hljs-tag"/>
          <w:lang w:val="en-US"/>
        </w:rPr>
        <w:t xml:space="preserve"> </w:t>
      </w:r>
      <w:proofErr w:type="spellStart"/>
      <w:r w:rsidRPr="00D630A7">
        <w:rPr>
          <w:rStyle w:val="hljs-attr"/>
          <w:lang w:val="en-US"/>
        </w:rPr>
        <w:t>href</w:t>
      </w:r>
      <w:proofErr w:type="spellEnd"/>
      <w:r w:rsidRPr="00D630A7">
        <w:rPr>
          <w:rStyle w:val="hljs-tag"/>
          <w:lang w:val="en-US"/>
        </w:rPr>
        <w:t>=</w:t>
      </w:r>
      <w:r w:rsidRPr="00D630A7">
        <w:rPr>
          <w:rStyle w:val="hljs-string"/>
          <w:lang w:val="en-US"/>
        </w:rPr>
        <w:t>""estilos.css""</w:t>
      </w:r>
      <w:r w:rsidRPr="00D630A7">
        <w:rPr>
          <w:rStyle w:val="hljs-tag"/>
          <w:lang w:val="en-US"/>
        </w:rPr>
        <w:t>&gt;</w:t>
      </w:r>
    </w:p>
    <w:p w14:paraId="036DE726"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head</w:t>
      </w:r>
      <w:r w:rsidRPr="00D630A7">
        <w:rPr>
          <w:rStyle w:val="hljs-tag"/>
          <w:lang w:val="en-US"/>
        </w:rPr>
        <w:t>&gt;</w:t>
      </w:r>
    </w:p>
    <w:p w14:paraId="2A494A94"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tag"/>
          <w:lang w:val="en-US"/>
        </w:rPr>
        <w:t>&lt;</w:t>
      </w:r>
      <w:r w:rsidRPr="00D630A7">
        <w:rPr>
          <w:rStyle w:val="hljs-name"/>
          <w:lang w:val="en-US"/>
        </w:rPr>
        <w:t>body</w:t>
      </w:r>
      <w:r w:rsidRPr="00D630A7">
        <w:rPr>
          <w:rStyle w:val="hljs-tag"/>
          <w:lang w:val="en-US"/>
        </w:rPr>
        <w:t>&gt;</w:t>
      </w:r>
    </w:p>
    <w:p w14:paraId="58BED9AC" w14:textId="77777777" w:rsidR="00B71ED6" w:rsidRPr="00D630A7" w:rsidRDefault="00B71ED6" w:rsidP="00B71ED6">
      <w:pPr>
        <w:pStyle w:val="HTMLconformatoprevio"/>
        <w:rPr>
          <w:rStyle w:val="CdigoHTML"/>
          <w:lang w:val="en-US"/>
        </w:rPr>
      </w:pPr>
      <w:r w:rsidRPr="00D630A7">
        <w:rPr>
          <w:rStyle w:val="CdigoHTML"/>
          <w:lang w:val="en-US"/>
        </w:rPr>
        <w:t xml:space="preserve">                ... </w:t>
      </w:r>
      <w:proofErr w:type="spellStart"/>
      <w:r w:rsidRPr="00D630A7">
        <w:rPr>
          <w:rStyle w:val="CdigoHTML"/>
          <w:lang w:val="en-US"/>
        </w:rPr>
        <w:t>etc</w:t>
      </w:r>
      <w:proofErr w:type="spellEnd"/>
      <w:r w:rsidRPr="00D630A7">
        <w:rPr>
          <w:rStyle w:val="CdigoHTML"/>
          <w:lang w:val="en-US"/>
        </w:rPr>
        <w:t xml:space="preserve"> ... etc....</w:t>
      </w:r>
    </w:p>
    <w:p w14:paraId="2CB1807D" w14:textId="77777777" w:rsidR="00B71ED6" w:rsidRPr="00C67B61" w:rsidRDefault="00B71ED6" w:rsidP="00B71ED6">
      <w:pPr>
        <w:pStyle w:val="HTMLconformatoprevio"/>
        <w:rPr>
          <w:rStyle w:val="CdigoHTML"/>
          <w:lang w:val="en-US"/>
        </w:rPr>
      </w:pPr>
      <w:r w:rsidRPr="00D630A7">
        <w:rPr>
          <w:rStyle w:val="CdigoHTML"/>
          <w:lang w:val="en-US"/>
        </w:rPr>
        <w:t xml:space="preserve">        </w:t>
      </w:r>
      <w:r w:rsidRPr="00C67B61">
        <w:rPr>
          <w:rStyle w:val="hljs-tag"/>
          <w:lang w:val="en-US"/>
        </w:rPr>
        <w:t>&lt;/</w:t>
      </w:r>
      <w:r w:rsidRPr="00C67B61">
        <w:rPr>
          <w:rStyle w:val="hljs-name"/>
          <w:lang w:val="en-US"/>
        </w:rPr>
        <w:t>body</w:t>
      </w:r>
      <w:r w:rsidRPr="00C67B61">
        <w:rPr>
          <w:rStyle w:val="hljs-tag"/>
          <w:lang w:val="en-US"/>
        </w:rPr>
        <w:t>&gt;</w:t>
      </w:r>
    </w:p>
    <w:p w14:paraId="309B0F8E" w14:textId="77777777" w:rsidR="00B71ED6" w:rsidRDefault="00B71ED6" w:rsidP="00B71ED6">
      <w:pPr>
        <w:pStyle w:val="HTMLconformatoprevio"/>
        <w:rPr>
          <w:rStyle w:val="CdigoHTML"/>
        </w:rPr>
      </w:pPr>
      <w:r>
        <w:rPr>
          <w:rStyle w:val="hljs-tag"/>
        </w:rPr>
        <w:t>&lt;/</w:t>
      </w:r>
      <w:proofErr w:type="spellStart"/>
      <w:r>
        <w:rPr>
          <w:rStyle w:val="hljs-name"/>
        </w:rPr>
        <w:t>html</w:t>
      </w:r>
      <w:proofErr w:type="spellEnd"/>
      <w:r>
        <w:rPr>
          <w:rStyle w:val="hljs-tag"/>
        </w:rPr>
        <w:t>&gt;</w:t>
      </w:r>
    </w:p>
    <w:p w14:paraId="47B093C0" w14:textId="77777777" w:rsidR="00B71ED6" w:rsidRDefault="00B71ED6" w:rsidP="00B71ED6">
      <w:pPr>
        <w:pStyle w:val="NormalWeb"/>
      </w:pPr>
      <w:r>
        <w:t xml:space="preserve">Los </w:t>
      </w:r>
      <w:r>
        <w:rPr>
          <w:rStyle w:val="Textoennegrita"/>
        </w:rPr>
        <w:t>Selectores</w:t>
      </w:r>
      <w:r>
        <w:t xml:space="preserve"> nos permiten conectar las etiquetas de HTML con sus respectivos estilos en CSS.</w:t>
      </w:r>
    </w:p>
    <w:p w14:paraId="5C210C6F" w14:textId="77777777" w:rsidR="00B71ED6" w:rsidRDefault="00B71ED6" w:rsidP="00B71ED6">
      <w:pPr>
        <w:pStyle w:val="NormalWeb"/>
      </w:pPr>
      <w:r>
        <w:t xml:space="preserve">Existen muchos tipos de selectores, por ejemplo, los selectores de </w:t>
      </w:r>
      <w:r>
        <w:rPr>
          <w:rStyle w:val="Textoennegrita"/>
        </w:rPr>
        <w:t>clase</w:t>
      </w:r>
      <w:r>
        <w:t xml:space="preserve"> buscan el contenido que tenga un cierto valor en su atributo </w:t>
      </w:r>
      <w:proofErr w:type="spellStart"/>
      <w:r>
        <w:rPr>
          <w:rStyle w:val="CdigoHTML"/>
        </w:rPr>
        <w:t>class</w:t>
      </w:r>
      <w:proofErr w:type="spellEnd"/>
      <w:r>
        <w:t>:</w:t>
      </w:r>
    </w:p>
    <w:p w14:paraId="7AE6D670" w14:textId="77777777" w:rsidR="00B71ED6" w:rsidRDefault="00B71ED6" w:rsidP="00B71ED6">
      <w:pPr>
        <w:pStyle w:val="HTMLconformatoprevio"/>
        <w:rPr>
          <w:rStyle w:val="CdigoHTML"/>
        </w:rPr>
      </w:pPr>
      <w:r w:rsidRPr="00494030">
        <w:rPr>
          <w:rStyle w:val="CdigoHTML"/>
        </w:rPr>
        <w:t>CSS</w:t>
      </w:r>
      <w:r>
        <w:rPr>
          <w:rStyle w:val="CdigoHTML"/>
        </w:rPr>
        <w:t xml:space="preserve"> (con punto antes del nombre de la clase):</w:t>
      </w:r>
    </w:p>
    <w:p w14:paraId="04BD77E8" w14:textId="77777777" w:rsidR="00B71ED6" w:rsidRDefault="00B71ED6" w:rsidP="00B71ED6">
      <w:pPr>
        <w:pStyle w:val="HTMLconformatoprevio"/>
        <w:rPr>
          <w:rStyle w:val="CdigoHTML"/>
        </w:rPr>
      </w:pPr>
    </w:p>
    <w:p w14:paraId="73ADC470" w14:textId="77777777" w:rsidR="00B71ED6" w:rsidRDefault="00B71ED6" w:rsidP="00B71ED6">
      <w:pPr>
        <w:pStyle w:val="HTMLconformatoprevio"/>
        <w:rPr>
          <w:rStyle w:val="CdigoHTML"/>
        </w:rPr>
      </w:pPr>
      <w:r>
        <w:rPr>
          <w:rStyle w:val="CdigoHTML"/>
        </w:rPr>
        <w:t>.caja {</w:t>
      </w:r>
    </w:p>
    <w:p w14:paraId="6C55EFA0" w14:textId="77777777" w:rsidR="00B71ED6" w:rsidRDefault="00B71ED6" w:rsidP="00B71ED6">
      <w:pPr>
        <w:pStyle w:val="HTMLconformatoprevio"/>
        <w:rPr>
          <w:rStyle w:val="CdigoHTML"/>
        </w:rPr>
      </w:pPr>
      <w:r>
        <w:rPr>
          <w:rStyle w:val="CdigoHTML"/>
        </w:rPr>
        <w:t>color: red;</w:t>
      </w:r>
    </w:p>
    <w:p w14:paraId="37D6BF8B" w14:textId="77777777" w:rsidR="00B71ED6" w:rsidRDefault="00B71ED6" w:rsidP="00B71ED6">
      <w:pPr>
        <w:pStyle w:val="HTMLconformatoprevio"/>
        <w:rPr>
          <w:rStyle w:val="CdigoHTML"/>
        </w:rPr>
      </w:pPr>
      <w:r>
        <w:rPr>
          <w:rStyle w:val="CdigoHTML"/>
        </w:rPr>
        <w:t>}</w:t>
      </w:r>
    </w:p>
    <w:p w14:paraId="447EF90F" w14:textId="77777777" w:rsidR="00B71ED6" w:rsidRDefault="00B71ED6" w:rsidP="00B71ED6">
      <w:pPr>
        <w:pStyle w:val="HTMLconformatoprevio"/>
        <w:rPr>
          <w:rStyle w:val="CdigoHTML"/>
        </w:rPr>
      </w:pPr>
    </w:p>
    <w:p w14:paraId="56258BD1" w14:textId="77777777" w:rsidR="00B71ED6" w:rsidRDefault="00B71ED6" w:rsidP="00B71ED6">
      <w:pPr>
        <w:pStyle w:val="HTMLconformatoprevio"/>
        <w:rPr>
          <w:rStyle w:val="CdigoHTML"/>
        </w:rPr>
      </w:pPr>
      <w:r w:rsidRPr="00494030">
        <w:rPr>
          <w:rStyle w:val="CdigoHTML"/>
        </w:rPr>
        <w:t>HTML</w:t>
      </w:r>
      <w:r>
        <w:rPr>
          <w:rStyle w:val="CdigoHTML"/>
        </w:rPr>
        <w:t>:</w:t>
      </w:r>
    </w:p>
    <w:p w14:paraId="7971A2D2" w14:textId="77777777" w:rsidR="00B71ED6" w:rsidRDefault="00B71ED6" w:rsidP="00B71ED6">
      <w:pPr>
        <w:pStyle w:val="HTMLconformatoprevio"/>
        <w:jc w:val="center"/>
        <w:rPr>
          <w:rStyle w:val="CdigoHTML"/>
        </w:rPr>
      </w:pPr>
      <w:r>
        <w:rPr>
          <w:rStyle w:val="hljs-tag"/>
        </w:rPr>
        <w:t>&lt;</w:t>
      </w:r>
      <w:r>
        <w:rPr>
          <w:rStyle w:val="hljs-name"/>
        </w:rPr>
        <w:t>div</w:t>
      </w:r>
      <w:r>
        <w:rPr>
          <w:rStyle w:val="hljs-tag"/>
        </w:rPr>
        <w:t xml:space="preserve"> </w:t>
      </w:r>
      <w:proofErr w:type="spellStart"/>
      <w:r>
        <w:rPr>
          <w:rStyle w:val="hljs-attr"/>
        </w:rPr>
        <w:t>class</w:t>
      </w:r>
      <w:proofErr w:type="spellEnd"/>
      <w:r>
        <w:rPr>
          <w:rStyle w:val="hljs-tag"/>
        </w:rPr>
        <w:t>=</w:t>
      </w:r>
      <w:r>
        <w:rPr>
          <w:rStyle w:val="hljs-string"/>
        </w:rPr>
        <w:t>""caja""</w:t>
      </w:r>
      <w:r>
        <w:rPr>
          <w:rStyle w:val="hljs-tag"/>
        </w:rPr>
        <w:t>&gt;</w:t>
      </w:r>
      <w:r>
        <w:rPr>
          <w:rStyle w:val="CdigoHTML"/>
        </w:rPr>
        <w:t>Contenido</w:t>
      </w:r>
      <w:r>
        <w:rPr>
          <w:rStyle w:val="hljs-tag"/>
        </w:rPr>
        <w:t>&lt;/</w:t>
      </w:r>
      <w:r>
        <w:rPr>
          <w:rStyle w:val="hljs-name"/>
        </w:rPr>
        <w:t>div</w:t>
      </w:r>
      <w:r>
        <w:rPr>
          <w:rStyle w:val="hljs-tag"/>
        </w:rPr>
        <w:t>&gt;</w:t>
      </w:r>
    </w:p>
    <w:p w14:paraId="17804096" w14:textId="77777777" w:rsidR="00B71ED6" w:rsidRDefault="00B71ED6" w:rsidP="00B71ED6">
      <w:pPr>
        <w:pStyle w:val="NormalWeb"/>
      </w:pPr>
      <w:r>
        <w:t xml:space="preserve">También tenemos selectores de tipo </w:t>
      </w:r>
      <w:r>
        <w:rPr>
          <w:rStyle w:val="Textoennegrita"/>
        </w:rPr>
        <w:t>ID</w:t>
      </w:r>
      <w:r>
        <w:t xml:space="preserve"> (estos selectores solo pueden aplicar a un elemento, no va a funcionar si escribimos dos o más etiquetas con el mismo ID):</w:t>
      </w:r>
    </w:p>
    <w:p w14:paraId="2E3A7C5B" w14:textId="77777777" w:rsidR="00B71ED6" w:rsidRDefault="00B71ED6" w:rsidP="00B71ED6">
      <w:pPr>
        <w:pStyle w:val="HTMLconformatoprevio"/>
        <w:rPr>
          <w:rStyle w:val="CdigoHTML"/>
        </w:rPr>
      </w:pPr>
      <w:r w:rsidRPr="0032579E">
        <w:rPr>
          <w:rStyle w:val="CdigoHTML"/>
        </w:rPr>
        <w:t>CSS</w:t>
      </w:r>
      <w:r>
        <w:rPr>
          <w:rStyle w:val="CdigoHTML"/>
        </w:rPr>
        <w:t xml:space="preserve"> (con `#` antes del nombre del ID):</w:t>
      </w:r>
    </w:p>
    <w:p w14:paraId="14C17BF0" w14:textId="77777777" w:rsidR="00B71ED6" w:rsidRDefault="00B71ED6" w:rsidP="00B71ED6">
      <w:pPr>
        <w:pStyle w:val="HTMLconformatoprevio"/>
        <w:rPr>
          <w:rStyle w:val="CdigoHTML"/>
        </w:rPr>
      </w:pPr>
      <w:r>
        <w:rPr>
          <w:rStyle w:val="CdigoHTML"/>
        </w:rPr>
        <w:t>#caja { color: red; }</w:t>
      </w:r>
    </w:p>
    <w:p w14:paraId="5DBC6799" w14:textId="77777777" w:rsidR="00B71ED6" w:rsidRDefault="00B71ED6" w:rsidP="00B71ED6">
      <w:pPr>
        <w:pStyle w:val="HTMLconformatoprevio"/>
        <w:rPr>
          <w:rStyle w:val="CdigoHTML"/>
        </w:rPr>
      </w:pPr>
    </w:p>
    <w:p w14:paraId="1FDF4861" w14:textId="77777777" w:rsidR="00B71ED6" w:rsidRDefault="00B71ED6" w:rsidP="00B71ED6">
      <w:pPr>
        <w:pStyle w:val="HTMLconformatoprevio"/>
        <w:rPr>
          <w:rStyle w:val="CdigoHTML"/>
        </w:rPr>
      </w:pPr>
    </w:p>
    <w:p w14:paraId="53E86503" w14:textId="77777777" w:rsidR="00B71ED6" w:rsidRDefault="00B71ED6" w:rsidP="00B71ED6">
      <w:pPr>
        <w:pStyle w:val="HTMLconformatoprevio"/>
        <w:rPr>
          <w:rStyle w:val="CdigoHTML"/>
        </w:rPr>
      </w:pPr>
      <w:r w:rsidRPr="0032579E">
        <w:rPr>
          <w:rStyle w:val="CdigoHTML"/>
        </w:rPr>
        <w:t>HTML</w:t>
      </w:r>
      <w:r>
        <w:rPr>
          <w:rStyle w:val="CdigoHTML"/>
        </w:rPr>
        <w:t>:</w:t>
      </w:r>
    </w:p>
    <w:p w14:paraId="157811A3" w14:textId="77777777" w:rsidR="00B71ED6" w:rsidRDefault="00B71ED6" w:rsidP="00B71ED6">
      <w:pPr>
        <w:pStyle w:val="HTMLconformatoprevio"/>
        <w:jc w:val="center"/>
        <w:rPr>
          <w:rStyle w:val="CdigoHTML"/>
        </w:rPr>
      </w:pPr>
      <w:r>
        <w:rPr>
          <w:rStyle w:val="hljs-tag"/>
        </w:rPr>
        <w:lastRenderedPageBreak/>
        <w:t>&lt;</w:t>
      </w:r>
      <w:r>
        <w:rPr>
          <w:rStyle w:val="hljs-name"/>
        </w:rPr>
        <w:t>div</w:t>
      </w:r>
      <w:r>
        <w:rPr>
          <w:rStyle w:val="hljs-tag"/>
        </w:rPr>
        <w:t xml:space="preserve"> </w:t>
      </w:r>
      <w:r>
        <w:rPr>
          <w:rStyle w:val="hljs-attr"/>
        </w:rPr>
        <w:t>id</w:t>
      </w:r>
      <w:r>
        <w:rPr>
          <w:rStyle w:val="hljs-tag"/>
        </w:rPr>
        <w:t>=</w:t>
      </w:r>
      <w:r>
        <w:rPr>
          <w:rStyle w:val="hljs-string"/>
        </w:rPr>
        <w:t>""caja""</w:t>
      </w:r>
      <w:r>
        <w:rPr>
          <w:rStyle w:val="hljs-tag"/>
        </w:rPr>
        <w:t>&gt;</w:t>
      </w:r>
      <w:r>
        <w:rPr>
          <w:rStyle w:val="CdigoHTML"/>
        </w:rPr>
        <w:t>Contenido</w:t>
      </w:r>
      <w:r>
        <w:rPr>
          <w:rStyle w:val="hljs-tag"/>
        </w:rPr>
        <w:t>&lt;/</w:t>
      </w:r>
      <w:r>
        <w:rPr>
          <w:rStyle w:val="hljs-name"/>
        </w:rPr>
        <w:t>div</w:t>
      </w:r>
      <w:r>
        <w:rPr>
          <w:rStyle w:val="hljs-tag"/>
        </w:rPr>
        <w:t>&gt;</w:t>
      </w:r>
    </w:p>
    <w:p w14:paraId="3A49631F" w14:textId="77777777" w:rsidR="00B71ED6" w:rsidRDefault="00B71ED6" w:rsidP="00B71ED6">
      <w:pPr>
        <w:pStyle w:val="NormalWeb"/>
      </w:pPr>
      <w:r>
        <w:t>En CSS utilizamos atributos para definir los estilos de nuestros elementos, podemos modificar el color de la letra, tamaño, color de fondo, espaciado, entre otras:</w:t>
      </w:r>
    </w:p>
    <w:p w14:paraId="2C6C6BFD" w14:textId="77777777" w:rsidR="00B71ED6" w:rsidRPr="00D630A7" w:rsidRDefault="00B71ED6" w:rsidP="00B71ED6">
      <w:pPr>
        <w:pStyle w:val="HTMLconformatoprevio"/>
        <w:rPr>
          <w:rStyle w:val="CdigoHTML"/>
          <w:lang w:val="en-US"/>
        </w:rPr>
      </w:pPr>
      <w:proofErr w:type="gramStart"/>
      <w:r w:rsidRPr="00D630A7">
        <w:rPr>
          <w:rStyle w:val="hljs-selector-class"/>
          <w:lang w:val="en-US"/>
        </w:rPr>
        <w:t>.</w:t>
      </w:r>
      <w:proofErr w:type="spellStart"/>
      <w:r w:rsidRPr="00D630A7">
        <w:rPr>
          <w:rStyle w:val="hljs-selector-class"/>
          <w:lang w:val="en-US"/>
        </w:rPr>
        <w:t>caja</w:t>
      </w:r>
      <w:proofErr w:type="spellEnd"/>
      <w:proofErr w:type="gramEnd"/>
      <w:r w:rsidRPr="00D630A7">
        <w:rPr>
          <w:rStyle w:val="CdigoHTML"/>
          <w:lang w:val="en-US"/>
        </w:rPr>
        <w:t xml:space="preserve"> {</w:t>
      </w:r>
    </w:p>
    <w:p w14:paraId="56778693"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color</w:t>
      </w:r>
      <w:r w:rsidRPr="00D630A7">
        <w:rPr>
          <w:rStyle w:val="CdigoHTML"/>
          <w:lang w:val="en-US"/>
        </w:rPr>
        <w:t>: red;</w:t>
      </w:r>
    </w:p>
    <w:p w14:paraId="4272A20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background</w:t>
      </w:r>
      <w:r w:rsidRPr="00D630A7">
        <w:rPr>
          <w:rStyle w:val="CdigoHTML"/>
          <w:lang w:val="en-US"/>
        </w:rPr>
        <w:t>: yellow;</w:t>
      </w:r>
    </w:p>
    <w:p w14:paraId="42BF8EB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font-size</w:t>
      </w:r>
      <w:r w:rsidRPr="00D630A7">
        <w:rPr>
          <w:rStyle w:val="CdigoHTML"/>
          <w:lang w:val="en-US"/>
        </w:rPr>
        <w:t xml:space="preserve">: </w:t>
      </w:r>
      <w:r w:rsidRPr="00D630A7">
        <w:rPr>
          <w:rStyle w:val="hljs-number"/>
          <w:lang w:val="en-US"/>
        </w:rPr>
        <w:t>10px</w:t>
      </w:r>
      <w:r w:rsidRPr="00D630A7">
        <w:rPr>
          <w:rStyle w:val="CdigoHTML"/>
          <w:lang w:val="en-US"/>
        </w:rPr>
        <w:t>;</w:t>
      </w:r>
    </w:p>
    <w:p w14:paraId="49D39D1C" w14:textId="77777777" w:rsidR="00B71ED6" w:rsidRPr="00D630A7" w:rsidRDefault="00B71ED6" w:rsidP="00B71ED6">
      <w:pPr>
        <w:pStyle w:val="HTMLconformatoprevio"/>
        <w:rPr>
          <w:rStyle w:val="CdigoHTML"/>
          <w:lang w:val="en-US"/>
        </w:rPr>
      </w:pPr>
      <w:r w:rsidRPr="00D630A7">
        <w:rPr>
          <w:rStyle w:val="CdigoHTML"/>
          <w:lang w:val="en-US"/>
        </w:rPr>
        <w:t xml:space="preserve">        </w:t>
      </w:r>
      <w:r w:rsidRPr="00D630A7">
        <w:rPr>
          <w:rStyle w:val="hljs-attribute"/>
          <w:lang w:val="en-US"/>
        </w:rPr>
        <w:t>padding</w:t>
      </w:r>
      <w:r w:rsidRPr="00D630A7">
        <w:rPr>
          <w:rStyle w:val="CdigoHTML"/>
          <w:lang w:val="en-US"/>
        </w:rPr>
        <w:t xml:space="preserve">: </w:t>
      </w:r>
      <w:r w:rsidRPr="00D630A7">
        <w:rPr>
          <w:rStyle w:val="hljs-number"/>
          <w:lang w:val="en-US"/>
        </w:rPr>
        <w:t>20px</w:t>
      </w:r>
      <w:r w:rsidRPr="00D630A7">
        <w:rPr>
          <w:rStyle w:val="CdigoHTML"/>
          <w:lang w:val="en-US"/>
        </w:rPr>
        <w:t>;</w:t>
      </w:r>
    </w:p>
    <w:p w14:paraId="563F1AB4" w14:textId="77777777" w:rsidR="00B71ED6" w:rsidRDefault="00B71ED6" w:rsidP="00B71ED6">
      <w:pPr>
        <w:pStyle w:val="HTMLconformatoprevio"/>
        <w:rPr>
          <w:rStyle w:val="CdigoHTML"/>
        </w:rPr>
      </w:pPr>
      <w:r>
        <w:rPr>
          <w:rStyle w:val="CdigoHTML"/>
        </w:rPr>
        <w:t>}</w:t>
      </w:r>
    </w:p>
    <w:p w14:paraId="4DF05BEF" w14:textId="77777777" w:rsidR="00B71ED6" w:rsidRDefault="00B71ED6" w:rsidP="00B71ED6"/>
    <w:p w14:paraId="1903B2EC" w14:textId="77777777" w:rsidR="00B71ED6" w:rsidRDefault="00B71ED6" w:rsidP="00B71ED6"/>
    <w:p w14:paraId="3DF3CC12" w14:textId="77777777" w:rsidR="00B71ED6" w:rsidRDefault="00B71ED6" w:rsidP="00B71ED6">
      <w:pPr>
        <w:pStyle w:val="Ttulo1"/>
      </w:pPr>
      <w:r>
        <w:t>¿Cómo funciona JavaScript?</w:t>
      </w:r>
    </w:p>
    <w:p w14:paraId="4CE89B31" w14:textId="77777777" w:rsidR="00B71ED6" w:rsidRDefault="00B71ED6" w:rsidP="00B71ED6">
      <w:pPr>
        <w:pStyle w:val="NormalWeb"/>
      </w:pPr>
      <w:r>
        <w:rPr>
          <w:rStyle w:val="Textoennegrita"/>
        </w:rPr>
        <w:t>JavaScript</w:t>
      </w:r>
      <w:r>
        <w:t xml:space="preserve"> es un lenguaje de programación que nos permite realizar actividades complejas en nuestras páginas web: almacenar valores en variables o realizar operaciones.</w:t>
      </w:r>
    </w:p>
    <w:p w14:paraId="129679AD" w14:textId="77777777" w:rsidR="00B71ED6" w:rsidRDefault="00B71ED6" w:rsidP="00B71ED6">
      <w:pPr>
        <w:pStyle w:val="NormalWeb"/>
      </w:pPr>
      <w:r>
        <w:t xml:space="preserve">Para incluir JavaScript en nuestro HTML debemos agregarlo justo antes de cerrar nuestra </w:t>
      </w:r>
      <w:proofErr w:type="gramStart"/>
      <w:r>
        <w:t xml:space="preserve">etiqueta  </w:t>
      </w:r>
      <w:r w:rsidRPr="006C64AA">
        <w:rPr>
          <w:rFonts w:ascii="Courier New" w:hAnsi="Courier New" w:cs="Courier New"/>
          <w:sz w:val="20"/>
          <w:szCs w:val="20"/>
        </w:rPr>
        <w:t>&lt;</w:t>
      </w:r>
      <w:proofErr w:type="gramEnd"/>
      <w:r w:rsidRPr="006C64AA">
        <w:rPr>
          <w:rFonts w:ascii="Courier New" w:hAnsi="Courier New" w:cs="Courier New"/>
          <w:sz w:val="20"/>
          <w:szCs w:val="20"/>
        </w:rPr>
        <w:t>HTML&gt;</w:t>
      </w:r>
      <w:r>
        <w:t xml:space="preserve">  utilizando la etiqueta </w:t>
      </w:r>
      <w:r>
        <w:rPr>
          <w:rStyle w:val="CdigoHTML"/>
        </w:rPr>
        <w:t>script</w:t>
      </w:r>
      <w:r>
        <w:t>:</w:t>
      </w:r>
    </w:p>
    <w:p w14:paraId="31C69147" w14:textId="77777777" w:rsidR="00B71ED6" w:rsidRDefault="00B71ED6" w:rsidP="00B71ED6">
      <w:pPr>
        <w:pStyle w:val="HTMLconformatoprevio"/>
        <w:rPr>
          <w:rStyle w:val="hljs-tag"/>
          <w:lang w:val="en-US"/>
        </w:rPr>
      </w:pPr>
      <w:r w:rsidRPr="0032579E">
        <w:rPr>
          <w:rStyle w:val="hljs-tag"/>
          <w:lang w:val="en-US"/>
        </w:rPr>
        <w:t>&lt;</w:t>
      </w:r>
      <w:r w:rsidRPr="0032579E">
        <w:rPr>
          <w:rStyle w:val="hljs-name"/>
          <w:lang w:val="en-US"/>
        </w:rPr>
        <w:t>html</w:t>
      </w:r>
      <w:r w:rsidRPr="0032579E">
        <w:rPr>
          <w:rStyle w:val="hljs-tag"/>
          <w:lang w:val="en-US"/>
        </w:rPr>
        <w:t>&gt;</w:t>
      </w:r>
    </w:p>
    <w:p w14:paraId="29C029CF" w14:textId="77777777" w:rsidR="00B71ED6" w:rsidRPr="0032579E" w:rsidRDefault="00B71ED6" w:rsidP="00B71ED6">
      <w:pPr>
        <w:pStyle w:val="HTMLconformatoprevio"/>
        <w:rPr>
          <w:rStyle w:val="CdigoHTML"/>
          <w:lang w:val="en-US"/>
        </w:rPr>
      </w:pPr>
    </w:p>
    <w:p w14:paraId="4C10BBF2" w14:textId="77777777" w:rsidR="00B71ED6" w:rsidRPr="006C64AA" w:rsidRDefault="00B71ED6" w:rsidP="00B71ED6">
      <w:pPr>
        <w:pStyle w:val="HTMLconformatoprevio"/>
        <w:rPr>
          <w:rStyle w:val="CdigoHTML"/>
          <w:lang w:val="en-US"/>
        </w:rPr>
      </w:pPr>
      <w:r w:rsidRPr="0032579E">
        <w:rPr>
          <w:rStyle w:val="hljs-tag"/>
          <w:lang w:val="en-US"/>
        </w:rPr>
        <w:t>&lt;</w:t>
      </w:r>
      <w:r w:rsidRPr="0032579E">
        <w:rPr>
          <w:rStyle w:val="hljs-name"/>
          <w:lang w:val="en-US"/>
        </w:rPr>
        <w:t>script</w:t>
      </w:r>
      <w:r w:rsidRPr="0032579E">
        <w:rPr>
          <w:rStyle w:val="hljs-tag"/>
          <w:lang w:val="en-US"/>
        </w:rPr>
        <w:t xml:space="preserve"> </w:t>
      </w:r>
      <w:proofErr w:type="spellStart"/>
      <w:r w:rsidRPr="0032579E">
        <w:rPr>
          <w:rStyle w:val="hljs-attr"/>
          <w:lang w:val="en-US"/>
        </w:rPr>
        <w:t>src</w:t>
      </w:r>
      <w:proofErr w:type="spellEnd"/>
      <w:r w:rsidRPr="0032579E">
        <w:rPr>
          <w:rStyle w:val="hljs-tag"/>
          <w:lang w:val="en-US"/>
        </w:rPr>
        <w:t>=</w:t>
      </w:r>
      <w:r w:rsidRPr="0032579E">
        <w:rPr>
          <w:rStyle w:val="hljs-string"/>
          <w:lang w:val="en-US"/>
        </w:rPr>
        <w:t>""script.js""</w:t>
      </w:r>
      <w:r w:rsidRPr="0032579E">
        <w:rPr>
          <w:rStyle w:val="hljs-tag"/>
          <w:lang w:val="en-US"/>
        </w:rPr>
        <w:t>&gt;</w:t>
      </w:r>
      <w:r>
        <w:rPr>
          <w:rStyle w:val="hljs-tag"/>
          <w:lang w:val="en-US"/>
        </w:rPr>
        <w:t xml:space="preserve"> </w:t>
      </w:r>
      <w:r w:rsidRPr="006C64AA">
        <w:rPr>
          <w:rStyle w:val="hljs-tag"/>
          <w:lang w:val="en-US"/>
        </w:rPr>
        <w:t>&lt;/</w:t>
      </w:r>
      <w:r w:rsidRPr="006C64AA">
        <w:rPr>
          <w:rStyle w:val="hljs-name"/>
          <w:lang w:val="en-US"/>
        </w:rPr>
        <w:t>script</w:t>
      </w:r>
      <w:r w:rsidRPr="006C64AA">
        <w:rPr>
          <w:rStyle w:val="hljs-tag"/>
          <w:lang w:val="en-US"/>
        </w:rPr>
        <w:t>&gt;</w:t>
      </w:r>
      <w:r w:rsidRPr="0032579E">
        <w:rPr>
          <w:rStyle w:val="undefined"/>
          <w:rFonts w:eastAsiaTheme="majorEastAsia"/>
          <w:lang w:val="en-US"/>
        </w:rPr>
        <w:tab/>
      </w:r>
      <w:r w:rsidRPr="0032579E">
        <w:rPr>
          <w:rStyle w:val="undefined"/>
          <w:rFonts w:eastAsiaTheme="majorEastAsia"/>
          <w:lang w:val="en-US"/>
        </w:rPr>
        <w:tab/>
      </w:r>
    </w:p>
    <w:p w14:paraId="39071346" w14:textId="77777777" w:rsidR="00B71ED6" w:rsidRDefault="00B71ED6" w:rsidP="00B71ED6">
      <w:pPr>
        <w:pStyle w:val="HTMLconformatoprevio"/>
        <w:rPr>
          <w:rStyle w:val="CdigoHTML"/>
        </w:rPr>
      </w:pPr>
      <w:r>
        <w:rPr>
          <w:rStyle w:val="hljs-tag"/>
        </w:rPr>
        <w:t>&lt;/</w:t>
      </w:r>
      <w:proofErr w:type="spellStart"/>
      <w:r>
        <w:rPr>
          <w:rStyle w:val="hljs-name"/>
        </w:rPr>
        <w:t>html</w:t>
      </w:r>
      <w:proofErr w:type="spellEnd"/>
      <w:r>
        <w:rPr>
          <w:rStyle w:val="hljs-tag"/>
        </w:rPr>
        <w:t>&gt;</w:t>
      </w:r>
    </w:p>
    <w:p w14:paraId="5F7B2E88" w14:textId="77777777" w:rsidR="00B71ED6" w:rsidRDefault="00B71ED6" w:rsidP="00B71ED6"/>
    <w:p w14:paraId="13B509E6" w14:textId="77777777" w:rsidR="00B71ED6" w:rsidRDefault="00B71ED6" w:rsidP="00B71ED6"/>
    <w:p w14:paraId="23498503" w14:textId="77777777" w:rsidR="00B71ED6" w:rsidRPr="00523FD6"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23FD6">
        <w:rPr>
          <w:rFonts w:ascii="Times New Roman" w:eastAsia="Times New Roman" w:hAnsi="Times New Roman" w:cs="Times New Roman"/>
          <w:b/>
          <w:bCs/>
          <w:kern w:val="36"/>
          <w:sz w:val="48"/>
          <w:szCs w:val="48"/>
          <w:lang w:eastAsia="es-CO"/>
        </w:rPr>
        <w:t xml:space="preserve">Listado de las etiquetas más usadas </w:t>
      </w:r>
    </w:p>
    <w:p w14:paraId="5680905E"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 xml:space="preserve">En </w:t>
      </w:r>
      <w:r>
        <w:rPr>
          <w:rFonts w:ascii="Times New Roman" w:eastAsia="Times New Roman" w:hAnsi="Times New Roman" w:cs="Times New Roman"/>
          <w:sz w:val="24"/>
          <w:szCs w:val="24"/>
          <w:lang w:eastAsia="es-CO"/>
        </w:rPr>
        <w:t>este listado</w:t>
      </w:r>
      <w:r w:rsidRPr="00523FD6">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 xml:space="preserve">se </w:t>
      </w:r>
      <w:proofErr w:type="gramStart"/>
      <w:r>
        <w:rPr>
          <w:rFonts w:ascii="Times New Roman" w:eastAsia="Times New Roman" w:hAnsi="Times New Roman" w:cs="Times New Roman"/>
          <w:sz w:val="24"/>
          <w:szCs w:val="24"/>
          <w:lang w:eastAsia="es-CO"/>
        </w:rPr>
        <w:t>encontraran</w:t>
      </w:r>
      <w:proofErr w:type="gramEnd"/>
      <w:r>
        <w:rPr>
          <w:rFonts w:ascii="Times New Roman" w:eastAsia="Times New Roman" w:hAnsi="Times New Roman" w:cs="Times New Roman"/>
          <w:sz w:val="24"/>
          <w:szCs w:val="24"/>
          <w:lang w:eastAsia="es-CO"/>
        </w:rPr>
        <w:t xml:space="preserve"> </w:t>
      </w:r>
      <w:r w:rsidRPr="00523FD6">
        <w:rPr>
          <w:rFonts w:ascii="Times New Roman" w:eastAsia="Times New Roman" w:hAnsi="Times New Roman" w:cs="Times New Roman"/>
          <w:sz w:val="24"/>
          <w:szCs w:val="24"/>
          <w:lang w:eastAsia="es-CO"/>
        </w:rPr>
        <w:t>algunas de las etiquetas más utilizadas y para qué sirven.</w:t>
      </w:r>
    </w:p>
    <w:p w14:paraId="1D2F3C8B" w14:textId="77777777" w:rsidR="00B71ED6" w:rsidRPr="00523FD6" w:rsidRDefault="00EC3077" w:rsidP="00B71ED6">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36D03FE8">
          <v:rect id="_x0000_i1025" style="width:0;height:1.5pt" o:hralign="center" o:hrstd="t" o:hr="t" fillcolor="#a0a0a0" stroked="f"/>
        </w:pict>
      </w:r>
    </w:p>
    <w:p w14:paraId="3832648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doctype</w:t>
      </w:r>
      <w:proofErr w:type="spellEnd"/>
      <w:r w:rsidRPr="00523FD6">
        <w:rPr>
          <w:rFonts w:ascii="Courier New" w:eastAsia="Times New Roman" w:hAnsi="Courier New" w:cs="Courier New"/>
          <w:sz w:val="20"/>
          <w:szCs w:val="20"/>
          <w:lang w:eastAsia="es-CO"/>
        </w:rPr>
        <w:t xml:space="preserve"> </w:t>
      </w:r>
      <w:proofErr w:type="spellStart"/>
      <w:r w:rsidRPr="00523FD6">
        <w:rPr>
          <w:rFonts w:ascii="Courier New" w:eastAsia="Times New Roman" w:hAnsi="Courier New" w:cs="Courier New"/>
          <w:sz w:val="20"/>
          <w:szCs w:val="20"/>
          <w:lang w:eastAsia="es-CO"/>
        </w:rPr>
        <w:t>html</w:t>
      </w:r>
      <w:proofErr w:type="spellEnd"/>
      <w:r w:rsidRPr="00523FD6">
        <w:rPr>
          <w:rFonts w:ascii="Courier New" w:eastAsia="Times New Roman" w:hAnsi="Courier New" w:cs="Courier New"/>
          <w:sz w:val="20"/>
          <w:szCs w:val="20"/>
          <w:lang w:eastAsia="es-CO"/>
        </w:rPr>
        <w:t>&gt;</w:t>
      </w:r>
    </w:p>
    <w:p w14:paraId="00478C8D"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que el documento está bajo el estándar de HTML.</w:t>
      </w:r>
    </w:p>
    <w:p w14:paraId="53E7BA37"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&lt;head&gt;</w:t>
      </w:r>
    </w:p>
    <w:p w14:paraId="7BDFA446"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colección de metadatos acerca del documento, incluyendo enlaces a, o definiciones de, scripts y hojas de estilo.</w:t>
      </w:r>
    </w:p>
    <w:p w14:paraId="4DAE06E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title</w:t>
      </w:r>
      <w:proofErr w:type="spellEnd"/>
      <w:r w:rsidRPr="00523FD6">
        <w:rPr>
          <w:rFonts w:ascii="Courier New" w:eastAsia="Times New Roman" w:hAnsi="Courier New" w:cs="Courier New"/>
          <w:sz w:val="20"/>
          <w:szCs w:val="20"/>
          <w:lang w:eastAsia="es-CO"/>
        </w:rPr>
        <w:t>&gt;</w:t>
      </w:r>
    </w:p>
    <w:p w14:paraId="284C380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lastRenderedPageBreak/>
        <w:t>Define el título del documento, el cual se muestra en la barra de título del navegador o en las pestañas de página. Solamente puede contener texto y cualquier otra etiqueta contenida no será interpretada.</w:t>
      </w:r>
    </w:p>
    <w:p w14:paraId="0F0DD8B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&lt;base&gt;</w:t>
      </w:r>
    </w:p>
    <w:p w14:paraId="213F56C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la URL base para las URLs relativas en la página.</w:t>
      </w:r>
    </w:p>
    <w:p w14:paraId="15F09431"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gramStart"/>
      <w:r w:rsidRPr="00523FD6">
        <w:rPr>
          <w:rFonts w:ascii="Courier New" w:eastAsia="Times New Roman" w:hAnsi="Courier New" w:cs="Courier New"/>
          <w:sz w:val="20"/>
          <w:szCs w:val="20"/>
          <w:lang w:eastAsia="es-CO"/>
        </w:rPr>
        <w:t>link</w:t>
      </w:r>
      <w:proofErr w:type="gramEnd"/>
      <w:r w:rsidRPr="00523FD6">
        <w:rPr>
          <w:rFonts w:ascii="Courier New" w:eastAsia="Times New Roman" w:hAnsi="Courier New" w:cs="Courier New"/>
          <w:sz w:val="20"/>
          <w:szCs w:val="20"/>
          <w:lang w:eastAsia="es-CO"/>
        </w:rPr>
        <w:t>&gt;</w:t>
      </w:r>
    </w:p>
    <w:p w14:paraId="4971E05C"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Usada para enlazar JavaScript y CSS externos con el documento HTML actual.</w:t>
      </w:r>
    </w:p>
    <w:p w14:paraId="30B90AF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&lt;meta&gt;</w:t>
      </w:r>
    </w:p>
    <w:p w14:paraId="45E705B1"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los metadatos que no pueden ser definidos usando otro elemento HTML.</w:t>
      </w:r>
    </w:p>
    <w:p w14:paraId="4AD22E3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style</w:t>
      </w:r>
      <w:proofErr w:type="spellEnd"/>
      <w:r w:rsidRPr="00523FD6">
        <w:rPr>
          <w:rFonts w:ascii="Courier New" w:eastAsia="Times New Roman" w:hAnsi="Courier New" w:cs="Courier New"/>
          <w:sz w:val="20"/>
          <w:szCs w:val="20"/>
          <w:lang w:eastAsia="es-CO"/>
        </w:rPr>
        <w:t>&gt;</w:t>
      </w:r>
    </w:p>
    <w:p w14:paraId="7C43E8CA"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Etiqueta de estilo usada para escribir CSS en línea.</w:t>
      </w:r>
    </w:p>
    <w:p w14:paraId="54469467"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&lt;body&gt;</w:t>
      </w:r>
    </w:p>
    <w:p w14:paraId="32B8198C"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el contenido principal de un documento HTML. Solo hay un elemento &lt;body&gt; en un documento.</w:t>
      </w:r>
    </w:p>
    <w:p w14:paraId="5BB8D970"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&lt;section&gt;</w:t>
      </w:r>
    </w:p>
    <w:p w14:paraId="5D7A85C3"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en un documento.</w:t>
      </w:r>
    </w:p>
    <w:p w14:paraId="406A6F2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nav</w:t>
      </w:r>
      <w:proofErr w:type="spellEnd"/>
      <w:r w:rsidRPr="00523FD6">
        <w:rPr>
          <w:rFonts w:ascii="Courier New" w:eastAsia="Times New Roman" w:hAnsi="Courier New" w:cs="Courier New"/>
          <w:sz w:val="20"/>
          <w:szCs w:val="20"/>
          <w:lang w:eastAsia="es-CO"/>
        </w:rPr>
        <w:t>&gt;</w:t>
      </w:r>
    </w:p>
    <w:p w14:paraId="4E36A818"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solamente contiene enlaces de navegación</w:t>
      </w:r>
    </w:p>
    <w:p w14:paraId="21DB8FC4"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article</w:t>
      </w:r>
      <w:proofErr w:type="spellEnd"/>
      <w:r w:rsidRPr="00523FD6">
        <w:rPr>
          <w:rFonts w:ascii="Courier New" w:eastAsia="Times New Roman" w:hAnsi="Courier New" w:cs="Courier New"/>
          <w:sz w:val="20"/>
          <w:szCs w:val="20"/>
          <w:lang w:eastAsia="es-CO"/>
        </w:rPr>
        <w:t>&gt;</w:t>
      </w:r>
    </w:p>
    <w:p w14:paraId="7F270D0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contenido autónomo que podría existir independientemente del resto del contenido.</w:t>
      </w:r>
    </w:p>
    <w:p w14:paraId="182B693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aside</w:t>
      </w:r>
      <w:proofErr w:type="spellEnd"/>
      <w:r w:rsidRPr="00523FD6">
        <w:rPr>
          <w:rFonts w:ascii="Courier New" w:eastAsia="Times New Roman" w:hAnsi="Courier New" w:cs="Courier New"/>
          <w:sz w:val="20"/>
          <w:szCs w:val="20"/>
          <w:lang w:eastAsia="es-CO"/>
        </w:rPr>
        <w:t>&gt;</w:t>
      </w:r>
    </w:p>
    <w:p w14:paraId="547001C6"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algunos contenidos vagamente relacionados con el resto del contenido de la página. Si es removido, el contenido restante seguirá teniendo sentido</w:t>
      </w:r>
    </w:p>
    <w:p w14:paraId="6800FBDE"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&lt;h1&gt;, &lt;h2&gt;, &lt;h3&gt;, &lt;h4&gt;, &lt;h5&gt;, &lt;h6&gt;</w:t>
      </w:r>
    </w:p>
    <w:p w14:paraId="08CB65EB"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roofErr w:type="gramStart"/>
      <w:r w:rsidRPr="00523FD6">
        <w:rPr>
          <w:rFonts w:ascii="Times New Roman" w:eastAsia="Times New Roman" w:hAnsi="Times New Roman" w:cs="Times New Roman"/>
          <w:sz w:val="24"/>
          <w:szCs w:val="24"/>
          <w:lang w:eastAsia="es-CO"/>
        </w:rPr>
        <w:t>Los elemento</w:t>
      </w:r>
      <w:proofErr w:type="gramEnd"/>
      <w:r w:rsidRPr="00523FD6">
        <w:rPr>
          <w:rFonts w:ascii="Times New Roman" w:eastAsia="Times New Roman" w:hAnsi="Times New Roman" w:cs="Times New Roman"/>
          <w:sz w:val="24"/>
          <w:szCs w:val="24"/>
          <w:lang w:eastAsia="es-CO"/>
        </w:rPr>
        <w:t xml:space="preserve"> de cabecera implementan seis niveles de cabeceras de documentos; &lt;h1&gt; es la de mayor jerarquía y &lt;h6&gt; es la de menor importancia. Un elemento de cabecera describe brevemente el tema de la sección que introduce.</w:t>
      </w:r>
    </w:p>
    <w:p w14:paraId="7E119BEB"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lastRenderedPageBreak/>
        <w:t>&lt;header&gt;</w:t>
      </w:r>
    </w:p>
    <w:p w14:paraId="04978561"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Usualmente contiene un logotipo, el título del sitio Web y una tabla de navegación de contenidos.</w:t>
      </w:r>
    </w:p>
    <w:p w14:paraId="43E48938"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&lt;footer&gt;</w:t>
      </w:r>
    </w:p>
    <w:p w14:paraId="3170FEEA"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pie de una página o sección. Usualmente contiene un mensaje de derechos de autoría, algunos enlaces a información legal o direcciones para dar información de retroalimentación.</w:t>
      </w:r>
    </w:p>
    <w:p w14:paraId="56F01B1E"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address</w:t>
      </w:r>
      <w:proofErr w:type="spellEnd"/>
      <w:r w:rsidRPr="00523FD6">
        <w:rPr>
          <w:rFonts w:ascii="Courier New" w:eastAsia="Times New Roman" w:hAnsi="Courier New" w:cs="Courier New"/>
          <w:sz w:val="20"/>
          <w:szCs w:val="20"/>
          <w:lang w:eastAsia="es-CO"/>
        </w:rPr>
        <w:t>&gt;</w:t>
      </w:r>
    </w:p>
    <w:p w14:paraId="544D2C02"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una sección que contiene información de contacto.</w:t>
      </w:r>
    </w:p>
    <w:p w14:paraId="2F9E27F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&lt;main&gt;</w:t>
      </w:r>
    </w:p>
    <w:p w14:paraId="616FDD09"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Define el contenido principal o importante en el documento. Solamente existe un elemento &lt;main&gt; en el documento.</w:t>
      </w:r>
    </w:p>
    <w:p w14:paraId="1B7F85DA"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&lt;form&gt;</w:t>
      </w:r>
    </w:p>
    <w:p w14:paraId="063EBF09"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formulario, con atributos de controles que puede ser enviado a un servidor para procesamiento.</w:t>
      </w:r>
    </w:p>
    <w:p w14:paraId="303370A5"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img</w:t>
      </w:r>
      <w:proofErr w:type="spellEnd"/>
      <w:r w:rsidRPr="00523FD6">
        <w:rPr>
          <w:rFonts w:ascii="Courier New" w:eastAsia="Times New Roman" w:hAnsi="Courier New" w:cs="Courier New"/>
          <w:sz w:val="20"/>
          <w:szCs w:val="20"/>
          <w:lang w:eastAsia="es-CO"/>
        </w:rPr>
        <w:t>&gt;</w:t>
      </w:r>
    </w:p>
    <w:p w14:paraId="40754282"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una imagen.</w:t>
      </w:r>
    </w:p>
    <w:p w14:paraId="6D854386"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&lt;iframe&gt;</w:t>
      </w:r>
    </w:p>
    <w:p w14:paraId="2C7C64C4"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contexto anidado de navegación, es decir, un documento HTML embebido.</w:t>
      </w:r>
    </w:p>
    <w:p w14:paraId="3B327B0F"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&lt;a&gt;</w:t>
      </w:r>
    </w:p>
    <w:p w14:paraId="1AA7CFB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hiperenlace, enlazando a otro recurso.</w:t>
      </w:r>
    </w:p>
    <w:p w14:paraId="32D823C1"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&lt;em&gt;</w:t>
      </w:r>
    </w:p>
    <w:p w14:paraId="28E06427"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enfatizado, como un acento de intensidad.</w:t>
      </w:r>
    </w:p>
    <w:p w14:paraId="436EF91F"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strong</w:t>
      </w:r>
      <w:proofErr w:type="spellEnd"/>
      <w:r w:rsidRPr="00523FD6">
        <w:rPr>
          <w:rFonts w:ascii="Courier New" w:eastAsia="Times New Roman" w:hAnsi="Courier New" w:cs="Courier New"/>
          <w:sz w:val="20"/>
          <w:szCs w:val="20"/>
          <w:lang w:eastAsia="es-CO"/>
        </w:rPr>
        <w:t>&gt;</w:t>
      </w:r>
    </w:p>
    <w:p w14:paraId="1357E2A5"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t>Representa un texto especialmente importante .</w:t>
      </w:r>
    </w:p>
    <w:p w14:paraId="2D9E9940" w14:textId="77777777" w:rsidR="00B71ED6" w:rsidRPr="00523FD6"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23FD6">
        <w:rPr>
          <w:rFonts w:ascii="Courier New" w:eastAsia="Times New Roman" w:hAnsi="Courier New" w:cs="Courier New"/>
          <w:sz w:val="20"/>
          <w:szCs w:val="20"/>
          <w:lang w:eastAsia="es-CO"/>
        </w:rPr>
        <w:t>&lt;</w:t>
      </w:r>
      <w:proofErr w:type="spellStart"/>
      <w:r w:rsidRPr="00523FD6">
        <w:rPr>
          <w:rFonts w:ascii="Courier New" w:eastAsia="Times New Roman" w:hAnsi="Courier New" w:cs="Courier New"/>
          <w:sz w:val="20"/>
          <w:szCs w:val="20"/>
          <w:lang w:eastAsia="es-CO"/>
        </w:rPr>
        <w:t>small</w:t>
      </w:r>
      <w:proofErr w:type="spellEnd"/>
      <w:r w:rsidRPr="00523FD6">
        <w:rPr>
          <w:rFonts w:ascii="Courier New" w:eastAsia="Times New Roman" w:hAnsi="Courier New" w:cs="Courier New"/>
          <w:sz w:val="20"/>
          <w:szCs w:val="20"/>
          <w:lang w:eastAsia="es-CO"/>
        </w:rPr>
        <w:t>&gt;</w:t>
      </w:r>
    </w:p>
    <w:p w14:paraId="386A06C4" w14:textId="77777777" w:rsidR="00B71ED6" w:rsidRPr="00523FD6"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23FD6">
        <w:rPr>
          <w:rFonts w:ascii="Times New Roman" w:eastAsia="Times New Roman" w:hAnsi="Times New Roman" w:cs="Times New Roman"/>
          <w:sz w:val="24"/>
          <w:szCs w:val="24"/>
          <w:lang w:eastAsia="es-CO"/>
        </w:rPr>
        <w:lastRenderedPageBreak/>
        <w:t>Representa un comentario aparte, es decir, textos secundarios como un descargo de responsabilidad o una nota de derechos de autoría, que no son esenciales para la comprensión del documento.</w:t>
      </w:r>
    </w:p>
    <w:p w14:paraId="569250DD"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r w:rsidRPr="00523FD6">
        <w:rPr>
          <w:rFonts w:ascii="Times New Roman" w:eastAsia="Times New Roman" w:hAnsi="Times New Roman" w:cs="Times New Roman"/>
          <w:sz w:val="24"/>
          <w:szCs w:val="24"/>
          <w:lang w:eastAsia="es-CO"/>
        </w:rPr>
        <w:t xml:space="preserve">Fuente: </w:t>
      </w:r>
      <w:hyperlink r:id="rId5" w:tgtFrame="_blank" w:history="1">
        <w:r w:rsidRPr="00523FD6">
          <w:rPr>
            <w:rFonts w:ascii="Times New Roman" w:eastAsia="Times New Roman" w:hAnsi="Times New Roman" w:cs="Times New Roman"/>
            <w:color w:val="0000FF"/>
            <w:sz w:val="24"/>
            <w:szCs w:val="24"/>
            <w:u w:val="single"/>
            <w:lang w:eastAsia="es-CO"/>
          </w:rPr>
          <w:t>https://developer.mozilla.org/es/docs/HTML/HTML5/HTML5_lista_elementos</w:t>
        </w:r>
      </w:hyperlink>
    </w:p>
    <w:p w14:paraId="463508F3"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p>
    <w:p w14:paraId="7BA523DF" w14:textId="77777777" w:rsidR="00B71ED6" w:rsidRDefault="00B71ED6" w:rsidP="00B71ED6">
      <w:pPr>
        <w:spacing w:before="100" w:beforeAutospacing="1" w:after="100" w:afterAutospacing="1" w:line="240" w:lineRule="auto"/>
        <w:rPr>
          <w:rFonts w:ascii="Times New Roman" w:eastAsia="Times New Roman" w:hAnsi="Times New Roman" w:cs="Times New Roman"/>
          <w:color w:val="0000FF"/>
          <w:sz w:val="24"/>
          <w:szCs w:val="24"/>
          <w:u w:val="single"/>
          <w:lang w:eastAsia="es-CO"/>
        </w:rPr>
      </w:pPr>
    </w:p>
    <w:p w14:paraId="095E1ACD" w14:textId="77777777" w:rsidR="00B71ED6" w:rsidRDefault="00B71ED6" w:rsidP="00B71ED6">
      <w:pPr>
        <w:pStyle w:val="Ttulo1"/>
      </w:pPr>
      <w:r>
        <w:t>Maquetación de tarjetas de producto</w:t>
      </w:r>
    </w:p>
    <w:p w14:paraId="7A36D674" w14:textId="77777777" w:rsidR="00B71ED6" w:rsidRDefault="00B71ED6" w:rsidP="00B71ED6">
      <w:pPr>
        <w:pStyle w:val="NormalWeb"/>
      </w:pPr>
      <w:r>
        <w:t xml:space="preserve">Vamos a utilizar el atributo </w:t>
      </w:r>
      <w:proofErr w:type="spellStart"/>
      <w:r>
        <w:rPr>
          <w:rStyle w:val="CdigoHTML"/>
        </w:rPr>
        <w:t>margin</w:t>
      </w:r>
      <w:proofErr w:type="spellEnd"/>
      <w:r>
        <w:rPr>
          <w:rStyle w:val="CdigoHTML"/>
        </w:rPr>
        <w:t>-top</w:t>
      </w:r>
      <w:r>
        <w:t xml:space="preserve"> de CSS para darle espacio a nuestros elementos de producto, entre más grande sea el valor que configuremos en este atributo, más grande será el espaciado entre estos elementos y los de arriba, además, podemos utilizar valores negativos (</w:t>
      </w:r>
      <w:proofErr w:type="spellStart"/>
      <w:r>
        <w:rPr>
          <w:rStyle w:val="CdigoHTML"/>
        </w:rPr>
        <w:t>margin</w:t>
      </w:r>
      <w:proofErr w:type="spellEnd"/>
      <w:r>
        <w:rPr>
          <w:rStyle w:val="CdigoHTML"/>
        </w:rPr>
        <w:t>-top: -50px</w:t>
      </w:r>
      <w:r>
        <w:t>) para disminuir este espaciado y conseguir el efecto que diseñamos.</w:t>
      </w:r>
    </w:p>
    <w:p w14:paraId="24CE11E2" w14:textId="77777777" w:rsidR="00B71ED6" w:rsidRDefault="00B71ED6" w:rsidP="00B71ED6">
      <w:pPr>
        <w:pStyle w:val="NormalWeb"/>
      </w:pPr>
      <w:r>
        <w:t xml:space="preserve">También vamos a añadir sombras a nuestros elementos utilizando el atributo </w:t>
      </w:r>
      <w:r>
        <w:rPr>
          <w:rStyle w:val="CdigoHTML"/>
        </w:rPr>
        <w:t>box-</w:t>
      </w:r>
      <w:proofErr w:type="spellStart"/>
      <w:r>
        <w:rPr>
          <w:rStyle w:val="CdigoHTML"/>
        </w:rPr>
        <w:t>shadow</w:t>
      </w:r>
      <w:proofErr w:type="spellEnd"/>
      <w:r>
        <w:rPr>
          <w:rStyle w:val="CdigoHTML"/>
        </w:rPr>
        <w:t xml:space="preserve">: 0 0 2px </w:t>
      </w:r>
      <w:proofErr w:type="spellStart"/>
      <w:r>
        <w:rPr>
          <w:rStyle w:val="CdigoHTML"/>
        </w:rPr>
        <w:t>black</w:t>
      </w:r>
      <w:proofErr w:type="spellEnd"/>
      <w:r>
        <w:rPr>
          <w:rStyle w:val="CdigoHTML"/>
        </w:rPr>
        <w:t>;</w:t>
      </w:r>
      <w:r>
        <w:t xml:space="preserve"> de CSS. Si quieres configurar el color y dirección de estas sombras, puedes hacer </w:t>
      </w:r>
      <w:proofErr w:type="spellStart"/>
      <w:proofErr w:type="gramStart"/>
      <w:r>
        <w:t>click</w:t>
      </w:r>
      <w:proofErr w:type="spellEnd"/>
      <w:proofErr w:type="gramEnd"/>
      <w:r>
        <w:t xml:space="preserve"> derecho en tus elementos, seleccionar ““Inspector de Elementos”” y configurar las sombras como </w:t>
      </w:r>
      <w:proofErr w:type="spellStart"/>
      <w:r>
        <w:t>mas</w:t>
      </w:r>
      <w:proofErr w:type="spellEnd"/>
      <w:r>
        <w:t xml:space="preserve"> te gusten, recuerda copiar y pegar tus modificaciones porque, por defecto, no se guardan cuando refresques la página.</w:t>
      </w:r>
    </w:p>
    <w:p w14:paraId="1090DAC1" w14:textId="77777777" w:rsidR="00B71ED6" w:rsidRPr="00EB21FA" w:rsidRDefault="00B71ED6" w:rsidP="00B71ED6">
      <w:pPr>
        <w:pStyle w:val="NormalWeb"/>
        <w:jc w:val="center"/>
        <w:rPr>
          <w:b/>
          <w:bCs/>
          <w:i/>
          <w:iCs/>
        </w:rPr>
      </w:pPr>
      <w:proofErr w:type="spellStart"/>
      <w:r w:rsidRPr="00EB21FA">
        <w:rPr>
          <w:b/>
          <w:bCs/>
          <w:i/>
          <w:iCs/>
        </w:rPr>
        <w:t>Example</w:t>
      </w:r>
      <w:proofErr w:type="spellEnd"/>
      <w:r w:rsidRPr="00EB21FA">
        <w:rPr>
          <w:b/>
          <w:bCs/>
          <w:i/>
          <w:iCs/>
        </w:rPr>
        <w:t>:</w:t>
      </w:r>
    </w:p>
    <w:p w14:paraId="2024D4D0"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2894ADC2" wp14:editId="6ADAB8CD">
            <wp:extent cx="5238750" cy="4000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750" cy="4000500"/>
                    </a:xfrm>
                    <a:prstGeom prst="rect">
                      <a:avLst/>
                    </a:prstGeom>
                  </pic:spPr>
                </pic:pic>
              </a:graphicData>
            </a:graphic>
          </wp:inline>
        </w:drawing>
      </w:r>
    </w:p>
    <w:p w14:paraId="4004F9F7"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9F660BC"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BE9C445" w14:textId="77777777" w:rsidR="00B71E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721B58D7" w14:textId="77777777" w:rsidR="00B71ED6" w:rsidRDefault="00B71ED6" w:rsidP="00B71ED6">
      <w:pPr>
        <w:pStyle w:val="Ttulo1"/>
      </w:pPr>
      <w:r>
        <w:t>Fuentes personalizadas y variables de CSS</w:t>
      </w:r>
    </w:p>
    <w:p w14:paraId="1E2C1EC7" w14:textId="77777777" w:rsidR="00B71ED6" w:rsidRDefault="00B71ED6" w:rsidP="00B71ED6">
      <w:pPr>
        <w:pStyle w:val="NormalWeb"/>
      </w:pPr>
      <w:r>
        <w:t>Las Variables de CSS nos permiten centralizar los valores repetitivos por todo nuestro CSS, vamos a utilizar estas funcionalidades para ahorrarnos mucho si queremos cambiar el valor de algún color o tamaño de nuestra página.</w:t>
      </w:r>
    </w:p>
    <w:p w14:paraId="1DA576B6" w14:textId="77777777" w:rsidR="00B71ED6" w:rsidRDefault="00B71ED6" w:rsidP="00B71ED6">
      <w:pPr>
        <w:pStyle w:val="NormalWeb"/>
      </w:pPr>
      <w:r>
        <w:t xml:space="preserve">También vamos a utilizar fuentes personalizadas, para esto debemos ir a </w:t>
      </w:r>
      <w:hyperlink r:id="rId7" w:tgtFrame="_blank" w:history="1">
        <w:r>
          <w:rPr>
            <w:rStyle w:val="Hipervnculo"/>
          </w:rPr>
          <w:t>Google Fonts</w:t>
        </w:r>
      </w:hyperlink>
      <w:r>
        <w:t xml:space="preserve"> y elegir la que mejor se acomode a nuestro diseño.</w:t>
      </w:r>
    </w:p>
    <w:p w14:paraId="6FC7E35B" w14:textId="77777777" w:rsidR="00B71ED6" w:rsidRPr="00451FEB" w:rsidRDefault="00B71ED6" w:rsidP="00B71ED6">
      <w:pPr>
        <w:pStyle w:val="NormalWeb"/>
        <w:jc w:val="center"/>
        <w:rPr>
          <w:b/>
          <w:bCs/>
          <w:i/>
          <w:iCs/>
        </w:rPr>
      </w:pPr>
      <w:r w:rsidRPr="00451FEB">
        <w:rPr>
          <w:b/>
          <w:bCs/>
          <w:i/>
          <w:iCs/>
        </w:rPr>
        <w:t>Declaración.</w:t>
      </w:r>
    </w:p>
    <w:p w14:paraId="6269FF96" w14:textId="77777777" w:rsidR="00B71ED6" w:rsidRDefault="00B71ED6" w:rsidP="00B71ED6">
      <w:pPr>
        <w:pStyle w:val="NormalWeb"/>
        <w:jc w:val="center"/>
      </w:pPr>
      <w:r>
        <w:rPr>
          <w:noProof/>
        </w:rPr>
        <w:lastRenderedPageBreak/>
        <w:drawing>
          <wp:inline distT="0" distB="0" distL="0" distR="0" wp14:anchorId="63F07BB1" wp14:editId="1BC632CF">
            <wp:extent cx="3305175"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5175" cy="2971800"/>
                    </a:xfrm>
                    <a:prstGeom prst="rect">
                      <a:avLst/>
                    </a:prstGeom>
                  </pic:spPr>
                </pic:pic>
              </a:graphicData>
            </a:graphic>
          </wp:inline>
        </w:drawing>
      </w:r>
    </w:p>
    <w:p w14:paraId="177EFC21" w14:textId="77777777" w:rsidR="00B71ED6" w:rsidRDefault="00B71ED6" w:rsidP="00B71ED6">
      <w:pPr>
        <w:pStyle w:val="NormalWeb"/>
        <w:jc w:val="center"/>
      </w:pPr>
    </w:p>
    <w:p w14:paraId="7D9B4145" w14:textId="77777777" w:rsidR="00B71ED6" w:rsidRDefault="00B71ED6" w:rsidP="00B71ED6">
      <w:pPr>
        <w:pStyle w:val="NormalWeb"/>
        <w:jc w:val="center"/>
        <w:rPr>
          <w:b/>
          <w:bCs/>
          <w:i/>
          <w:iCs/>
        </w:rPr>
      </w:pPr>
      <w:r w:rsidRPr="00451FEB">
        <w:rPr>
          <w:b/>
          <w:bCs/>
          <w:i/>
          <w:iCs/>
        </w:rPr>
        <w:t>Llamado.</w:t>
      </w:r>
    </w:p>
    <w:p w14:paraId="4823F89D" w14:textId="77777777" w:rsidR="00B71ED6" w:rsidRPr="00451FEB" w:rsidRDefault="00B71ED6" w:rsidP="00B71ED6">
      <w:pPr>
        <w:pStyle w:val="NormalWeb"/>
        <w:jc w:val="center"/>
        <w:rPr>
          <w:b/>
          <w:bCs/>
          <w:i/>
          <w:iCs/>
        </w:rPr>
      </w:pPr>
      <w:r>
        <w:rPr>
          <w:noProof/>
        </w:rPr>
        <w:drawing>
          <wp:inline distT="0" distB="0" distL="0" distR="0" wp14:anchorId="1D97EC31" wp14:editId="684CE818">
            <wp:extent cx="3933825" cy="16192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3825" cy="1619250"/>
                    </a:xfrm>
                    <a:prstGeom prst="rect">
                      <a:avLst/>
                    </a:prstGeom>
                  </pic:spPr>
                </pic:pic>
              </a:graphicData>
            </a:graphic>
          </wp:inline>
        </w:drawing>
      </w:r>
    </w:p>
    <w:p w14:paraId="27058550" w14:textId="77777777" w:rsidR="00B71ED6" w:rsidRPr="00523FD6" w:rsidRDefault="00B71ED6" w:rsidP="00B71ED6">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9D82595" w14:textId="77777777" w:rsidR="00B71ED6" w:rsidRDefault="00B71ED6" w:rsidP="00B71ED6">
      <w:pPr>
        <w:pStyle w:val="Ttulo1"/>
      </w:pPr>
      <w:r>
        <w:t xml:space="preserve">Categorizando etiquetas según nuestra estructura en HTML </w:t>
      </w:r>
    </w:p>
    <w:p w14:paraId="14267E9A"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Para estructurar nuestro proyecto, necesitamos ordenar nuestra definición de etiquetas con CSS. La conexión entre nuestra estructura HTML y CSS da como resultado una página web. A </w:t>
      </w:r>
      <w:proofErr w:type="gramStart"/>
      <w:r w:rsidRPr="006C4D5F">
        <w:rPr>
          <w:rFonts w:ascii="Times New Roman" w:eastAsia="Times New Roman" w:hAnsi="Times New Roman" w:cs="Times New Roman"/>
          <w:sz w:val="24"/>
          <w:szCs w:val="24"/>
          <w:lang w:eastAsia="es-CO"/>
        </w:rPr>
        <w:t>continuación</w:t>
      </w:r>
      <w:proofErr w:type="gramEnd"/>
      <w:r w:rsidRPr="006C4D5F">
        <w:rPr>
          <w:rFonts w:ascii="Times New Roman" w:eastAsia="Times New Roman" w:hAnsi="Times New Roman" w:cs="Times New Roman"/>
          <w:sz w:val="24"/>
          <w:szCs w:val="24"/>
          <w:lang w:eastAsia="es-CO"/>
        </w:rPr>
        <w:t xml:space="preserve"> veremos las reglas de nomenclatura que dan orden a nuestra definición de CSS.</w:t>
      </w:r>
    </w:p>
    <w:p w14:paraId="23D399A3"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Para darle nombre a los estilos podemos utilizar diferentes métodos, aunque es recomendable seguir estos pasos:</w:t>
      </w:r>
    </w:p>
    <w:p w14:paraId="07B9C4D4"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lastRenderedPageBreak/>
        <w:t xml:space="preserve">-No utilizar palabras en español: la mayoría de los lenguajes no aceptan ñ o tildes, es por eso </w:t>
      </w:r>
      <w:proofErr w:type="gramStart"/>
      <w:r w:rsidRPr="006C4D5F">
        <w:rPr>
          <w:rFonts w:ascii="Times New Roman" w:eastAsia="Times New Roman" w:hAnsi="Times New Roman" w:cs="Times New Roman"/>
          <w:sz w:val="24"/>
          <w:szCs w:val="24"/>
          <w:lang w:eastAsia="es-CO"/>
        </w:rPr>
        <w:t>que</w:t>
      </w:r>
      <w:proofErr w:type="gramEnd"/>
      <w:r w:rsidRPr="006C4D5F">
        <w:rPr>
          <w:rFonts w:ascii="Times New Roman" w:eastAsia="Times New Roman" w:hAnsi="Times New Roman" w:cs="Times New Roman"/>
          <w:sz w:val="24"/>
          <w:szCs w:val="24"/>
          <w:lang w:eastAsia="es-CO"/>
        </w:rPr>
        <w:t xml:space="preserve"> evitamos esta característica.</w:t>
      </w:r>
    </w:p>
    <w:p w14:paraId="7CC0BED8"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-Para los espacios utilizamos </w:t>
      </w:r>
      <w:proofErr w:type="spellStart"/>
      <w:r w:rsidRPr="006C4D5F">
        <w:rPr>
          <w:rFonts w:ascii="Times New Roman" w:eastAsia="Times New Roman" w:hAnsi="Times New Roman" w:cs="Times New Roman"/>
          <w:sz w:val="24"/>
          <w:szCs w:val="24"/>
          <w:lang w:eastAsia="es-CO"/>
        </w:rPr>
        <w:t>guión</w:t>
      </w:r>
      <w:proofErr w:type="spellEnd"/>
      <w:r w:rsidRPr="006C4D5F">
        <w:rPr>
          <w:rFonts w:ascii="Times New Roman" w:eastAsia="Times New Roman" w:hAnsi="Times New Roman" w:cs="Times New Roman"/>
          <w:sz w:val="24"/>
          <w:szCs w:val="24"/>
          <w:lang w:eastAsia="es-CO"/>
        </w:rPr>
        <w:t xml:space="preserve"> medio o </w:t>
      </w:r>
      <w:proofErr w:type="spellStart"/>
      <w:r w:rsidRPr="006C4D5F">
        <w:rPr>
          <w:rFonts w:ascii="Times New Roman" w:eastAsia="Times New Roman" w:hAnsi="Times New Roman" w:cs="Times New Roman"/>
          <w:sz w:val="24"/>
          <w:szCs w:val="24"/>
          <w:lang w:eastAsia="es-CO"/>
        </w:rPr>
        <w:t>guión</w:t>
      </w:r>
      <w:proofErr w:type="spellEnd"/>
      <w:r w:rsidRPr="006C4D5F">
        <w:rPr>
          <w:rFonts w:ascii="Times New Roman" w:eastAsia="Times New Roman" w:hAnsi="Times New Roman" w:cs="Times New Roman"/>
          <w:sz w:val="24"/>
          <w:szCs w:val="24"/>
          <w:lang w:eastAsia="es-CO"/>
        </w:rPr>
        <w:t xml:space="preserve"> bajo, recuerda usar solo uno de los dos caracteres.</w:t>
      </w:r>
    </w:p>
    <w:p w14:paraId="09666FC4"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-Describir el nombre de manera general a particular, por ejemplo: </w:t>
      </w:r>
      <w:proofErr w:type="spellStart"/>
      <w:r w:rsidRPr="006C4D5F">
        <w:rPr>
          <w:rFonts w:ascii="Times New Roman" w:eastAsia="Times New Roman" w:hAnsi="Times New Roman" w:cs="Times New Roman"/>
          <w:sz w:val="24"/>
          <w:szCs w:val="24"/>
          <w:lang w:eastAsia="es-CO"/>
        </w:rPr>
        <w:t>home_bar</w:t>
      </w:r>
      <w:proofErr w:type="spellEnd"/>
    </w:p>
    <w:p w14:paraId="39DA5917"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sz w:val="24"/>
          <w:szCs w:val="24"/>
          <w:lang w:eastAsia="es-CO"/>
        </w:rPr>
        <w:t xml:space="preserve">También podemos definir las siguientes etiquetas, las cuales nos permiten crear secciones dentro de HTML y evitamos un concepto llamado </w:t>
      </w:r>
      <w:r w:rsidRPr="006C4D5F">
        <w:rPr>
          <w:rFonts w:ascii="Times New Roman" w:eastAsia="Times New Roman" w:hAnsi="Times New Roman" w:cs="Times New Roman"/>
          <w:b/>
          <w:bCs/>
          <w:i/>
          <w:iCs/>
          <w:sz w:val="24"/>
          <w:szCs w:val="24"/>
          <w:lang w:eastAsia="es-CO"/>
        </w:rPr>
        <w:t>divismo</w:t>
      </w:r>
      <w:r w:rsidRPr="006C4D5F">
        <w:rPr>
          <w:rFonts w:ascii="Times New Roman" w:eastAsia="Times New Roman" w:hAnsi="Times New Roman" w:cs="Times New Roman"/>
          <w:sz w:val="24"/>
          <w:szCs w:val="24"/>
          <w:lang w:eastAsia="es-CO"/>
        </w:rPr>
        <w:t>.</w:t>
      </w:r>
    </w:p>
    <w:p w14:paraId="0898AB9D" w14:textId="77777777" w:rsidR="00B71ED6" w:rsidRPr="006C4D5F"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6C4D5F">
        <w:rPr>
          <w:rFonts w:ascii="Times New Roman" w:eastAsia="Times New Roman" w:hAnsi="Times New Roman" w:cs="Times New Roman"/>
          <w:b/>
          <w:bCs/>
          <w:sz w:val="24"/>
          <w:szCs w:val="24"/>
          <w:lang w:eastAsia="es-CO"/>
        </w:rPr>
        <w:t>&lt;section&gt;</w:t>
      </w:r>
      <w:r w:rsidRPr="006C4D5F">
        <w:rPr>
          <w:rFonts w:ascii="Times New Roman" w:eastAsia="Times New Roman" w:hAnsi="Times New Roman" w:cs="Times New Roman"/>
          <w:sz w:val="24"/>
          <w:szCs w:val="24"/>
          <w:lang w:eastAsia="es-CO"/>
        </w:rPr>
        <w:t xml:space="preserve"> Lo usamos para dividir secciones</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&lt;footer&gt;</w:t>
      </w:r>
      <w:r w:rsidRPr="006C4D5F">
        <w:rPr>
          <w:rFonts w:ascii="Times New Roman" w:eastAsia="Times New Roman" w:hAnsi="Times New Roman" w:cs="Times New Roman"/>
          <w:sz w:val="24"/>
          <w:szCs w:val="24"/>
          <w:lang w:eastAsia="es-CO"/>
        </w:rPr>
        <w:t xml:space="preserve"> Define el footer ya sea de toda la página o solo de un componente.</w:t>
      </w:r>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&lt;iframe&gt;</w:t>
      </w:r>
      <w:r w:rsidRPr="006C4D5F">
        <w:rPr>
          <w:rFonts w:ascii="Times New Roman" w:eastAsia="Times New Roman" w:hAnsi="Times New Roman" w:cs="Times New Roman"/>
          <w:sz w:val="24"/>
          <w:szCs w:val="24"/>
          <w:lang w:eastAsia="es-CO"/>
        </w:rPr>
        <w:t xml:space="preserve"> Nos ayuda a incrustar otra página en nuestro </w:t>
      </w:r>
      <w:proofErr w:type="spellStart"/>
      <w:r w:rsidRPr="006C4D5F">
        <w:rPr>
          <w:rFonts w:ascii="Times New Roman" w:eastAsia="Times New Roman" w:hAnsi="Times New Roman" w:cs="Times New Roman"/>
          <w:sz w:val="24"/>
          <w:szCs w:val="24"/>
          <w:lang w:eastAsia="es-CO"/>
        </w:rPr>
        <w:t>html</w:t>
      </w:r>
      <w:proofErr w:type="spellEnd"/>
      <w:r w:rsidRPr="006C4D5F">
        <w:rPr>
          <w:rFonts w:ascii="Times New Roman" w:eastAsia="Times New Roman" w:hAnsi="Times New Roman" w:cs="Times New Roman"/>
          <w:sz w:val="24"/>
          <w:szCs w:val="24"/>
          <w:lang w:eastAsia="es-CO"/>
        </w:rPr>
        <w:br/>
      </w:r>
      <w:r w:rsidRPr="006C4D5F">
        <w:rPr>
          <w:rFonts w:ascii="Times New Roman" w:eastAsia="Times New Roman" w:hAnsi="Times New Roman" w:cs="Times New Roman"/>
          <w:b/>
          <w:bCs/>
          <w:sz w:val="24"/>
          <w:szCs w:val="24"/>
          <w:lang w:eastAsia="es-CO"/>
        </w:rPr>
        <w:t>&lt;video&gt;</w:t>
      </w:r>
      <w:r w:rsidRPr="006C4D5F">
        <w:rPr>
          <w:rFonts w:ascii="Times New Roman" w:eastAsia="Times New Roman" w:hAnsi="Times New Roman" w:cs="Times New Roman"/>
          <w:sz w:val="24"/>
          <w:szCs w:val="24"/>
          <w:lang w:eastAsia="es-CO"/>
        </w:rPr>
        <w:t xml:space="preserve"> Nos ayuda a incrustar video dentro de nuestra web</w:t>
      </w:r>
    </w:p>
    <w:p w14:paraId="63FC5ADC" w14:textId="77777777" w:rsidR="00B71ED6" w:rsidRDefault="00B71ED6" w:rsidP="00B71ED6"/>
    <w:p w14:paraId="633685EF" w14:textId="77777777" w:rsidR="00B71ED6" w:rsidRDefault="00B71ED6" w:rsidP="00B71ED6"/>
    <w:p w14:paraId="3DBCFDC3" w14:textId="77777777" w:rsidR="00B71ED6" w:rsidRDefault="00B71ED6" w:rsidP="00B71ED6"/>
    <w:p w14:paraId="165FF6D0" w14:textId="77777777" w:rsidR="00B71ED6" w:rsidRDefault="00B71ED6" w:rsidP="00B71ED6"/>
    <w:p w14:paraId="7A8C3C49" w14:textId="77777777" w:rsidR="00B71ED6" w:rsidRDefault="00B71ED6" w:rsidP="00B71ED6"/>
    <w:p w14:paraId="70F1BB98" w14:textId="77777777" w:rsidR="00B71ED6" w:rsidRDefault="00B71ED6" w:rsidP="00B71ED6"/>
    <w:p w14:paraId="04B6B8D3" w14:textId="77777777" w:rsidR="00B71ED6" w:rsidRDefault="00B71ED6" w:rsidP="00B71ED6"/>
    <w:p w14:paraId="70DD1AD7" w14:textId="77777777" w:rsidR="00B71ED6" w:rsidRDefault="00B71ED6" w:rsidP="00B71ED6"/>
    <w:p w14:paraId="6D5BA00A" w14:textId="77777777" w:rsidR="00B71ED6" w:rsidRDefault="00B71ED6" w:rsidP="00B71ED6"/>
    <w:p w14:paraId="6F179C3C" w14:textId="77777777" w:rsidR="00B71ED6" w:rsidRDefault="00B71ED6" w:rsidP="00B71ED6"/>
    <w:p w14:paraId="77D1ACB2" w14:textId="77777777" w:rsidR="00B71ED6"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1DB0F17" w14:textId="77777777" w:rsidR="00B71ED6" w:rsidRPr="004B24C9" w:rsidRDefault="00B71ED6" w:rsidP="00B71ED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B24C9">
        <w:rPr>
          <w:rFonts w:ascii="Times New Roman" w:eastAsia="Times New Roman" w:hAnsi="Times New Roman" w:cs="Times New Roman"/>
          <w:b/>
          <w:bCs/>
          <w:kern w:val="36"/>
          <w:sz w:val="48"/>
          <w:szCs w:val="48"/>
          <w:lang w:eastAsia="es-CO"/>
        </w:rPr>
        <w:t>Reglas responsive</w:t>
      </w:r>
    </w:p>
    <w:p w14:paraId="0BDECAE3" w14:textId="77777777" w:rsidR="00B71ED6" w:rsidRPr="004B24C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b/>
          <w:bCs/>
          <w:sz w:val="24"/>
          <w:szCs w:val="24"/>
          <w:lang w:eastAsia="es-CO"/>
        </w:rPr>
        <w:t>Responsive Design</w:t>
      </w:r>
      <w:r w:rsidRPr="004B24C9">
        <w:rPr>
          <w:rFonts w:ascii="Times New Roman" w:eastAsia="Times New Roman" w:hAnsi="Times New Roman" w:cs="Times New Roman"/>
          <w:sz w:val="24"/>
          <w:szCs w:val="24"/>
          <w:lang w:eastAsia="es-CO"/>
        </w:rPr>
        <w:t xml:space="preserve"> consiste en crear estilos que se adapten a cualquier tamaño y posición de nuestros dispositivos electrónicos. Para esto, la mayoría de </w:t>
      </w:r>
      <w:proofErr w:type="gramStart"/>
      <w:r w:rsidRPr="004B24C9">
        <w:rPr>
          <w:rFonts w:ascii="Times New Roman" w:eastAsia="Times New Roman" w:hAnsi="Times New Roman" w:cs="Times New Roman"/>
          <w:sz w:val="24"/>
          <w:szCs w:val="24"/>
          <w:lang w:eastAsia="es-CO"/>
        </w:rPr>
        <w:t>elementos</w:t>
      </w:r>
      <w:proofErr w:type="gramEnd"/>
      <w:r w:rsidRPr="004B24C9">
        <w:rPr>
          <w:rFonts w:ascii="Times New Roman" w:eastAsia="Times New Roman" w:hAnsi="Times New Roman" w:cs="Times New Roman"/>
          <w:sz w:val="24"/>
          <w:szCs w:val="24"/>
          <w:lang w:eastAsia="es-CO"/>
        </w:rPr>
        <w:t xml:space="preserve"> organizados horizontalmente deben pasar a organizarse verticalmente.</w:t>
      </w:r>
    </w:p>
    <w:p w14:paraId="7D1A1EA8" w14:textId="77777777" w:rsidR="00B71ED6" w:rsidRPr="004B24C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4B24C9">
        <w:rPr>
          <w:rFonts w:ascii="Times New Roman" w:eastAsia="Times New Roman" w:hAnsi="Times New Roman" w:cs="Times New Roman"/>
          <w:sz w:val="24"/>
          <w:szCs w:val="24"/>
          <w:lang w:eastAsia="es-CO"/>
        </w:rPr>
        <w:t>La forma de añadir código CSS que se ejecute para tamaños de pantalla específicos es la siguiente:</w:t>
      </w:r>
    </w:p>
    <w:p w14:paraId="6E171C13"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@media (</w:t>
      </w:r>
      <w:proofErr w:type="spellStart"/>
      <w:r w:rsidRPr="004B24C9">
        <w:rPr>
          <w:rFonts w:ascii="Courier New" w:eastAsia="Times New Roman" w:hAnsi="Courier New" w:cs="Courier New"/>
          <w:sz w:val="20"/>
          <w:szCs w:val="20"/>
          <w:lang w:eastAsia="es-CO"/>
        </w:rPr>
        <w:t>max</w:t>
      </w:r>
      <w:proofErr w:type="spellEnd"/>
      <w:r w:rsidRPr="004B24C9">
        <w:rPr>
          <w:rFonts w:ascii="Courier New" w:eastAsia="Times New Roman" w:hAnsi="Courier New" w:cs="Courier New"/>
          <w:sz w:val="20"/>
          <w:szCs w:val="20"/>
          <w:lang w:eastAsia="es-CO"/>
        </w:rPr>
        <w:t>-width: 600px) { /* 600px es solo un ejemplo */</w:t>
      </w:r>
    </w:p>
    <w:p w14:paraId="079CE749"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lastRenderedPageBreak/>
        <w:t xml:space="preserve">        /* Todos nuestros estilos responsive */</w:t>
      </w:r>
    </w:p>
    <w:p w14:paraId="2961A207" w14:textId="77777777" w:rsidR="00B71ED6" w:rsidRPr="004B24C9" w:rsidRDefault="00B71ED6" w:rsidP="00B71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B24C9">
        <w:rPr>
          <w:rFonts w:ascii="Courier New" w:eastAsia="Times New Roman" w:hAnsi="Courier New" w:cs="Courier New"/>
          <w:sz w:val="20"/>
          <w:szCs w:val="20"/>
          <w:lang w:eastAsia="es-CO"/>
        </w:rPr>
        <w:t>}</w:t>
      </w:r>
    </w:p>
    <w:p w14:paraId="2191BD76" w14:textId="77777777" w:rsidR="00B71ED6" w:rsidRPr="00E30DA9" w:rsidRDefault="00B71ED6" w:rsidP="00B71ED6">
      <w:pPr>
        <w:rPr>
          <w:rFonts w:ascii="Times New Roman" w:hAnsi="Times New Roman" w:cs="Times New Roman"/>
          <w:b/>
          <w:bCs/>
          <w:i/>
          <w:iCs/>
          <w:sz w:val="48"/>
          <w:szCs w:val="48"/>
        </w:rPr>
      </w:pPr>
    </w:p>
    <w:p w14:paraId="6F1E2651" w14:textId="77777777" w:rsidR="00B71ED6" w:rsidRDefault="00B71ED6" w:rsidP="00B71ED6">
      <w:pPr>
        <w:rPr>
          <w:rFonts w:ascii="Times New Roman" w:hAnsi="Times New Roman" w:cs="Times New Roman"/>
          <w:sz w:val="24"/>
          <w:szCs w:val="24"/>
        </w:rPr>
      </w:pPr>
      <w:proofErr w:type="spellStart"/>
      <w:r w:rsidRPr="00C5568B">
        <w:rPr>
          <w:rFonts w:ascii="Times New Roman" w:hAnsi="Times New Roman" w:cs="Times New Roman"/>
          <w:sz w:val="24"/>
          <w:szCs w:val="24"/>
        </w:rPr>
        <w:t>Normalize</w:t>
      </w:r>
      <w:proofErr w:type="spellEnd"/>
      <w:r w:rsidRPr="00C5568B">
        <w:rPr>
          <w:rFonts w:ascii="Times New Roman" w:hAnsi="Times New Roman" w:cs="Times New Roman"/>
          <w:sz w:val="24"/>
          <w:szCs w:val="24"/>
        </w:rPr>
        <w:t xml:space="preserve"> CSS es una </w:t>
      </w:r>
      <w:proofErr w:type="spellStart"/>
      <w:r w:rsidRPr="00C5568B">
        <w:rPr>
          <w:rFonts w:ascii="Times New Roman" w:hAnsi="Times New Roman" w:cs="Times New Roman"/>
          <w:sz w:val="24"/>
          <w:szCs w:val="24"/>
        </w:rPr>
        <w:t>libreria</w:t>
      </w:r>
      <w:proofErr w:type="spellEnd"/>
      <w:r w:rsidRPr="00C5568B">
        <w:rPr>
          <w:rFonts w:ascii="Times New Roman" w:hAnsi="Times New Roman" w:cs="Times New Roman"/>
          <w:sz w:val="24"/>
          <w:szCs w:val="24"/>
        </w:rPr>
        <w:t xml:space="preserve"> que nos </w:t>
      </w:r>
      <w:proofErr w:type="gramStart"/>
      <w:r w:rsidRPr="00C5568B">
        <w:rPr>
          <w:rFonts w:ascii="Times New Roman" w:hAnsi="Times New Roman" w:cs="Times New Roman"/>
          <w:sz w:val="24"/>
          <w:szCs w:val="24"/>
        </w:rPr>
        <w:t>resetea</w:t>
      </w:r>
      <w:proofErr w:type="gramEnd"/>
      <w:r w:rsidRPr="00C5568B">
        <w:rPr>
          <w:rFonts w:ascii="Times New Roman" w:hAnsi="Times New Roman" w:cs="Times New Roman"/>
          <w:sz w:val="24"/>
          <w:szCs w:val="24"/>
        </w:rPr>
        <w:t xml:space="preserve"> algunos valores por defecto del navegador para no tener problemas a futuro, muchos </w:t>
      </w:r>
      <w:proofErr w:type="spellStart"/>
      <w:r w:rsidRPr="00C5568B">
        <w:rPr>
          <w:rFonts w:ascii="Times New Roman" w:hAnsi="Times New Roman" w:cs="Times New Roman"/>
          <w:sz w:val="24"/>
          <w:szCs w:val="24"/>
        </w:rPr>
        <w:t>frameworks</w:t>
      </w:r>
      <w:proofErr w:type="spellEnd"/>
      <w:r w:rsidRPr="00C5568B">
        <w:rPr>
          <w:rFonts w:ascii="Times New Roman" w:hAnsi="Times New Roman" w:cs="Times New Roman"/>
          <w:sz w:val="24"/>
          <w:szCs w:val="24"/>
        </w:rPr>
        <w:t xml:space="preserve"> están basados en </w:t>
      </w:r>
      <w:proofErr w:type="spellStart"/>
      <w:r w:rsidRPr="00C5568B">
        <w:rPr>
          <w:rFonts w:ascii="Times New Roman" w:hAnsi="Times New Roman" w:cs="Times New Roman"/>
          <w:sz w:val="24"/>
          <w:szCs w:val="24"/>
        </w:rPr>
        <w:t>normalize</w:t>
      </w:r>
      <w:proofErr w:type="spellEnd"/>
      <w:r w:rsidRPr="00C5568B">
        <w:rPr>
          <w:rFonts w:ascii="Times New Roman" w:hAnsi="Times New Roman" w:cs="Times New Roman"/>
          <w:sz w:val="24"/>
          <w:szCs w:val="24"/>
        </w:rPr>
        <w:t xml:space="preserve"> CSS</w:t>
      </w:r>
      <w:r>
        <w:rPr>
          <w:rFonts w:ascii="Times New Roman" w:hAnsi="Times New Roman" w:cs="Times New Roman"/>
          <w:sz w:val="24"/>
          <w:szCs w:val="24"/>
        </w:rPr>
        <w:t>.</w:t>
      </w:r>
    </w:p>
    <w:p w14:paraId="72B0D215" w14:textId="77777777" w:rsidR="00B71ED6" w:rsidRDefault="00EC3077" w:rsidP="00B71ED6">
      <w:pPr>
        <w:jc w:val="center"/>
        <w:rPr>
          <w:rFonts w:ascii="Times New Roman" w:hAnsi="Times New Roman" w:cs="Times New Roman"/>
          <w:b/>
          <w:bCs/>
          <w:i/>
          <w:iCs/>
          <w:sz w:val="24"/>
          <w:szCs w:val="24"/>
        </w:rPr>
      </w:pPr>
      <w:hyperlink r:id="rId10" w:history="1">
        <w:r w:rsidR="00B71ED6" w:rsidRPr="00511940">
          <w:rPr>
            <w:rStyle w:val="Hipervnculo"/>
            <w:rFonts w:ascii="Times New Roman" w:hAnsi="Times New Roman" w:cs="Times New Roman"/>
            <w:b/>
            <w:bCs/>
            <w:sz w:val="24"/>
            <w:szCs w:val="24"/>
          </w:rPr>
          <w:t>https://necolas.github.io/normalize.css/</w:t>
        </w:r>
      </w:hyperlink>
    </w:p>
    <w:p w14:paraId="047855C3" w14:textId="77777777" w:rsidR="00B71ED6" w:rsidRPr="00C5568B" w:rsidRDefault="00B71ED6" w:rsidP="00B71ED6">
      <w:pPr>
        <w:rPr>
          <w:rFonts w:ascii="Times New Roman" w:hAnsi="Times New Roman" w:cs="Times New Roman"/>
          <w:b/>
          <w:bCs/>
          <w:i/>
          <w:iCs/>
          <w:sz w:val="24"/>
          <w:szCs w:val="24"/>
        </w:rPr>
      </w:pPr>
    </w:p>
    <w:p w14:paraId="177EBD22" w14:textId="77777777" w:rsidR="00B71ED6" w:rsidRDefault="00B71ED6" w:rsidP="00B71ED6">
      <w:pPr>
        <w:pStyle w:val="Ttulo1"/>
      </w:pPr>
    </w:p>
    <w:p w14:paraId="742A8A07" w14:textId="77777777" w:rsidR="00B71ED6" w:rsidRDefault="00B71ED6" w:rsidP="00B71ED6">
      <w:pPr>
        <w:pStyle w:val="Ttulo1"/>
      </w:pPr>
      <w:r>
        <w:t>Animaciones y transiciones</w:t>
      </w:r>
    </w:p>
    <w:p w14:paraId="1EFE3617" w14:textId="77777777" w:rsidR="00B71ED6" w:rsidRDefault="00B71ED6" w:rsidP="00B71ED6">
      <w:pPr>
        <w:pStyle w:val="NormalWeb"/>
      </w:pPr>
      <w:r>
        <w:t>Las animaciones nos permiten cambiar los estilos de nuestros elementos durante un tiempo. Para esto debemos configurar nuestra animación con algunos estilos iniciales y finales para aplicarla a alguno de nuestros selectores de CSS:</w:t>
      </w:r>
    </w:p>
    <w:p w14:paraId="196DDA76" w14:textId="77777777" w:rsidR="00B71ED6" w:rsidRPr="00F0608F" w:rsidRDefault="00B71ED6" w:rsidP="00B71ED6">
      <w:pPr>
        <w:pStyle w:val="HTMLconformatoprevio"/>
        <w:rPr>
          <w:rStyle w:val="CdigoHTML"/>
          <w:lang w:val="en-US"/>
        </w:rPr>
      </w:pPr>
      <w:r w:rsidRPr="00F0608F">
        <w:rPr>
          <w:rStyle w:val="CdigoHTML"/>
          <w:lang w:val="en-US"/>
        </w:rPr>
        <w:t>@</w:t>
      </w:r>
      <w:r w:rsidRPr="00F0608F">
        <w:rPr>
          <w:rStyle w:val="hljs-keyword"/>
          <w:lang w:val="en-US"/>
        </w:rPr>
        <w:t>keyframe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 xml:space="preserve"> {</w:t>
      </w:r>
    </w:p>
    <w:p w14:paraId="2662ACFF"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selector-tag"/>
          <w:lang w:val="en-US"/>
        </w:rPr>
        <w:t>from</w:t>
      </w:r>
      <w:r w:rsidRPr="00F0608F">
        <w:rPr>
          <w:rStyle w:val="CdigoHTML"/>
          <w:lang w:val="en-US"/>
        </w:rPr>
        <w:t xml:space="preserve"> {</w:t>
      </w:r>
    </w:p>
    <w:p w14:paraId="32937B18"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0</w:t>
      </w:r>
      <w:r w:rsidRPr="00F0608F">
        <w:rPr>
          <w:rStyle w:val="CdigoHTML"/>
          <w:lang w:val="en-US"/>
        </w:rPr>
        <w:t>;</w:t>
      </w:r>
    </w:p>
    <w:p w14:paraId="5EE613FF" w14:textId="77777777" w:rsidR="00B71ED6" w:rsidRPr="00F0608F" w:rsidRDefault="00B71ED6" w:rsidP="00B71ED6">
      <w:pPr>
        <w:pStyle w:val="HTMLconformatoprevio"/>
        <w:rPr>
          <w:rStyle w:val="CdigoHTML"/>
          <w:lang w:val="en-US"/>
        </w:rPr>
      </w:pPr>
      <w:r w:rsidRPr="00F0608F">
        <w:rPr>
          <w:rStyle w:val="CdigoHTML"/>
          <w:lang w:val="en-US"/>
        </w:rPr>
        <w:t xml:space="preserve">        }</w:t>
      </w:r>
    </w:p>
    <w:p w14:paraId="3B99F408"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selector-tag"/>
          <w:lang w:val="en-US"/>
        </w:rPr>
        <w:t>to</w:t>
      </w:r>
      <w:r w:rsidRPr="00F0608F">
        <w:rPr>
          <w:rStyle w:val="CdigoHTML"/>
          <w:lang w:val="en-US"/>
        </w:rPr>
        <w:t xml:space="preserve"> {</w:t>
      </w:r>
    </w:p>
    <w:p w14:paraId="1C339AF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opacity</w:t>
      </w:r>
      <w:r w:rsidRPr="00F0608F">
        <w:rPr>
          <w:rStyle w:val="CdigoHTML"/>
          <w:lang w:val="en-US"/>
        </w:rPr>
        <w:t xml:space="preserve">: </w:t>
      </w:r>
      <w:r w:rsidRPr="00F0608F">
        <w:rPr>
          <w:rStyle w:val="hljs-number"/>
          <w:lang w:val="en-US"/>
        </w:rPr>
        <w:t>1</w:t>
      </w:r>
      <w:r w:rsidRPr="00F0608F">
        <w:rPr>
          <w:rStyle w:val="CdigoHTML"/>
          <w:lang w:val="en-US"/>
        </w:rPr>
        <w:t>;</w:t>
      </w:r>
    </w:p>
    <w:p w14:paraId="02CBE6B2" w14:textId="77777777" w:rsidR="00B71ED6" w:rsidRPr="00F0608F" w:rsidRDefault="00B71ED6" w:rsidP="00B71ED6">
      <w:pPr>
        <w:pStyle w:val="HTMLconformatoprevio"/>
        <w:rPr>
          <w:rStyle w:val="CdigoHTML"/>
          <w:lang w:val="en-US"/>
        </w:rPr>
      </w:pPr>
      <w:r w:rsidRPr="00F0608F">
        <w:rPr>
          <w:rStyle w:val="CdigoHTML"/>
          <w:lang w:val="en-US"/>
        </w:rPr>
        <w:t xml:space="preserve">        }</w:t>
      </w:r>
    </w:p>
    <w:p w14:paraId="635DF7A7" w14:textId="77777777" w:rsidR="00B71ED6" w:rsidRPr="00F0608F" w:rsidRDefault="00B71ED6" w:rsidP="00B71ED6">
      <w:pPr>
        <w:pStyle w:val="HTMLconformatoprevio"/>
        <w:rPr>
          <w:rStyle w:val="CdigoHTML"/>
          <w:lang w:val="en-US"/>
        </w:rPr>
      </w:pPr>
      <w:r w:rsidRPr="00F0608F">
        <w:rPr>
          <w:rStyle w:val="CdigoHTML"/>
          <w:lang w:val="en-US"/>
        </w:rPr>
        <w:t>}</w:t>
      </w:r>
    </w:p>
    <w:p w14:paraId="26F2BC54" w14:textId="77777777" w:rsidR="00B71ED6" w:rsidRPr="00F0608F" w:rsidRDefault="00B71ED6" w:rsidP="00B71ED6">
      <w:pPr>
        <w:pStyle w:val="HTMLconformatoprevio"/>
        <w:rPr>
          <w:rStyle w:val="CdigoHTML"/>
          <w:lang w:val="en-US"/>
        </w:rPr>
      </w:pPr>
    </w:p>
    <w:p w14:paraId="492FBA42" w14:textId="77777777" w:rsidR="00B71ED6" w:rsidRPr="00F0608F" w:rsidRDefault="00B71ED6" w:rsidP="00B71ED6">
      <w:pPr>
        <w:pStyle w:val="HTMLconformatoprevio"/>
        <w:rPr>
          <w:rStyle w:val="CdigoHTML"/>
          <w:lang w:val="en-US"/>
        </w:rPr>
      </w:pPr>
      <w:proofErr w:type="gramStart"/>
      <w:r w:rsidRPr="00F0608F">
        <w:rPr>
          <w:rStyle w:val="hljs-selector-class"/>
          <w:lang w:val="en-US"/>
        </w:rPr>
        <w:t>.</w:t>
      </w:r>
      <w:proofErr w:type="spellStart"/>
      <w:r w:rsidRPr="00F0608F">
        <w:rPr>
          <w:rStyle w:val="hljs-selector-class"/>
          <w:lang w:val="en-US"/>
        </w:rPr>
        <w:t>fadeIn</w:t>
      </w:r>
      <w:proofErr w:type="spellEnd"/>
      <w:proofErr w:type="gramEnd"/>
      <w:r w:rsidRPr="00F0608F">
        <w:rPr>
          <w:rStyle w:val="CdigoHTML"/>
          <w:lang w:val="en-US"/>
        </w:rPr>
        <w:t xml:space="preserve"> {</w:t>
      </w:r>
    </w:p>
    <w:p w14:paraId="4709445A"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w:t>
      </w:r>
    </w:p>
    <w:p w14:paraId="49900A6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35EB3BB3" w14:textId="77777777" w:rsidR="00B71ED6" w:rsidRPr="000B7ADC" w:rsidRDefault="00B71ED6" w:rsidP="00B71ED6">
      <w:pPr>
        <w:pStyle w:val="HTMLconformatoprevio"/>
        <w:rPr>
          <w:rStyle w:val="CdigoHTML"/>
          <w:lang w:val="en-US"/>
        </w:rPr>
      </w:pPr>
      <w:r w:rsidRPr="00F0608F">
        <w:rPr>
          <w:rStyle w:val="CdigoHTML"/>
          <w:lang w:val="en-US"/>
        </w:rPr>
        <w:t xml:space="preserve">        </w:t>
      </w:r>
      <w:r w:rsidRPr="000B7ADC">
        <w:rPr>
          <w:rStyle w:val="hljs-attribute"/>
          <w:lang w:val="en-US"/>
        </w:rPr>
        <w:t>animation-fill-mode</w:t>
      </w:r>
      <w:r w:rsidRPr="000B7ADC">
        <w:rPr>
          <w:rStyle w:val="CdigoHTML"/>
          <w:lang w:val="en-US"/>
        </w:rPr>
        <w:t xml:space="preserve">: </w:t>
      </w:r>
      <w:r w:rsidRPr="000B7ADC">
        <w:rPr>
          <w:rStyle w:val="hljs-number"/>
          <w:lang w:val="en-US"/>
        </w:rPr>
        <w:t>4s</w:t>
      </w:r>
      <w:r w:rsidRPr="000B7ADC">
        <w:rPr>
          <w:rStyle w:val="CdigoHTML"/>
          <w:lang w:val="en-US"/>
        </w:rPr>
        <w:t>;</w:t>
      </w:r>
    </w:p>
    <w:p w14:paraId="1C5E23A9" w14:textId="77777777" w:rsidR="00B71ED6" w:rsidRDefault="00B71ED6" w:rsidP="00B71ED6">
      <w:pPr>
        <w:pStyle w:val="HTMLconformatoprevio"/>
        <w:rPr>
          <w:rStyle w:val="CdigoHTML"/>
        </w:rPr>
      </w:pPr>
      <w:r>
        <w:rPr>
          <w:rStyle w:val="CdigoHTML"/>
        </w:rPr>
        <w:t>}</w:t>
      </w:r>
    </w:p>
    <w:p w14:paraId="628AD7DE" w14:textId="77777777" w:rsidR="00B71ED6" w:rsidRDefault="00B71ED6" w:rsidP="00B71ED6">
      <w:pPr>
        <w:pStyle w:val="NormalWeb"/>
      </w:pPr>
      <w:r>
        <w:t xml:space="preserve">No olvides repetir los atributos de animación o transiciones utilizando el prefijo </w:t>
      </w:r>
      <w:r>
        <w:rPr>
          <w:rStyle w:val="CdigoHTML"/>
        </w:rPr>
        <w:t>-webkit-</w:t>
      </w:r>
      <w:r>
        <w:t>:</w:t>
      </w:r>
    </w:p>
    <w:p w14:paraId="038858D0" w14:textId="77777777" w:rsidR="00B71ED6" w:rsidRPr="00F0608F" w:rsidRDefault="00B71ED6" w:rsidP="00B71ED6">
      <w:pPr>
        <w:pStyle w:val="HTMLconformatoprevio"/>
        <w:rPr>
          <w:rStyle w:val="CdigoHTML"/>
          <w:lang w:val="en-US"/>
        </w:rPr>
      </w:pPr>
      <w:proofErr w:type="gramStart"/>
      <w:r w:rsidRPr="00F0608F">
        <w:rPr>
          <w:rStyle w:val="hljs-selector-class"/>
          <w:lang w:val="en-US"/>
        </w:rPr>
        <w:t>.</w:t>
      </w:r>
      <w:proofErr w:type="spellStart"/>
      <w:r w:rsidRPr="00F0608F">
        <w:rPr>
          <w:rStyle w:val="hljs-selector-class"/>
          <w:lang w:val="en-US"/>
        </w:rPr>
        <w:t>fadeIn</w:t>
      </w:r>
      <w:proofErr w:type="spellEnd"/>
      <w:proofErr w:type="gramEnd"/>
      <w:r w:rsidRPr="00F0608F">
        <w:rPr>
          <w:rStyle w:val="CdigoHTML"/>
          <w:lang w:val="en-US"/>
        </w:rPr>
        <w:t xml:space="preserve"> {</w:t>
      </w:r>
    </w:p>
    <w:p w14:paraId="20C3CC07"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animation-name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w:t>
      </w:r>
    </w:p>
    <w:p w14:paraId="1276DF5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t>
      </w:r>
      <w:proofErr w:type="spellStart"/>
      <w:r w:rsidRPr="00F0608F">
        <w:rPr>
          <w:rStyle w:val="hljs-attribute"/>
          <w:lang w:val="en-US"/>
        </w:rPr>
        <w:t>webkit</w:t>
      </w:r>
      <w:proofErr w:type="spellEnd"/>
      <w:r w:rsidRPr="00F0608F">
        <w:rPr>
          <w:rStyle w:val="hljs-attribute"/>
          <w:lang w:val="en-US"/>
        </w:rPr>
        <w:t>-animation-name</w:t>
      </w:r>
      <w:r w:rsidRPr="00F0608F">
        <w:rPr>
          <w:rStyle w:val="CdigoHTML"/>
          <w:lang w:val="en-US"/>
        </w:rPr>
        <w:t xml:space="preserve">: </w:t>
      </w:r>
      <w:proofErr w:type="spellStart"/>
      <w:r w:rsidRPr="00F0608F">
        <w:rPr>
          <w:rStyle w:val="CdigoHTML"/>
          <w:lang w:val="en-US"/>
        </w:rPr>
        <w:t>fadeIn</w:t>
      </w:r>
      <w:proofErr w:type="spellEnd"/>
      <w:r w:rsidRPr="00F0608F">
        <w:rPr>
          <w:rStyle w:val="CdigoHTML"/>
          <w:lang w:val="en-US"/>
        </w:rPr>
        <w:t>;</w:t>
      </w:r>
    </w:p>
    <w:p w14:paraId="7561F7CC"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4A6C30FD"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t>
      </w:r>
      <w:proofErr w:type="spellStart"/>
      <w:r w:rsidRPr="00F0608F">
        <w:rPr>
          <w:rStyle w:val="hljs-attribute"/>
          <w:lang w:val="en-US"/>
        </w:rPr>
        <w:t>webkit</w:t>
      </w:r>
      <w:proofErr w:type="spellEnd"/>
      <w:r w:rsidRPr="00F0608F">
        <w:rPr>
          <w:rStyle w:val="hljs-attribute"/>
          <w:lang w:val="en-US"/>
        </w:rPr>
        <w:t>-animation-duration</w:t>
      </w:r>
      <w:r w:rsidRPr="00F0608F">
        <w:rPr>
          <w:rStyle w:val="CdigoHTML"/>
          <w:lang w:val="en-US"/>
        </w:rPr>
        <w:t xml:space="preserve">: </w:t>
      </w:r>
      <w:r w:rsidRPr="00F0608F">
        <w:rPr>
          <w:rStyle w:val="hljs-number"/>
          <w:lang w:val="en-US"/>
        </w:rPr>
        <w:t>4s</w:t>
      </w:r>
      <w:r w:rsidRPr="00F0608F">
        <w:rPr>
          <w:rStyle w:val="CdigoHTML"/>
          <w:lang w:val="en-US"/>
        </w:rPr>
        <w:t>;</w:t>
      </w:r>
    </w:p>
    <w:p w14:paraId="33A038B2"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24ABD5E3" w14:textId="77777777" w:rsidR="00B71ED6" w:rsidRPr="00F0608F" w:rsidRDefault="00B71ED6" w:rsidP="00B71ED6">
      <w:pPr>
        <w:pStyle w:val="HTMLconformatoprevio"/>
        <w:rPr>
          <w:rStyle w:val="CdigoHTML"/>
          <w:lang w:val="en-US"/>
        </w:rPr>
      </w:pPr>
      <w:r w:rsidRPr="00F0608F">
        <w:rPr>
          <w:rStyle w:val="CdigoHTML"/>
          <w:lang w:val="en-US"/>
        </w:rPr>
        <w:t xml:space="preserve">        </w:t>
      </w:r>
      <w:r w:rsidRPr="00F0608F">
        <w:rPr>
          <w:rStyle w:val="hljs-attribute"/>
          <w:lang w:val="en-US"/>
        </w:rPr>
        <w:t>-</w:t>
      </w:r>
      <w:proofErr w:type="spellStart"/>
      <w:r w:rsidRPr="00F0608F">
        <w:rPr>
          <w:rStyle w:val="hljs-attribute"/>
          <w:lang w:val="en-US"/>
        </w:rPr>
        <w:t>webkit</w:t>
      </w:r>
      <w:proofErr w:type="spellEnd"/>
      <w:r w:rsidRPr="00F0608F">
        <w:rPr>
          <w:rStyle w:val="hljs-attribute"/>
          <w:lang w:val="en-US"/>
        </w:rPr>
        <w:t>-animation-fill-mode</w:t>
      </w:r>
      <w:r w:rsidRPr="00F0608F">
        <w:rPr>
          <w:rStyle w:val="CdigoHTML"/>
          <w:lang w:val="en-US"/>
        </w:rPr>
        <w:t xml:space="preserve">: </w:t>
      </w:r>
      <w:r w:rsidRPr="00F0608F">
        <w:rPr>
          <w:rStyle w:val="hljs-number"/>
          <w:lang w:val="en-US"/>
        </w:rPr>
        <w:t>4s</w:t>
      </w:r>
      <w:r w:rsidRPr="00F0608F">
        <w:rPr>
          <w:rStyle w:val="CdigoHTML"/>
          <w:lang w:val="en-US"/>
        </w:rPr>
        <w:t>;</w:t>
      </w:r>
    </w:p>
    <w:p w14:paraId="6F393B68" w14:textId="77777777" w:rsidR="00B71ED6" w:rsidRDefault="00B71ED6" w:rsidP="00B71ED6">
      <w:pPr>
        <w:pStyle w:val="HTMLconformatoprevio"/>
        <w:rPr>
          <w:rStyle w:val="CdigoHTML"/>
        </w:rPr>
      </w:pPr>
      <w:r>
        <w:rPr>
          <w:rStyle w:val="CdigoHTML"/>
        </w:rPr>
        <w:t>}</w:t>
      </w:r>
    </w:p>
    <w:p w14:paraId="01A8EBBD" w14:textId="77777777" w:rsidR="00B71ED6" w:rsidRPr="00E30DA9" w:rsidRDefault="00B71ED6" w:rsidP="00B71ED6">
      <w:pPr>
        <w:rPr>
          <w:rFonts w:ascii="Times New Roman" w:hAnsi="Times New Roman" w:cs="Times New Roman"/>
          <w:b/>
          <w:bCs/>
          <w:i/>
          <w:iCs/>
          <w:sz w:val="48"/>
          <w:szCs w:val="48"/>
        </w:rPr>
      </w:pPr>
    </w:p>
    <w:p w14:paraId="486854F4" w14:textId="77777777" w:rsidR="00B71ED6" w:rsidRPr="00762AD5" w:rsidRDefault="00B71ED6" w:rsidP="00B71ED6">
      <w:pPr>
        <w:rPr>
          <w:rFonts w:ascii="Times New Roman" w:hAnsi="Times New Roman" w:cs="Times New Roman"/>
          <w:b/>
          <w:bCs/>
          <w:i/>
          <w:iCs/>
          <w:sz w:val="24"/>
          <w:szCs w:val="24"/>
        </w:rPr>
      </w:pPr>
      <w:r w:rsidRPr="00762AD5">
        <w:rPr>
          <w:rFonts w:ascii="Times New Roman" w:hAnsi="Times New Roman" w:cs="Times New Roman"/>
          <w:sz w:val="24"/>
          <w:szCs w:val="24"/>
        </w:rPr>
        <w:t xml:space="preserve">La herramienta </w:t>
      </w:r>
      <w:hyperlink r:id="rId11" w:tgtFrame="_blank" w:history="1">
        <w:r w:rsidRPr="00762AD5">
          <w:rPr>
            <w:rStyle w:val="Hipervnculo"/>
            <w:rFonts w:ascii="Times New Roman" w:hAnsi="Times New Roman" w:cs="Times New Roman"/>
            <w:sz w:val="24"/>
            <w:szCs w:val="24"/>
          </w:rPr>
          <w:t>Animate.css</w:t>
        </w:r>
      </w:hyperlink>
      <w:r w:rsidRPr="00762AD5">
        <w:rPr>
          <w:rFonts w:ascii="Times New Roman" w:hAnsi="Times New Roman" w:cs="Times New Roman"/>
          <w:sz w:val="24"/>
          <w:szCs w:val="24"/>
        </w:rPr>
        <w:t xml:space="preserve"> puede ser muy útil para encontrar y probar diferentes animaciones/transiciones algo comunes en sitios </w:t>
      </w:r>
      <w:r w:rsidRPr="00762AD5">
        <w:rPr>
          <w:rFonts w:ascii="Segoe UI Emoji" w:hAnsi="Segoe UI Emoji" w:cs="Segoe UI Emoji"/>
          <w:sz w:val="24"/>
          <w:szCs w:val="24"/>
        </w:rPr>
        <w:t>👌😉</w:t>
      </w:r>
      <w:r w:rsidRPr="00762AD5">
        <w:rPr>
          <w:rFonts w:ascii="Times New Roman" w:hAnsi="Times New Roman" w:cs="Times New Roman"/>
          <w:sz w:val="24"/>
          <w:szCs w:val="24"/>
        </w:rPr>
        <w:t>.</w:t>
      </w:r>
    </w:p>
    <w:p w14:paraId="658FDD52" w14:textId="77777777" w:rsidR="00B71ED6" w:rsidRDefault="00B71ED6" w:rsidP="00B71ED6"/>
    <w:p w14:paraId="5B2A7F6F" w14:textId="77777777" w:rsidR="00B71ED6" w:rsidRDefault="00B71ED6" w:rsidP="00B71ED6"/>
    <w:p w14:paraId="0867ADB4" w14:textId="77777777" w:rsidR="00B71ED6" w:rsidRDefault="00B71ED6" w:rsidP="00B71ED6">
      <w:pPr>
        <w:pStyle w:val="Ttulo1"/>
      </w:pPr>
      <w:r>
        <w:t xml:space="preserve">Atributos especiales de las etiquetas para mejorar el funcionamiento de nuestros formularios </w:t>
      </w:r>
    </w:p>
    <w:p w14:paraId="0C7F86D8" w14:textId="77777777" w:rsidR="00B71ED6" w:rsidRDefault="00B71ED6" w:rsidP="00B71ED6">
      <w:pPr>
        <w:pStyle w:val="NormalWeb"/>
      </w:pPr>
      <w:r>
        <w:t xml:space="preserve">Los formularios de nuestras páginas web se componen principalmente de </w:t>
      </w:r>
      <w:proofErr w:type="spellStart"/>
      <w:r>
        <w:t>labels</w:t>
      </w:r>
      <w:proofErr w:type="spellEnd"/>
      <w:r>
        <w:t xml:space="preserve"> para indicarle a los usuarios qué datos van a llenar, los inputs son los espacios donde pueden llenar estos datos y los botones son para enviar el formulario (o cualquier otra cosa, por </w:t>
      </w:r>
      <w:proofErr w:type="gramStart"/>
      <w:r>
        <w:t>ejemplo</w:t>
      </w:r>
      <w:proofErr w:type="gramEnd"/>
      <w:r>
        <w:t xml:space="preserve"> hacer </w:t>
      </w:r>
      <w:proofErr w:type="spellStart"/>
      <w:r>
        <w:t>reset</w:t>
      </w:r>
      <w:proofErr w:type="spellEnd"/>
      <w:r>
        <w:t>).</w:t>
      </w:r>
    </w:p>
    <w:p w14:paraId="1364C5A4" w14:textId="77777777" w:rsidR="00B71ED6" w:rsidRDefault="00B71ED6" w:rsidP="00B71ED6">
      <w:pPr>
        <w:pStyle w:val="NormalWeb"/>
      </w:pPr>
      <w:r>
        <w:t xml:space="preserve">¿Te has preguntado por qué usamos </w:t>
      </w:r>
      <w:proofErr w:type="spellStart"/>
      <w:r>
        <w:t>labels</w:t>
      </w:r>
      <w:proofErr w:type="spellEnd"/>
      <w:r>
        <w:t xml:space="preserve"> y no cualquier otra etiqueta? ¿Que tienen de especial los </w:t>
      </w:r>
      <w:proofErr w:type="spellStart"/>
      <w:r>
        <w:t>labels</w:t>
      </w:r>
      <w:proofErr w:type="spellEnd"/>
      <w:r>
        <w:t>?</w:t>
      </w:r>
    </w:p>
    <w:p w14:paraId="1BFEEEC2" w14:textId="77777777" w:rsidR="00B71ED6" w:rsidRDefault="00B71ED6" w:rsidP="00B71ED6">
      <w:pPr>
        <w:pStyle w:val="NormalWeb"/>
      </w:pPr>
      <w:r>
        <w:t xml:space="preserve">Los </w:t>
      </w:r>
      <w:proofErr w:type="spellStart"/>
      <w:r>
        <w:t>labels</w:t>
      </w:r>
      <w:proofErr w:type="spellEnd"/>
      <w:r>
        <w:t xml:space="preserve"> no son como otras etiquetas que solo guardan y muestran el texto con los diferentes estilos que definamos en el CSS. Los </w:t>
      </w:r>
      <w:proofErr w:type="spellStart"/>
      <w:r>
        <w:t>labels</w:t>
      </w:r>
      <w:proofErr w:type="spellEnd"/>
      <w:r>
        <w:t xml:space="preserve"> están especialmente preparados y optimizados para que nuestros formularios funcionen correctamente.</w:t>
      </w:r>
    </w:p>
    <w:p w14:paraId="1E1A5B93" w14:textId="77777777" w:rsidR="00B71ED6" w:rsidRDefault="00B71ED6" w:rsidP="00B71ED6">
      <w:pPr>
        <w:pStyle w:val="Ttulo2"/>
      </w:pPr>
      <w:r>
        <w:t xml:space="preserve">Atributos para asociar </w:t>
      </w:r>
      <w:proofErr w:type="spellStart"/>
      <w:r>
        <w:t>labels</w:t>
      </w:r>
      <w:proofErr w:type="spellEnd"/>
      <w:r>
        <w:t xml:space="preserve"> a sus respectivos inputs</w:t>
      </w:r>
    </w:p>
    <w:p w14:paraId="7437DABC" w14:textId="77777777" w:rsidR="00B71ED6" w:rsidRDefault="00B71ED6" w:rsidP="00B71ED6">
      <w:pPr>
        <w:pStyle w:val="NormalWeb"/>
      </w:pPr>
      <w:r>
        <w:t>Seguramente has llenado miles de formularios desde tu computadora sin problemas. Pero la probabilidad de que tengas un mal rato cuando te encuentras con un formulario desde tu celular es muy alta. Por ser dispositivos mucho más pequeños es mucho más difícil atinarle al input correcto para empezar a escribir los datos que nos pide el formulario.</w:t>
      </w:r>
    </w:p>
    <w:p w14:paraId="1DCF5150" w14:textId="77777777" w:rsidR="00B71ED6" w:rsidRDefault="00B71ED6" w:rsidP="00B71ED6">
      <w:pPr>
        <w:pStyle w:val="NormalWeb"/>
      </w:pPr>
      <w:r>
        <w:t>De hecho, suele pasar que, debido a todos estos problemas, terminamos abandonando esa página web y nos olvidamos de ella para siempre. Nuestra tarea es evitar este tipo de problemas a toda costa.</w:t>
      </w:r>
    </w:p>
    <w:p w14:paraId="356F3D02" w14:textId="77777777" w:rsidR="00B71ED6" w:rsidRDefault="00B71ED6" w:rsidP="00B71ED6">
      <w:pPr>
        <w:pStyle w:val="NormalWeb"/>
      </w:pPr>
      <w:r>
        <w:t xml:space="preserve">Solucionar esto es muy fácil. Vamos a crear la funcionalidad de que, al tocar el </w:t>
      </w:r>
      <w:proofErr w:type="spellStart"/>
      <w:r>
        <w:t>label</w:t>
      </w:r>
      <w:proofErr w:type="spellEnd"/>
      <w:r>
        <w:t xml:space="preserve"> que corresponde a cada input, la página reaccione como si hubiéramos hecho </w:t>
      </w:r>
      <w:proofErr w:type="spellStart"/>
      <w:proofErr w:type="gramStart"/>
      <w:r>
        <w:t>click</w:t>
      </w:r>
      <w:proofErr w:type="spellEnd"/>
      <w:proofErr w:type="gramEnd"/>
      <w:r>
        <w:t xml:space="preserve"> directamente en el input.</w:t>
      </w:r>
    </w:p>
    <w:p w14:paraId="0784527E" w14:textId="77777777" w:rsidR="00B71ED6" w:rsidRDefault="00B71ED6" w:rsidP="00B71ED6">
      <w:pPr>
        <w:pStyle w:val="NormalWeb"/>
      </w:pPr>
      <w:r>
        <w:t>Hay dos formas de hacerlo:</w:t>
      </w:r>
    </w:p>
    <w:p w14:paraId="7A5D5A4D" w14:textId="77777777" w:rsidR="00B71ED6" w:rsidRDefault="00B71ED6" w:rsidP="00B71ED6">
      <w:pPr>
        <w:pStyle w:val="NormalWeb"/>
      </w:pPr>
      <w:r>
        <w:rPr>
          <w:rStyle w:val="Textoennegrita"/>
        </w:rPr>
        <w:t>Primera forma</w:t>
      </w:r>
      <w:r>
        <w:t xml:space="preserve">: Podemos encerrar nuestros inputs dentro de sus respectivos </w:t>
      </w:r>
      <w:proofErr w:type="spellStart"/>
      <w:r>
        <w:t>labels</w:t>
      </w:r>
      <w:proofErr w:type="spellEnd"/>
      <w:r>
        <w:t>:</w:t>
      </w:r>
    </w:p>
    <w:p w14:paraId="6A5E3475" w14:textId="77777777" w:rsidR="00B71ED6" w:rsidRDefault="00B71ED6" w:rsidP="00B71ED6">
      <w:r>
        <w:rPr>
          <w:noProof/>
        </w:rPr>
        <w:lastRenderedPageBreak/>
        <w:drawing>
          <wp:inline distT="0" distB="0" distL="0" distR="0" wp14:anchorId="6970C7D1" wp14:editId="26AE9ABB">
            <wp:extent cx="5612130" cy="13995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399540"/>
                    </a:xfrm>
                    <a:prstGeom prst="rect">
                      <a:avLst/>
                    </a:prstGeom>
                  </pic:spPr>
                </pic:pic>
              </a:graphicData>
            </a:graphic>
          </wp:inline>
        </w:drawing>
      </w:r>
    </w:p>
    <w:p w14:paraId="3B0F4957"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b/>
          <w:bCs/>
          <w:sz w:val="24"/>
          <w:szCs w:val="24"/>
          <w:lang w:eastAsia="es-CO"/>
        </w:rPr>
        <w:t>Segunda forma</w:t>
      </w:r>
      <w:r w:rsidRPr="005B3CD9">
        <w:rPr>
          <w:rFonts w:ascii="Times New Roman" w:eastAsia="Times New Roman" w:hAnsi="Times New Roman" w:cs="Times New Roman"/>
          <w:sz w:val="24"/>
          <w:szCs w:val="24"/>
          <w:lang w:eastAsia="es-CO"/>
        </w:rPr>
        <w:t>: Sólo debemos añadir un par de atributos a los elementos de nuestro formulario:</w:t>
      </w:r>
    </w:p>
    <w:p w14:paraId="547D6A77" w14:textId="77777777" w:rsidR="00B71ED6" w:rsidRPr="005B3CD9" w:rsidRDefault="00B71ED6" w:rsidP="00B71E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r w:rsidRPr="005B3CD9">
        <w:rPr>
          <w:rFonts w:ascii="Courier New" w:eastAsia="Times New Roman" w:hAnsi="Courier New" w:cs="Courier New"/>
          <w:sz w:val="20"/>
          <w:szCs w:val="20"/>
          <w:lang w:eastAsia="es-CO"/>
        </w:rPr>
        <w:t>id</w:t>
      </w:r>
      <w:r w:rsidRPr="005B3CD9">
        <w:rPr>
          <w:rFonts w:ascii="Times New Roman" w:eastAsia="Times New Roman" w:hAnsi="Times New Roman" w:cs="Times New Roman"/>
          <w:sz w:val="24"/>
          <w:szCs w:val="24"/>
          <w:lang w:eastAsia="es-CO"/>
        </w:rPr>
        <w:t xml:space="preserve"> en la etiqueta </w:t>
      </w:r>
      <w:r w:rsidRPr="005B3CD9">
        <w:rPr>
          <w:rFonts w:ascii="Courier New" w:eastAsia="Times New Roman" w:hAnsi="Courier New" w:cs="Courier New"/>
          <w:sz w:val="20"/>
          <w:szCs w:val="20"/>
          <w:lang w:eastAsia="es-CO"/>
        </w:rPr>
        <w:t>input</w:t>
      </w:r>
      <w:r w:rsidRPr="005B3CD9">
        <w:rPr>
          <w:rFonts w:ascii="Times New Roman" w:eastAsia="Times New Roman" w:hAnsi="Times New Roman" w:cs="Times New Roman"/>
          <w:sz w:val="24"/>
          <w:szCs w:val="24"/>
          <w:lang w:eastAsia="es-CO"/>
        </w:rPr>
        <w:t xml:space="preserve"> y le damos un valor, recuerda que </w:t>
      </w:r>
      <w:proofErr w:type="gramStart"/>
      <w:r w:rsidRPr="005B3CD9">
        <w:rPr>
          <w:rFonts w:ascii="Times New Roman" w:eastAsia="Times New Roman" w:hAnsi="Times New Roman" w:cs="Times New Roman"/>
          <w:sz w:val="24"/>
          <w:szCs w:val="24"/>
          <w:lang w:eastAsia="es-CO"/>
        </w:rPr>
        <w:t xml:space="preserve">el valor de nuestros </w:t>
      </w:r>
      <w:proofErr w:type="spellStart"/>
      <w:r w:rsidRPr="005B3CD9">
        <w:rPr>
          <w:rFonts w:ascii="Times New Roman" w:eastAsia="Times New Roman" w:hAnsi="Times New Roman" w:cs="Times New Roman"/>
          <w:sz w:val="24"/>
          <w:szCs w:val="24"/>
          <w:lang w:eastAsia="es-CO"/>
        </w:rPr>
        <w:t>IDs</w:t>
      </w:r>
      <w:proofErr w:type="spellEnd"/>
      <w:r w:rsidRPr="005B3CD9">
        <w:rPr>
          <w:rFonts w:ascii="Times New Roman" w:eastAsia="Times New Roman" w:hAnsi="Times New Roman" w:cs="Times New Roman"/>
          <w:sz w:val="24"/>
          <w:szCs w:val="24"/>
          <w:lang w:eastAsia="es-CO"/>
        </w:rPr>
        <w:t xml:space="preserve"> deben</w:t>
      </w:r>
      <w:proofErr w:type="gramEnd"/>
      <w:r w:rsidRPr="005B3CD9">
        <w:rPr>
          <w:rFonts w:ascii="Times New Roman" w:eastAsia="Times New Roman" w:hAnsi="Times New Roman" w:cs="Times New Roman"/>
          <w:sz w:val="24"/>
          <w:szCs w:val="24"/>
          <w:lang w:eastAsia="es-CO"/>
        </w:rPr>
        <w:t xml:space="preserve"> ser únicos e irrepetibles para evitar problemas en nuestra página web.</w:t>
      </w:r>
    </w:p>
    <w:p w14:paraId="6A6A4B98" w14:textId="77777777" w:rsidR="00B71ED6" w:rsidRPr="005B3CD9" w:rsidRDefault="00B71ED6" w:rsidP="00B71ED6">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Añadimos el atributo </w:t>
      </w:r>
      <w:proofErr w:type="spellStart"/>
      <w:r w:rsidRPr="005B3CD9">
        <w:rPr>
          <w:rFonts w:ascii="Courier New" w:eastAsia="Times New Roman" w:hAnsi="Courier New" w:cs="Courier New"/>
          <w:sz w:val="20"/>
          <w:szCs w:val="20"/>
          <w:lang w:eastAsia="es-CO"/>
        </w:rPr>
        <w:t>for</w:t>
      </w:r>
      <w:proofErr w:type="spellEnd"/>
      <w:r w:rsidRPr="005B3CD9">
        <w:rPr>
          <w:rFonts w:ascii="Times New Roman" w:eastAsia="Times New Roman" w:hAnsi="Times New Roman" w:cs="Times New Roman"/>
          <w:sz w:val="24"/>
          <w:szCs w:val="24"/>
          <w:lang w:eastAsia="es-CO"/>
        </w:rPr>
        <w:t xml:space="preserve"> en la etiqueta </w:t>
      </w:r>
      <w:proofErr w:type="spellStart"/>
      <w:r w:rsidRPr="005B3CD9">
        <w:rPr>
          <w:rFonts w:ascii="Courier New" w:eastAsia="Times New Roman" w:hAnsi="Courier New" w:cs="Courier New"/>
          <w:sz w:val="20"/>
          <w:szCs w:val="20"/>
          <w:lang w:eastAsia="es-CO"/>
        </w:rPr>
        <w:t>label</w:t>
      </w:r>
      <w:proofErr w:type="spellEnd"/>
      <w:r w:rsidRPr="005B3CD9">
        <w:rPr>
          <w:rFonts w:ascii="Times New Roman" w:eastAsia="Times New Roman" w:hAnsi="Times New Roman" w:cs="Times New Roman"/>
          <w:sz w:val="24"/>
          <w:szCs w:val="24"/>
          <w:lang w:eastAsia="es-CO"/>
        </w:rPr>
        <w:t xml:space="preserve"> con el valor del id del input que queremos enlazar.</w:t>
      </w:r>
    </w:p>
    <w:p w14:paraId="0AE2E36F" w14:textId="77777777" w:rsidR="00B71ED6" w:rsidRDefault="00B71ED6" w:rsidP="00B71ED6">
      <w:r>
        <w:rPr>
          <w:noProof/>
        </w:rPr>
        <w:drawing>
          <wp:inline distT="0" distB="0" distL="0" distR="0" wp14:anchorId="1372D0CD" wp14:editId="36C10C49">
            <wp:extent cx="5612130" cy="7626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62635"/>
                    </a:xfrm>
                    <a:prstGeom prst="rect">
                      <a:avLst/>
                    </a:prstGeom>
                  </pic:spPr>
                </pic:pic>
              </a:graphicData>
            </a:graphic>
          </wp:inline>
        </w:drawing>
      </w:r>
    </w:p>
    <w:p w14:paraId="3D3BCB4D" w14:textId="77777777" w:rsidR="00B71ED6" w:rsidRDefault="00B71ED6" w:rsidP="00B71ED6"/>
    <w:p w14:paraId="39F328BB" w14:textId="77777777" w:rsidR="00B71ED6" w:rsidRDefault="00B71ED6" w:rsidP="00B71ED6">
      <w:pPr>
        <w:pStyle w:val="Ttulo2"/>
      </w:pPr>
      <w:r>
        <w:t>Atributos para enviar los datos de nuestros formularios</w:t>
      </w:r>
    </w:p>
    <w:p w14:paraId="406E6D05" w14:textId="77777777" w:rsidR="00B71ED6" w:rsidRDefault="00B71ED6" w:rsidP="00B71ED6">
      <w:pPr>
        <w:pStyle w:val="NormalWeb"/>
      </w:pPr>
      <w:r>
        <w:t>El objetivo de los formularios es enviar y almacenar los datos de nuestros usuarios en algún sitio, ¿verdad?</w:t>
      </w:r>
    </w:p>
    <w:p w14:paraId="67591F8C" w14:textId="77777777" w:rsidR="00B71ED6" w:rsidRDefault="00B71ED6" w:rsidP="00B71ED6">
      <w:pPr>
        <w:pStyle w:val="NormalWeb"/>
      </w:pPr>
      <w:r>
        <w:t xml:space="preserve">La forma de hacerlo es mucho más fácil de lo que crees. Solo debemos añadir algunos atributos en la etiqueta </w:t>
      </w:r>
      <w:r>
        <w:rPr>
          <w:rStyle w:val="CdigoHTML"/>
        </w:rPr>
        <w:t>&lt;form&gt;</w:t>
      </w:r>
      <w:r>
        <w:t xml:space="preserve"> y en los inputs y botones de nuestro formulario.</w:t>
      </w:r>
    </w:p>
    <w:p w14:paraId="611C29AE" w14:textId="77777777" w:rsidR="00B71ED6" w:rsidRDefault="00B71ED6" w:rsidP="00B71ED6">
      <w:pPr>
        <w:numPr>
          <w:ilvl w:val="0"/>
          <w:numId w:val="2"/>
        </w:numPr>
        <w:spacing w:before="100" w:beforeAutospacing="1" w:after="100" w:afterAutospacing="1" w:line="240" w:lineRule="auto"/>
      </w:pPr>
      <w:proofErr w:type="spellStart"/>
      <w:r>
        <w:rPr>
          <w:rStyle w:val="Textoennegrita"/>
        </w:rPr>
        <w:t>Action</w:t>
      </w:r>
      <w:proofErr w:type="spellEnd"/>
      <w:r>
        <w:t xml:space="preserve">: Este atributo de la etiqueta </w:t>
      </w:r>
      <w:r>
        <w:rPr>
          <w:rStyle w:val="CdigoHTML"/>
          <w:rFonts w:eastAsiaTheme="minorHAnsi"/>
        </w:rPr>
        <w:t>&lt;form&gt;</w:t>
      </w:r>
      <w:r>
        <w:t xml:space="preserve"> nos permite establecer el lugar o URL donde los datos de los usuarios deben ser enviados una vez ellos terminen de llenar el formulario.</w:t>
      </w:r>
    </w:p>
    <w:p w14:paraId="1077E0AA" w14:textId="77777777" w:rsidR="00B71ED6" w:rsidRDefault="00B71ED6" w:rsidP="00B71ED6">
      <w:pPr>
        <w:numPr>
          <w:ilvl w:val="0"/>
          <w:numId w:val="2"/>
        </w:numPr>
        <w:spacing w:before="100" w:beforeAutospacing="1" w:after="100" w:afterAutospacing="1" w:line="240" w:lineRule="auto"/>
      </w:pPr>
      <w:proofErr w:type="spellStart"/>
      <w:r>
        <w:rPr>
          <w:rStyle w:val="Textoennegrita"/>
        </w:rPr>
        <w:t>Name</w:t>
      </w:r>
      <w:proofErr w:type="spellEnd"/>
      <w:r>
        <w:t xml:space="preserve">: Este atributo de las etiquetas </w:t>
      </w:r>
      <w:r>
        <w:rPr>
          <w:rStyle w:val="CdigoHTML"/>
          <w:rFonts w:eastAsiaTheme="minorHAnsi"/>
        </w:rPr>
        <w:t>&lt;input&gt;</w:t>
      </w:r>
      <w:r>
        <w:t xml:space="preserve"> nos permite que los datos que los usuarios hayan escrito se envíen correctamente cuando han terminado de llenar el formulario. El valor de esta etiqueta debe indicar el nombre con el cual queremos almacenar o interactuar con esta información en el futuro.</w:t>
      </w:r>
    </w:p>
    <w:p w14:paraId="61F2952D" w14:textId="77777777" w:rsidR="00B71ED6" w:rsidRDefault="00B71ED6" w:rsidP="00B71ED6">
      <w:pPr>
        <w:numPr>
          <w:ilvl w:val="0"/>
          <w:numId w:val="2"/>
        </w:numPr>
        <w:spacing w:before="100" w:beforeAutospacing="1" w:after="100" w:afterAutospacing="1" w:line="240" w:lineRule="auto"/>
      </w:pPr>
      <w:proofErr w:type="spellStart"/>
      <w:r>
        <w:rPr>
          <w:rStyle w:val="Textoennegrita"/>
        </w:rPr>
        <w:t>Type</w:t>
      </w:r>
      <w:proofErr w:type="spellEnd"/>
      <w:r>
        <w:t xml:space="preserve">: El atributo </w:t>
      </w:r>
      <w:proofErr w:type="spellStart"/>
      <w:r>
        <w:rPr>
          <w:rStyle w:val="CdigoHTML"/>
          <w:rFonts w:eastAsiaTheme="minorHAnsi"/>
        </w:rPr>
        <w:t>type</w:t>
      </w:r>
      <w:proofErr w:type="spellEnd"/>
      <w:r>
        <w:rPr>
          <w:rStyle w:val="CdigoHTML"/>
          <w:rFonts w:eastAsiaTheme="minorHAnsi"/>
        </w:rPr>
        <w:t>=”</w:t>
      </w:r>
      <w:proofErr w:type="spellStart"/>
      <w:r>
        <w:rPr>
          <w:rStyle w:val="CdigoHTML"/>
          <w:rFonts w:eastAsiaTheme="minorHAnsi"/>
        </w:rPr>
        <w:t>submit</w:t>
      </w:r>
      <w:proofErr w:type="spellEnd"/>
      <w:r>
        <w:rPr>
          <w:rStyle w:val="CdigoHTML"/>
          <w:rFonts w:eastAsiaTheme="minorHAnsi"/>
        </w:rPr>
        <w:t>”</w:t>
      </w:r>
      <w:r>
        <w:t xml:space="preserve"> </w:t>
      </w:r>
      <w:proofErr w:type="gramStart"/>
      <w:r>
        <w:t>le</w:t>
      </w:r>
      <w:proofErr w:type="gramEnd"/>
      <w:r>
        <w:t xml:space="preserve"> permite a los usuarios indicar que han terminado de llenar el formulario y lo pueden enviar para almacenar la información. También podemos usar este atributo en inputs para que estos pasen a tener el rol de botón de envío del formulario.</w:t>
      </w:r>
    </w:p>
    <w:p w14:paraId="3251BAC3" w14:textId="77777777" w:rsidR="00B71ED6" w:rsidRDefault="00B71ED6" w:rsidP="00B71ED6">
      <w:r>
        <w:rPr>
          <w:noProof/>
        </w:rPr>
        <w:lastRenderedPageBreak/>
        <w:drawing>
          <wp:inline distT="0" distB="0" distL="0" distR="0" wp14:anchorId="27010EC2" wp14:editId="6E9FF1D4">
            <wp:extent cx="5612130" cy="1362075"/>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362075"/>
                    </a:xfrm>
                    <a:prstGeom prst="rect">
                      <a:avLst/>
                    </a:prstGeom>
                  </pic:spPr>
                </pic:pic>
              </a:graphicData>
            </a:graphic>
          </wp:inline>
        </w:drawing>
      </w:r>
    </w:p>
    <w:p w14:paraId="04769566" w14:textId="77777777" w:rsidR="00B71ED6" w:rsidRDefault="00B71ED6" w:rsidP="00B71ED6"/>
    <w:p w14:paraId="544E1344" w14:textId="77777777" w:rsidR="00B71ED6" w:rsidRDefault="00B71ED6" w:rsidP="00B71ED6">
      <w:r>
        <w:t xml:space="preserve">Si pruebas este mismo formulario vas a ver que, al enviarlo, la página se dirige a la URL que indicaste en el atributo </w:t>
      </w:r>
      <w:proofErr w:type="spellStart"/>
      <w:r>
        <w:rPr>
          <w:rStyle w:val="CdigoHTML"/>
          <w:rFonts w:eastAsiaTheme="minorHAnsi"/>
        </w:rPr>
        <w:t>action</w:t>
      </w:r>
      <w:proofErr w:type="spellEnd"/>
      <w:r>
        <w:t xml:space="preserve"> de la etiqueta </w:t>
      </w:r>
      <w:r>
        <w:rPr>
          <w:rStyle w:val="CdigoHTML"/>
          <w:rFonts w:eastAsiaTheme="minorHAnsi"/>
        </w:rPr>
        <w:t>form</w:t>
      </w:r>
      <w:r>
        <w:t xml:space="preserve">. Pero es no es todo, </w:t>
      </w:r>
      <w:proofErr w:type="spellStart"/>
      <w:r>
        <w:t>fijate</w:t>
      </w:r>
      <w:proofErr w:type="spellEnd"/>
      <w:r>
        <w:t xml:space="preserve"> bien en la URL y veras que los datos de tus usuarios están escondidos por ahí:</w:t>
      </w:r>
    </w:p>
    <w:p w14:paraId="5245EDCC" w14:textId="77777777" w:rsidR="00B71ED6" w:rsidRDefault="00B71ED6" w:rsidP="00B71ED6">
      <w:r>
        <w:rPr>
          <w:noProof/>
        </w:rPr>
        <w:drawing>
          <wp:inline distT="0" distB="0" distL="0" distR="0" wp14:anchorId="090D4B8E" wp14:editId="5E182BAD">
            <wp:extent cx="5612130" cy="27495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4955"/>
                    </a:xfrm>
                    <a:prstGeom prst="rect">
                      <a:avLst/>
                    </a:prstGeom>
                  </pic:spPr>
                </pic:pic>
              </a:graphicData>
            </a:graphic>
          </wp:inline>
        </w:drawing>
      </w:r>
    </w:p>
    <w:p w14:paraId="5FC079A2"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¡Si tienes este mismo resultado significa que has tenido éxito!</w:t>
      </w:r>
    </w:p>
    <w:p w14:paraId="76072379" w14:textId="77777777" w:rsidR="00B71ED6" w:rsidRPr="005B3CD9"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5B3CD9">
        <w:rPr>
          <w:rFonts w:ascii="Times New Roman" w:eastAsia="Times New Roman" w:hAnsi="Times New Roman" w:cs="Times New Roman"/>
          <w:sz w:val="24"/>
          <w:szCs w:val="24"/>
          <w:lang w:eastAsia="es-CO"/>
        </w:rPr>
        <w:t xml:space="preserve">Recuerda que si quieres almacenar estos datos en algún lugar como una base de datos puedes aprender un poco de Backend, </w:t>
      </w:r>
      <w:proofErr w:type="spellStart"/>
      <w:r w:rsidRPr="005B3CD9">
        <w:rPr>
          <w:rFonts w:ascii="Times New Roman" w:eastAsia="Times New Roman" w:hAnsi="Times New Roman" w:cs="Times New Roman"/>
          <w:sz w:val="24"/>
          <w:szCs w:val="24"/>
          <w:lang w:eastAsia="es-CO"/>
        </w:rPr>
        <w:t>APIs</w:t>
      </w:r>
      <w:proofErr w:type="spellEnd"/>
      <w:r w:rsidRPr="005B3CD9">
        <w:rPr>
          <w:rFonts w:ascii="Times New Roman" w:eastAsia="Times New Roman" w:hAnsi="Times New Roman" w:cs="Times New Roman"/>
          <w:sz w:val="24"/>
          <w:szCs w:val="24"/>
          <w:lang w:eastAsia="es-CO"/>
        </w:rPr>
        <w:t xml:space="preserve"> REST, CRUD y hacer todas las configuraciones necesarias.</w:t>
      </w:r>
    </w:p>
    <w:p w14:paraId="0AE8E12E" w14:textId="77777777" w:rsidR="00B71ED6" w:rsidRDefault="00B71ED6" w:rsidP="00B71ED6"/>
    <w:p w14:paraId="23135DE1" w14:textId="77777777" w:rsidR="00B71ED6" w:rsidRDefault="00B71ED6" w:rsidP="00B71ED6"/>
    <w:p w14:paraId="3905551C" w14:textId="77777777" w:rsidR="00B71ED6" w:rsidRDefault="00B71ED6" w:rsidP="00B71ED6">
      <w:pPr>
        <w:pStyle w:val="Ttulo1"/>
      </w:pPr>
      <w:r>
        <w:t>Sistema de Grillas</w:t>
      </w:r>
    </w:p>
    <w:p w14:paraId="1C9EDAE1" w14:textId="77777777" w:rsidR="00B71ED6" w:rsidRDefault="00B71ED6" w:rsidP="00B71ED6">
      <w:pPr>
        <w:pStyle w:val="NormalWeb"/>
      </w:pPr>
      <w:r>
        <w:t xml:space="preserve">Los sistemas de grillas nos ayudan a configurar el espacio y tamaño de nuestros elementos. En este caso, vamos a separar nuestra grilla en 12 posibles tamaños, así que debemos realizar la operación </w:t>
      </w:r>
      <w:r>
        <w:rPr>
          <w:rStyle w:val="CdigoHTML"/>
        </w:rPr>
        <w:t>100/12</w:t>
      </w:r>
      <w:r>
        <w:t xml:space="preserve"> y multiplicar el resultado por cada posible tamaño de nuestra grilla.</w:t>
      </w:r>
    </w:p>
    <w:p w14:paraId="153FBD10" w14:textId="77777777" w:rsidR="00B71ED6" w:rsidRDefault="00B71ED6" w:rsidP="00B71ED6">
      <w:pPr>
        <w:jc w:val="center"/>
      </w:pPr>
      <w:r>
        <w:rPr>
          <w:noProof/>
        </w:rPr>
        <w:drawing>
          <wp:inline distT="0" distB="0" distL="0" distR="0" wp14:anchorId="60506250" wp14:editId="06D8886F">
            <wp:extent cx="4886325" cy="16954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6325" cy="1695450"/>
                    </a:xfrm>
                    <a:prstGeom prst="rect">
                      <a:avLst/>
                    </a:prstGeom>
                  </pic:spPr>
                </pic:pic>
              </a:graphicData>
            </a:graphic>
          </wp:inline>
        </w:drawing>
      </w:r>
    </w:p>
    <w:p w14:paraId="4944C1B0" w14:textId="77777777" w:rsidR="00B71ED6" w:rsidRDefault="00B71ED6" w:rsidP="00B71ED6"/>
    <w:p w14:paraId="6DC76396" w14:textId="77777777" w:rsidR="00B71ED6" w:rsidRPr="00125A6A" w:rsidRDefault="00B71ED6" w:rsidP="00B71ED6">
      <w:pPr>
        <w:rPr>
          <w:rFonts w:ascii="Times New Roman" w:hAnsi="Times New Roman" w:cs="Times New Roman"/>
          <w:b/>
          <w:bCs/>
          <w:i/>
          <w:iCs/>
          <w:sz w:val="48"/>
          <w:szCs w:val="48"/>
        </w:rPr>
      </w:pPr>
      <w:r w:rsidRPr="00125A6A">
        <w:rPr>
          <w:rFonts w:ascii="Times New Roman" w:hAnsi="Times New Roman" w:cs="Times New Roman"/>
          <w:b/>
          <w:bCs/>
          <w:i/>
          <w:iCs/>
          <w:sz w:val="48"/>
          <w:szCs w:val="48"/>
        </w:rPr>
        <w:lastRenderedPageBreak/>
        <w:t>Imágenes para proyectos.</w:t>
      </w:r>
    </w:p>
    <w:p w14:paraId="15446BDA" w14:textId="77777777" w:rsidR="00B71ED6" w:rsidRDefault="00EC3077" w:rsidP="00B71ED6">
      <w:pPr>
        <w:jc w:val="center"/>
        <w:rPr>
          <w:rFonts w:ascii="Times New Roman" w:hAnsi="Times New Roman" w:cs="Times New Roman"/>
          <w:sz w:val="48"/>
          <w:szCs w:val="48"/>
        </w:rPr>
      </w:pPr>
      <w:hyperlink r:id="rId17" w:history="1">
        <w:r w:rsidR="00B71ED6" w:rsidRPr="00511940">
          <w:rPr>
            <w:rStyle w:val="Hipervnculo"/>
            <w:rFonts w:ascii="Times New Roman" w:hAnsi="Times New Roman" w:cs="Times New Roman"/>
            <w:sz w:val="48"/>
            <w:szCs w:val="48"/>
          </w:rPr>
          <w:t>https://www.freepik.es/</w:t>
        </w:r>
      </w:hyperlink>
    </w:p>
    <w:p w14:paraId="7CEA557F" w14:textId="77777777" w:rsidR="00B71ED6" w:rsidRDefault="00B71ED6" w:rsidP="00B71ED6">
      <w:pPr>
        <w:jc w:val="center"/>
        <w:rPr>
          <w:rFonts w:ascii="Times New Roman" w:hAnsi="Times New Roman" w:cs="Times New Roman"/>
          <w:sz w:val="48"/>
          <w:szCs w:val="48"/>
        </w:rPr>
      </w:pPr>
      <w:r w:rsidRPr="00B06893">
        <w:rPr>
          <w:rFonts w:ascii="Times New Roman" w:hAnsi="Times New Roman" w:cs="Times New Roman"/>
          <w:sz w:val="48"/>
          <w:szCs w:val="48"/>
        </w:rPr>
        <w:t>https://icons8.com/illustrations</w:t>
      </w:r>
    </w:p>
    <w:p w14:paraId="44DED808" w14:textId="77777777" w:rsidR="00B71ED6" w:rsidRDefault="00B71ED6" w:rsidP="00B71ED6">
      <w:pPr>
        <w:rPr>
          <w:rFonts w:ascii="Times New Roman" w:hAnsi="Times New Roman" w:cs="Times New Roman"/>
          <w:sz w:val="48"/>
          <w:szCs w:val="48"/>
        </w:rPr>
      </w:pPr>
    </w:p>
    <w:p w14:paraId="34127E27" w14:textId="77777777" w:rsidR="00B71ED6" w:rsidRDefault="00B71ED6" w:rsidP="00B71ED6">
      <w:pPr>
        <w:pStyle w:val="Ttulo1"/>
      </w:pPr>
      <w:r>
        <w:t xml:space="preserve">Configuración del botón de pago con </w:t>
      </w:r>
      <w:proofErr w:type="spellStart"/>
      <w:r>
        <w:t>Paypal</w:t>
      </w:r>
      <w:proofErr w:type="spellEnd"/>
    </w:p>
    <w:p w14:paraId="447E7070" w14:textId="77777777" w:rsidR="00B71ED6" w:rsidRDefault="00B71ED6" w:rsidP="00B71ED6">
      <w:pPr>
        <w:pStyle w:val="NormalWeb"/>
      </w:pPr>
      <w:r>
        <w:t xml:space="preserve">El botón de pago es una herramienta de PayPal que ayuda a configurar la cantidad y el método de pago para que </w:t>
      </w:r>
      <w:proofErr w:type="gramStart"/>
      <w:r>
        <w:t>nuestro usuarios</w:t>
      </w:r>
      <w:proofErr w:type="gramEnd"/>
      <w:r>
        <w:t xml:space="preserve"> paguen por nuestros productos o servicios de forma fácil y rápida.</w:t>
      </w:r>
    </w:p>
    <w:p w14:paraId="41AC6376" w14:textId="77777777" w:rsidR="00B71ED6" w:rsidRDefault="00B71ED6" w:rsidP="00B71ED6">
      <w:pPr>
        <w:pStyle w:val="NormalWeb"/>
      </w:pPr>
      <w:r>
        <w:t xml:space="preserve">Cuando configuremos nuestro botón, vamos a copiar la URL que generamos con PayPal y la vamos a pegar en el atributo </w:t>
      </w:r>
      <w:proofErr w:type="spellStart"/>
      <w:r>
        <w:rPr>
          <w:rStyle w:val="CdigoHTML"/>
        </w:rPr>
        <w:t>action</w:t>
      </w:r>
      <w:proofErr w:type="spellEnd"/>
      <w:r>
        <w:t xml:space="preserve"> de nuestro formulario, además debemos añadir el atributo </w:t>
      </w:r>
      <w:proofErr w:type="spellStart"/>
      <w:r>
        <w:rPr>
          <w:rStyle w:val="CdigoHTML"/>
        </w:rPr>
        <w:t>method</w:t>
      </w:r>
      <w:proofErr w:type="spellEnd"/>
      <w:r>
        <w:rPr>
          <w:rStyle w:val="CdigoHTML"/>
        </w:rPr>
        <w:t>="POST"</w:t>
      </w:r>
      <w:r>
        <w:t xml:space="preserve"> para que nuestro formulario funcione correctamente.</w:t>
      </w:r>
    </w:p>
    <w:p w14:paraId="0D70797E" w14:textId="77777777" w:rsidR="00B71ED6" w:rsidRDefault="00B71ED6" w:rsidP="00B71ED6">
      <w:pPr>
        <w:pStyle w:val="NormalWeb"/>
      </w:pPr>
      <w:r>
        <w:rPr>
          <w:noProof/>
        </w:rPr>
        <w:drawing>
          <wp:inline distT="0" distB="0" distL="0" distR="0" wp14:anchorId="3BF6B6FB" wp14:editId="02D69EEB">
            <wp:extent cx="5612130" cy="205676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056765"/>
                    </a:xfrm>
                    <a:prstGeom prst="rect">
                      <a:avLst/>
                    </a:prstGeom>
                  </pic:spPr>
                </pic:pic>
              </a:graphicData>
            </a:graphic>
          </wp:inline>
        </w:drawing>
      </w:r>
    </w:p>
    <w:p w14:paraId="2EF17F29" w14:textId="77777777" w:rsidR="00B71ED6" w:rsidRDefault="00B71ED6" w:rsidP="00B71ED6">
      <w:pPr>
        <w:pStyle w:val="NormalWeb"/>
        <w:jc w:val="center"/>
      </w:pPr>
      <w:r>
        <w:rPr>
          <w:noProof/>
        </w:rPr>
        <w:lastRenderedPageBreak/>
        <w:drawing>
          <wp:inline distT="0" distB="0" distL="0" distR="0" wp14:anchorId="7E9B47C7" wp14:editId="261D9628">
            <wp:extent cx="4019550" cy="2924175"/>
            <wp:effectExtent l="76200" t="76200" r="133350" b="1428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A81E11" w14:textId="77777777" w:rsidR="00B71ED6" w:rsidRDefault="00B71ED6" w:rsidP="00B71ED6">
      <w:pPr>
        <w:pStyle w:val="NormalWeb"/>
        <w:jc w:val="center"/>
      </w:pPr>
      <w:r>
        <w:rPr>
          <w:noProof/>
        </w:rPr>
        <w:drawing>
          <wp:inline distT="0" distB="0" distL="0" distR="0" wp14:anchorId="5816467C" wp14:editId="699AE799">
            <wp:extent cx="5612130" cy="293306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33065"/>
                    </a:xfrm>
                    <a:prstGeom prst="rect">
                      <a:avLst/>
                    </a:prstGeom>
                  </pic:spPr>
                </pic:pic>
              </a:graphicData>
            </a:graphic>
          </wp:inline>
        </w:drawing>
      </w:r>
    </w:p>
    <w:p w14:paraId="2996214F" w14:textId="77777777" w:rsidR="00B71ED6" w:rsidRDefault="00EC3077" w:rsidP="00B71ED6">
      <w:pPr>
        <w:rPr>
          <w:rFonts w:ascii="Times New Roman" w:hAnsi="Times New Roman" w:cs="Times New Roman"/>
          <w:b/>
          <w:bCs/>
          <w:i/>
          <w:iCs/>
          <w:sz w:val="24"/>
          <w:szCs w:val="24"/>
        </w:rPr>
      </w:pPr>
      <w:hyperlink r:id="rId21" w:history="1">
        <w:r w:rsidR="00B71ED6" w:rsidRPr="00511940">
          <w:rPr>
            <w:rStyle w:val="Hipervnculo"/>
            <w:rFonts w:ascii="Times New Roman" w:hAnsi="Times New Roman" w:cs="Times New Roman"/>
            <w:b/>
            <w:bCs/>
            <w:sz w:val="24"/>
            <w:szCs w:val="24"/>
          </w:rPr>
          <w:t>https://uxplanet.org/the-sad-state-of-payment-buttons-4d5cef3b9578</w:t>
        </w:r>
      </w:hyperlink>
    </w:p>
    <w:p w14:paraId="7F8890D7" w14:textId="77777777" w:rsidR="00B71ED6" w:rsidRDefault="00EC3077" w:rsidP="00B71ED6">
      <w:pPr>
        <w:rPr>
          <w:rFonts w:ascii="Times New Roman" w:hAnsi="Times New Roman" w:cs="Times New Roman"/>
          <w:b/>
          <w:bCs/>
          <w:i/>
          <w:iCs/>
          <w:sz w:val="24"/>
          <w:szCs w:val="24"/>
        </w:rPr>
      </w:pPr>
      <w:hyperlink r:id="rId22" w:history="1">
        <w:r w:rsidR="00B71ED6" w:rsidRPr="00511940">
          <w:rPr>
            <w:rStyle w:val="Hipervnculo"/>
            <w:rFonts w:ascii="Times New Roman" w:hAnsi="Times New Roman" w:cs="Times New Roman"/>
            <w:b/>
            <w:bCs/>
            <w:sz w:val="24"/>
            <w:szCs w:val="24"/>
          </w:rPr>
          <w:t>https://medium.com/@bluepnume/less-is-more-reducing-thousands-of-paypal-buttons-into-a-single-iframe-using-xcomponent-d902d71d8875</w:t>
        </w:r>
      </w:hyperlink>
    </w:p>
    <w:p w14:paraId="352975D7" w14:textId="77777777" w:rsidR="00B71ED6" w:rsidRDefault="00EC3077" w:rsidP="00B71ED6">
      <w:pPr>
        <w:rPr>
          <w:rFonts w:ascii="Times New Roman" w:hAnsi="Times New Roman" w:cs="Times New Roman"/>
          <w:b/>
          <w:bCs/>
          <w:i/>
          <w:iCs/>
          <w:sz w:val="24"/>
          <w:szCs w:val="24"/>
        </w:rPr>
      </w:pPr>
      <w:hyperlink r:id="rId23" w:history="1">
        <w:r w:rsidR="00B71ED6" w:rsidRPr="00511940">
          <w:rPr>
            <w:rStyle w:val="Hipervnculo"/>
            <w:rFonts w:ascii="Times New Roman" w:hAnsi="Times New Roman" w:cs="Times New Roman"/>
            <w:b/>
            <w:bCs/>
            <w:sz w:val="24"/>
            <w:szCs w:val="24"/>
          </w:rPr>
          <w:t>https://www.paypal.com/us/webapps/mpp/logos-buttons</w:t>
        </w:r>
      </w:hyperlink>
    </w:p>
    <w:p w14:paraId="129A805E" w14:textId="77777777" w:rsidR="00B71ED6" w:rsidRDefault="00EC3077" w:rsidP="00B71ED6">
      <w:pPr>
        <w:rPr>
          <w:rFonts w:ascii="Times New Roman" w:hAnsi="Times New Roman" w:cs="Times New Roman"/>
          <w:b/>
          <w:bCs/>
          <w:i/>
          <w:iCs/>
          <w:sz w:val="24"/>
          <w:szCs w:val="24"/>
        </w:rPr>
      </w:pPr>
      <w:hyperlink r:id="rId24" w:history="1">
        <w:r w:rsidR="00B71ED6" w:rsidRPr="00511940">
          <w:rPr>
            <w:rStyle w:val="Hipervnculo"/>
            <w:rFonts w:ascii="Times New Roman" w:hAnsi="Times New Roman" w:cs="Times New Roman"/>
            <w:b/>
            <w:bCs/>
            <w:sz w:val="24"/>
            <w:szCs w:val="24"/>
          </w:rPr>
          <w:t>https://writingcooperative.com/paypal-donations-vs-paypal-me-option-the-beginners-guide-to-medium-6-a2d35a9c8fe1</w:t>
        </w:r>
      </w:hyperlink>
    </w:p>
    <w:p w14:paraId="4C3B3FA9" w14:textId="77777777" w:rsidR="00B71ED6" w:rsidRDefault="00EC3077" w:rsidP="00B71ED6">
      <w:pPr>
        <w:rPr>
          <w:rFonts w:ascii="Times New Roman" w:hAnsi="Times New Roman" w:cs="Times New Roman"/>
          <w:b/>
          <w:bCs/>
          <w:i/>
          <w:iCs/>
          <w:sz w:val="24"/>
          <w:szCs w:val="24"/>
        </w:rPr>
      </w:pPr>
      <w:hyperlink r:id="rId25" w:history="1">
        <w:r w:rsidR="00B71ED6" w:rsidRPr="00511940">
          <w:rPr>
            <w:rStyle w:val="Hipervnculo"/>
            <w:rFonts w:ascii="Times New Roman" w:hAnsi="Times New Roman" w:cs="Times New Roman"/>
            <w:b/>
            <w:bCs/>
            <w:sz w:val="24"/>
            <w:szCs w:val="24"/>
          </w:rPr>
          <w:t>https://medium.muz.li/these-11-tips-will-help-you-create-succesful-checkouts-b78f54a6751b</w:t>
        </w:r>
      </w:hyperlink>
    </w:p>
    <w:p w14:paraId="18060200" w14:textId="77777777" w:rsidR="00B71ED6" w:rsidRDefault="00B71ED6" w:rsidP="00B71ED6">
      <w:pPr>
        <w:rPr>
          <w:rFonts w:ascii="Times New Roman" w:hAnsi="Times New Roman" w:cs="Times New Roman"/>
          <w:b/>
          <w:bCs/>
          <w:i/>
          <w:iCs/>
          <w:sz w:val="24"/>
          <w:szCs w:val="24"/>
        </w:rPr>
      </w:pPr>
    </w:p>
    <w:p w14:paraId="3987780B" w14:textId="77777777" w:rsidR="00B71ED6" w:rsidRPr="001C38A7" w:rsidRDefault="00B71ED6" w:rsidP="00B71ED6">
      <w:pPr>
        <w:rPr>
          <w:rFonts w:ascii="Times New Roman" w:hAnsi="Times New Roman" w:cs="Times New Roman"/>
          <w:b/>
          <w:bCs/>
          <w:i/>
          <w:iCs/>
          <w:sz w:val="24"/>
          <w:szCs w:val="24"/>
        </w:rPr>
      </w:pPr>
    </w:p>
    <w:p w14:paraId="1D1500C2" w14:textId="77777777" w:rsidR="00B71ED6" w:rsidRDefault="00B71ED6" w:rsidP="00B71ED6">
      <w:pPr>
        <w:pStyle w:val="Ttulo1"/>
      </w:pPr>
      <w:proofErr w:type="spellStart"/>
      <w:r>
        <w:t>Autofill</w:t>
      </w:r>
      <w:proofErr w:type="spellEnd"/>
      <w:r>
        <w:t xml:space="preserve"> del formulario de PayPal </w:t>
      </w:r>
    </w:p>
    <w:p w14:paraId="49CAE63F"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proofErr w:type="spellStart"/>
      <w:r w:rsidRPr="00291121">
        <w:rPr>
          <w:rFonts w:ascii="Times New Roman" w:eastAsia="Times New Roman" w:hAnsi="Times New Roman" w:cs="Times New Roman"/>
          <w:sz w:val="24"/>
          <w:szCs w:val="24"/>
          <w:lang w:eastAsia="es-CO"/>
        </w:rPr>
        <w:t>Que</w:t>
      </w:r>
      <w:proofErr w:type="spellEnd"/>
      <w:r w:rsidRPr="00291121">
        <w:rPr>
          <w:rFonts w:ascii="Times New Roman" w:eastAsia="Times New Roman" w:hAnsi="Times New Roman" w:cs="Times New Roman"/>
          <w:sz w:val="24"/>
          <w:szCs w:val="24"/>
          <w:lang w:eastAsia="es-CO"/>
        </w:rPr>
        <w:t xml:space="preserve"> bueno que has llegado hasta aquí. En esta clase aprenderemos algunas cosas extras pero muy importantes sobre PAYPAL y el formulario que acabamos de hacer, lo más importante ahora es que seguro tienes dudas y una de ellas puede ser ¿qué pasa con las variables que envías por el formulario?¿cómo las recibe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en su sistema y para qué nos sirve?</w:t>
      </w:r>
    </w:p>
    <w:p w14:paraId="07EFDB94"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Vamos por pasos:</w:t>
      </w:r>
    </w:p>
    <w:p w14:paraId="17C76455"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b/>
          <w:bCs/>
          <w:sz w:val="24"/>
          <w:szCs w:val="24"/>
          <w:lang w:eastAsia="es-CO"/>
        </w:rPr>
        <w:t>Variables</w:t>
      </w:r>
    </w:p>
    <w:p w14:paraId="5760C0C2"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Las variables que nosotros enviamos en el código tal como </w:t>
      </w:r>
      <w:proofErr w:type="spellStart"/>
      <w:r w:rsidRPr="00291121">
        <w:rPr>
          <w:rFonts w:ascii="Times New Roman" w:eastAsia="Times New Roman" w:hAnsi="Times New Roman" w:cs="Times New Roman"/>
          <w:sz w:val="24"/>
          <w:szCs w:val="24"/>
          <w:lang w:eastAsia="es-CO"/>
        </w:rPr>
        <w:t>name</w:t>
      </w:r>
      <w:proofErr w:type="spellEnd"/>
      <w:r w:rsidRPr="00291121">
        <w:rPr>
          <w:rFonts w:ascii="Times New Roman" w:eastAsia="Times New Roman" w:hAnsi="Times New Roman" w:cs="Times New Roman"/>
          <w:sz w:val="24"/>
          <w:szCs w:val="24"/>
          <w:lang w:eastAsia="es-CO"/>
        </w:rPr>
        <w:t xml:space="preserve">, </w:t>
      </w:r>
      <w:proofErr w:type="spellStart"/>
      <w:r w:rsidRPr="00291121">
        <w:rPr>
          <w:rFonts w:ascii="Times New Roman" w:eastAsia="Times New Roman" w:hAnsi="Times New Roman" w:cs="Times New Roman"/>
          <w:sz w:val="24"/>
          <w:szCs w:val="24"/>
          <w:lang w:eastAsia="es-CO"/>
        </w:rPr>
        <w:t>phone</w:t>
      </w:r>
      <w:proofErr w:type="spellEnd"/>
      <w:r w:rsidRPr="00291121">
        <w:rPr>
          <w:rFonts w:ascii="Times New Roman" w:eastAsia="Times New Roman" w:hAnsi="Times New Roman" w:cs="Times New Roman"/>
          <w:sz w:val="24"/>
          <w:szCs w:val="24"/>
          <w:lang w:eastAsia="es-CO"/>
        </w:rPr>
        <w:t xml:space="preserve"> e email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las recibe para poder completar su formulario por ejemplo cuando nosotros no enviamos ninguna variable en el POST del formulario, la pantalla de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será:</w:t>
      </w:r>
    </w:p>
    <w:p w14:paraId="35CFAEF0" w14:textId="77777777" w:rsidR="00B71ED6" w:rsidRDefault="00B71ED6" w:rsidP="00B71ED6">
      <w:pPr>
        <w:jc w:val="center"/>
        <w:rPr>
          <w:rFonts w:ascii="Times New Roman" w:hAnsi="Times New Roman" w:cs="Times New Roman"/>
          <w:sz w:val="48"/>
          <w:szCs w:val="48"/>
        </w:rPr>
      </w:pPr>
      <w:r>
        <w:rPr>
          <w:noProof/>
        </w:rPr>
        <w:drawing>
          <wp:inline distT="0" distB="0" distL="0" distR="0" wp14:anchorId="76B3CFA4" wp14:editId="6B31B878">
            <wp:extent cx="2667000" cy="3246020"/>
            <wp:effectExtent l="76200" t="76200" r="133350" b="12636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7736" cy="324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70C91" w14:textId="77777777" w:rsidR="00B71ED6" w:rsidRDefault="00B71ED6" w:rsidP="00B71ED6">
      <w:r>
        <w:t>Al recibir data del formulario de PayPal cambia la pantalla por algo como esto:</w:t>
      </w:r>
    </w:p>
    <w:p w14:paraId="212A1FA6" w14:textId="77777777" w:rsidR="00B71ED6" w:rsidRDefault="00B71ED6" w:rsidP="00B71ED6">
      <w:pPr>
        <w:jc w:val="center"/>
        <w:rPr>
          <w:rFonts w:ascii="Times New Roman" w:hAnsi="Times New Roman" w:cs="Times New Roman"/>
          <w:sz w:val="48"/>
          <w:szCs w:val="48"/>
        </w:rPr>
      </w:pPr>
      <w:r>
        <w:rPr>
          <w:noProof/>
        </w:rPr>
        <w:lastRenderedPageBreak/>
        <w:drawing>
          <wp:inline distT="0" distB="0" distL="0" distR="0" wp14:anchorId="6D7EB107" wp14:editId="305A46DD">
            <wp:extent cx="5181600" cy="4819650"/>
            <wp:effectExtent l="76200" t="76200" r="133350" b="133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0CD847"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Esto sucede porque las variables que enviamos por el </w:t>
      </w:r>
      <w:proofErr w:type="gramStart"/>
      <w:r w:rsidRPr="00291121">
        <w:rPr>
          <w:rFonts w:ascii="Times New Roman" w:eastAsia="Times New Roman" w:hAnsi="Times New Roman" w:cs="Times New Roman"/>
          <w:sz w:val="24"/>
          <w:szCs w:val="24"/>
          <w:lang w:eastAsia="es-CO"/>
        </w:rPr>
        <w:t>formulario,</w:t>
      </w:r>
      <w:proofErr w:type="gramEnd"/>
      <w:r w:rsidRPr="00291121">
        <w:rPr>
          <w:rFonts w:ascii="Times New Roman" w:eastAsia="Times New Roman" w:hAnsi="Times New Roman" w:cs="Times New Roman"/>
          <w:sz w:val="24"/>
          <w:szCs w:val="24"/>
          <w:lang w:eastAsia="es-CO"/>
        </w:rPr>
        <w:t xml:space="preserve"> después viajan por el URL y llegan a PayPal, son las mismas variables que utiliza para llenar su formulario y así el usuario no tiene que ingresar 2 veces la misma información.</w:t>
      </w:r>
    </w:p>
    <w:p w14:paraId="4FD205BE"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Tu código debe tener estas variables para que la opción de </w:t>
      </w:r>
      <w:proofErr w:type="spellStart"/>
      <w:r w:rsidRPr="00291121">
        <w:rPr>
          <w:rFonts w:ascii="Times New Roman" w:eastAsia="Times New Roman" w:hAnsi="Times New Roman" w:cs="Times New Roman"/>
          <w:sz w:val="24"/>
          <w:szCs w:val="24"/>
          <w:lang w:eastAsia="es-CO"/>
        </w:rPr>
        <w:t>autollenado</w:t>
      </w:r>
      <w:proofErr w:type="spellEnd"/>
      <w:r w:rsidRPr="00291121">
        <w:rPr>
          <w:rFonts w:ascii="Times New Roman" w:eastAsia="Times New Roman" w:hAnsi="Times New Roman" w:cs="Times New Roman"/>
          <w:sz w:val="24"/>
          <w:szCs w:val="24"/>
          <w:lang w:eastAsia="es-CO"/>
        </w:rPr>
        <w:t xml:space="preserve"> funcione</w:t>
      </w:r>
    </w:p>
    <w:p w14:paraId="47331DB8" w14:textId="77777777" w:rsidR="00B71ED6" w:rsidRDefault="00B71ED6" w:rsidP="00B71ED6">
      <w:pPr>
        <w:jc w:val="center"/>
        <w:rPr>
          <w:rFonts w:ascii="Times New Roman" w:hAnsi="Times New Roman" w:cs="Times New Roman"/>
          <w:sz w:val="48"/>
          <w:szCs w:val="48"/>
        </w:rPr>
      </w:pPr>
      <w:r>
        <w:rPr>
          <w:noProof/>
        </w:rPr>
        <w:drawing>
          <wp:inline distT="0" distB="0" distL="0" distR="0" wp14:anchorId="125D66BA" wp14:editId="243AAA44">
            <wp:extent cx="4857750" cy="685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14:paraId="0F07F191"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Con esto puedes notar que tienes muchas opciones para tu formulario lo importante es que sigas el mismo formato que tiene </w:t>
      </w:r>
      <w:proofErr w:type="spellStart"/>
      <w:r w:rsidRPr="00291121">
        <w:rPr>
          <w:rFonts w:ascii="Times New Roman" w:eastAsia="Times New Roman" w:hAnsi="Times New Roman" w:cs="Times New Roman"/>
          <w:sz w:val="24"/>
          <w:szCs w:val="24"/>
          <w:lang w:eastAsia="es-CO"/>
        </w:rPr>
        <w:t>paypal</w:t>
      </w:r>
      <w:proofErr w:type="spellEnd"/>
      <w:r w:rsidRPr="00291121">
        <w:rPr>
          <w:rFonts w:ascii="Times New Roman" w:eastAsia="Times New Roman" w:hAnsi="Times New Roman" w:cs="Times New Roman"/>
          <w:sz w:val="24"/>
          <w:szCs w:val="24"/>
          <w:lang w:eastAsia="es-CO"/>
        </w:rPr>
        <w:t xml:space="preserve"> para pasar las variables.</w:t>
      </w:r>
    </w:p>
    <w:p w14:paraId="3ECAF35C" w14:textId="77777777" w:rsidR="00B71ED6" w:rsidRPr="00291121" w:rsidRDefault="00B71ED6" w:rsidP="00B71ED6">
      <w:pPr>
        <w:spacing w:before="100" w:beforeAutospacing="1" w:after="100" w:afterAutospacing="1" w:line="240" w:lineRule="auto"/>
        <w:rPr>
          <w:rFonts w:ascii="Times New Roman" w:eastAsia="Times New Roman" w:hAnsi="Times New Roman" w:cs="Times New Roman"/>
          <w:sz w:val="24"/>
          <w:szCs w:val="24"/>
          <w:lang w:eastAsia="es-CO"/>
        </w:rPr>
      </w:pPr>
      <w:r w:rsidRPr="00291121">
        <w:rPr>
          <w:rFonts w:ascii="Times New Roman" w:eastAsia="Times New Roman" w:hAnsi="Times New Roman" w:cs="Times New Roman"/>
          <w:sz w:val="24"/>
          <w:szCs w:val="24"/>
          <w:lang w:eastAsia="es-CO"/>
        </w:rPr>
        <w:t xml:space="preserve">Te dejo también un ejemplo más amplio de variables para los </w:t>
      </w:r>
      <w:proofErr w:type="spellStart"/>
      <w:r w:rsidRPr="00291121">
        <w:rPr>
          <w:rFonts w:ascii="Times New Roman" w:eastAsia="Times New Roman" w:hAnsi="Times New Roman" w:cs="Times New Roman"/>
          <w:sz w:val="24"/>
          <w:szCs w:val="24"/>
          <w:lang w:eastAsia="es-CO"/>
        </w:rPr>
        <w:t>forms</w:t>
      </w:r>
      <w:proofErr w:type="spellEnd"/>
      <w:r w:rsidRPr="00291121">
        <w:rPr>
          <w:rFonts w:ascii="Times New Roman" w:eastAsia="Times New Roman" w:hAnsi="Times New Roman" w:cs="Times New Roman"/>
          <w:sz w:val="24"/>
          <w:szCs w:val="24"/>
          <w:lang w:eastAsia="es-CO"/>
        </w:rPr>
        <w:t>:</w:t>
      </w:r>
    </w:p>
    <w:p w14:paraId="0AE6E64B" w14:textId="77777777" w:rsidR="00B71ED6" w:rsidRDefault="00B71ED6" w:rsidP="00B71ED6">
      <w:pPr>
        <w:jc w:val="center"/>
        <w:rPr>
          <w:rFonts w:ascii="Times New Roman" w:hAnsi="Times New Roman" w:cs="Times New Roman"/>
          <w:sz w:val="48"/>
          <w:szCs w:val="48"/>
        </w:rPr>
      </w:pPr>
      <w:r>
        <w:rPr>
          <w:noProof/>
        </w:rPr>
        <w:lastRenderedPageBreak/>
        <w:drawing>
          <wp:inline distT="0" distB="0" distL="0" distR="0" wp14:anchorId="79A2AB1F" wp14:editId="708BBBD8">
            <wp:extent cx="4857750" cy="23717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7750" cy="2371725"/>
                    </a:xfrm>
                    <a:prstGeom prst="rect">
                      <a:avLst/>
                    </a:prstGeom>
                    <a:noFill/>
                    <a:ln>
                      <a:noFill/>
                    </a:ln>
                  </pic:spPr>
                </pic:pic>
              </a:graphicData>
            </a:graphic>
          </wp:inline>
        </w:drawing>
      </w:r>
    </w:p>
    <w:p w14:paraId="571D84DD" w14:textId="77777777" w:rsidR="00B71ED6" w:rsidRDefault="00B71ED6" w:rsidP="00B71ED6">
      <w:pPr>
        <w:pStyle w:val="NormalWeb"/>
      </w:pPr>
      <w:r>
        <w:t xml:space="preserve">Toda la documentación de la función de </w:t>
      </w:r>
      <w:proofErr w:type="spellStart"/>
      <w:r>
        <w:t>autollenado</w:t>
      </w:r>
      <w:proofErr w:type="spellEnd"/>
      <w:r>
        <w:t xml:space="preserve"> la encuentras en este enlace:</w:t>
      </w:r>
      <w:r>
        <w:br/>
      </w:r>
      <w:hyperlink r:id="rId30" w:anchor="auto-fill-forms-with-html-variables" w:tgtFrame="_blank" w:history="1">
        <w:r>
          <w:rPr>
            <w:rStyle w:val="Hipervnculo"/>
          </w:rPr>
          <w:t>https://developer.paypal.com/docs/classic/paypal-payments-standard/integration-guide/formbasics/#auto-fill-forms-with-html-variables</w:t>
        </w:r>
      </w:hyperlink>
    </w:p>
    <w:p w14:paraId="227F0647" w14:textId="77777777" w:rsidR="00B71ED6" w:rsidRDefault="00B71ED6" w:rsidP="00B71ED6">
      <w:pPr>
        <w:pStyle w:val="NormalWeb"/>
      </w:pPr>
      <w:r>
        <w:t>Y las variables que pueden enviar para el auto llenado del formulario son :</w:t>
      </w:r>
      <w:r>
        <w:br/>
      </w:r>
      <w:hyperlink r:id="rId31" w:anchor="paypal-checkout-page-variables" w:tgtFrame="_blank" w:history="1">
        <w:r>
          <w:rPr>
            <w:rStyle w:val="Hipervnculo"/>
          </w:rPr>
          <w:t>https://developer.paypal.com/docs/classic/paypal-payments-standard/integration-guide/Appx_websitestandard_htmlvariables/#paypal-checkout-page-variables</w:t>
        </w:r>
      </w:hyperlink>
    </w:p>
    <w:p w14:paraId="7E208C29" w14:textId="77777777" w:rsidR="00B71ED6" w:rsidRDefault="00B71ED6" w:rsidP="00B71ED6">
      <w:pPr>
        <w:rPr>
          <w:rFonts w:ascii="Times New Roman" w:hAnsi="Times New Roman" w:cs="Times New Roman"/>
          <w:b/>
          <w:bCs/>
          <w:i/>
          <w:iCs/>
          <w:sz w:val="48"/>
          <w:szCs w:val="48"/>
        </w:rPr>
      </w:pPr>
    </w:p>
    <w:p w14:paraId="41ADEDD7" w14:textId="77777777" w:rsidR="00B71ED6" w:rsidRDefault="00B71ED6" w:rsidP="00B71ED6">
      <w:pPr>
        <w:rPr>
          <w:rFonts w:ascii="Times New Roman" w:hAnsi="Times New Roman" w:cs="Times New Roman"/>
          <w:b/>
          <w:bCs/>
          <w:i/>
          <w:iCs/>
          <w:sz w:val="48"/>
          <w:szCs w:val="48"/>
        </w:rPr>
      </w:pPr>
      <w:r w:rsidRPr="00256B64">
        <w:rPr>
          <w:rFonts w:ascii="Times New Roman" w:hAnsi="Times New Roman" w:cs="Times New Roman"/>
          <w:b/>
          <w:bCs/>
          <w:i/>
          <w:iCs/>
          <w:sz w:val="48"/>
          <w:szCs w:val="48"/>
        </w:rPr>
        <w:t xml:space="preserve">Configurar </w:t>
      </w:r>
      <w:proofErr w:type="spellStart"/>
      <w:r w:rsidRPr="00256B64">
        <w:rPr>
          <w:rFonts w:ascii="Times New Roman" w:hAnsi="Times New Roman" w:cs="Times New Roman"/>
          <w:b/>
          <w:bCs/>
          <w:i/>
          <w:iCs/>
          <w:sz w:val="48"/>
          <w:szCs w:val="48"/>
        </w:rPr>
        <w:t>pagina</w:t>
      </w:r>
      <w:proofErr w:type="spellEnd"/>
      <w:r w:rsidRPr="00256B64">
        <w:rPr>
          <w:rFonts w:ascii="Times New Roman" w:hAnsi="Times New Roman" w:cs="Times New Roman"/>
          <w:b/>
          <w:bCs/>
          <w:i/>
          <w:iCs/>
          <w:sz w:val="48"/>
          <w:szCs w:val="48"/>
        </w:rPr>
        <w:t xml:space="preserve"> de éxito y falla en el pago.</w:t>
      </w:r>
    </w:p>
    <w:p w14:paraId="488A2F24" w14:textId="77777777" w:rsidR="00B71ED6" w:rsidRDefault="00B71ED6" w:rsidP="00B71ED6">
      <w:pPr>
        <w:rPr>
          <w:rFonts w:ascii="Times New Roman" w:hAnsi="Times New Roman" w:cs="Times New Roman"/>
          <w:i/>
          <w:iCs/>
          <w:sz w:val="24"/>
          <w:szCs w:val="24"/>
        </w:rPr>
      </w:pPr>
      <w:r>
        <w:rPr>
          <w:rFonts w:ascii="Times New Roman" w:hAnsi="Times New Roman" w:cs="Times New Roman"/>
          <w:i/>
          <w:iCs/>
          <w:sz w:val="24"/>
          <w:szCs w:val="24"/>
        </w:rPr>
        <w:t xml:space="preserve">Ingresamos a la sección de mis botones guardados y editamos nuevamente nuestro botón </w:t>
      </w:r>
      <w:proofErr w:type="spellStart"/>
      <w:r>
        <w:rPr>
          <w:rFonts w:ascii="Times New Roman" w:hAnsi="Times New Roman" w:cs="Times New Roman"/>
          <w:i/>
          <w:iCs/>
          <w:sz w:val="24"/>
          <w:szCs w:val="24"/>
        </w:rPr>
        <w:t>Paypal</w:t>
      </w:r>
      <w:proofErr w:type="spellEnd"/>
      <w:r>
        <w:rPr>
          <w:rFonts w:ascii="Times New Roman" w:hAnsi="Times New Roman" w:cs="Times New Roman"/>
          <w:i/>
          <w:iCs/>
          <w:sz w:val="24"/>
          <w:szCs w:val="24"/>
        </w:rPr>
        <w:t>.</w:t>
      </w:r>
    </w:p>
    <w:p w14:paraId="783F5057" w14:textId="77777777" w:rsidR="00B71ED6" w:rsidRPr="00256B64" w:rsidRDefault="00B71ED6" w:rsidP="00B71ED6">
      <w:pPr>
        <w:rPr>
          <w:rFonts w:ascii="Times New Roman" w:hAnsi="Times New Roman" w:cs="Times New Roman"/>
          <w:i/>
          <w:iCs/>
          <w:sz w:val="24"/>
          <w:szCs w:val="24"/>
        </w:rPr>
      </w:pPr>
      <w:r>
        <w:rPr>
          <w:noProof/>
        </w:rPr>
        <w:drawing>
          <wp:inline distT="0" distB="0" distL="0" distR="0" wp14:anchorId="3BB249C6" wp14:editId="41C517F5">
            <wp:extent cx="5612130" cy="1541145"/>
            <wp:effectExtent l="76200" t="76200" r="140970" b="135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541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A18C3" w14:textId="77777777" w:rsidR="00B71ED6" w:rsidRPr="00256B64" w:rsidRDefault="00B71ED6" w:rsidP="00B71ED6">
      <w:pPr>
        <w:rPr>
          <w:rFonts w:ascii="Times New Roman" w:hAnsi="Times New Roman" w:cs="Times New Roman"/>
          <w:b/>
          <w:bCs/>
          <w:i/>
          <w:iCs/>
          <w:sz w:val="48"/>
          <w:szCs w:val="48"/>
        </w:rPr>
      </w:pPr>
      <w:r>
        <w:rPr>
          <w:noProof/>
        </w:rPr>
        <w:lastRenderedPageBreak/>
        <w:drawing>
          <wp:inline distT="0" distB="0" distL="0" distR="0" wp14:anchorId="4134E27A" wp14:editId="24E13F4F">
            <wp:extent cx="5612130" cy="5859780"/>
            <wp:effectExtent l="76200" t="76200" r="1409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585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6C2E9" w14:textId="77777777" w:rsidR="00B71ED6" w:rsidRPr="00AF0DD2" w:rsidRDefault="00B71ED6" w:rsidP="00A702EB">
      <w:pPr>
        <w:jc w:val="center"/>
        <w:rPr>
          <w:rFonts w:ascii="Times New Roman" w:hAnsi="Times New Roman" w:cs="Times New Roman"/>
          <w:b/>
          <w:bCs/>
          <w:i/>
          <w:iCs/>
          <w:sz w:val="48"/>
          <w:szCs w:val="48"/>
        </w:rPr>
      </w:pPr>
    </w:p>
    <w:p w14:paraId="789243FF" w14:textId="77777777" w:rsidR="000B7E5A" w:rsidRDefault="000B7E5A">
      <w:pPr>
        <w:rPr>
          <w:rFonts w:ascii="Times New Roman" w:hAnsi="Times New Roman" w:cs="Times New Roman"/>
          <w:b/>
          <w:bCs/>
          <w:i/>
          <w:iCs/>
          <w:sz w:val="48"/>
          <w:szCs w:val="48"/>
        </w:rPr>
      </w:pPr>
    </w:p>
    <w:p w14:paraId="3A839DFE" w14:textId="77777777" w:rsidR="000B7E5A" w:rsidRDefault="000B7E5A">
      <w:pPr>
        <w:rPr>
          <w:rFonts w:ascii="Times New Roman" w:hAnsi="Times New Roman" w:cs="Times New Roman"/>
          <w:b/>
          <w:bCs/>
          <w:i/>
          <w:iCs/>
          <w:sz w:val="48"/>
          <w:szCs w:val="48"/>
        </w:rPr>
      </w:pPr>
    </w:p>
    <w:p w14:paraId="362CFE9F" w14:textId="77777777" w:rsid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4FE52EE4" w14:textId="32B728F9"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de diseño para programadores.</w:t>
      </w:r>
    </w:p>
    <w:p w14:paraId="2E1364BB" w14:textId="77777777" w:rsidR="000B7E5A" w:rsidRPr="00F96E49" w:rsidRDefault="000B7E5A" w:rsidP="000B7E5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96E49">
        <w:rPr>
          <w:rFonts w:ascii="Times New Roman" w:eastAsia="Times New Roman" w:hAnsi="Times New Roman" w:cs="Times New Roman"/>
          <w:b/>
          <w:bCs/>
          <w:kern w:val="36"/>
          <w:sz w:val="48"/>
          <w:szCs w:val="48"/>
          <w:lang w:eastAsia="es-CO"/>
        </w:rPr>
        <w:t>El proceso creativo</w:t>
      </w:r>
    </w:p>
    <w:p w14:paraId="390C30ED" w14:textId="77777777" w:rsidR="000B7E5A" w:rsidRPr="00F96E49"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sz w:val="24"/>
          <w:szCs w:val="24"/>
          <w:lang w:eastAsia="es-CO"/>
        </w:rPr>
        <w:t>El proceso creativo consta de algunos pasos:</w:t>
      </w:r>
    </w:p>
    <w:p w14:paraId="23BDC985"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Preparación:</w:t>
      </w:r>
      <w:r w:rsidRPr="00F96E49">
        <w:rPr>
          <w:rFonts w:ascii="Times New Roman" w:eastAsia="Times New Roman" w:hAnsi="Times New Roman" w:cs="Times New Roman"/>
          <w:sz w:val="24"/>
          <w:szCs w:val="24"/>
          <w:lang w:eastAsia="es-CO"/>
        </w:rPr>
        <w:t xml:space="preserve"> Investigar, recopilar información relativa a un problema.</w:t>
      </w:r>
    </w:p>
    <w:p w14:paraId="42E8A97D"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Incubación:</w:t>
      </w:r>
      <w:r w:rsidRPr="00F96E49">
        <w:rPr>
          <w:rFonts w:ascii="Times New Roman" w:eastAsia="Times New Roman" w:hAnsi="Times New Roman" w:cs="Times New Roman"/>
          <w:sz w:val="24"/>
          <w:szCs w:val="24"/>
          <w:lang w:eastAsia="es-CO"/>
        </w:rPr>
        <w:t xml:space="preserve"> Experimentar, sintetizar, ver cómo alguien ha solucionado un problema.</w:t>
      </w:r>
    </w:p>
    <w:p w14:paraId="72BB06C2"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Iluminación:</w:t>
      </w:r>
      <w:r w:rsidRPr="00F96E49">
        <w:rPr>
          <w:rFonts w:ascii="Times New Roman" w:eastAsia="Times New Roman" w:hAnsi="Times New Roman" w:cs="Times New Roman"/>
          <w:sz w:val="24"/>
          <w:szCs w:val="24"/>
          <w:lang w:eastAsia="es-CO"/>
        </w:rPr>
        <w:t xml:space="preserve"> Idear, imaginar.</w:t>
      </w:r>
    </w:p>
    <w:p w14:paraId="0BFF4554"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Evaluación:</w:t>
      </w:r>
      <w:r w:rsidRPr="00F96E49">
        <w:rPr>
          <w:rFonts w:ascii="Times New Roman" w:eastAsia="Times New Roman" w:hAnsi="Times New Roman" w:cs="Times New Roman"/>
          <w:sz w:val="24"/>
          <w:szCs w:val="24"/>
          <w:lang w:eastAsia="es-CO"/>
        </w:rPr>
        <w:t xml:space="preserve"> Criticar, replantear. Definir si las soluciones son prácticas o viables.</w:t>
      </w:r>
    </w:p>
    <w:p w14:paraId="5B135CF0" w14:textId="77777777" w:rsidR="000B7E5A" w:rsidRPr="00F96E49" w:rsidRDefault="000B7E5A" w:rsidP="000B7E5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Implementación:</w:t>
      </w:r>
      <w:r w:rsidRPr="00F96E49">
        <w:rPr>
          <w:rFonts w:ascii="Times New Roman" w:eastAsia="Times New Roman" w:hAnsi="Times New Roman" w:cs="Times New Roman"/>
          <w:sz w:val="24"/>
          <w:szCs w:val="24"/>
          <w:lang w:eastAsia="es-CO"/>
        </w:rPr>
        <w:t xml:space="preserve"> Construir, trabajar.</w:t>
      </w:r>
    </w:p>
    <w:p w14:paraId="10E15096" w14:textId="77777777" w:rsidR="000B7E5A" w:rsidRPr="00F647DC"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proofErr w:type="gramStart"/>
      <w:r w:rsidRPr="00F96E49">
        <w:rPr>
          <w:rFonts w:ascii="Times New Roman" w:eastAsia="Times New Roman" w:hAnsi="Times New Roman" w:cs="Times New Roman"/>
          <w:sz w:val="24"/>
          <w:szCs w:val="24"/>
          <w:lang w:eastAsia="es-CO"/>
        </w:rPr>
        <w:t>Éste</w:t>
      </w:r>
      <w:proofErr w:type="gramEnd"/>
      <w:r w:rsidRPr="00F96E49">
        <w:rPr>
          <w:rFonts w:ascii="Times New Roman" w:eastAsia="Times New Roman" w:hAnsi="Times New Roman" w:cs="Times New Roman"/>
          <w:sz w:val="24"/>
          <w:szCs w:val="24"/>
          <w:lang w:eastAsia="es-CO"/>
        </w:rPr>
        <w:t xml:space="preserve"> proceso se aplica a problemas de la vida cotidiana.</w:t>
      </w:r>
    </w:p>
    <w:p w14:paraId="2EDD4576" w14:textId="77777777" w:rsidR="000B7E5A" w:rsidRPr="00F96E49"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p>
    <w:p w14:paraId="79BE97D4" w14:textId="77777777" w:rsidR="000B7E5A" w:rsidRPr="00F647DC" w:rsidRDefault="000B7E5A" w:rsidP="000B7E5A">
      <w:pPr>
        <w:jc w:val="center"/>
        <w:rPr>
          <w:rFonts w:ascii="Times New Roman" w:hAnsi="Times New Roman" w:cs="Times New Roman"/>
          <w:sz w:val="24"/>
          <w:szCs w:val="24"/>
        </w:rPr>
      </w:pPr>
      <w:r w:rsidRPr="00F647DC">
        <w:rPr>
          <w:rFonts w:ascii="Times New Roman" w:hAnsi="Times New Roman" w:cs="Times New Roman"/>
          <w:noProof/>
        </w:rPr>
        <w:drawing>
          <wp:inline distT="0" distB="0" distL="0" distR="0" wp14:anchorId="00E34BDC" wp14:editId="2AE1E60E">
            <wp:extent cx="5291455" cy="3725693"/>
            <wp:effectExtent l="0" t="0" r="4445"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1311" cy="3732632"/>
                    </a:xfrm>
                    <a:prstGeom prst="rect">
                      <a:avLst/>
                    </a:prstGeom>
                  </pic:spPr>
                </pic:pic>
              </a:graphicData>
            </a:graphic>
          </wp:inline>
        </w:drawing>
      </w:r>
    </w:p>
    <w:p w14:paraId="1FD3A9A9" w14:textId="77777777" w:rsidR="000B7E5A" w:rsidRPr="00F647DC" w:rsidRDefault="000B7E5A" w:rsidP="000B7E5A">
      <w:pPr>
        <w:jc w:val="center"/>
        <w:rPr>
          <w:rFonts w:ascii="Times New Roman" w:hAnsi="Times New Roman" w:cs="Times New Roman"/>
          <w:sz w:val="24"/>
          <w:szCs w:val="24"/>
        </w:rPr>
      </w:pPr>
    </w:p>
    <w:p w14:paraId="162085CC" w14:textId="77777777" w:rsidR="000B7E5A" w:rsidRPr="00F647DC" w:rsidRDefault="000B7E5A" w:rsidP="000B7E5A">
      <w:pPr>
        <w:jc w:val="center"/>
        <w:rPr>
          <w:rFonts w:ascii="Times New Roman" w:hAnsi="Times New Roman" w:cs="Times New Roman"/>
          <w:sz w:val="24"/>
          <w:szCs w:val="24"/>
        </w:rPr>
      </w:pPr>
    </w:p>
    <w:p w14:paraId="78B9AEEF" w14:textId="77777777" w:rsidR="000B7E5A" w:rsidRPr="00F647DC" w:rsidRDefault="000B7E5A" w:rsidP="000B7E5A">
      <w:pPr>
        <w:jc w:val="center"/>
        <w:rPr>
          <w:rFonts w:ascii="Times New Roman" w:hAnsi="Times New Roman" w:cs="Times New Roman"/>
          <w:sz w:val="24"/>
          <w:szCs w:val="24"/>
        </w:rPr>
      </w:pPr>
    </w:p>
    <w:p w14:paraId="06790023" w14:textId="77777777" w:rsidR="000B7E5A" w:rsidRPr="00F647DC" w:rsidRDefault="000B7E5A" w:rsidP="000B7E5A">
      <w:pPr>
        <w:pStyle w:val="Ttulo1"/>
      </w:pPr>
      <w:r w:rsidRPr="00F647DC">
        <w:lastRenderedPageBreak/>
        <w:t>Conceptos básicos de diseño</w:t>
      </w:r>
    </w:p>
    <w:p w14:paraId="6B06F52F" w14:textId="77777777" w:rsidR="000B7E5A" w:rsidRPr="00F647DC" w:rsidRDefault="000B7E5A" w:rsidP="000B7E5A">
      <w:pPr>
        <w:pStyle w:val="Ttulo1"/>
        <w:rPr>
          <w:b w:val="0"/>
          <w:bCs w:val="0"/>
          <w:sz w:val="24"/>
          <w:szCs w:val="24"/>
        </w:rPr>
      </w:pPr>
      <w:r w:rsidRPr="00F647DC">
        <w:rPr>
          <w:b w:val="0"/>
          <w:bCs w:val="0"/>
          <w:sz w:val="24"/>
          <w:szCs w:val="24"/>
        </w:rPr>
        <w:t xml:space="preserve">Existen 6 conceptos de composición de diseño que nos ayudaran a crear no solamente composiciones web sino, editoriales, </w:t>
      </w:r>
      <w:proofErr w:type="spellStart"/>
      <w:r w:rsidRPr="00F647DC">
        <w:rPr>
          <w:b w:val="0"/>
          <w:bCs w:val="0"/>
          <w:sz w:val="24"/>
          <w:szCs w:val="24"/>
        </w:rPr>
        <w:t>ilustraciones,etc</w:t>
      </w:r>
      <w:proofErr w:type="spellEnd"/>
      <w:r w:rsidRPr="00F647DC">
        <w:rPr>
          <w:b w:val="0"/>
          <w:bCs w:val="0"/>
          <w:sz w:val="24"/>
          <w:szCs w:val="24"/>
        </w:rPr>
        <w:t>.</w:t>
      </w:r>
    </w:p>
    <w:p w14:paraId="04F90E4E" w14:textId="77777777" w:rsidR="000B7E5A" w:rsidRPr="00F647DC" w:rsidRDefault="000B7E5A" w:rsidP="000B7E5A">
      <w:pPr>
        <w:pStyle w:val="NormalWeb"/>
        <w:numPr>
          <w:ilvl w:val="0"/>
          <w:numId w:val="4"/>
        </w:numPr>
        <w:rPr>
          <w:b/>
          <w:bCs/>
        </w:rPr>
      </w:pPr>
      <w:r w:rsidRPr="00F647DC">
        <w:rPr>
          <w:b/>
          <w:bCs/>
        </w:rPr>
        <w:t>Balance</w:t>
      </w:r>
    </w:p>
    <w:p w14:paraId="61A66E1F" w14:textId="77777777" w:rsidR="000B7E5A" w:rsidRPr="00F647DC" w:rsidRDefault="000B7E5A" w:rsidP="000B7E5A">
      <w:pPr>
        <w:pStyle w:val="NormalWeb"/>
      </w:pPr>
      <w:r w:rsidRPr="00F647DC">
        <w:t xml:space="preserve">Se refiere a la estructura y estabilidad de una composición, en donde la posición de </w:t>
      </w:r>
      <w:proofErr w:type="gramStart"/>
      <w:r w:rsidRPr="00F647DC">
        <w:t>cada elementos</w:t>
      </w:r>
      <w:proofErr w:type="gramEnd"/>
      <w:r w:rsidRPr="00F647DC">
        <w:t xml:space="preserve"> está dada por su peso visual.</w:t>
      </w:r>
    </w:p>
    <w:p w14:paraId="48DB8669" w14:textId="77777777" w:rsidR="000B7E5A" w:rsidRPr="00F647DC" w:rsidRDefault="000B7E5A" w:rsidP="000B7E5A">
      <w:pPr>
        <w:pStyle w:val="NormalWeb"/>
      </w:pPr>
      <w:r w:rsidRPr="00F647DC">
        <w:t>El balance puede ser simétrico o asimétrico.</w:t>
      </w:r>
    </w:p>
    <w:p w14:paraId="28C03A3F" w14:textId="77777777" w:rsidR="000B7E5A" w:rsidRPr="00F647DC" w:rsidRDefault="000B7E5A" w:rsidP="000B7E5A">
      <w:pPr>
        <w:rPr>
          <w:rFonts w:ascii="Times New Roman" w:hAnsi="Times New Roman" w:cs="Times New Roman"/>
          <w:sz w:val="24"/>
          <w:szCs w:val="24"/>
        </w:rPr>
      </w:pPr>
      <w:r w:rsidRPr="00F647DC">
        <w:rPr>
          <w:rFonts w:ascii="Times New Roman" w:hAnsi="Times New Roman" w:cs="Times New Roman"/>
          <w:noProof/>
        </w:rPr>
        <w:drawing>
          <wp:inline distT="0" distB="0" distL="0" distR="0" wp14:anchorId="3743643B" wp14:editId="2F68F2CE">
            <wp:extent cx="2265680" cy="2287621"/>
            <wp:effectExtent l="76200" t="76200" r="134620" b="132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1767" cy="2313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68379004" wp14:editId="369CD8B9">
            <wp:extent cx="2695575" cy="2317326"/>
            <wp:effectExtent l="76200" t="76200" r="123825" b="140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2381" cy="234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73D07" w14:textId="77777777" w:rsidR="000B7E5A" w:rsidRPr="00F647DC"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t>Contraste</w:t>
      </w:r>
    </w:p>
    <w:p w14:paraId="6C3D33F2" w14:textId="77777777" w:rsidR="000B7E5A" w:rsidRPr="00F647DC" w:rsidRDefault="000B7E5A" w:rsidP="000B7E5A">
      <w:pPr>
        <w:rPr>
          <w:rFonts w:ascii="Times New Roman" w:hAnsi="Times New Roman" w:cs="Times New Roman"/>
        </w:rPr>
      </w:pPr>
      <w:r w:rsidRPr="00F647DC">
        <w:rPr>
          <w:rFonts w:ascii="Times New Roman" w:hAnsi="Times New Roman" w:cs="Times New Roman"/>
        </w:rPr>
        <w:t>El contraste se puede utilizar para señalar un concepto marcado por la diferencia entre dos elementos. (ejemplo: claro y oscuro, grande y pequeño, antiguo y nuevo)</w:t>
      </w:r>
    </w:p>
    <w:p w14:paraId="02FEB53E" w14:textId="77777777" w:rsidR="000B7E5A" w:rsidRPr="00F647DC" w:rsidRDefault="000B7E5A" w:rsidP="000B7E5A">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3A3300EE" wp14:editId="51B78E7D">
            <wp:extent cx="2413532" cy="2353985"/>
            <wp:effectExtent l="76200" t="76200" r="139700" b="1416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2595" cy="2382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09E23E0F" wp14:editId="47738776">
            <wp:extent cx="2695575" cy="2336167"/>
            <wp:effectExtent l="76200" t="76200" r="123825" b="140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7687" cy="2363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BB56A" w14:textId="77777777" w:rsidR="000B7E5A" w:rsidRPr="00F647DC"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lastRenderedPageBreak/>
        <w:t>Alineación</w:t>
      </w:r>
    </w:p>
    <w:p w14:paraId="24EB453B" w14:textId="77777777" w:rsidR="000B7E5A" w:rsidRPr="00F647DC"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F647DC">
        <w:rPr>
          <w:rFonts w:ascii="Times New Roman" w:eastAsia="Times New Roman" w:hAnsi="Times New Roman" w:cs="Times New Roman"/>
          <w:sz w:val="24"/>
          <w:szCs w:val="24"/>
          <w:lang w:eastAsia="es-CO"/>
        </w:rPr>
        <w:t>Nos permite crear una ruta visual entre diferentes elementos que le queremos señalar al usuario.</w:t>
      </w:r>
    </w:p>
    <w:p w14:paraId="70CBA8DD" w14:textId="77777777" w:rsidR="000B7E5A" w:rsidRPr="00F647DC" w:rsidRDefault="000B7E5A" w:rsidP="000B7E5A">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362094AE" wp14:editId="1AF4B6BF">
            <wp:extent cx="2521085" cy="2012858"/>
            <wp:effectExtent l="76200" t="76200" r="127000" b="140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895" cy="2032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39138791" wp14:editId="3D4498C6">
            <wp:extent cx="2667000" cy="1993199"/>
            <wp:effectExtent l="76200" t="76200" r="133350" b="1409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3167" cy="2020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1A1B6F" w14:textId="77777777" w:rsidR="000B7E5A" w:rsidRPr="00F647DC"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t>Proximidad</w:t>
      </w:r>
    </w:p>
    <w:p w14:paraId="149B5E33" w14:textId="77777777" w:rsidR="000B7E5A" w:rsidRPr="00F647DC" w:rsidRDefault="000B7E5A" w:rsidP="000B7E5A">
      <w:pPr>
        <w:rPr>
          <w:rFonts w:ascii="Times New Roman" w:hAnsi="Times New Roman" w:cs="Times New Roman"/>
          <w:b/>
          <w:bCs/>
          <w:sz w:val="24"/>
          <w:szCs w:val="24"/>
        </w:rPr>
      </w:pPr>
      <w:r w:rsidRPr="00F647DC">
        <w:rPr>
          <w:rFonts w:ascii="Times New Roman" w:hAnsi="Times New Roman" w:cs="Times New Roman"/>
        </w:rPr>
        <w:t>Nos permite agrupar diferentes elementos. Se pueden agrupar elementos dependiendo de varias categorías.</w:t>
      </w:r>
    </w:p>
    <w:p w14:paraId="27797B15" w14:textId="77777777" w:rsidR="000B7E5A" w:rsidRPr="00F647DC" w:rsidRDefault="000B7E5A" w:rsidP="000B7E5A">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0BA5A845" wp14:editId="6D35055A">
            <wp:extent cx="2501630" cy="2053590"/>
            <wp:effectExtent l="76200" t="76200" r="127635" b="1371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2736" cy="207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261B46EE" wp14:editId="7F7CEE66">
            <wp:extent cx="2686455" cy="2048265"/>
            <wp:effectExtent l="76200" t="76200" r="133350" b="1428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8536" cy="2095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3A313" w14:textId="77777777" w:rsidR="000B7E5A" w:rsidRPr="00F647DC"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t>Repetición</w:t>
      </w:r>
    </w:p>
    <w:p w14:paraId="414416EC" w14:textId="77777777" w:rsidR="000B7E5A" w:rsidRDefault="000B7E5A" w:rsidP="000B7E5A">
      <w:pPr>
        <w:rPr>
          <w:rFonts w:ascii="Times New Roman" w:hAnsi="Times New Roman" w:cs="Times New Roman"/>
        </w:rPr>
      </w:pPr>
      <w:r w:rsidRPr="00F647DC">
        <w:rPr>
          <w:rFonts w:ascii="Times New Roman" w:hAnsi="Times New Roman" w:cs="Times New Roman"/>
        </w:rPr>
        <w:t>Es muy utilizada para generar concepto de marca (estilos repetitivos en sus interfaces)</w:t>
      </w:r>
    </w:p>
    <w:p w14:paraId="6C3041DC" w14:textId="77777777" w:rsidR="000B7E5A" w:rsidRPr="00F647DC" w:rsidRDefault="000B7E5A" w:rsidP="000B7E5A">
      <w:pPr>
        <w:rPr>
          <w:rFonts w:ascii="Times New Roman" w:hAnsi="Times New Roman" w:cs="Times New Roman"/>
          <w:b/>
          <w:bCs/>
          <w:sz w:val="24"/>
          <w:szCs w:val="24"/>
        </w:rPr>
      </w:pPr>
      <w:r>
        <w:rPr>
          <w:noProof/>
        </w:rPr>
        <w:lastRenderedPageBreak/>
        <w:drawing>
          <wp:inline distT="0" distB="0" distL="0" distR="0" wp14:anchorId="76D2CC5E" wp14:editId="0FF7222B">
            <wp:extent cx="2540541" cy="1939344"/>
            <wp:effectExtent l="76200" t="76200" r="127000" b="1371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6570" cy="195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16E69461" wp14:editId="26D70F07">
            <wp:extent cx="2598420" cy="1983829"/>
            <wp:effectExtent l="76200" t="76200" r="125730" b="130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2823" cy="199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B84DE" w14:textId="77777777" w:rsidR="000B7E5A" w:rsidRDefault="000B7E5A" w:rsidP="000B7E5A">
      <w:pPr>
        <w:pStyle w:val="Prrafodelista"/>
        <w:numPr>
          <w:ilvl w:val="0"/>
          <w:numId w:val="4"/>
        </w:numPr>
        <w:rPr>
          <w:rFonts w:ascii="Times New Roman" w:hAnsi="Times New Roman" w:cs="Times New Roman"/>
          <w:b/>
          <w:bCs/>
          <w:sz w:val="24"/>
          <w:szCs w:val="24"/>
        </w:rPr>
      </w:pPr>
      <w:r w:rsidRPr="00F647DC">
        <w:rPr>
          <w:rFonts w:ascii="Times New Roman" w:hAnsi="Times New Roman" w:cs="Times New Roman"/>
          <w:b/>
          <w:bCs/>
          <w:sz w:val="24"/>
          <w:szCs w:val="24"/>
        </w:rPr>
        <w:t>Espacio</w:t>
      </w:r>
    </w:p>
    <w:p w14:paraId="5C04FA82" w14:textId="77777777" w:rsidR="000B7E5A" w:rsidRDefault="000B7E5A" w:rsidP="000B7E5A">
      <w:r>
        <w:t>Se puede aprovechar el espacio de una interfaz de muchas maneras.</w:t>
      </w:r>
      <w:r>
        <w:rPr>
          <w:noProof/>
        </w:rPr>
        <w:drawing>
          <wp:inline distT="0" distB="0" distL="0" distR="0" wp14:anchorId="23684574" wp14:editId="723D38AC">
            <wp:extent cx="2423809" cy="2217420"/>
            <wp:effectExtent l="76200" t="76200" r="128905" b="12573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2861" cy="223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1B40DE7" wp14:editId="638634A7">
            <wp:extent cx="2744822" cy="2204720"/>
            <wp:effectExtent l="76200" t="76200" r="132080" b="1384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7346" cy="2222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0B4077" w14:textId="77777777" w:rsidR="000B7E5A" w:rsidRDefault="000B7E5A" w:rsidP="000B7E5A"/>
    <w:p w14:paraId="38B4FD02" w14:textId="77777777" w:rsidR="000B7E5A" w:rsidRDefault="000B7E5A" w:rsidP="000B7E5A"/>
    <w:p w14:paraId="125AFF29" w14:textId="77777777" w:rsidR="000B7E5A" w:rsidRDefault="000B7E5A" w:rsidP="000B7E5A"/>
    <w:p w14:paraId="47FB7BAB" w14:textId="77777777" w:rsidR="000B7E5A" w:rsidRDefault="000B7E5A" w:rsidP="000B7E5A"/>
    <w:p w14:paraId="15C43CAB" w14:textId="77777777" w:rsidR="000B7E5A" w:rsidRDefault="000B7E5A" w:rsidP="000B7E5A"/>
    <w:p w14:paraId="24583507" w14:textId="77777777" w:rsidR="000B7E5A" w:rsidRDefault="000B7E5A" w:rsidP="000B7E5A"/>
    <w:p w14:paraId="66F71D44" w14:textId="77777777" w:rsidR="000B7E5A" w:rsidRDefault="000B7E5A" w:rsidP="000B7E5A"/>
    <w:p w14:paraId="312A9DBC" w14:textId="77777777" w:rsidR="000B7E5A" w:rsidRDefault="000B7E5A" w:rsidP="000B7E5A"/>
    <w:p w14:paraId="4AF1FB94" w14:textId="77777777" w:rsidR="000B7E5A" w:rsidRDefault="000B7E5A" w:rsidP="000B7E5A"/>
    <w:p w14:paraId="404D4524" w14:textId="77777777" w:rsidR="000B7E5A" w:rsidRDefault="000B7E5A" w:rsidP="000B7E5A"/>
    <w:p w14:paraId="6F6250E3" w14:textId="77777777" w:rsidR="000B7E5A" w:rsidRDefault="000B7E5A" w:rsidP="000B7E5A"/>
    <w:p w14:paraId="29C61A5D" w14:textId="77777777" w:rsidR="000B7E5A" w:rsidRDefault="000B7E5A" w:rsidP="000B7E5A">
      <w:pPr>
        <w:pStyle w:val="Ttulo1"/>
      </w:pPr>
      <w:r>
        <w:t>Diseño responsivo.</w:t>
      </w:r>
    </w:p>
    <w:p w14:paraId="2FEE2C0A" w14:textId="77777777" w:rsidR="000B7E5A" w:rsidRDefault="000B7E5A" w:rsidP="000B7E5A">
      <w:pPr>
        <w:pStyle w:val="Ttulo1"/>
        <w:rPr>
          <w:b w:val="0"/>
          <w:bCs w:val="0"/>
          <w:sz w:val="24"/>
          <w:szCs w:val="24"/>
        </w:rPr>
      </w:pPr>
      <w:r w:rsidRPr="000977E3">
        <w:rPr>
          <w:b w:val="0"/>
          <w:bCs w:val="0"/>
          <w:sz w:val="24"/>
          <w:szCs w:val="24"/>
        </w:rPr>
        <w:t>Es una metodología que nos permite crear diferentes diseños que sean adaptables a diferentes dispositivos.</w:t>
      </w:r>
    </w:p>
    <w:p w14:paraId="5F1C55B2" w14:textId="77777777" w:rsidR="000B7E5A" w:rsidRDefault="000B7E5A" w:rsidP="000B7E5A">
      <w:pPr>
        <w:pStyle w:val="Ttulo1"/>
        <w:rPr>
          <w:b w:val="0"/>
          <w:bCs w:val="0"/>
          <w:sz w:val="24"/>
          <w:szCs w:val="24"/>
        </w:rPr>
      </w:pPr>
      <w:r w:rsidRPr="000977E3">
        <w:rPr>
          <w:b w:val="0"/>
          <w:bCs w:val="0"/>
          <w:sz w:val="24"/>
          <w:szCs w:val="24"/>
        </w:rPr>
        <w:br/>
      </w:r>
      <w:r w:rsidRPr="000977E3">
        <w:rPr>
          <w:sz w:val="24"/>
          <w:szCs w:val="24"/>
        </w:rPr>
        <w:t>¿Cómo garantizamos que nuestro diseño sea responsivo?</w:t>
      </w:r>
      <w:r w:rsidRPr="000977E3">
        <w:rPr>
          <w:b w:val="0"/>
          <w:bCs w:val="0"/>
          <w:sz w:val="24"/>
          <w:szCs w:val="24"/>
        </w:rPr>
        <w:br/>
      </w:r>
      <w:r w:rsidRPr="000977E3">
        <w:rPr>
          <w:sz w:val="24"/>
          <w:szCs w:val="24"/>
        </w:rPr>
        <w:t>1º</w:t>
      </w:r>
      <w:r w:rsidRPr="000977E3">
        <w:rPr>
          <w:b w:val="0"/>
          <w:bCs w:val="0"/>
          <w:sz w:val="24"/>
          <w:szCs w:val="24"/>
        </w:rPr>
        <w:t xml:space="preserve"> Tenemos que empezar por dispositivos móviles. Esto nos garantiza que partimos desde el contenido básico hasta el contenido más complejo.</w:t>
      </w:r>
      <w:r w:rsidRPr="000977E3">
        <w:rPr>
          <w:b w:val="0"/>
          <w:bCs w:val="0"/>
          <w:sz w:val="24"/>
          <w:szCs w:val="24"/>
        </w:rPr>
        <w:br/>
      </w:r>
      <w:r w:rsidRPr="000977E3">
        <w:rPr>
          <w:sz w:val="24"/>
          <w:szCs w:val="24"/>
        </w:rPr>
        <w:t>2º</w:t>
      </w:r>
      <w:r w:rsidRPr="000977E3">
        <w:rPr>
          <w:b w:val="0"/>
          <w:bCs w:val="0"/>
          <w:sz w:val="24"/>
          <w:szCs w:val="24"/>
        </w:rPr>
        <w:t xml:space="preserve"> Separando las capas de contenido con la de funcionalidad. Así aseguramos que todo el contenido este accesible a todos los usuarios.</w:t>
      </w:r>
      <w:r w:rsidRPr="000977E3">
        <w:rPr>
          <w:b w:val="0"/>
          <w:bCs w:val="0"/>
          <w:sz w:val="24"/>
          <w:szCs w:val="24"/>
        </w:rPr>
        <w:br/>
      </w:r>
      <w:r w:rsidRPr="000977E3">
        <w:rPr>
          <w:sz w:val="24"/>
          <w:szCs w:val="24"/>
        </w:rPr>
        <w:t xml:space="preserve">3º </w:t>
      </w:r>
      <w:r w:rsidRPr="000977E3">
        <w:rPr>
          <w:b w:val="0"/>
          <w:bCs w:val="0"/>
          <w:sz w:val="24"/>
          <w:szCs w:val="24"/>
        </w:rPr>
        <w:t>Utilizar sistemas de Grilla y columnas. Las columnas son referencia para dividir el ancho de la página. Así es más fácil el diseño.</w:t>
      </w:r>
    </w:p>
    <w:p w14:paraId="5D10743D" w14:textId="77777777" w:rsidR="000B7E5A" w:rsidRDefault="000B7E5A" w:rsidP="000B7E5A">
      <w:pPr>
        <w:pStyle w:val="Ttulo1"/>
        <w:rPr>
          <w:b w:val="0"/>
          <w:bCs w:val="0"/>
          <w:sz w:val="24"/>
          <w:szCs w:val="24"/>
        </w:rPr>
      </w:pPr>
    </w:p>
    <w:p w14:paraId="5B483B8C" w14:textId="77777777" w:rsidR="000B7E5A" w:rsidRDefault="000B7E5A" w:rsidP="000B7E5A">
      <w:pPr>
        <w:pStyle w:val="Ttulo1"/>
        <w:rPr>
          <w:sz w:val="28"/>
          <w:szCs w:val="28"/>
        </w:rPr>
      </w:pPr>
      <w:r w:rsidRPr="000977E3">
        <w:rPr>
          <w:sz w:val="28"/>
          <w:szCs w:val="28"/>
        </w:rPr>
        <w:t>Metodologías.</w:t>
      </w:r>
    </w:p>
    <w:p w14:paraId="7D215F91" w14:textId="77777777" w:rsidR="000B7E5A" w:rsidRDefault="000B7E5A" w:rsidP="000B7E5A">
      <w:pPr>
        <w:pStyle w:val="Ttulo1"/>
        <w:jc w:val="center"/>
        <w:rPr>
          <w:sz w:val="28"/>
          <w:szCs w:val="28"/>
        </w:rPr>
      </w:pPr>
      <w:r>
        <w:rPr>
          <w:noProof/>
        </w:rPr>
        <w:drawing>
          <wp:inline distT="0" distB="0" distL="0" distR="0" wp14:anchorId="2E9ECD6D" wp14:editId="1D3B9183">
            <wp:extent cx="3813175" cy="9922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399" cy="1013877"/>
                    </a:xfrm>
                    <a:prstGeom prst="rect">
                      <a:avLst/>
                    </a:prstGeom>
                  </pic:spPr>
                </pic:pic>
              </a:graphicData>
            </a:graphic>
          </wp:inline>
        </w:drawing>
      </w:r>
    </w:p>
    <w:p w14:paraId="045C4B98" w14:textId="77777777" w:rsidR="000B7E5A" w:rsidRDefault="000B7E5A" w:rsidP="000B7E5A">
      <w:pPr>
        <w:pStyle w:val="Ttulo1"/>
        <w:rPr>
          <w:sz w:val="28"/>
          <w:szCs w:val="28"/>
        </w:rPr>
      </w:pPr>
      <w:r>
        <w:rPr>
          <w:noProof/>
        </w:rPr>
        <w:drawing>
          <wp:inline distT="0" distB="0" distL="0" distR="0" wp14:anchorId="114A09F0" wp14:editId="606BEA44">
            <wp:extent cx="2628090" cy="2228567"/>
            <wp:effectExtent l="76200" t="76200" r="134620" b="133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3037" cy="2249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70727BE" wp14:editId="588C7339">
            <wp:extent cx="2452370" cy="2234779"/>
            <wp:effectExtent l="76200" t="76200" r="138430" b="127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6168" cy="2256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CCBAE4" w14:textId="77777777" w:rsidR="000B7E5A" w:rsidRDefault="000B7E5A" w:rsidP="000B7E5A">
      <w:pPr>
        <w:pStyle w:val="Ttulo1"/>
        <w:rPr>
          <w:sz w:val="28"/>
          <w:szCs w:val="28"/>
        </w:rPr>
      </w:pPr>
    </w:p>
    <w:p w14:paraId="402AB144" w14:textId="77777777" w:rsidR="000B7E5A" w:rsidRDefault="000B7E5A" w:rsidP="000B7E5A">
      <w:pPr>
        <w:pStyle w:val="Ttulo1"/>
        <w:rPr>
          <w:sz w:val="28"/>
          <w:szCs w:val="28"/>
        </w:rPr>
      </w:pPr>
    </w:p>
    <w:p w14:paraId="40DF61E2" w14:textId="77777777" w:rsidR="000B7E5A" w:rsidRDefault="000B7E5A" w:rsidP="000B7E5A">
      <w:pPr>
        <w:pStyle w:val="Ttulo1"/>
        <w:rPr>
          <w:sz w:val="28"/>
          <w:szCs w:val="28"/>
        </w:rPr>
      </w:pPr>
    </w:p>
    <w:p w14:paraId="54BAEF52" w14:textId="77777777" w:rsidR="000B7E5A" w:rsidRDefault="000B7E5A" w:rsidP="000B7E5A">
      <w:pPr>
        <w:pStyle w:val="Ttulo1"/>
        <w:jc w:val="center"/>
        <w:rPr>
          <w:sz w:val="28"/>
          <w:szCs w:val="28"/>
        </w:rPr>
      </w:pPr>
      <w:r>
        <w:rPr>
          <w:noProof/>
        </w:rPr>
        <w:drawing>
          <wp:inline distT="0" distB="0" distL="0" distR="0" wp14:anchorId="1F2D2B53" wp14:editId="22E3CBEC">
            <wp:extent cx="3735421" cy="10795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1846" cy="1087137"/>
                    </a:xfrm>
                    <a:prstGeom prst="rect">
                      <a:avLst/>
                    </a:prstGeom>
                  </pic:spPr>
                </pic:pic>
              </a:graphicData>
            </a:graphic>
          </wp:inline>
        </w:drawing>
      </w:r>
    </w:p>
    <w:p w14:paraId="227BFCED" w14:textId="77777777" w:rsidR="000B7E5A" w:rsidRDefault="000B7E5A" w:rsidP="000B7E5A">
      <w:pPr>
        <w:pStyle w:val="Ttulo1"/>
        <w:rPr>
          <w:sz w:val="28"/>
          <w:szCs w:val="28"/>
        </w:rPr>
      </w:pPr>
      <w:r>
        <w:rPr>
          <w:noProof/>
        </w:rPr>
        <w:drawing>
          <wp:inline distT="0" distB="0" distL="0" distR="0" wp14:anchorId="1812DC20" wp14:editId="269384BA">
            <wp:extent cx="2637790" cy="2316804"/>
            <wp:effectExtent l="76200" t="76200" r="124460" b="1409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9289" cy="233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457A9E4" wp14:editId="321D4CE5">
            <wp:extent cx="2530475" cy="2315521"/>
            <wp:effectExtent l="76200" t="76200" r="136525" b="1422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1193" cy="237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A2C54D" w14:textId="77777777" w:rsidR="000B7E5A" w:rsidRDefault="000B7E5A" w:rsidP="000B7E5A">
      <w:r>
        <w:t>Estas metodologías afectan tanto al diseño como a la funcionalidad.</w:t>
      </w:r>
    </w:p>
    <w:p w14:paraId="4477CD1A" w14:textId="77777777" w:rsidR="000B7E5A" w:rsidRDefault="000B7E5A" w:rsidP="000B7E5A">
      <w:pPr>
        <w:jc w:val="center"/>
        <w:rPr>
          <w:rFonts w:ascii="Times New Roman" w:hAnsi="Times New Roman" w:cs="Times New Roman"/>
          <w:b/>
          <w:bCs/>
          <w:sz w:val="24"/>
          <w:szCs w:val="24"/>
        </w:rPr>
      </w:pPr>
      <w:r>
        <w:rPr>
          <w:noProof/>
        </w:rPr>
        <w:drawing>
          <wp:inline distT="0" distB="0" distL="0" distR="0" wp14:anchorId="291BC875" wp14:editId="29E5ED1F">
            <wp:extent cx="4724400" cy="36004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4400" cy="3600450"/>
                    </a:xfrm>
                    <a:prstGeom prst="rect">
                      <a:avLst/>
                    </a:prstGeom>
                  </pic:spPr>
                </pic:pic>
              </a:graphicData>
            </a:graphic>
          </wp:inline>
        </w:drawing>
      </w:r>
    </w:p>
    <w:p w14:paraId="430425C7" w14:textId="77777777" w:rsidR="000B7E5A" w:rsidRDefault="000B7E5A" w:rsidP="000B7E5A">
      <w:pPr>
        <w:pStyle w:val="Ttulo1"/>
      </w:pPr>
    </w:p>
    <w:p w14:paraId="112A1A23" w14:textId="77777777" w:rsidR="000B7E5A" w:rsidRDefault="000B7E5A" w:rsidP="000B7E5A">
      <w:pPr>
        <w:pStyle w:val="Ttulo1"/>
      </w:pPr>
      <w:r>
        <w:t>Accesibilidad y diseño.</w:t>
      </w:r>
    </w:p>
    <w:p w14:paraId="17397833" w14:textId="77777777" w:rsidR="000B7E5A" w:rsidRDefault="000B7E5A" w:rsidP="000B7E5A">
      <w:pPr>
        <w:pStyle w:val="Ttulo1"/>
        <w:rPr>
          <w:b w:val="0"/>
          <w:bCs w:val="0"/>
          <w:sz w:val="24"/>
          <w:szCs w:val="24"/>
        </w:rPr>
      </w:pPr>
      <w:r w:rsidRPr="00210E53">
        <w:rPr>
          <w:b w:val="0"/>
          <w:bCs w:val="0"/>
          <w:sz w:val="24"/>
          <w:szCs w:val="24"/>
        </w:rPr>
        <w:t>Una parte importante del diseño es la accesibilidad. La accesibilidad es la posibilidad de que cualquier persona pueda acceder a la web, no importa la incapacidad que tenga. Esta accesibilidad es obligatoria en todas la Webs.</w:t>
      </w:r>
    </w:p>
    <w:p w14:paraId="12C4FAF2" w14:textId="77777777" w:rsidR="000B7E5A" w:rsidRDefault="000B7E5A" w:rsidP="000B7E5A">
      <w:pPr>
        <w:pStyle w:val="Ttulo1"/>
        <w:jc w:val="center"/>
        <w:rPr>
          <w:b w:val="0"/>
          <w:bCs w:val="0"/>
          <w:sz w:val="24"/>
          <w:szCs w:val="24"/>
        </w:rPr>
      </w:pPr>
      <w:r>
        <w:rPr>
          <w:noProof/>
        </w:rPr>
        <w:drawing>
          <wp:inline distT="0" distB="0" distL="0" distR="0" wp14:anchorId="74C69613" wp14:editId="0178529D">
            <wp:extent cx="3792492" cy="2938780"/>
            <wp:effectExtent l="76200" t="76200" r="132080" b="128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4876" cy="295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DBD528" w14:textId="77777777" w:rsidR="000B7E5A" w:rsidRPr="00210E53" w:rsidRDefault="000B7E5A" w:rsidP="000B7E5A">
      <w:pPr>
        <w:pStyle w:val="Ttulo1"/>
        <w:jc w:val="center"/>
        <w:rPr>
          <w:b w:val="0"/>
          <w:bCs w:val="0"/>
          <w:sz w:val="24"/>
          <w:szCs w:val="24"/>
        </w:rPr>
      </w:pPr>
      <w:r>
        <w:rPr>
          <w:noProof/>
        </w:rPr>
        <w:drawing>
          <wp:inline distT="0" distB="0" distL="0" distR="0" wp14:anchorId="00060052" wp14:editId="0146EE82">
            <wp:extent cx="3805137" cy="2909570"/>
            <wp:effectExtent l="76200" t="76200" r="138430" b="1384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4306" cy="2924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D1EB1" w14:textId="77777777" w:rsidR="000B7E5A" w:rsidRDefault="000B7E5A" w:rsidP="000B7E5A">
      <w:pPr>
        <w:pStyle w:val="Ttulo1"/>
      </w:pPr>
    </w:p>
    <w:p w14:paraId="4DDF7139" w14:textId="77777777" w:rsidR="000B7E5A" w:rsidRDefault="000B7E5A" w:rsidP="000B7E5A">
      <w:pPr>
        <w:pStyle w:val="Ttulo1"/>
      </w:pPr>
      <w:proofErr w:type="spellStart"/>
      <w:r>
        <w:t>Brief</w:t>
      </w:r>
      <w:proofErr w:type="spellEnd"/>
      <w:r>
        <w:t xml:space="preserve"> y requerimientos técnicos</w:t>
      </w:r>
    </w:p>
    <w:p w14:paraId="10077A8A" w14:textId="77777777" w:rsidR="000B7E5A" w:rsidRDefault="000B7E5A" w:rsidP="000B7E5A">
      <w:pPr>
        <w:pStyle w:val="Ttulo1"/>
        <w:rPr>
          <w:b w:val="0"/>
          <w:bCs w:val="0"/>
          <w:sz w:val="24"/>
          <w:szCs w:val="24"/>
        </w:rPr>
      </w:pPr>
      <w:r w:rsidRPr="00073BF6">
        <w:rPr>
          <w:sz w:val="24"/>
          <w:szCs w:val="24"/>
        </w:rPr>
        <w:br/>
      </w:r>
      <w:r w:rsidRPr="00073BF6">
        <w:rPr>
          <w:b w:val="0"/>
          <w:bCs w:val="0"/>
          <w:sz w:val="24"/>
          <w:szCs w:val="24"/>
        </w:rPr>
        <w:t>El primer elemento que debemos tener claro para construir una aplicación es el BRIEF.</w:t>
      </w:r>
      <w:r w:rsidRPr="00073BF6">
        <w:rPr>
          <w:b w:val="0"/>
          <w:bCs w:val="0"/>
          <w:sz w:val="24"/>
          <w:szCs w:val="24"/>
        </w:rPr>
        <w:br/>
        <w:t>¿Qué es el BRIEF? Es la hoja de ruta para empezar a diseñar. Es lo que se habló en los pasos del proceso creativo: investigar y recopilar toda la información relativa con el proyecto, con el problema a solucionar. Es donde apuntamos esos datos que hemos recopilado.</w:t>
      </w:r>
      <w:r w:rsidRPr="00073BF6">
        <w:rPr>
          <w:b w:val="0"/>
          <w:bCs w:val="0"/>
          <w:sz w:val="24"/>
          <w:szCs w:val="24"/>
        </w:rPr>
        <w:br/>
        <w:t>Las secciones más comunes son:</w:t>
      </w:r>
      <w:r w:rsidRPr="00073BF6">
        <w:rPr>
          <w:b w:val="0"/>
          <w:bCs w:val="0"/>
          <w:sz w:val="24"/>
          <w:szCs w:val="24"/>
        </w:rPr>
        <w:br/>
        <w:t>• Descripción del cliente o producto.</w:t>
      </w:r>
      <w:r w:rsidRPr="00073BF6">
        <w:rPr>
          <w:b w:val="0"/>
          <w:bCs w:val="0"/>
          <w:sz w:val="24"/>
          <w:szCs w:val="24"/>
        </w:rPr>
        <w:br/>
        <w:t>• Objetivos o retos.</w:t>
      </w:r>
      <w:r w:rsidRPr="00073BF6">
        <w:rPr>
          <w:b w:val="0"/>
          <w:bCs w:val="0"/>
          <w:sz w:val="24"/>
          <w:szCs w:val="24"/>
        </w:rPr>
        <w:br/>
        <w:t xml:space="preserve">• El </w:t>
      </w:r>
      <w:proofErr w:type="gramStart"/>
      <w:r w:rsidRPr="00073BF6">
        <w:rPr>
          <w:b w:val="0"/>
          <w:bCs w:val="0"/>
          <w:sz w:val="24"/>
          <w:szCs w:val="24"/>
        </w:rPr>
        <w:t>target</w:t>
      </w:r>
      <w:proofErr w:type="gramEnd"/>
      <w:r w:rsidRPr="00073BF6">
        <w:rPr>
          <w:b w:val="0"/>
          <w:bCs w:val="0"/>
          <w:sz w:val="24"/>
          <w:szCs w:val="24"/>
        </w:rPr>
        <w:t xml:space="preserve"> o audiencia al que va destinado ese producto o servicio.</w:t>
      </w:r>
      <w:r w:rsidRPr="00073BF6">
        <w:rPr>
          <w:b w:val="0"/>
          <w:bCs w:val="0"/>
          <w:sz w:val="24"/>
          <w:szCs w:val="24"/>
        </w:rPr>
        <w:br/>
        <w:t>• La competencia que puede haber.</w:t>
      </w:r>
      <w:r w:rsidRPr="00073BF6">
        <w:rPr>
          <w:b w:val="0"/>
          <w:bCs w:val="0"/>
          <w:sz w:val="24"/>
          <w:szCs w:val="24"/>
        </w:rPr>
        <w:br/>
        <w:t>• Como será la distribución.</w:t>
      </w:r>
      <w:r w:rsidRPr="00073BF6">
        <w:rPr>
          <w:b w:val="0"/>
          <w:bCs w:val="0"/>
          <w:sz w:val="24"/>
          <w:szCs w:val="24"/>
        </w:rPr>
        <w:br/>
        <w:t>Es importante que este documento sea bonito, este organizado y podamos ver bien la jerarquía de contenidos.</w:t>
      </w:r>
    </w:p>
    <w:p w14:paraId="09F4CA04" w14:textId="77777777" w:rsidR="000B7E5A" w:rsidRPr="00073BF6" w:rsidRDefault="000B7E5A" w:rsidP="000B7E5A">
      <w:pPr>
        <w:pStyle w:val="Ttulo1"/>
        <w:rPr>
          <w:b w:val="0"/>
          <w:bCs w:val="0"/>
          <w:sz w:val="24"/>
          <w:szCs w:val="24"/>
        </w:rPr>
      </w:pPr>
      <w:r w:rsidRPr="00073BF6">
        <w:rPr>
          <w:b w:val="0"/>
          <w:bCs w:val="0"/>
          <w:sz w:val="24"/>
          <w:szCs w:val="24"/>
        </w:rPr>
        <w:t>Los objetivos es la parte más importante, porque de ahí vamos a partir para crear nuestro producto.</w:t>
      </w:r>
    </w:p>
    <w:p w14:paraId="0EF6B2AE" w14:textId="77777777" w:rsidR="000B7E5A" w:rsidRDefault="000B7E5A" w:rsidP="000B7E5A">
      <w:pPr>
        <w:pStyle w:val="Ttulo1"/>
        <w:rPr>
          <w:b w:val="0"/>
          <w:bCs w:val="0"/>
          <w:sz w:val="24"/>
          <w:szCs w:val="24"/>
        </w:rPr>
      </w:pPr>
      <w:r w:rsidRPr="00073BF6">
        <w:rPr>
          <w:b w:val="0"/>
          <w:bCs w:val="0"/>
          <w:sz w:val="24"/>
          <w:szCs w:val="24"/>
        </w:rPr>
        <w:t>También es bueno tener un cronograma donde vamos a poner las fechas de las entregas.</w:t>
      </w:r>
    </w:p>
    <w:p w14:paraId="29316BAB" w14:textId="77777777" w:rsidR="000B7E5A" w:rsidRDefault="000B7E5A" w:rsidP="000B7E5A">
      <w:pPr>
        <w:pStyle w:val="Ttulo1"/>
        <w:rPr>
          <w:b w:val="0"/>
          <w:bCs w:val="0"/>
          <w:sz w:val="24"/>
          <w:szCs w:val="24"/>
        </w:rPr>
      </w:pPr>
      <w:r>
        <w:rPr>
          <w:noProof/>
        </w:rPr>
        <w:drawing>
          <wp:inline distT="0" distB="0" distL="0" distR="0" wp14:anchorId="1938B05B" wp14:editId="2ED2461D">
            <wp:extent cx="2665730" cy="3309025"/>
            <wp:effectExtent l="76200" t="76200" r="134620" b="13906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3639" cy="3343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3D89C2D" wp14:editId="37EC5BCA">
            <wp:extent cx="2501265" cy="3317188"/>
            <wp:effectExtent l="76200" t="76200" r="127635" b="131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6684" cy="3350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FC4A46" w14:textId="77777777" w:rsidR="000B7E5A" w:rsidRDefault="000B7E5A" w:rsidP="000B7E5A">
      <w:pPr>
        <w:pStyle w:val="Ttulo1"/>
        <w:rPr>
          <w:b w:val="0"/>
          <w:bCs w:val="0"/>
          <w:sz w:val="24"/>
          <w:szCs w:val="24"/>
        </w:rPr>
      </w:pPr>
    </w:p>
    <w:p w14:paraId="54BA4063" w14:textId="77777777" w:rsidR="000B7E5A" w:rsidRDefault="000B7E5A" w:rsidP="000B7E5A">
      <w:pPr>
        <w:pStyle w:val="Ttulo1"/>
      </w:pPr>
      <w:r>
        <w:t>Definición de diseño UX</w:t>
      </w:r>
    </w:p>
    <w:p w14:paraId="0844F175" w14:textId="77777777" w:rsidR="000B7E5A" w:rsidRPr="00202903" w:rsidRDefault="000B7E5A" w:rsidP="000B7E5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Investigación</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Recopilar información para conocer que ocupan los usuarios principalmente. Es bueno apoyarse de aplicaciones ya existentes para crear un buen diseño UX</w:t>
      </w:r>
    </w:p>
    <w:p w14:paraId="57EFC0A9" w14:textId="77777777" w:rsidR="000B7E5A" w:rsidRPr="00202903" w:rsidRDefault="000B7E5A" w:rsidP="000B7E5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Análisis</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Una vez recopilada la información se analiza y se obtienen los puntos importantes que debemos tener en cuenta al momento de crear el diseño</w:t>
      </w:r>
    </w:p>
    <w:p w14:paraId="23BF0536" w14:textId="77777777" w:rsidR="000B7E5A" w:rsidRPr="00202903" w:rsidRDefault="000B7E5A" w:rsidP="000B7E5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Diseño</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Se crean prototipos o sketches para visualizar el resultado</w:t>
      </w:r>
    </w:p>
    <w:p w14:paraId="7237BF15" w14:textId="77777777" w:rsidR="000B7E5A" w:rsidRPr="00202903" w:rsidRDefault="000B7E5A" w:rsidP="000B7E5A">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Pruebas de usuario</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Por lo general se llevan a cabo en los sketches para poder realizar ajustes antes de llevar el diseño a código</w:t>
      </w:r>
      <w:r>
        <w:rPr>
          <w:rFonts w:ascii="Times New Roman" w:eastAsia="Times New Roman" w:hAnsi="Times New Roman" w:cs="Times New Roman"/>
          <w:sz w:val="24"/>
          <w:szCs w:val="24"/>
          <w:lang w:eastAsia="es-CO"/>
        </w:rPr>
        <w:t>.</w:t>
      </w:r>
    </w:p>
    <w:p w14:paraId="5FAA79FE" w14:textId="77777777" w:rsidR="000B7E5A" w:rsidRDefault="000B7E5A" w:rsidP="000B7E5A">
      <w:pPr>
        <w:pStyle w:val="Ttulo1"/>
        <w:rPr>
          <w:b w:val="0"/>
          <w:bCs w:val="0"/>
          <w:sz w:val="24"/>
          <w:szCs w:val="24"/>
        </w:rPr>
      </w:pPr>
    </w:p>
    <w:p w14:paraId="2A16FEBC" w14:textId="77777777" w:rsidR="000B7E5A" w:rsidRDefault="000B7E5A" w:rsidP="000B7E5A">
      <w:pPr>
        <w:pStyle w:val="Ttulo1"/>
        <w:jc w:val="center"/>
        <w:rPr>
          <w:b w:val="0"/>
          <w:bCs w:val="0"/>
          <w:sz w:val="24"/>
          <w:szCs w:val="24"/>
        </w:rPr>
      </w:pPr>
      <w:r>
        <w:rPr>
          <w:noProof/>
        </w:rPr>
        <w:drawing>
          <wp:inline distT="0" distB="0" distL="0" distR="0" wp14:anchorId="018A2E60" wp14:editId="2D21D21F">
            <wp:extent cx="4848225" cy="38766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8225" cy="3876675"/>
                    </a:xfrm>
                    <a:prstGeom prst="rect">
                      <a:avLst/>
                    </a:prstGeom>
                  </pic:spPr>
                </pic:pic>
              </a:graphicData>
            </a:graphic>
          </wp:inline>
        </w:drawing>
      </w:r>
    </w:p>
    <w:p w14:paraId="4F3736A2" w14:textId="77777777" w:rsidR="000B7E5A" w:rsidRDefault="000B7E5A" w:rsidP="000B7E5A">
      <w:pPr>
        <w:pStyle w:val="Ttulo1"/>
        <w:jc w:val="center"/>
        <w:rPr>
          <w:b w:val="0"/>
          <w:bCs w:val="0"/>
          <w:sz w:val="24"/>
          <w:szCs w:val="24"/>
        </w:rPr>
      </w:pPr>
    </w:p>
    <w:p w14:paraId="1437B182" w14:textId="77777777" w:rsidR="000B7E5A" w:rsidRDefault="000B7E5A" w:rsidP="000B7E5A">
      <w:pPr>
        <w:pStyle w:val="Ttulo1"/>
        <w:jc w:val="center"/>
        <w:rPr>
          <w:b w:val="0"/>
          <w:bCs w:val="0"/>
          <w:sz w:val="24"/>
          <w:szCs w:val="24"/>
        </w:rPr>
      </w:pPr>
    </w:p>
    <w:p w14:paraId="37A174BC" w14:textId="77777777" w:rsidR="000B7E5A" w:rsidRDefault="000B7E5A" w:rsidP="000B7E5A">
      <w:pPr>
        <w:pStyle w:val="Ttulo1"/>
        <w:jc w:val="center"/>
        <w:rPr>
          <w:b w:val="0"/>
          <w:bCs w:val="0"/>
          <w:sz w:val="24"/>
          <w:szCs w:val="24"/>
        </w:rPr>
      </w:pPr>
    </w:p>
    <w:p w14:paraId="48082617" w14:textId="77777777" w:rsidR="000B7E5A" w:rsidRDefault="000B7E5A" w:rsidP="000B7E5A">
      <w:pPr>
        <w:pStyle w:val="Ttulo1"/>
        <w:jc w:val="center"/>
        <w:rPr>
          <w:b w:val="0"/>
          <w:bCs w:val="0"/>
          <w:sz w:val="24"/>
          <w:szCs w:val="24"/>
        </w:rPr>
      </w:pPr>
    </w:p>
    <w:p w14:paraId="7BAA195E" w14:textId="77777777" w:rsidR="000B7E5A" w:rsidRDefault="000B7E5A" w:rsidP="000B7E5A">
      <w:pPr>
        <w:pStyle w:val="Ttulo1"/>
      </w:pPr>
    </w:p>
    <w:p w14:paraId="479C2342" w14:textId="77777777" w:rsidR="000B7E5A" w:rsidRDefault="000B7E5A" w:rsidP="000B7E5A">
      <w:pPr>
        <w:pStyle w:val="Ttulo1"/>
      </w:pPr>
      <w:r>
        <w:t>Diagramas de flujo.</w:t>
      </w:r>
    </w:p>
    <w:p w14:paraId="4C017B69" w14:textId="77777777" w:rsidR="000B7E5A" w:rsidRDefault="000B7E5A" w:rsidP="000B7E5A">
      <w:pPr>
        <w:pStyle w:val="Ttulo1"/>
        <w:rPr>
          <w:b w:val="0"/>
          <w:bCs w:val="0"/>
          <w:sz w:val="24"/>
          <w:szCs w:val="24"/>
        </w:rPr>
      </w:pPr>
      <w:r w:rsidRPr="00523441">
        <w:rPr>
          <w:b w:val="0"/>
          <w:bCs w:val="0"/>
          <w:sz w:val="24"/>
          <w:szCs w:val="24"/>
        </w:rPr>
        <w:t>El primer paso</w:t>
      </w:r>
      <w:r>
        <w:rPr>
          <w:b w:val="0"/>
          <w:bCs w:val="0"/>
          <w:sz w:val="24"/>
          <w:szCs w:val="24"/>
        </w:rPr>
        <w:t xml:space="preserve"> para realizar nuestro diseño UX son los diagramas de flujo.</w:t>
      </w:r>
    </w:p>
    <w:p w14:paraId="6FE83C37" w14:textId="77777777" w:rsidR="000B7E5A" w:rsidRPr="00523441" w:rsidRDefault="000B7E5A" w:rsidP="000B7E5A">
      <w:pPr>
        <w:pStyle w:val="Ttulo1"/>
        <w:jc w:val="center"/>
        <w:rPr>
          <w:sz w:val="24"/>
          <w:szCs w:val="24"/>
        </w:rPr>
      </w:pPr>
      <w:r w:rsidRPr="00523441">
        <w:rPr>
          <w:sz w:val="24"/>
          <w:szCs w:val="24"/>
        </w:rPr>
        <w:t>Ejemplo.</w:t>
      </w:r>
    </w:p>
    <w:p w14:paraId="3B5AF85A" w14:textId="77777777" w:rsidR="000B7E5A" w:rsidRDefault="000B7E5A" w:rsidP="000B7E5A">
      <w:pPr>
        <w:pStyle w:val="Ttulo1"/>
        <w:jc w:val="center"/>
        <w:rPr>
          <w:b w:val="0"/>
          <w:bCs w:val="0"/>
          <w:sz w:val="24"/>
          <w:szCs w:val="24"/>
        </w:rPr>
      </w:pPr>
      <w:r>
        <w:rPr>
          <w:noProof/>
        </w:rPr>
        <w:drawing>
          <wp:inline distT="0" distB="0" distL="0" distR="0" wp14:anchorId="0586C06A" wp14:editId="1D90569F">
            <wp:extent cx="2806026" cy="2102796"/>
            <wp:effectExtent l="76200" t="76200" r="128270" b="12636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7259" cy="2111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F65D9A" w14:textId="77777777" w:rsidR="000B7E5A" w:rsidRDefault="000B7E5A" w:rsidP="000B7E5A">
      <w:pPr>
        <w:pStyle w:val="Ttulo1"/>
        <w:rPr>
          <w:b w:val="0"/>
          <w:bCs w:val="0"/>
          <w:sz w:val="24"/>
          <w:szCs w:val="24"/>
        </w:rPr>
      </w:pPr>
      <w:r>
        <w:rPr>
          <w:b w:val="0"/>
          <w:bCs w:val="0"/>
          <w:sz w:val="24"/>
          <w:szCs w:val="24"/>
        </w:rPr>
        <w:t xml:space="preserve">Un diagrama de flujo básico, muy sencillo, es el </w:t>
      </w:r>
      <w:proofErr w:type="spellStart"/>
      <w:r w:rsidRPr="00523441">
        <w:rPr>
          <w:sz w:val="24"/>
          <w:szCs w:val="24"/>
        </w:rPr>
        <w:t>Site</w:t>
      </w:r>
      <w:proofErr w:type="spellEnd"/>
      <w:r w:rsidRPr="00523441">
        <w:rPr>
          <w:sz w:val="24"/>
          <w:szCs w:val="24"/>
        </w:rPr>
        <w:t xml:space="preserve"> </w:t>
      </w:r>
      <w:proofErr w:type="spellStart"/>
      <w:r w:rsidRPr="00523441">
        <w:rPr>
          <w:sz w:val="24"/>
          <w:szCs w:val="24"/>
        </w:rPr>
        <w:t>Map</w:t>
      </w:r>
      <w:proofErr w:type="spellEnd"/>
      <w:r>
        <w:rPr>
          <w:sz w:val="24"/>
          <w:szCs w:val="24"/>
        </w:rPr>
        <w:t xml:space="preserve"> </w:t>
      </w:r>
      <w:r w:rsidRPr="00523441">
        <w:rPr>
          <w:b w:val="0"/>
          <w:bCs w:val="0"/>
          <w:sz w:val="24"/>
          <w:szCs w:val="24"/>
        </w:rPr>
        <w:t>que</w:t>
      </w:r>
      <w:r>
        <w:rPr>
          <w:b w:val="0"/>
          <w:bCs w:val="0"/>
          <w:sz w:val="24"/>
          <w:szCs w:val="24"/>
        </w:rPr>
        <w:t xml:space="preserve"> nos permite ver un mapa de todas las secciones del sitio. Este tipo de diagrama nos permite ver cuales secciones son principales , </w:t>
      </w:r>
      <w:proofErr w:type="spellStart"/>
      <w:r>
        <w:rPr>
          <w:b w:val="0"/>
          <w:bCs w:val="0"/>
          <w:sz w:val="24"/>
          <w:szCs w:val="24"/>
        </w:rPr>
        <w:t>cuales</w:t>
      </w:r>
      <w:proofErr w:type="spellEnd"/>
      <w:r>
        <w:rPr>
          <w:b w:val="0"/>
          <w:bCs w:val="0"/>
          <w:sz w:val="24"/>
          <w:szCs w:val="24"/>
        </w:rPr>
        <w:t xml:space="preserve"> son las secundarias y </w:t>
      </w:r>
      <w:proofErr w:type="spellStart"/>
      <w:r>
        <w:rPr>
          <w:b w:val="0"/>
          <w:bCs w:val="0"/>
          <w:sz w:val="24"/>
          <w:szCs w:val="24"/>
        </w:rPr>
        <w:t>cuales</w:t>
      </w:r>
      <w:proofErr w:type="spellEnd"/>
      <w:r>
        <w:rPr>
          <w:b w:val="0"/>
          <w:bCs w:val="0"/>
          <w:sz w:val="24"/>
          <w:szCs w:val="24"/>
        </w:rPr>
        <w:t xml:space="preserve"> son las externas y que serán un </w:t>
      </w:r>
      <w:proofErr w:type="gramStart"/>
      <w:r>
        <w:rPr>
          <w:b w:val="0"/>
          <w:bCs w:val="0"/>
          <w:sz w:val="24"/>
          <w:szCs w:val="24"/>
        </w:rPr>
        <w:t>link</w:t>
      </w:r>
      <w:proofErr w:type="gramEnd"/>
      <w:r>
        <w:rPr>
          <w:b w:val="0"/>
          <w:bCs w:val="0"/>
          <w:sz w:val="24"/>
          <w:szCs w:val="24"/>
        </w:rPr>
        <w:t xml:space="preserve"> desde nuestra </w:t>
      </w:r>
      <w:proofErr w:type="spellStart"/>
      <w:r>
        <w:rPr>
          <w:b w:val="0"/>
          <w:bCs w:val="0"/>
          <w:sz w:val="24"/>
          <w:szCs w:val="24"/>
        </w:rPr>
        <w:t>pagina</w:t>
      </w:r>
      <w:proofErr w:type="spellEnd"/>
      <w:r>
        <w:rPr>
          <w:b w:val="0"/>
          <w:bCs w:val="0"/>
          <w:sz w:val="24"/>
          <w:szCs w:val="24"/>
        </w:rPr>
        <w:t>.</w:t>
      </w:r>
    </w:p>
    <w:p w14:paraId="2571ACAC" w14:textId="77777777" w:rsidR="000B7E5A" w:rsidRDefault="000B7E5A" w:rsidP="000B7E5A">
      <w:pPr>
        <w:pStyle w:val="Ttulo1"/>
        <w:jc w:val="center"/>
        <w:rPr>
          <w:b w:val="0"/>
          <w:bCs w:val="0"/>
          <w:sz w:val="24"/>
          <w:szCs w:val="24"/>
        </w:rPr>
      </w:pPr>
      <w:r>
        <w:rPr>
          <w:noProof/>
        </w:rPr>
        <w:drawing>
          <wp:inline distT="0" distB="0" distL="0" distR="0" wp14:anchorId="4557E51F" wp14:editId="57FD9FCD">
            <wp:extent cx="4863830" cy="30149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6213" cy="3047451"/>
                    </a:xfrm>
                    <a:prstGeom prst="rect">
                      <a:avLst/>
                    </a:prstGeom>
                  </pic:spPr>
                </pic:pic>
              </a:graphicData>
            </a:graphic>
          </wp:inline>
        </w:drawing>
      </w:r>
    </w:p>
    <w:p w14:paraId="14FA0027" w14:textId="77777777" w:rsidR="000B7E5A" w:rsidRPr="00523441" w:rsidRDefault="000B7E5A" w:rsidP="000B7E5A">
      <w:pPr>
        <w:pStyle w:val="Ttulo1"/>
        <w:jc w:val="center"/>
        <w:rPr>
          <w:b w:val="0"/>
          <w:bCs w:val="0"/>
          <w:sz w:val="24"/>
          <w:szCs w:val="24"/>
        </w:rPr>
      </w:pPr>
    </w:p>
    <w:p w14:paraId="55E49E73" w14:textId="77777777" w:rsidR="000B7E5A" w:rsidRDefault="000B7E5A" w:rsidP="000B7E5A">
      <w:pPr>
        <w:pStyle w:val="Ttulo1"/>
        <w:rPr>
          <w:b w:val="0"/>
          <w:bCs w:val="0"/>
          <w:sz w:val="24"/>
          <w:szCs w:val="24"/>
        </w:rPr>
      </w:pPr>
      <w:r>
        <w:rPr>
          <w:b w:val="0"/>
          <w:bCs w:val="0"/>
          <w:sz w:val="24"/>
          <w:szCs w:val="24"/>
        </w:rPr>
        <w:t xml:space="preserve">Otro tipo de diagrama, más complejo, son los </w:t>
      </w:r>
      <w:proofErr w:type="spellStart"/>
      <w:r w:rsidRPr="00523441">
        <w:rPr>
          <w:sz w:val="24"/>
          <w:szCs w:val="24"/>
        </w:rPr>
        <w:t>User</w:t>
      </w:r>
      <w:proofErr w:type="spellEnd"/>
      <w:r w:rsidRPr="00523441">
        <w:rPr>
          <w:sz w:val="24"/>
          <w:szCs w:val="24"/>
        </w:rPr>
        <w:t xml:space="preserve"> Flow</w:t>
      </w:r>
      <w:r>
        <w:rPr>
          <w:sz w:val="24"/>
          <w:szCs w:val="24"/>
        </w:rPr>
        <w:t xml:space="preserve">. </w:t>
      </w:r>
      <w:r w:rsidRPr="00523441">
        <w:rPr>
          <w:b w:val="0"/>
          <w:bCs w:val="0"/>
          <w:sz w:val="24"/>
          <w:szCs w:val="24"/>
        </w:rPr>
        <w:t>Este</w:t>
      </w:r>
      <w:r>
        <w:rPr>
          <w:b w:val="0"/>
          <w:bCs w:val="0"/>
          <w:sz w:val="24"/>
          <w:szCs w:val="24"/>
        </w:rPr>
        <w:t xml:space="preserve"> nos permite ver el flujo general que debe completar un usuario para hacer su pedido.</w:t>
      </w:r>
    </w:p>
    <w:p w14:paraId="3E9F8A27" w14:textId="77777777" w:rsidR="000B7E5A" w:rsidRDefault="000B7E5A" w:rsidP="000B7E5A">
      <w:pPr>
        <w:pStyle w:val="Ttulo1"/>
        <w:jc w:val="center"/>
        <w:rPr>
          <w:b w:val="0"/>
          <w:bCs w:val="0"/>
          <w:sz w:val="24"/>
          <w:szCs w:val="24"/>
        </w:rPr>
      </w:pPr>
      <w:r>
        <w:rPr>
          <w:noProof/>
        </w:rPr>
        <w:drawing>
          <wp:inline distT="0" distB="0" distL="0" distR="0" wp14:anchorId="37E87335" wp14:editId="6B989C22">
            <wp:extent cx="5162550" cy="37433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2550" cy="3743325"/>
                    </a:xfrm>
                    <a:prstGeom prst="rect">
                      <a:avLst/>
                    </a:prstGeom>
                  </pic:spPr>
                </pic:pic>
              </a:graphicData>
            </a:graphic>
          </wp:inline>
        </w:drawing>
      </w:r>
    </w:p>
    <w:p w14:paraId="0983D4FC" w14:textId="77777777" w:rsidR="000B7E5A" w:rsidRDefault="000B7E5A" w:rsidP="000B7E5A">
      <w:pPr>
        <w:pStyle w:val="Ttulo1"/>
        <w:jc w:val="center"/>
        <w:rPr>
          <w:b w:val="0"/>
          <w:bCs w:val="0"/>
          <w:sz w:val="24"/>
          <w:szCs w:val="24"/>
        </w:rPr>
      </w:pPr>
    </w:p>
    <w:p w14:paraId="218E80B8" w14:textId="77777777" w:rsidR="000B7E5A" w:rsidRDefault="000B7E5A" w:rsidP="000B7E5A">
      <w:pPr>
        <w:pStyle w:val="Ttulo1"/>
        <w:jc w:val="center"/>
        <w:rPr>
          <w:b w:val="0"/>
          <w:bCs w:val="0"/>
          <w:sz w:val="24"/>
          <w:szCs w:val="24"/>
        </w:rPr>
      </w:pPr>
    </w:p>
    <w:p w14:paraId="72ECDD05" w14:textId="77777777" w:rsidR="000B7E5A" w:rsidRDefault="000B7E5A" w:rsidP="000B7E5A">
      <w:pPr>
        <w:pStyle w:val="Ttulo1"/>
        <w:jc w:val="center"/>
        <w:rPr>
          <w:b w:val="0"/>
          <w:bCs w:val="0"/>
          <w:sz w:val="24"/>
          <w:szCs w:val="24"/>
        </w:rPr>
      </w:pPr>
    </w:p>
    <w:p w14:paraId="03E80247" w14:textId="77777777" w:rsidR="000B7E5A" w:rsidRDefault="000B7E5A" w:rsidP="000B7E5A">
      <w:pPr>
        <w:pStyle w:val="Ttulo1"/>
        <w:jc w:val="center"/>
        <w:rPr>
          <w:b w:val="0"/>
          <w:bCs w:val="0"/>
          <w:sz w:val="24"/>
          <w:szCs w:val="24"/>
        </w:rPr>
      </w:pPr>
    </w:p>
    <w:p w14:paraId="76AC2233" w14:textId="77777777" w:rsidR="000B7E5A" w:rsidRDefault="000B7E5A" w:rsidP="000B7E5A">
      <w:pPr>
        <w:pStyle w:val="Ttulo1"/>
        <w:jc w:val="center"/>
        <w:rPr>
          <w:b w:val="0"/>
          <w:bCs w:val="0"/>
          <w:sz w:val="24"/>
          <w:szCs w:val="24"/>
        </w:rPr>
      </w:pPr>
    </w:p>
    <w:p w14:paraId="44A8F883" w14:textId="77777777" w:rsidR="000B7E5A" w:rsidRDefault="000B7E5A" w:rsidP="000B7E5A">
      <w:pPr>
        <w:pStyle w:val="Ttulo1"/>
        <w:jc w:val="center"/>
        <w:rPr>
          <w:b w:val="0"/>
          <w:bCs w:val="0"/>
          <w:sz w:val="24"/>
          <w:szCs w:val="24"/>
        </w:rPr>
      </w:pPr>
    </w:p>
    <w:p w14:paraId="21528857" w14:textId="77777777" w:rsidR="000B7E5A" w:rsidRDefault="000B7E5A" w:rsidP="000B7E5A">
      <w:pPr>
        <w:pStyle w:val="Ttulo1"/>
        <w:jc w:val="center"/>
        <w:rPr>
          <w:b w:val="0"/>
          <w:bCs w:val="0"/>
          <w:sz w:val="24"/>
          <w:szCs w:val="24"/>
        </w:rPr>
      </w:pPr>
    </w:p>
    <w:p w14:paraId="764547C5" w14:textId="77777777" w:rsidR="000B7E5A" w:rsidRDefault="000B7E5A" w:rsidP="000B7E5A">
      <w:pPr>
        <w:pStyle w:val="Ttulo1"/>
        <w:jc w:val="center"/>
        <w:rPr>
          <w:b w:val="0"/>
          <w:bCs w:val="0"/>
          <w:sz w:val="24"/>
          <w:szCs w:val="24"/>
        </w:rPr>
      </w:pPr>
    </w:p>
    <w:p w14:paraId="5ADF4C6C" w14:textId="77777777" w:rsidR="000B7E5A" w:rsidRDefault="000B7E5A" w:rsidP="000B7E5A">
      <w:pPr>
        <w:pStyle w:val="Ttulo1"/>
        <w:jc w:val="center"/>
        <w:rPr>
          <w:b w:val="0"/>
          <w:bCs w:val="0"/>
          <w:sz w:val="24"/>
          <w:szCs w:val="24"/>
        </w:rPr>
      </w:pPr>
    </w:p>
    <w:p w14:paraId="4383AED0" w14:textId="77777777" w:rsidR="000B7E5A" w:rsidRDefault="000B7E5A" w:rsidP="000B7E5A">
      <w:pPr>
        <w:pStyle w:val="Ttulo1"/>
        <w:jc w:val="center"/>
        <w:rPr>
          <w:b w:val="0"/>
          <w:bCs w:val="0"/>
          <w:sz w:val="24"/>
          <w:szCs w:val="24"/>
        </w:rPr>
      </w:pPr>
    </w:p>
    <w:p w14:paraId="2DD64AC3" w14:textId="77777777" w:rsidR="000B7E5A" w:rsidRDefault="000B7E5A" w:rsidP="000B7E5A">
      <w:pPr>
        <w:pStyle w:val="Ttulo1"/>
        <w:jc w:val="center"/>
        <w:rPr>
          <w:b w:val="0"/>
          <w:bCs w:val="0"/>
          <w:sz w:val="24"/>
          <w:szCs w:val="24"/>
        </w:rPr>
      </w:pPr>
    </w:p>
    <w:p w14:paraId="10FEF595" w14:textId="77777777" w:rsidR="000B7E5A" w:rsidRDefault="000B7E5A" w:rsidP="000B7E5A">
      <w:pPr>
        <w:pStyle w:val="Ttulo1"/>
      </w:pPr>
      <w:proofErr w:type="spellStart"/>
      <w:r>
        <w:t>Wireframes</w:t>
      </w:r>
      <w:proofErr w:type="spellEnd"/>
      <w:r>
        <w:t xml:space="preserve"> y componentes.</w:t>
      </w:r>
    </w:p>
    <w:p w14:paraId="20200755" w14:textId="77777777" w:rsidR="000B7E5A" w:rsidRDefault="000B7E5A" w:rsidP="000B7E5A">
      <w:pPr>
        <w:pStyle w:val="Ttulo1"/>
        <w:rPr>
          <w:b w:val="0"/>
          <w:bCs w:val="0"/>
          <w:sz w:val="24"/>
          <w:szCs w:val="24"/>
        </w:rPr>
      </w:pPr>
      <w:r>
        <w:rPr>
          <w:b w:val="0"/>
          <w:bCs w:val="0"/>
          <w:sz w:val="24"/>
          <w:szCs w:val="24"/>
        </w:rPr>
        <w:t xml:space="preserve">Los </w:t>
      </w:r>
      <w:proofErr w:type="spellStart"/>
      <w:r>
        <w:rPr>
          <w:b w:val="0"/>
          <w:bCs w:val="0"/>
          <w:sz w:val="24"/>
          <w:szCs w:val="24"/>
        </w:rPr>
        <w:t>Wireframes</w:t>
      </w:r>
      <w:proofErr w:type="spellEnd"/>
      <w:r>
        <w:rPr>
          <w:b w:val="0"/>
          <w:bCs w:val="0"/>
          <w:sz w:val="24"/>
          <w:szCs w:val="24"/>
        </w:rPr>
        <w:t xml:space="preserve"> son los </w:t>
      </w:r>
      <w:r w:rsidRPr="00B36EE8">
        <w:rPr>
          <w:b w:val="0"/>
          <w:bCs w:val="0"/>
          <w:sz w:val="24"/>
          <w:szCs w:val="24"/>
        </w:rPr>
        <w:t>plano</w:t>
      </w:r>
      <w:r>
        <w:rPr>
          <w:b w:val="0"/>
          <w:bCs w:val="0"/>
          <w:sz w:val="24"/>
          <w:szCs w:val="24"/>
        </w:rPr>
        <w:t xml:space="preserve">s </w:t>
      </w:r>
      <w:r w:rsidRPr="00B36EE8">
        <w:rPr>
          <w:b w:val="0"/>
          <w:bCs w:val="0"/>
          <w:sz w:val="24"/>
          <w:szCs w:val="24"/>
        </w:rPr>
        <w:t>de nuestra aplicación. En ellos hacemos nuestros bocetos en papel de todos los componentes y pantallas que nos salieron en los flujos que hemos creado antes.</w:t>
      </w:r>
      <w:r>
        <w:rPr>
          <w:b w:val="0"/>
          <w:bCs w:val="0"/>
          <w:sz w:val="24"/>
          <w:szCs w:val="24"/>
        </w:rPr>
        <w:t xml:space="preserve"> </w:t>
      </w:r>
    </w:p>
    <w:p w14:paraId="07C6162F" w14:textId="77777777" w:rsidR="000B7E5A" w:rsidRDefault="000B7E5A" w:rsidP="000B7E5A">
      <w:pPr>
        <w:pStyle w:val="Ttulo1"/>
        <w:rPr>
          <w:b w:val="0"/>
          <w:bCs w:val="0"/>
          <w:sz w:val="24"/>
          <w:szCs w:val="24"/>
        </w:rPr>
      </w:pPr>
      <w:r w:rsidRPr="00B36EE8">
        <w:rPr>
          <w:b w:val="0"/>
          <w:bCs w:val="0"/>
          <w:sz w:val="24"/>
          <w:szCs w:val="24"/>
        </w:rPr>
        <w:t xml:space="preserve">Los WIREFRAMES </w:t>
      </w:r>
      <w:r>
        <w:rPr>
          <w:b w:val="0"/>
          <w:bCs w:val="0"/>
          <w:sz w:val="24"/>
          <w:szCs w:val="24"/>
        </w:rPr>
        <w:t xml:space="preserve">DE BAJA FIDELIDAD son </w:t>
      </w:r>
      <w:r w:rsidRPr="00B36EE8">
        <w:rPr>
          <w:b w:val="0"/>
          <w:bCs w:val="0"/>
          <w:sz w:val="24"/>
          <w:szCs w:val="24"/>
        </w:rPr>
        <w:t>dibujados a mano, pero con ellos podemos empezar a hacer pruebas de usuarios.</w:t>
      </w:r>
    </w:p>
    <w:p w14:paraId="554DB56E" w14:textId="77777777" w:rsidR="000B7E5A" w:rsidRDefault="000B7E5A" w:rsidP="000B7E5A">
      <w:pPr>
        <w:pStyle w:val="Ttulo1"/>
        <w:jc w:val="center"/>
        <w:rPr>
          <w:b w:val="0"/>
          <w:bCs w:val="0"/>
          <w:sz w:val="24"/>
          <w:szCs w:val="24"/>
        </w:rPr>
      </w:pPr>
      <w:r>
        <w:rPr>
          <w:noProof/>
        </w:rPr>
        <w:drawing>
          <wp:inline distT="0" distB="0" distL="0" distR="0" wp14:anchorId="58AAA30F" wp14:editId="253E6712">
            <wp:extent cx="2752928" cy="2033597"/>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0341" cy="2039073"/>
                    </a:xfrm>
                    <a:prstGeom prst="rect">
                      <a:avLst/>
                    </a:prstGeom>
                  </pic:spPr>
                </pic:pic>
              </a:graphicData>
            </a:graphic>
          </wp:inline>
        </w:drawing>
      </w:r>
    </w:p>
    <w:p w14:paraId="21362B2F" w14:textId="77777777" w:rsidR="000B7E5A" w:rsidRDefault="000B7E5A" w:rsidP="000B7E5A">
      <w:pPr>
        <w:pStyle w:val="Ttulo1"/>
        <w:rPr>
          <w:b w:val="0"/>
          <w:bCs w:val="0"/>
          <w:sz w:val="24"/>
          <w:szCs w:val="24"/>
        </w:rPr>
      </w:pPr>
      <w:r w:rsidRPr="00B36EE8">
        <w:rPr>
          <w:b w:val="0"/>
          <w:bCs w:val="0"/>
          <w:sz w:val="24"/>
          <w:szCs w:val="24"/>
        </w:rPr>
        <w:br/>
        <w:t>Podemos hacer estas pruebas de muchas formas. Lo importante es ver la usabilidad de los componentes y pantallas, si son muy complejos para los usuarios finales.</w:t>
      </w:r>
      <w:r w:rsidRPr="00B36EE8">
        <w:rPr>
          <w:b w:val="0"/>
          <w:bCs w:val="0"/>
          <w:sz w:val="24"/>
          <w:szCs w:val="24"/>
        </w:rPr>
        <w:br/>
        <w:t xml:space="preserve">Los WIREFRAMES </w:t>
      </w:r>
      <w:r>
        <w:rPr>
          <w:b w:val="0"/>
          <w:bCs w:val="0"/>
          <w:sz w:val="24"/>
          <w:szCs w:val="24"/>
        </w:rPr>
        <w:t>DE ALTA FIDELIDAD</w:t>
      </w:r>
      <w:r w:rsidRPr="00B36EE8">
        <w:rPr>
          <w:b w:val="0"/>
          <w:bCs w:val="0"/>
          <w:sz w:val="24"/>
          <w:szCs w:val="24"/>
        </w:rPr>
        <w:t xml:space="preserve"> son los creados con programas de diseño.</w:t>
      </w:r>
    </w:p>
    <w:p w14:paraId="362364F8" w14:textId="77777777" w:rsidR="000B7E5A" w:rsidRDefault="000B7E5A" w:rsidP="000B7E5A">
      <w:pPr>
        <w:pStyle w:val="Ttulo1"/>
        <w:jc w:val="center"/>
        <w:rPr>
          <w:b w:val="0"/>
          <w:bCs w:val="0"/>
          <w:sz w:val="24"/>
          <w:szCs w:val="24"/>
        </w:rPr>
      </w:pPr>
      <w:r>
        <w:rPr>
          <w:noProof/>
        </w:rPr>
        <w:drawing>
          <wp:inline distT="0" distB="0" distL="0" distR="0" wp14:anchorId="6604D13D" wp14:editId="61DBF7BC">
            <wp:extent cx="2811294" cy="2008797"/>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3636" cy="2010470"/>
                    </a:xfrm>
                    <a:prstGeom prst="rect">
                      <a:avLst/>
                    </a:prstGeom>
                  </pic:spPr>
                </pic:pic>
              </a:graphicData>
            </a:graphic>
          </wp:inline>
        </w:drawing>
      </w:r>
    </w:p>
    <w:p w14:paraId="06E54F18" w14:textId="77777777" w:rsidR="000B7E5A" w:rsidRDefault="000B7E5A" w:rsidP="000B7E5A">
      <w:pPr>
        <w:pStyle w:val="Ttulo1"/>
        <w:rPr>
          <w:b w:val="0"/>
          <w:bCs w:val="0"/>
          <w:sz w:val="24"/>
          <w:szCs w:val="24"/>
        </w:rPr>
      </w:pPr>
      <w:r w:rsidRPr="00B36EE8">
        <w:rPr>
          <w:b w:val="0"/>
          <w:bCs w:val="0"/>
          <w:sz w:val="24"/>
          <w:szCs w:val="24"/>
        </w:rPr>
        <w:br/>
        <w:t>Esta parte es importante en diseño y también en desarrollo, porque en esta etapa los desarrolladores van a ver el tamaño de la aplicación final, y poder hacer estimaciones, además de decidir con que herramientas lo va a programar.</w:t>
      </w:r>
      <w:r w:rsidRPr="00B36EE8">
        <w:rPr>
          <w:b w:val="0"/>
          <w:bCs w:val="0"/>
          <w:sz w:val="24"/>
          <w:szCs w:val="24"/>
        </w:rPr>
        <w:br/>
      </w:r>
      <w:r w:rsidRPr="00B36EE8">
        <w:rPr>
          <w:b w:val="0"/>
          <w:bCs w:val="0"/>
          <w:sz w:val="24"/>
          <w:szCs w:val="24"/>
        </w:rPr>
        <w:lastRenderedPageBreak/>
        <w:t>También es importante que lo vea el cliente para que se haga una idea de que secciones va a tener su producto.</w:t>
      </w:r>
      <w:r w:rsidRPr="00B36EE8">
        <w:rPr>
          <w:b w:val="0"/>
          <w:bCs w:val="0"/>
          <w:sz w:val="24"/>
          <w:szCs w:val="24"/>
        </w:rPr>
        <w:br/>
        <w:t>En esta etapa no se usan las paletas de colores. Solo es un boceto en blanco y negro o grises.</w:t>
      </w:r>
    </w:p>
    <w:p w14:paraId="26180CC2" w14:textId="77777777" w:rsidR="000B7E5A" w:rsidRDefault="000B7E5A" w:rsidP="000B7E5A">
      <w:pPr>
        <w:pStyle w:val="Ttulo1"/>
        <w:rPr>
          <w:b w:val="0"/>
          <w:bCs w:val="0"/>
          <w:sz w:val="24"/>
          <w:szCs w:val="24"/>
        </w:rPr>
      </w:pPr>
    </w:p>
    <w:p w14:paraId="03AE3B6F" w14:textId="77777777" w:rsidR="000B7E5A" w:rsidRDefault="000B7E5A" w:rsidP="000B7E5A">
      <w:pPr>
        <w:pStyle w:val="Ttulo1"/>
      </w:pPr>
      <w:r>
        <w:t>Definición de diseño.</w:t>
      </w:r>
    </w:p>
    <w:p w14:paraId="4E2AB357" w14:textId="77777777" w:rsidR="000B7E5A" w:rsidRPr="009B2EE0" w:rsidRDefault="000B7E5A" w:rsidP="000B7E5A">
      <w:pPr>
        <w:pStyle w:val="Ttulo1"/>
        <w:jc w:val="center"/>
        <w:rPr>
          <w:sz w:val="32"/>
          <w:szCs w:val="32"/>
        </w:rPr>
      </w:pPr>
      <w:r w:rsidRPr="009B2EE0">
        <w:rPr>
          <w:sz w:val="32"/>
          <w:szCs w:val="32"/>
        </w:rPr>
        <w:t>UX (</w:t>
      </w:r>
      <w:proofErr w:type="spellStart"/>
      <w:r w:rsidRPr="009B2EE0">
        <w:rPr>
          <w:sz w:val="32"/>
          <w:szCs w:val="32"/>
        </w:rPr>
        <w:t>User</w:t>
      </w:r>
      <w:proofErr w:type="spellEnd"/>
      <w:r w:rsidRPr="009B2EE0">
        <w:rPr>
          <w:sz w:val="32"/>
          <w:szCs w:val="32"/>
        </w:rPr>
        <w:t xml:space="preserve"> </w:t>
      </w:r>
      <w:proofErr w:type="spellStart"/>
      <w:r w:rsidRPr="009B2EE0">
        <w:rPr>
          <w:sz w:val="32"/>
          <w:szCs w:val="32"/>
        </w:rPr>
        <w:t>Experience</w:t>
      </w:r>
      <w:proofErr w:type="spellEnd"/>
      <w:r w:rsidRPr="009B2EE0">
        <w:rPr>
          <w:sz w:val="32"/>
          <w:szCs w:val="32"/>
        </w:rPr>
        <w:t>)</w:t>
      </w:r>
      <w:r>
        <w:rPr>
          <w:sz w:val="32"/>
          <w:szCs w:val="32"/>
        </w:rPr>
        <w:t xml:space="preserve"> </w:t>
      </w:r>
      <w:r w:rsidRPr="009B2EE0">
        <w:rPr>
          <w:sz w:val="32"/>
          <w:szCs w:val="32"/>
        </w:rPr>
        <w:t>/</w:t>
      </w:r>
      <w:r>
        <w:rPr>
          <w:sz w:val="32"/>
          <w:szCs w:val="32"/>
        </w:rPr>
        <w:t xml:space="preserve"> </w:t>
      </w:r>
      <w:r w:rsidRPr="009B2EE0">
        <w:rPr>
          <w:sz w:val="32"/>
          <w:szCs w:val="32"/>
        </w:rPr>
        <w:t>UI (</w:t>
      </w:r>
      <w:proofErr w:type="spellStart"/>
      <w:r w:rsidRPr="009B2EE0">
        <w:rPr>
          <w:sz w:val="32"/>
          <w:szCs w:val="32"/>
        </w:rPr>
        <w:t>User</w:t>
      </w:r>
      <w:proofErr w:type="spellEnd"/>
      <w:r w:rsidRPr="009B2EE0">
        <w:rPr>
          <w:sz w:val="32"/>
          <w:szCs w:val="32"/>
        </w:rPr>
        <w:t xml:space="preserve"> </w:t>
      </w:r>
      <w:proofErr w:type="gramStart"/>
      <w:r w:rsidRPr="009B2EE0">
        <w:rPr>
          <w:sz w:val="32"/>
          <w:szCs w:val="32"/>
        </w:rPr>
        <w:t>Interface</w:t>
      </w:r>
      <w:proofErr w:type="gramEnd"/>
      <w:r w:rsidRPr="009B2EE0">
        <w:rPr>
          <w:sz w:val="32"/>
          <w:szCs w:val="32"/>
        </w:rPr>
        <w:t>)</w:t>
      </w:r>
    </w:p>
    <w:p w14:paraId="572EFC47" w14:textId="77777777" w:rsidR="000B7E5A" w:rsidRDefault="000B7E5A" w:rsidP="000B7E5A">
      <w:pPr>
        <w:pStyle w:val="Ttulo1"/>
      </w:pPr>
      <w:r>
        <w:rPr>
          <w:noProof/>
        </w:rPr>
        <w:drawing>
          <wp:inline distT="0" distB="0" distL="0" distR="0" wp14:anchorId="4EBBDAB0" wp14:editId="17C1614A">
            <wp:extent cx="6059736" cy="57587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3446" cy="5771804"/>
                    </a:xfrm>
                    <a:prstGeom prst="rect">
                      <a:avLst/>
                    </a:prstGeom>
                  </pic:spPr>
                </pic:pic>
              </a:graphicData>
            </a:graphic>
          </wp:inline>
        </w:drawing>
      </w:r>
    </w:p>
    <w:p w14:paraId="40910A4E" w14:textId="77777777" w:rsidR="000B7E5A" w:rsidRDefault="000B7E5A" w:rsidP="000B7E5A">
      <w:pPr>
        <w:pStyle w:val="Ttulo1"/>
      </w:pPr>
    </w:p>
    <w:p w14:paraId="17453C5D" w14:textId="77777777" w:rsidR="000B7E5A" w:rsidRDefault="000B7E5A" w:rsidP="000B7E5A">
      <w:pPr>
        <w:pStyle w:val="Ttulo1"/>
      </w:pPr>
      <w:proofErr w:type="spellStart"/>
      <w:r>
        <w:t>Moodboard</w:t>
      </w:r>
      <w:proofErr w:type="spellEnd"/>
      <w:r>
        <w:t xml:space="preserve"> y línea gráfica.</w:t>
      </w:r>
    </w:p>
    <w:p w14:paraId="56297016" w14:textId="77777777" w:rsidR="000B7E5A" w:rsidRDefault="000B7E5A" w:rsidP="000B7E5A">
      <w:pPr>
        <w:pStyle w:val="Ttulo1"/>
        <w:rPr>
          <w:b w:val="0"/>
          <w:bCs w:val="0"/>
          <w:sz w:val="24"/>
          <w:szCs w:val="24"/>
        </w:rPr>
      </w:pPr>
      <w:r w:rsidRPr="007813FE">
        <w:rPr>
          <w:b w:val="0"/>
          <w:bCs w:val="0"/>
          <w:sz w:val="24"/>
          <w:szCs w:val="24"/>
        </w:rPr>
        <w:t>Es un documento o tablero donde pondremos referencias visuales que se usan como inspiración para un diseño. No hay ninguna regla para crearlo.</w:t>
      </w:r>
    </w:p>
    <w:p w14:paraId="0EBDCD98" w14:textId="77777777" w:rsidR="000B7E5A" w:rsidRDefault="000B7E5A" w:rsidP="000B7E5A">
      <w:pPr>
        <w:pStyle w:val="Ttulo1"/>
        <w:jc w:val="center"/>
        <w:rPr>
          <w:b w:val="0"/>
          <w:bCs w:val="0"/>
          <w:sz w:val="24"/>
          <w:szCs w:val="24"/>
        </w:rPr>
      </w:pPr>
      <w:r>
        <w:rPr>
          <w:noProof/>
        </w:rPr>
        <w:drawing>
          <wp:inline distT="0" distB="0" distL="0" distR="0" wp14:anchorId="70BE1511" wp14:editId="473B2E6D">
            <wp:extent cx="4912468" cy="3248660"/>
            <wp:effectExtent l="0" t="0" r="254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1221" cy="3254449"/>
                    </a:xfrm>
                    <a:prstGeom prst="rect">
                      <a:avLst/>
                    </a:prstGeom>
                  </pic:spPr>
                </pic:pic>
              </a:graphicData>
            </a:graphic>
          </wp:inline>
        </w:drawing>
      </w:r>
    </w:p>
    <w:p w14:paraId="2284EC47" w14:textId="77777777" w:rsidR="000B7E5A" w:rsidRDefault="000B7E5A" w:rsidP="000B7E5A">
      <w:pPr>
        <w:pStyle w:val="Ttulo1"/>
        <w:rPr>
          <w:b w:val="0"/>
          <w:bCs w:val="0"/>
          <w:sz w:val="24"/>
          <w:szCs w:val="24"/>
        </w:rPr>
      </w:pPr>
      <w:r>
        <w:rPr>
          <w:noProof/>
        </w:rPr>
        <w:drawing>
          <wp:inline distT="0" distB="0" distL="0" distR="0" wp14:anchorId="4470F22D" wp14:editId="3C077560">
            <wp:extent cx="5271770" cy="2861553"/>
            <wp:effectExtent l="76200" t="76200" r="138430" b="129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4014" cy="287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693223" w14:textId="77777777" w:rsidR="000B7E5A" w:rsidRDefault="000B7E5A" w:rsidP="000B7E5A">
      <w:pPr>
        <w:pStyle w:val="Ttulo1"/>
        <w:rPr>
          <w:b w:val="0"/>
          <w:bCs w:val="0"/>
          <w:sz w:val="24"/>
          <w:szCs w:val="24"/>
        </w:rPr>
      </w:pPr>
    </w:p>
    <w:p w14:paraId="3EB55A75" w14:textId="77777777" w:rsidR="000B7E5A" w:rsidRDefault="000B7E5A" w:rsidP="000B7E5A">
      <w:pPr>
        <w:pStyle w:val="Ttulo1"/>
      </w:pPr>
      <w:r>
        <w:t>Teoría del color.</w:t>
      </w:r>
    </w:p>
    <w:p w14:paraId="4E5C0A01" w14:textId="77777777" w:rsidR="000B7E5A" w:rsidRPr="001C3254" w:rsidRDefault="000B7E5A" w:rsidP="000B7E5A">
      <w:pPr>
        <w:pStyle w:val="Ttulo1"/>
        <w:rPr>
          <w:b w:val="0"/>
          <w:bCs w:val="0"/>
          <w:sz w:val="24"/>
          <w:szCs w:val="24"/>
        </w:rPr>
      </w:pPr>
      <w:r w:rsidRPr="001C3254">
        <w:rPr>
          <w:b w:val="0"/>
          <w:bCs w:val="0"/>
          <w:sz w:val="24"/>
          <w:szCs w:val="24"/>
        </w:rPr>
        <w:t>Para saber que colores son los adecuados a un diseño aplicamos la teoría del color.</w:t>
      </w:r>
    </w:p>
    <w:p w14:paraId="3BF8977D" w14:textId="77777777" w:rsidR="000B7E5A" w:rsidRDefault="000B7E5A" w:rsidP="000B7E5A">
      <w:pPr>
        <w:pStyle w:val="Ttulo1"/>
        <w:jc w:val="center"/>
      </w:pPr>
      <w:r>
        <w:rPr>
          <w:noProof/>
        </w:rPr>
        <w:drawing>
          <wp:inline distT="0" distB="0" distL="0" distR="0" wp14:anchorId="052EB33A" wp14:editId="6B9E7941">
            <wp:extent cx="4456890" cy="3092709"/>
            <wp:effectExtent l="76200" t="76200" r="134620" b="1270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1865" cy="3096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8690E" w14:textId="77777777" w:rsidR="000B7E5A" w:rsidRDefault="000B7E5A" w:rsidP="000B7E5A">
      <w:pPr>
        <w:pStyle w:val="Ttulo1"/>
        <w:jc w:val="center"/>
      </w:pPr>
      <w:r>
        <w:rPr>
          <w:noProof/>
        </w:rPr>
        <w:drawing>
          <wp:inline distT="0" distB="0" distL="0" distR="0" wp14:anchorId="399EB3DE" wp14:editId="18670BDD">
            <wp:extent cx="4427199" cy="3250659"/>
            <wp:effectExtent l="76200" t="76200" r="1263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45985" cy="3264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432556" w14:textId="77777777" w:rsidR="000B7E5A" w:rsidRPr="00C678DF" w:rsidRDefault="000B7E5A" w:rsidP="000B7E5A">
      <w:pPr>
        <w:pStyle w:val="Ttulo1"/>
        <w:rPr>
          <w:b w:val="0"/>
          <w:bCs w:val="0"/>
          <w:sz w:val="24"/>
          <w:szCs w:val="24"/>
        </w:rPr>
      </w:pPr>
      <w:r w:rsidRPr="00C678DF">
        <w:rPr>
          <w:b w:val="0"/>
          <w:bCs w:val="0"/>
          <w:sz w:val="24"/>
          <w:szCs w:val="24"/>
        </w:rPr>
        <w:lastRenderedPageBreak/>
        <w:t xml:space="preserve">La idea es </w:t>
      </w:r>
      <w:r>
        <w:rPr>
          <w:b w:val="0"/>
          <w:bCs w:val="0"/>
          <w:sz w:val="24"/>
          <w:szCs w:val="24"/>
        </w:rPr>
        <w:t xml:space="preserve">usar </w:t>
      </w:r>
      <w:r w:rsidRPr="00C678DF">
        <w:rPr>
          <w:b w:val="0"/>
          <w:bCs w:val="0"/>
          <w:sz w:val="24"/>
          <w:szCs w:val="24"/>
        </w:rPr>
        <w:t xml:space="preserve">la teoría del color para elegir los colores de </w:t>
      </w:r>
      <w:r>
        <w:rPr>
          <w:b w:val="0"/>
          <w:bCs w:val="0"/>
          <w:sz w:val="24"/>
          <w:szCs w:val="24"/>
        </w:rPr>
        <w:t>la</w:t>
      </w:r>
      <w:r w:rsidRPr="00C678DF">
        <w:rPr>
          <w:b w:val="0"/>
          <w:bCs w:val="0"/>
          <w:sz w:val="24"/>
          <w:szCs w:val="24"/>
        </w:rPr>
        <w:t xml:space="preserve"> aplicación según el problema que resuelve.</w:t>
      </w:r>
    </w:p>
    <w:p w14:paraId="09FC39A0" w14:textId="77777777" w:rsidR="000B7E5A" w:rsidRPr="00C678DF" w:rsidRDefault="000B7E5A" w:rsidP="000B7E5A">
      <w:pPr>
        <w:pStyle w:val="Ttulo1"/>
        <w:rPr>
          <w:b w:val="0"/>
          <w:bCs w:val="0"/>
          <w:sz w:val="24"/>
          <w:szCs w:val="24"/>
        </w:rPr>
      </w:pPr>
      <w:r w:rsidRPr="00C678DF">
        <w:rPr>
          <w:b w:val="0"/>
          <w:bCs w:val="0"/>
          <w:sz w:val="24"/>
          <w:szCs w:val="24"/>
        </w:rPr>
        <w:t xml:space="preserve">Otros </w:t>
      </w:r>
      <w:proofErr w:type="spellStart"/>
      <w:r w:rsidRPr="007D164A">
        <w:rPr>
          <w:sz w:val="24"/>
          <w:szCs w:val="24"/>
        </w:rPr>
        <w:t>tips</w:t>
      </w:r>
      <w:proofErr w:type="spellEnd"/>
      <w:r w:rsidRPr="00C678DF">
        <w:rPr>
          <w:b w:val="0"/>
          <w:bCs w:val="0"/>
          <w:sz w:val="24"/>
          <w:szCs w:val="24"/>
        </w:rPr>
        <w:t xml:space="preserve"> para seleccionar los colores:</w:t>
      </w:r>
    </w:p>
    <w:p w14:paraId="2C3B5976" w14:textId="77777777" w:rsidR="000B7E5A" w:rsidRPr="00C678DF" w:rsidRDefault="000B7E5A" w:rsidP="000B7E5A">
      <w:pPr>
        <w:pStyle w:val="Ttulo1"/>
        <w:rPr>
          <w:b w:val="0"/>
          <w:bCs w:val="0"/>
          <w:sz w:val="24"/>
          <w:szCs w:val="24"/>
        </w:rPr>
      </w:pPr>
      <w:r w:rsidRPr="00C678DF">
        <w:rPr>
          <w:b w:val="0"/>
          <w:bCs w:val="0"/>
          <w:sz w:val="24"/>
          <w:szCs w:val="24"/>
        </w:rPr>
        <w:t>• Utiliza color RGB y hexadecimales.</w:t>
      </w:r>
    </w:p>
    <w:p w14:paraId="7BE3CF64" w14:textId="77777777" w:rsidR="000B7E5A" w:rsidRPr="00C678DF" w:rsidRDefault="000B7E5A" w:rsidP="000B7E5A">
      <w:pPr>
        <w:pStyle w:val="Ttulo1"/>
        <w:rPr>
          <w:b w:val="0"/>
          <w:bCs w:val="0"/>
          <w:sz w:val="24"/>
          <w:szCs w:val="24"/>
        </w:rPr>
      </w:pPr>
      <w:r w:rsidRPr="00C678DF">
        <w:rPr>
          <w:b w:val="0"/>
          <w:bCs w:val="0"/>
          <w:sz w:val="24"/>
          <w:szCs w:val="24"/>
        </w:rPr>
        <w:t>• Crea un código de color consistente. Que todos los componentes de la misma categoría tengan el mismo color.</w:t>
      </w:r>
    </w:p>
    <w:p w14:paraId="6D983320" w14:textId="77777777" w:rsidR="000B7E5A" w:rsidRPr="00C678DF" w:rsidRDefault="000B7E5A" w:rsidP="000B7E5A">
      <w:pPr>
        <w:pStyle w:val="Ttulo1"/>
        <w:rPr>
          <w:b w:val="0"/>
          <w:bCs w:val="0"/>
          <w:sz w:val="24"/>
          <w:szCs w:val="24"/>
        </w:rPr>
      </w:pPr>
      <w:r w:rsidRPr="00C678DF">
        <w:rPr>
          <w:b w:val="0"/>
          <w:bCs w:val="0"/>
          <w:sz w:val="24"/>
          <w:szCs w:val="24"/>
        </w:rPr>
        <w:t xml:space="preserve">• </w:t>
      </w:r>
      <w:proofErr w:type="gramStart"/>
      <w:r w:rsidRPr="00C678DF">
        <w:rPr>
          <w:b w:val="0"/>
          <w:bCs w:val="0"/>
          <w:sz w:val="24"/>
          <w:szCs w:val="24"/>
        </w:rPr>
        <w:t>Menos</w:t>
      </w:r>
      <w:proofErr w:type="gramEnd"/>
      <w:r w:rsidRPr="00C678DF">
        <w:rPr>
          <w:b w:val="0"/>
          <w:bCs w:val="0"/>
          <w:sz w:val="24"/>
          <w:szCs w:val="24"/>
        </w:rPr>
        <w:t xml:space="preserve"> es más. No satures de colores el sitio.</w:t>
      </w:r>
    </w:p>
    <w:p w14:paraId="02EE3FF3" w14:textId="77777777" w:rsidR="000B7E5A" w:rsidRPr="00C678DF" w:rsidRDefault="000B7E5A" w:rsidP="000B7E5A">
      <w:pPr>
        <w:pStyle w:val="Ttulo1"/>
        <w:rPr>
          <w:b w:val="0"/>
          <w:bCs w:val="0"/>
          <w:sz w:val="24"/>
          <w:szCs w:val="24"/>
        </w:rPr>
      </w:pPr>
      <w:r w:rsidRPr="00C678DF">
        <w:rPr>
          <w:b w:val="0"/>
          <w:bCs w:val="0"/>
          <w:sz w:val="24"/>
          <w:szCs w:val="24"/>
        </w:rPr>
        <w:t>• Asegura que el color elegido es accesible.</w:t>
      </w:r>
    </w:p>
    <w:p w14:paraId="0918015B" w14:textId="77777777" w:rsidR="000B7E5A" w:rsidRPr="00C678DF" w:rsidRDefault="000B7E5A" w:rsidP="000B7E5A">
      <w:pPr>
        <w:pStyle w:val="Ttulo1"/>
        <w:rPr>
          <w:b w:val="0"/>
          <w:bCs w:val="0"/>
          <w:sz w:val="24"/>
          <w:szCs w:val="24"/>
        </w:rPr>
      </w:pPr>
      <w:r w:rsidRPr="00C678DF">
        <w:rPr>
          <w:b w:val="0"/>
          <w:bCs w:val="0"/>
          <w:sz w:val="24"/>
          <w:szCs w:val="24"/>
        </w:rPr>
        <w:t>• Define una paleta de color. Esto es un grupo de colores que vamos a usar en toda nuestra aplicación.</w:t>
      </w:r>
    </w:p>
    <w:p w14:paraId="78F8BCC0" w14:textId="77777777" w:rsidR="000B7E5A" w:rsidRDefault="000B7E5A" w:rsidP="000B7E5A">
      <w:pPr>
        <w:pStyle w:val="Ttulo1"/>
        <w:jc w:val="center"/>
        <w:rPr>
          <w:b w:val="0"/>
          <w:bCs w:val="0"/>
          <w:sz w:val="24"/>
          <w:szCs w:val="24"/>
        </w:rPr>
      </w:pPr>
      <w:r>
        <w:rPr>
          <w:noProof/>
        </w:rPr>
        <w:drawing>
          <wp:inline distT="0" distB="0" distL="0" distR="0" wp14:anchorId="443EEA50" wp14:editId="3CAFCE69">
            <wp:extent cx="3406302" cy="2536133"/>
            <wp:effectExtent l="76200" t="76200" r="137160" b="131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10346" cy="2539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0786" w14:textId="77777777" w:rsidR="000B7E5A" w:rsidRDefault="000B7E5A" w:rsidP="000B7E5A">
      <w:pPr>
        <w:pStyle w:val="Ttulo1"/>
        <w:rPr>
          <w:b w:val="0"/>
          <w:bCs w:val="0"/>
          <w:sz w:val="24"/>
          <w:szCs w:val="24"/>
        </w:rPr>
      </w:pPr>
    </w:p>
    <w:p w14:paraId="0D23A56E" w14:textId="77777777" w:rsidR="000B7E5A" w:rsidRDefault="000B7E5A" w:rsidP="000B7E5A">
      <w:pPr>
        <w:pStyle w:val="Ttulo1"/>
        <w:rPr>
          <w:b w:val="0"/>
          <w:bCs w:val="0"/>
          <w:sz w:val="24"/>
          <w:szCs w:val="24"/>
        </w:rPr>
      </w:pPr>
    </w:p>
    <w:p w14:paraId="2B8E2948" w14:textId="77777777" w:rsidR="000B7E5A" w:rsidRDefault="000B7E5A" w:rsidP="000B7E5A">
      <w:pPr>
        <w:pStyle w:val="Ttulo1"/>
        <w:rPr>
          <w:b w:val="0"/>
          <w:bCs w:val="0"/>
          <w:sz w:val="24"/>
          <w:szCs w:val="24"/>
        </w:rPr>
      </w:pPr>
    </w:p>
    <w:p w14:paraId="07D26B1A" w14:textId="77777777" w:rsidR="000B7E5A" w:rsidRDefault="000B7E5A" w:rsidP="000B7E5A">
      <w:pPr>
        <w:pStyle w:val="Ttulo1"/>
        <w:rPr>
          <w:b w:val="0"/>
          <w:bCs w:val="0"/>
          <w:sz w:val="24"/>
          <w:szCs w:val="24"/>
        </w:rPr>
      </w:pPr>
    </w:p>
    <w:p w14:paraId="2E6383E9" w14:textId="77777777" w:rsidR="000B7E5A" w:rsidRDefault="000B7E5A" w:rsidP="000B7E5A">
      <w:pPr>
        <w:pStyle w:val="Ttulo1"/>
        <w:rPr>
          <w:b w:val="0"/>
          <w:bCs w:val="0"/>
          <w:sz w:val="24"/>
          <w:szCs w:val="24"/>
        </w:rPr>
      </w:pPr>
    </w:p>
    <w:p w14:paraId="3AC855B7" w14:textId="77777777" w:rsidR="000B7E5A" w:rsidRDefault="000B7E5A" w:rsidP="000B7E5A">
      <w:pPr>
        <w:pStyle w:val="Ttulo1"/>
        <w:rPr>
          <w:b w:val="0"/>
          <w:bCs w:val="0"/>
          <w:sz w:val="24"/>
          <w:szCs w:val="24"/>
        </w:rPr>
      </w:pPr>
    </w:p>
    <w:p w14:paraId="328D1FAE" w14:textId="77777777" w:rsidR="000B7E5A" w:rsidRDefault="000B7E5A" w:rsidP="000B7E5A">
      <w:pPr>
        <w:pStyle w:val="Ttulo1"/>
        <w:rPr>
          <w:b w:val="0"/>
          <w:bCs w:val="0"/>
          <w:sz w:val="24"/>
          <w:szCs w:val="24"/>
        </w:rPr>
      </w:pPr>
    </w:p>
    <w:p w14:paraId="6B0513A6" w14:textId="77777777" w:rsidR="000B7E5A" w:rsidRDefault="000B7E5A" w:rsidP="000B7E5A">
      <w:pPr>
        <w:pStyle w:val="Ttulo1"/>
      </w:pPr>
    </w:p>
    <w:p w14:paraId="3CCFC569" w14:textId="77777777" w:rsidR="000B7E5A" w:rsidRDefault="000B7E5A" w:rsidP="000B7E5A">
      <w:pPr>
        <w:pStyle w:val="Ttulo1"/>
      </w:pPr>
      <w:r>
        <w:t>Paletas de color.</w:t>
      </w:r>
    </w:p>
    <w:p w14:paraId="09D51B99" w14:textId="77777777" w:rsidR="000B7E5A" w:rsidRPr="002E5DE5" w:rsidRDefault="000B7E5A" w:rsidP="000B7E5A">
      <w:pPr>
        <w:pStyle w:val="Ttulo1"/>
        <w:rPr>
          <w:sz w:val="32"/>
          <w:szCs w:val="32"/>
        </w:rPr>
      </w:pPr>
      <w:r w:rsidRPr="002E5DE5">
        <w:rPr>
          <w:sz w:val="32"/>
          <w:szCs w:val="32"/>
        </w:rPr>
        <w:t>Tipos de Colores:</w:t>
      </w:r>
    </w:p>
    <w:p w14:paraId="4F9076E0" w14:textId="77777777" w:rsidR="000B7E5A" w:rsidRPr="002E5DE5" w:rsidRDefault="000B7E5A" w:rsidP="000B7E5A">
      <w:pPr>
        <w:pStyle w:val="Ttulo1"/>
        <w:rPr>
          <w:b w:val="0"/>
          <w:bCs w:val="0"/>
          <w:sz w:val="24"/>
          <w:szCs w:val="24"/>
        </w:rPr>
      </w:pPr>
      <w:r w:rsidRPr="002E5DE5">
        <w:rPr>
          <w:b w:val="0"/>
          <w:bCs w:val="0"/>
          <w:sz w:val="24"/>
          <w:szCs w:val="24"/>
        </w:rPr>
        <w:t xml:space="preserve">Para construir una paleta de color, </w:t>
      </w:r>
      <w:proofErr w:type="gramStart"/>
      <w:r w:rsidRPr="002E5DE5">
        <w:rPr>
          <w:b w:val="0"/>
          <w:bCs w:val="0"/>
          <w:sz w:val="24"/>
          <w:szCs w:val="24"/>
        </w:rPr>
        <w:t>tenemos que tener</w:t>
      </w:r>
      <w:proofErr w:type="gramEnd"/>
      <w:r w:rsidRPr="002E5DE5">
        <w:rPr>
          <w:b w:val="0"/>
          <w:bCs w:val="0"/>
          <w:sz w:val="24"/>
          <w:szCs w:val="24"/>
        </w:rPr>
        <w:t xml:space="preserve"> claro </w:t>
      </w:r>
      <w:proofErr w:type="spellStart"/>
      <w:r w:rsidRPr="002E5DE5">
        <w:rPr>
          <w:b w:val="0"/>
          <w:bCs w:val="0"/>
          <w:sz w:val="24"/>
          <w:szCs w:val="24"/>
        </w:rPr>
        <w:t>que</w:t>
      </w:r>
      <w:proofErr w:type="spellEnd"/>
      <w:r w:rsidRPr="002E5DE5">
        <w:rPr>
          <w:b w:val="0"/>
          <w:bCs w:val="0"/>
          <w:sz w:val="24"/>
          <w:szCs w:val="24"/>
        </w:rPr>
        <w:t xml:space="preserve"> tipo de colores existen:</w:t>
      </w:r>
    </w:p>
    <w:p w14:paraId="742D5559" w14:textId="77777777" w:rsidR="000B7E5A" w:rsidRPr="002E5DE5" w:rsidRDefault="000B7E5A" w:rsidP="000B7E5A">
      <w:pPr>
        <w:pStyle w:val="Ttulo1"/>
        <w:rPr>
          <w:b w:val="0"/>
          <w:bCs w:val="0"/>
          <w:sz w:val="24"/>
          <w:szCs w:val="24"/>
        </w:rPr>
      </w:pPr>
      <w:r w:rsidRPr="002E5DE5">
        <w:rPr>
          <w:b w:val="0"/>
          <w:bCs w:val="0"/>
          <w:sz w:val="24"/>
          <w:szCs w:val="24"/>
        </w:rPr>
        <w:t xml:space="preserve">• </w:t>
      </w:r>
      <w:r w:rsidRPr="002E5DE5">
        <w:rPr>
          <w:sz w:val="24"/>
          <w:szCs w:val="24"/>
        </w:rPr>
        <w:t>Colores primarios</w:t>
      </w:r>
      <w:r w:rsidRPr="002E5DE5">
        <w:rPr>
          <w:b w:val="0"/>
          <w:bCs w:val="0"/>
          <w:sz w:val="24"/>
          <w:szCs w:val="24"/>
        </w:rPr>
        <w:t>: Amarillo, azul y rojo.</w:t>
      </w:r>
    </w:p>
    <w:p w14:paraId="0A303FB5" w14:textId="77777777" w:rsidR="000B7E5A" w:rsidRPr="002E5DE5" w:rsidRDefault="000B7E5A" w:rsidP="000B7E5A">
      <w:pPr>
        <w:pStyle w:val="Ttulo1"/>
        <w:rPr>
          <w:b w:val="0"/>
          <w:bCs w:val="0"/>
          <w:sz w:val="24"/>
          <w:szCs w:val="24"/>
        </w:rPr>
      </w:pPr>
      <w:r w:rsidRPr="002E5DE5">
        <w:rPr>
          <w:b w:val="0"/>
          <w:bCs w:val="0"/>
          <w:sz w:val="24"/>
          <w:szCs w:val="24"/>
        </w:rPr>
        <w:t xml:space="preserve">• </w:t>
      </w:r>
      <w:r w:rsidRPr="002E5DE5">
        <w:rPr>
          <w:sz w:val="24"/>
          <w:szCs w:val="24"/>
        </w:rPr>
        <w:t>Colores secundarios</w:t>
      </w:r>
      <w:r w:rsidRPr="002E5DE5">
        <w:rPr>
          <w:b w:val="0"/>
          <w:bCs w:val="0"/>
          <w:sz w:val="24"/>
          <w:szCs w:val="24"/>
        </w:rPr>
        <w:t>: Son los que resultan de la combinación de los colores primarios.</w:t>
      </w:r>
    </w:p>
    <w:p w14:paraId="7808A657" w14:textId="77777777" w:rsidR="000B7E5A" w:rsidRPr="002E5DE5" w:rsidRDefault="000B7E5A" w:rsidP="000B7E5A">
      <w:pPr>
        <w:pStyle w:val="Ttulo1"/>
        <w:rPr>
          <w:b w:val="0"/>
          <w:bCs w:val="0"/>
          <w:sz w:val="24"/>
          <w:szCs w:val="24"/>
        </w:rPr>
      </w:pPr>
      <w:r w:rsidRPr="002E5DE5">
        <w:rPr>
          <w:b w:val="0"/>
          <w:bCs w:val="0"/>
          <w:sz w:val="24"/>
          <w:szCs w:val="24"/>
        </w:rPr>
        <w:t xml:space="preserve">• </w:t>
      </w:r>
      <w:r w:rsidRPr="002E5DE5">
        <w:rPr>
          <w:sz w:val="24"/>
          <w:szCs w:val="24"/>
        </w:rPr>
        <w:t>Colores terciarios</w:t>
      </w:r>
      <w:r w:rsidRPr="002E5DE5">
        <w:rPr>
          <w:b w:val="0"/>
          <w:bCs w:val="0"/>
          <w:sz w:val="24"/>
          <w:szCs w:val="24"/>
        </w:rPr>
        <w:t>: Son los colores intermedios que hay entre un color primario y un color secundario.</w:t>
      </w:r>
    </w:p>
    <w:p w14:paraId="7EE26285" w14:textId="77777777" w:rsidR="000B7E5A" w:rsidRDefault="000B7E5A" w:rsidP="000B7E5A">
      <w:pPr>
        <w:pStyle w:val="Ttulo1"/>
        <w:jc w:val="center"/>
      </w:pPr>
      <w:r>
        <w:rPr>
          <w:noProof/>
        </w:rPr>
        <w:drawing>
          <wp:inline distT="0" distB="0" distL="0" distR="0" wp14:anchorId="3F8E79B2" wp14:editId="57DF7C8D">
            <wp:extent cx="4787629" cy="4319943"/>
            <wp:effectExtent l="76200" t="76200" r="127635" b="1377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8656" cy="4375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A7F87" w14:textId="77777777" w:rsidR="000B7E5A" w:rsidRDefault="000B7E5A" w:rsidP="000B7E5A">
      <w:pPr>
        <w:pStyle w:val="Ttulo1"/>
      </w:pPr>
    </w:p>
    <w:p w14:paraId="382B3795" w14:textId="77777777" w:rsidR="000B7E5A" w:rsidRPr="002E5DE5" w:rsidRDefault="000B7E5A" w:rsidP="000B7E5A">
      <w:pPr>
        <w:pStyle w:val="Ttulo1"/>
        <w:rPr>
          <w:sz w:val="32"/>
          <w:szCs w:val="32"/>
        </w:rPr>
      </w:pPr>
      <w:r w:rsidRPr="002E5DE5">
        <w:rPr>
          <w:sz w:val="32"/>
          <w:szCs w:val="32"/>
        </w:rPr>
        <w:lastRenderedPageBreak/>
        <w:t>Tipos de paletas:</w:t>
      </w:r>
      <w:r>
        <w:rPr>
          <w:sz w:val="32"/>
          <w:szCs w:val="32"/>
        </w:rPr>
        <w:t xml:space="preserve"> </w:t>
      </w:r>
    </w:p>
    <w:p w14:paraId="6D002B4A" w14:textId="77777777" w:rsidR="000B7E5A"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monocromática</w:t>
      </w:r>
      <w:r w:rsidRPr="002E5DE5">
        <w:rPr>
          <w:b w:val="0"/>
          <w:bCs w:val="0"/>
          <w:sz w:val="24"/>
          <w:szCs w:val="24"/>
        </w:rPr>
        <w:t>: Diferentes tonos de un mismo color. (diferente opacidad).</w:t>
      </w:r>
    </w:p>
    <w:p w14:paraId="3A899FC2" w14:textId="77777777" w:rsidR="000B7E5A" w:rsidRPr="002E5DE5" w:rsidRDefault="000B7E5A" w:rsidP="000B7E5A">
      <w:pPr>
        <w:pStyle w:val="Ttulo1"/>
        <w:jc w:val="center"/>
        <w:rPr>
          <w:b w:val="0"/>
          <w:bCs w:val="0"/>
          <w:sz w:val="24"/>
          <w:szCs w:val="24"/>
        </w:rPr>
      </w:pPr>
      <w:r>
        <w:rPr>
          <w:noProof/>
        </w:rPr>
        <w:drawing>
          <wp:inline distT="0" distB="0" distL="0" distR="0" wp14:anchorId="33BA13BA" wp14:editId="04938CA2">
            <wp:extent cx="2684834" cy="1682865"/>
            <wp:effectExtent l="76200" t="76200" r="134620" b="1270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0374" cy="1686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C2A247" w14:textId="77777777" w:rsidR="000B7E5A"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análoga</w:t>
      </w:r>
      <w:r w:rsidRPr="002E5DE5">
        <w:rPr>
          <w:b w:val="0"/>
          <w:bCs w:val="0"/>
          <w:sz w:val="24"/>
          <w:szCs w:val="24"/>
        </w:rPr>
        <w:t>: Resulta de combinar un color primario con uno secundario y uno terciario que estén seguidos en el circulo cromático.</w:t>
      </w:r>
    </w:p>
    <w:p w14:paraId="61D85E99" w14:textId="77777777" w:rsidR="000B7E5A" w:rsidRPr="002E5DE5" w:rsidRDefault="000B7E5A" w:rsidP="000B7E5A">
      <w:pPr>
        <w:pStyle w:val="Ttulo1"/>
        <w:jc w:val="center"/>
        <w:rPr>
          <w:b w:val="0"/>
          <w:bCs w:val="0"/>
          <w:sz w:val="24"/>
          <w:szCs w:val="24"/>
        </w:rPr>
      </w:pPr>
      <w:r>
        <w:rPr>
          <w:noProof/>
        </w:rPr>
        <w:drawing>
          <wp:inline distT="0" distB="0" distL="0" distR="0" wp14:anchorId="2B86CFF6" wp14:editId="6DE4D12D">
            <wp:extent cx="2163639" cy="1879059"/>
            <wp:effectExtent l="76200" t="76200" r="141605" b="1403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7016" cy="1899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2127C">
        <w:rPr>
          <w:noProof/>
        </w:rPr>
        <w:t xml:space="preserve"> </w:t>
      </w:r>
      <w:r>
        <w:rPr>
          <w:noProof/>
        </w:rPr>
        <w:drawing>
          <wp:inline distT="0" distB="0" distL="0" distR="0" wp14:anchorId="7E39B01E" wp14:editId="06266A02">
            <wp:extent cx="2096802" cy="1861280"/>
            <wp:effectExtent l="76200" t="76200" r="132080" b="13906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3740" cy="1885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2077F" w14:textId="77777777" w:rsidR="000B7E5A"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complementaria</w:t>
      </w:r>
      <w:r w:rsidRPr="002E5DE5">
        <w:rPr>
          <w:b w:val="0"/>
          <w:bCs w:val="0"/>
          <w:sz w:val="24"/>
          <w:szCs w:val="24"/>
        </w:rPr>
        <w:t xml:space="preserve">: Consiste en combinar un color primario con un color secundario que no estén seguidos en el circulo cromático. Estos colores </w:t>
      </w:r>
      <w:proofErr w:type="spellStart"/>
      <w:r w:rsidRPr="002E5DE5">
        <w:rPr>
          <w:b w:val="0"/>
          <w:bCs w:val="0"/>
          <w:sz w:val="24"/>
          <w:szCs w:val="24"/>
        </w:rPr>
        <w:t>estan</w:t>
      </w:r>
      <w:proofErr w:type="spellEnd"/>
      <w:r w:rsidRPr="002E5DE5">
        <w:rPr>
          <w:b w:val="0"/>
          <w:bCs w:val="0"/>
          <w:sz w:val="24"/>
          <w:szCs w:val="24"/>
        </w:rPr>
        <w:t xml:space="preserve"> opuestos en el circulo.</w:t>
      </w:r>
    </w:p>
    <w:p w14:paraId="7CD66CE6" w14:textId="77777777" w:rsidR="000B7E5A" w:rsidRPr="002E5DE5" w:rsidRDefault="000B7E5A" w:rsidP="000B7E5A">
      <w:pPr>
        <w:pStyle w:val="Ttulo1"/>
        <w:jc w:val="center"/>
        <w:rPr>
          <w:b w:val="0"/>
          <w:bCs w:val="0"/>
          <w:sz w:val="24"/>
          <w:szCs w:val="24"/>
        </w:rPr>
      </w:pPr>
      <w:r>
        <w:rPr>
          <w:noProof/>
        </w:rPr>
        <w:lastRenderedPageBreak/>
        <w:drawing>
          <wp:inline distT="0" distB="0" distL="0" distR="0" wp14:anchorId="0ABD92FD" wp14:editId="25BCB998">
            <wp:extent cx="2451370" cy="1894006"/>
            <wp:effectExtent l="76200" t="76200" r="139700" b="12573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7137" cy="190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428D336" wp14:editId="3D3B9409">
            <wp:extent cx="2364481" cy="1854995"/>
            <wp:effectExtent l="76200" t="76200" r="131445" b="1263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4674" cy="188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CA49F" w14:textId="77777777" w:rsidR="000B7E5A"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triádica</w:t>
      </w:r>
      <w:r w:rsidRPr="002E5DE5">
        <w:rPr>
          <w:b w:val="0"/>
          <w:bCs w:val="0"/>
          <w:sz w:val="24"/>
          <w:szCs w:val="24"/>
        </w:rPr>
        <w:t>: Se trata de combinar tres colores que estén en el circulo cromático de forma que forman un triángulo dentro del circulo.</w:t>
      </w:r>
    </w:p>
    <w:p w14:paraId="6AE44558" w14:textId="77777777" w:rsidR="000B7E5A" w:rsidRPr="002E5DE5" w:rsidRDefault="000B7E5A" w:rsidP="000B7E5A">
      <w:pPr>
        <w:pStyle w:val="Ttulo1"/>
        <w:jc w:val="center"/>
        <w:rPr>
          <w:b w:val="0"/>
          <w:bCs w:val="0"/>
          <w:sz w:val="24"/>
          <w:szCs w:val="24"/>
        </w:rPr>
      </w:pPr>
      <w:r>
        <w:rPr>
          <w:noProof/>
        </w:rPr>
        <w:drawing>
          <wp:inline distT="0" distB="0" distL="0" distR="0" wp14:anchorId="31AAF9CF" wp14:editId="073E3A31">
            <wp:extent cx="2287621" cy="2070377"/>
            <wp:effectExtent l="76200" t="76200" r="132080" b="1397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02373" cy="20837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94B21EB" wp14:editId="52613672">
            <wp:extent cx="2238983" cy="2112621"/>
            <wp:effectExtent l="76200" t="76200" r="123825" b="135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6606" cy="212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453C26" w14:textId="77777777" w:rsidR="000B7E5A" w:rsidRPr="002E5DE5" w:rsidRDefault="000B7E5A" w:rsidP="000B7E5A">
      <w:pPr>
        <w:pStyle w:val="Ttulo1"/>
        <w:rPr>
          <w:b w:val="0"/>
          <w:bCs w:val="0"/>
          <w:sz w:val="24"/>
          <w:szCs w:val="24"/>
        </w:rPr>
      </w:pPr>
      <w:r w:rsidRPr="002E5DE5">
        <w:rPr>
          <w:b w:val="0"/>
          <w:bCs w:val="0"/>
          <w:sz w:val="24"/>
          <w:szCs w:val="24"/>
        </w:rPr>
        <w:t xml:space="preserve">• </w:t>
      </w:r>
      <w:r w:rsidRPr="002E5DE5">
        <w:rPr>
          <w:sz w:val="24"/>
          <w:szCs w:val="24"/>
        </w:rPr>
        <w:t>Combinación tétrada</w:t>
      </w:r>
      <w:r w:rsidRPr="002E5DE5">
        <w:rPr>
          <w:b w:val="0"/>
          <w:bCs w:val="0"/>
          <w:sz w:val="24"/>
          <w:szCs w:val="24"/>
        </w:rPr>
        <w:t>: Combinamos 4 colores elegidos al formar un rectángulo dentro del circulo cromático. Se eligen dos primarios y dos secundarios.</w:t>
      </w:r>
    </w:p>
    <w:p w14:paraId="45216F52" w14:textId="77777777" w:rsidR="000B7E5A" w:rsidRDefault="000B7E5A" w:rsidP="000B7E5A">
      <w:pPr>
        <w:pStyle w:val="Ttulo1"/>
        <w:jc w:val="center"/>
        <w:rPr>
          <w:b w:val="0"/>
          <w:bCs w:val="0"/>
          <w:sz w:val="24"/>
          <w:szCs w:val="24"/>
        </w:rPr>
      </w:pPr>
      <w:r>
        <w:rPr>
          <w:noProof/>
        </w:rPr>
        <w:drawing>
          <wp:inline distT="0" distB="0" distL="0" distR="0" wp14:anchorId="767299D7" wp14:editId="2584B28F">
            <wp:extent cx="2472446" cy="2057400"/>
            <wp:effectExtent l="76200" t="76200" r="137795" b="133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3864" cy="2091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87DBF"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76BCE3DF"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24"/>
          <w:szCs w:val="24"/>
          <w:lang w:eastAsia="es-CO"/>
        </w:rPr>
      </w:pPr>
      <w:proofErr w:type="spellStart"/>
      <w:r>
        <w:rPr>
          <w:rFonts w:ascii="Times New Roman" w:eastAsia="Times New Roman" w:hAnsi="Times New Roman" w:cs="Times New Roman"/>
          <w:b/>
          <w:bCs/>
          <w:sz w:val="24"/>
          <w:szCs w:val="24"/>
          <w:lang w:eastAsia="es-CO"/>
        </w:rPr>
        <w:t>Pagina</w:t>
      </w:r>
      <w:proofErr w:type="spellEnd"/>
      <w:r>
        <w:rPr>
          <w:rFonts w:ascii="Times New Roman" w:eastAsia="Times New Roman" w:hAnsi="Times New Roman" w:cs="Times New Roman"/>
          <w:b/>
          <w:bCs/>
          <w:sz w:val="24"/>
          <w:szCs w:val="24"/>
          <w:lang w:eastAsia="es-CO"/>
        </w:rPr>
        <w:t xml:space="preserve"> de paleta de colores.</w:t>
      </w:r>
    </w:p>
    <w:p w14:paraId="477ED9E6"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687A1801" w14:textId="77777777" w:rsidR="000B7E5A" w:rsidRPr="004620DE" w:rsidRDefault="00EC3077"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79" w:history="1">
        <w:r w:rsidR="000B7E5A" w:rsidRPr="004620DE">
          <w:rPr>
            <w:rStyle w:val="Hipervnculo"/>
            <w:rFonts w:ascii="Times New Roman" w:eastAsia="Times New Roman" w:hAnsi="Times New Roman" w:cs="Times New Roman"/>
            <w:b/>
            <w:bCs/>
            <w:sz w:val="36"/>
            <w:szCs w:val="36"/>
            <w:lang w:eastAsia="es-CO"/>
          </w:rPr>
          <w:t>https://color.adobe.com/es/create/color-wheel</w:t>
        </w:r>
      </w:hyperlink>
    </w:p>
    <w:p w14:paraId="2EF7DB32"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75A0D82A"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3691BCA4"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0FFEC350"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3B977E79" w14:textId="77777777" w:rsidR="000B7E5A" w:rsidRDefault="000B7E5A" w:rsidP="000B7E5A">
      <w:pPr>
        <w:spacing w:before="100" w:beforeAutospacing="1" w:after="100" w:afterAutospacing="1" w:line="240" w:lineRule="auto"/>
        <w:rPr>
          <w:rFonts w:ascii="Times New Roman" w:eastAsia="Times New Roman" w:hAnsi="Times New Roman" w:cs="Times New Roman"/>
          <w:b/>
          <w:bCs/>
          <w:sz w:val="24"/>
          <w:szCs w:val="24"/>
          <w:lang w:eastAsia="es-CO"/>
        </w:rPr>
      </w:pPr>
    </w:p>
    <w:p w14:paraId="3DDBBA74" w14:textId="77777777" w:rsidR="000B7E5A" w:rsidRPr="004620DE"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b/>
          <w:bCs/>
          <w:sz w:val="24"/>
          <w:szCs w:val="24"/>
          <w:lang w:eastAsia="es-CO"/>
        </w:rPr>
        <w:t xml:space="preserve">Cuando ponemos colores en CSS </w:t>
      </w:r>
      <w:proofErr w:type="spellStart"/>
      <w:r w:rsidRPr="004620DE">
        <w:rPr>
          <w:rFonts w:ascii="Times New Roman" w:eastAsia="Times New Roman" w:hAnsi="Times New Roman" w:cs="Times New Roman"/>
          <w:b/>
          <w:bCs/>
          <w:sz w:val="24"/>
          <w:szCs w:val="24"/>
          <w:lang w:eastAsia="es-CO"/>
        </w:rPr>
        <w:t>ulilzamos</w:t>
      </w:r>
      <w:proofErr w:type="spellEnd"/>
      <w:r w:rsidRPr="004620DE">
        <w:rPr>
          <w:rFonts w:ascii="Times New Roman" w:eastAsia="Times New Roman" w:hAnsi="Times New Roman" w:cs="Times New Roman"/>
          <w:b/>
          <w:bCs/>
          <w:sz w:val="24"/>
          <w:szCs w:val="24"/>
          <w:lang w:eastAsia="es-CO"/>
        </w:rPr>
        <w:t xml:space="preserve"> RGB, RGBA o hexadecimales</w:t>
      </w:r>
    </w:p>
    <w:p w14:paraId="318CCD75" w14:textId="77777777" w:rsidR="000B7E5A" w:rsidRPr="004620DE" w:rsidRDefault="000B7E5A" w:rsidP="000B7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RGB y RGBA</w:t>
      </w:r>
    </w:p>
    <w:p w14:paraId="01B2C8C4" w14:textId="77777777" w:rsidR="000B7E5A" w:rsidRPr="004620DE"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b/>
          <w:bCs/>
          <w:sz w:val="24"/>
          <w:szCs w:val="24"/>
          <w:lang w:eastAsia="es-CO"/>
        </w:rPr>
        <w:t>RGB</w:t>
      </w:r>
      <w:r w:rsidRPr="004620DE">
        <w:rPr>
          <w:rFonts w:ascii="Times New Roman" w:eastAsia="Times New Roman" w:hAnsi="Times New Roman" w:cs="Times New Roman"/>
          <w:sz w:val="24"/>
          <w:szCs w:val="24"/>
          <w:lang w:eastAsia="es-CO"/>
        </w:rPr>
        <w:t xml:space="preserve"> significa: </w:t>
      </w:r>
      <w:r w:rsidRPr="004620DE">
        <w:rPr>
          <w:rFonts w:ascii="Times New Roman" w:eastAsia="Times New Roman" w:hAnsi="Times New Roman" w:cs="Times New Roman"/>
          <w:b/>
          <w:bCs/>
          <w:sz w:val="24"/>
          <w:szCs w:val="24"/>
          <w:lang w:eastAsia="es-CO"/>
        </w:rPr>
        <w:t>RED</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GREEN</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BLUE</w:t>
      </w:r>
      <w:r w:rsidRPr="004620DE">
        <w:rPr>
          <w:rFonts w:ascii="Times New Roman" w:eastAsia="Times New Roman" w:hAnsi="Times New Roman" w:cs="Times New Roman"/>
          <w:sz w:val="24"/>
          <w:szCs w:val="24"/>
          <w:lang w:eastAsia="es-CO"/>
        </w:rPr>
        <w:br/>
      </w:r>
      <w:r w:rsidRPr="004620DE">
        <w:rPr>
          <w:rFonts w:ascii="Times New Roman" w:eastAsia="Times New Roman" w:hAnsi="Times New Roman" w:cs="Times New Roman"/>
          <w:b/>
          <w:bCs/>
          <w:sz w:val="24"/>
          <w:szCs w:val="24"/>
          <w:lang w:eastAsia="es-CO"/>
        </w:rPr>
        <w:t>RGBA</w:t>
      </w:r>
      <w:r w:rsidRPr="004620DE">
        <w:rPr>
          <w:rFonts w:ascii="Times New Roman" w:eastAsia="Times New Roman" w:hAnsi="Times New Roman" w:cs="Times New Roman"/>
          <w:sz w:val="24"/>
          <w:szCs w:val="24"/>
          <w:lang w:eastAsia="es-CO"/>
        </w:rPr>
        <w:t xml:space="preserve"> significa: </w:t>
      </w:r>
      <w:r w:rsidRPr="004620DE">
        <w:rPr>
          <w:rFonts w:ascii="Times New Roman" w:eastAsia="Times New Roman" w:hAnsi="Times New Roman" w:cs="Times New Roman"/>
          <w:b/>
          <w:bCs/>
          <w:sz w:val="24"/>
          <w:szCs w:val="24"/>
          <w:lang w:eastAsia="es-CO"/>
        </w:rPr>
        <w:t>RED</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GREEN</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BLUE</w:t>
      </w:r>
      <w:r w:rsidRPr="004620DE">
        <w:rPr>
          <w:rFonts w:ascii="Times New Roman" w:eastAsia="Times New Roman" w:hAnsi="Times New Roman" w:cs="Times New Roman"/>
          <w:sz w:val="24"/>
          <w:szCs w:val="24"/>
          <w:lang w:eastAsia="es-CO"/>
        </w:rPr>
        <w:t>—</w:t>
      </w:r>
      <w:r w:rsidRPr="004620DE">
        <w:rPr>
          <w:rFonts w:ascii="Times New Roman" w:eastAsia="Times New Roman" w:hAnsi="Times New Roman" w:cs="Times New Roman"/>
          <w:b/>
          <w:bCs/>
          <w:sz w:val="24"/>
          <w:szCs w:val="24"/>
          <w:lang w:eastAsia="es-CO"/>
        </w:rPr>
        <w:t>ALPHA(Opacidad)</w:t>
      </w:r>
    </w:p>
    <w:p w14:paraId="42CCB0B7" w14:textId="77777777" w:rsidR="000B7E5A" w:rsidRPr="004620DE" w:rsidRDefault="000B7E5A" w:rsidP="000B7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Los hexadecimales</w:t>
      </w:r>
    </w:p>
    <w:p w14:paraId="41A42816" w14:textId="77777777" w:rsidR="000B7E5A" w:rsidRPr="004620DE"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Son un grupo de 6 caracteres (números y letras) que representan un color.</w:t>
      </w:r>
      <w:r w:rsidRPr="004620DE">
        <w:rPr>
          <w:rFonts w:ascii="Times New Roman" w:eastAsia="Times New Roman" w:hAnsi="Times New Roman" w:cs="Times New Roman"/>
          <w:sz w:val="24"/>
          <w:szCs w:val="24"/>
          <w:lang w:eastAsia="es-CO"/>
        </w:rPr>
        <w:br/>
        <w:t>Esos 6 caracteres se agrupan en grupos de 2: el primer grupo representa el rojo, el segundo el color verde y el tercero el color azul.</w:t>
      </w:r>
    </w:p>
    <w:p w14:paraId="51A2A909" w14:textId="77777777" w:rsidR="000B7E5A" w:rsidRPr="004620DE" w:rsidRDefault="000B7E5A" w:rsidP="000B7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ab/>
      </w:r>
      <w:r w:rsidRPr="004620DE">
        <w:rPr>
          <w:rFonts w:ascii="Courier New" w:eastAsia="Times New Roman" w:hAnsi="Courier New" w:cs="Courier New"/>
          <w:sz w:val="20"/>
          <w:szCs w:val="20"/>
          <w:lang w:eastAsia="es-CO"/>
        </w:rPr>
        <w:tab/>
        <w:t xml:space="preserve">Los números y letras </w:t>
      </w:r>
      <w:proofErr w:type="gramStart"/>
      <w:r w:rsidRPr="004620DE">
        <w:rPr>
          <w:rFonts w:ascii="Courier New" w:eastAsia="Times New Roman" w:hAnsi="Courier New" w:cs="Courier New"/>
          <w:sz w:val="20"/>
          <w:szCs w:val="20"/>
          <w:lang w:eastAsia="es-CO"/>
        </w:rPr>
        <w:t>de los hexadecimal</w:t>
      </w:r>
      <w:proofErr w:type="gramEnd"/>
      <w:r w:rsidRPr="004620DE">
        <w:rPr>
          <w:rFonts w:ascii="Courier New" w:eastAsia="Times New Roman" w:hAnsi="Courier New" w:cs="Courier New"/>
          <w:sz w:val="20"/>
          <w:szCs w:val="20"/>
          <w:lang w:eastAsia="es-CO"/>
        </w:rPr>
        <w:t>.</w:t>
      </w:r>
    </w:p>
    <w:p w14:paraId="683B9E53" w14:textId="77777777" w:rsidR="000B7E5A" w:rsidRPr="004620DE"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Para crear un color hexadecimal podemos utilizar los siguientes caracteres:</w:t>
      </w:r>
    </w:p>
    <w:p w14:paraId="5235D11C" w14:textId="77777777" w:rsidR="000B7E5A" w:rsidRPr="004620DE" w:rsidRDefault="000B7E5A" w:rsidP="000B7E5A">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0 1 2 3 4 5 6 7 8 9 A B C D E F</w:t>
      </w:r>
      <w:r w:rsidRPr="004620DE">
        <w:rPr>
          <w:rFonts w:ascii="Times New Roman" w:eastAsia="Times New Roman" w:hAnsi="Times New Roman" w:cs="Times New Roman"/>
          <w:sz w:val="24"/>
          <w:szCs w:val="24"/>
          <w:lang w:eastAsia="es-CO"/>
        </w:rPr>
        <w:br/>
        <w:t>Los números y letras representan la intensidad del color, entre más a la izquierda, menos intenso el color, entre más a la derecha, más intenso el color.</w:t>
      </w:r>
      <w:r w:rsidRPr="004620DE">
        <w:rPr>
          <w:rFonts w:ascii="Times New Roman" w:eastAsia="Times New Roman" w:hAnsi="Times New Roman" w:cs="Times New Roman"/>
          <w:sz w:val="24"/>
          <w:szCs w:val="24"/>
          <w:lang w:eastAsia="es-CO"/>
        </w:rPr>
        <w:br/>
        <w:t>Con esto podemos crear diferentes intensidades de un color, por ejemplo:</w:t>
      </w:r>
    </w:p>
    <w:p w14:paraId="75A3FBC8" w14:textId="77777777" w:rsidR="000B7E5A" w:rsidRPr="004620DE" w:rsidRDefault="000B7E5A" w:rsidP="000B7E5A">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 xml:space="preserve">  #27ECC0</w:t>
      </w:r>
    </w:p>
    <w:p w14:paraId="2EFF14FA" w14:textId="77777777" w:rsidR="000B7E5A"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Este hexadecimal tiene una intensidad de rojo 27, una intensidad de verde EC y una intensidad de azul C0.</w:t>
      </w:r>
    </w:p>
    <w:p w14:paraId="0AD49543" w14:textId="77777777" w:rsidR="000B7E5A"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p>
    <w:p w14:paraId="186EE809" w14:textId="77777777" w:rsidR="000B7E5A"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p>
    <w:p w14:paraId="71C859B0" w14:textId="77777777" w:rsidR="000B7E5A" w:rsidRDefault="000B7E5A" w:rsidP="000B7E5A">
      <w:pPr>
        <w:pStyle w:val="Ttulo1"/>
      </w:pPr>
      <w:r>
        <w:t>Tipografía.</w:t>
      </w:r>
    </w:p>
    <w:p w14:paraId="2E25AC86" w14:textId="77777777" w:rsidR="000B7E5A" w:rsidRPr="00387F96" w:rsidRDefault="000B7E5A" w:rsidP="000B7E5A">
      <w:pPr>
        <w:pStyle w:val="Ttulo1"/>
        <w:rPr>
          <w:b w:val="0"/>
          <w:bCs w:val="0"/>
          <w:sz w:val="24"/>
          <w:szCs w:val="24"/>
        </w:rPr>
      </w:pPr>
      <w:r w:rsidRPr="00387F96">
        <w:rPr>
          <w:b w:val="0"/>
          <w:bCs w:val="0"/>
          <w:sz w:val="24"/>
          <w:szCs w:val="24"/>
        </w:rPr>
        <w:t>Otra de las cosas esenciales en una aplicación es el tipo de letra.</w:t>
      </w:r>
    </w:p>
    <w:p w14:paraId="7658669F" w14:textId="77777777" w:rsidR="000B7E5A" w:rsidRPr="004620DE" w:rsidRDefault="000B7E5A" w:rsidP="000B7E5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EC2EFB0" wp14:editId="477227AD">
            <wp:extent cx="3638145" cy="2694389"/>
            <wp:effectExtent l="76200" t="76200" r="133985" b="12509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4830" cy="269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5C8B7" w14:textId="77777777" w:rsidR="000B7E5A" w:rsidRDefault="000B7E5A" w:rsidP="000B7E5A">
      <w:pPr>
        <w:pStyle w:val="Ttulo1"/>
        <w:rPr>
          <w:sz w:val="32"/>
          <w:szCs w:val="32"/>
        </w:rPr>
      </w:pPr>
    </w:p>
    <w:p w14:paraId="33D1DE23" w14:textId="77777777" w:rsidR="000B7E5A" w:rsidRDefault="000B7E5A" w:rsidP="000B7E5A">
      <w:pPr>
        <w:pStyle w:val="Ttulo1"/>
        <w:rPr>
          <w:sz w:val="32"/>
          <w:szCs w:val="32"/>
        </w:rPr>
      </w:pPr>
      <w:r>
        <w:rPr>
          <w:sz w:val="32"/>
          <w:szCs w:val="32"/>
        </w:rPr>
        <w:t>Tipos de Fuente:</w:t>
      </w:r>
    </w:p>
    <w:p w14:paraId="1543AD66" w14:textId="77777777" w:rsidR="000B7E5A" w:rsidRDefault="000B7E5A" w:rsidP="000B7E5A">
      <w:pPr>
        <w:pStyle w:val="Ttulo1"/>
        <w:jc w:val="center"/>
        <w:rPr>
          <w:b w:val="0"/>
          <w:bCs w:val="0"/>
          <w:sz w:val="24"/>
          <w:szCs w:val="24"/>
        </w:rPr>
      </w:pPr>
      <w:r>
        <w:rPr>
          <w:noProof/>
        </w:rPr>
        <w:drawing>
          <wp:inline distT="0" distB="0" distL="0" distR="0" wp14:anchorId="0168F1B1" wp14:editId="320CBE9C">
            <wp:extent cx="4106694" cy="2740398"/>
            <wp:effectExtent l="76200" t="76200" r="141605" b="136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0015" cy="2742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FDCDF" w14:textId="77777777" w:rsidR="000B7E5A" w:rsidRDefault="000B7E5A" w:rsidP="000B7E5A">
      <w:pPr>
        <w:pStyle w:val="Ttulo1"/>
        <w:jc w:val="center"/>
        <w:rPr>
          <w:b w:val="0"/>
          <w:bCs w:val="0"/>
          <w:sz w:val="24"/>
          <w:szCs w:val="24"/>
        </w:rPr>
      </w:pPr>
      <w:r>
        <w:rPr>
          <w:noProof/>
        </w:rPr>
        <w:lastRenderedPageBreak/>
        <w:drawing>
          <wp:inline distT="0" distB="0" distL="0" distR="0" wp14:anchorId="2DF94010" wp14:editId="4E1B7F8A">
            <wp:extent cx="4096966" cy="2821646"/>
            <wp:effectExtent l="76200" t="76200" r="132715" b="131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4899" cy="282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94767" w14:textId="77777777" w:rsidR="000B7E5A" w:rsidRDefault="000B7E5A" w:rsidP="000B7E5A">
      <w:pPr>
        <w:pStyle w:val="Ttulo1"/>
        <w:jc w:val="center"/>
        <w:rPr>
          <w:b w:val="0"/>
          <w:bCs w:val="0"/>
          <w:sz w:val="24"/>
          <w:szCs w:val="24"/>
        </w:rPr>
      </w:pPr>
      <w:r>
        <w:rPr>
          <w:noProof/>
        </w:rPr>
        <w:drawing>
          <wp:inline distT="0" distB="0" distL="0" distR="0" wp14:anchorId="0FF8AB89" wp14:editId="51D97332">
            <wp:extent cx="4213698" cy="3045055"/>
            <wp:effectExtent l="76200" t="76200" r="130175" b="136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3006" cy="3051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2525F0" w14:textId="77777777" w:rsidR="000B7E5A" w:rsidRDefault="000B7E5A" w:rsidP="000B7E5A">
      <w:pPr>
        <w:pStyle w:val="Ttulo1"/>
        <w:rPr>
          <w:b w:val="0"/>
          <w:bCs w:val="0"/>
          <w:sz w:val="24"/>
          <w:szCs w:val="24"/>
        </w:rPr>
      </w:pPr>
      <w:r>
        <w:rPr>
          <w:b w:val="0"/>
          <w:bCs w:val="0"/>
          <w:sz w:val="24"/>
          <w:szCs w:val="24"/>
        </w:rPr>
        <w:t>Es importante definir estas características estándar de nuestro sitio en el CSS.</w:t>
      </w:r>
    </w:p>
    <w:p w14:paraId="392D5B21" w14:textId="77777777" w:rsidR="000B7E5A" w:rsidRDefault="000B7E5A" w:rsidP="000B7E5A">
      <w:pPr>
        <w:pStyle w:val="Ttulo1"/>
        <w:jc w:val="center"/>
        <w:rPr>
          <w:b w:val="0"/>
          <w:bCs w:val="0"/>
          <w:sz w:val="24"/>
          <w:szCs w:val="24"/>
        </w:rPr>
      </w:pPr>
      <w:r>
        <w:rPr>
          <w:noProof/>
        </w:rPr>
        <w:lastRenderedPageBreak/>
        <w:drawing>
          <wp:inline distT="0" distB="0" distL="0" distR="0" wp14:anchorId="1E25297F" wp14:editId="12B5A8EF">
            <wp:extent cx="5612130" cy="381889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818890"/>
                    </a:xfrm>
                    <a:prstGeom prst="rect">
                      <a:avLst/>
                    </a:prstGeom>
                  </pic:spPr>
                </pic:pic>
              </a:graphicData>
            </a:graphic>
          </wp:inline>
        </w:drawing>
      </w:r>
    </w:p>
    <w:p w14:paraId="1C0DCD0B" w14:textId="77777777" w:rsidR="000B7E5A" w:rsidRDefault="000B7E5A" w:rsidP="000B7E5A">
      <w:pPr>
        <w:pStyle w:val="Ttulo1"/>
        <w:jc w:val="center"/>
        <w:rPr>
          <w:b w:val="0"/>
          <w:bCs w:val="0"/>
          <w:sz w:val="24"/>
          <w:szCs w:val="24"/>
        </w:rPr>
      </w:pPr>
    </w:p>
    <w:p w14:paraId="587FE07B" w14:textId="77777777" w:rsidR="000B7E5A" w:rsidRDefault="000B7E5A" w:rsidP="000B7E5A">
      <w:pPr>
        <w:pStyle w:val="Ttulo1"/>
      </w:pPr>
    </w:p>
    <w:p w14:paraId="3CD3C572" w14:textId="261B5B9D" w:rsidR="000B7E5A" w:rsidRDefault="002B0BDF" w:rsidP="002B0BDF">
      <w:pPr>
        <w:pStyle w:val="Ttulo1"/>
        <w:jc w:val="center"/>
      </w:pPr>
      <w:proofErr w:type="spellStart"/>
      <w:r>
        <w:t>Pagina</w:t>
      </w:r>
      <w:proofErr w:type="spellEnd"/>
      <w:r>
        <w:t xml:space="preserve"> de fuentes.</w:t>
      </w:r>
    </w:p>
    <w:p w14:paraId="234A7C6F" w14:textId="5D7A56A3" w:rsidR="000B7E5A" w:rsidRPr="002B0BDF" w:rsidRDefault="002B0BDF" w:rsidP="002B0BDF">
      <w:pPr>
        <w:pStyle w:val="Ttulo1"/>
        <w:jc w:val="center"/>
        <w:rPr>
          <w:b w:val="0"/>
          <w:bCs w:val="0"/>
          <w:i/>
          <w:iCs/>
        </w:rPr>
      </w:pPr>
      <w:r w:rsidRPr="002B0BDF">
        <w:rPr>
          <w:b w:val="0"/>
          <w:bCs w:val="0"/>
          <w:i/>
          <w:iCs/>
          <w:highlight w:val="yellow"/>
        </w:rPr>
        <w:t>https://fontawesome.com/</w:t>
      </w:r>
    </w:p>
    <w:p w14:paraId="7B9475E1" w14:textId="77777777" w:rsidR="000B7E5A" w:rsidRDefault="000B7E5A" w:rsidP="000B7E5A">
      <w:pPr>
        <w:pStyle w:val="Ttulo1"/>
      </w:pPr>
    </w:p>
    <w:p w14:paraId="097B247D" w14:textId="77777777" w:rsidR="000B7E5A" w:rsidRDefault="000B7E5A" w:rsidP="000B7E5A">
      <w:pPr>
        <w:pStyle w:val="Ttulo1"/>
      </w:pPr>
    </w:p>
    <w:p w14:paraId="54338AAD" w14:textId="77777777" w:rsidR="000B7E5A" w:rsidRDefault="000B7E5A" w:rsidP="000B7E5A">
      <w:pPr>
        <w:pStyle w:val="Ttulo1"/>
      </w:pPr>
    </w:p>
    <w:p w14:paraId="585C02B0" w14:textId="77777777" w:rsidR="000B7E5A" w:rsidRDefault="000B7E5A" w:rsidP="000B7E5A">
      <w:pPr>
        <w:pStyle w:val="Ttulo1"/>
      </w:pPr>
    </w:p>
    <w:p w14:paraId="5CDFECBB" w14:textId="77777777" w:rsidR="000B7E5A" w:rsidRDefault="000B7E5A" w:rsidP="000B7E5A">
      <w:pPr>
        <w:pStyle w:val="Ttulo1"/>
      </w:pPr>
    </w:p>
    <w:p w14:paraId="1589B720" w14:textId="77777777" w:rsidR="000B7E5A" w:rsidRDefault="000B7E5A" w:rsidP="000B7E5A">
      <w:pPr>
        <w:pStyle w:val="Ttulo1"/>
      </w:pPr>
      <w:r>
        <w:t xml:space="preserve">Layout y sistemas de grillas. </w:t>
      </w:r>
    </w:p>
    <w:p w14:paraId="5F42FD65" w14:textId="77777777" w:rsidR="000B7E5A" w:rsidRPr="00515A01"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515A01">
        <w:rPr>
          <w:rFonts w:ascii="Times New Roman" w:eastAsia="Times New Roman" w:hAnsi="Times New Roman" w:cs="Times New Roman"/>
          <w:sz w:val="24"/>
          <w:szCs w:val="24"/>
          <w:lang w:eastAsia="es-CO"/>
        </w:rPr>
        <w:t>Es un sistema de columnas creado por nosotros de acuerdo a las necesidades para ajustar nuestros elementos y componentes.</w:t>
      </w:r>
      <w:r w:rsidRPr="00515A01">
        <w:rPr>
          <w:rFonts w:ascii="Times New Roman" w:eastAsia="Times New Roman" w:hAnsi="Times New Roman" w:cs="Times New Roman"/>
          <w:sz w:val="24"/>
          <w:szCs w:val="24"/>
          <w:lang w:eastAsia="es-CO"/>
        </w:rPr>
        <w:br/>
        <w:t>La mejor herramienta de CSS para crear una grilla es Grid.</w:t>
      </w:r>
      <w:r w:rsidRPr="00515A01">
        <w:rPr>
          <w:rFonts w:ascii="Times New Roman" w:eastAsia="Times New Roman" w:hAnsi="Times New Roman" w:cs="Times New Roman"/>
          <w:sz w:val="24"/>
          <w:szCs w:val="24"/>
          <w:lang w:eastAsia="es-CO"/>
        </w:rPr>
        <w:br/>
      </w:r>
      <w:proofErr w:type="spellStart"/>
      <w:r w:rsidRPr="00515A01">
        <w:rPr>
          <w:rFonts w:ascii="Times New Roman" w:eastAsia="Times New Roman" w:hAnsi="Times New Roman" w:cs="Times New Roman"/>
          <w:sz w:val="24"/>
          <w:szCs w:val="24"/>
          <w:lang w:eastAsia="es-CO"/>
        </w:rPr>
        <w:t>Sass</w:t>
      </w:r>
      <w:proofErr w:type="spellEnd"/>
      <w:r w:rsidRPr="00515A01">
        <w:rPr>
          <w:rFonts w:ascii="Times New Roman" w:eastAsia="Times New Roman" w:hAnsi="Times New Roman" w:cs="Times New Roman"/>
          <w:sz w:val="24"/>
          <w:szCs w:val="24"/>
          <w:lang w:eastAsia="es-CO"/>
        </w:rPr>
        <w:t xml:space="preserve"> es un </w:t>
      </w:r>
      <w:proofErr w:type="spellStart"/>
      <w:proofErr w:type="gramStart"/>
      <w:r w:rsidRPr="00515A01">
        <w:rPr>
          <w:rFonts w:ascii="Times New Roman" w:eastAsia="Times New Roman" w:hAnsi="Times New Roman" w:cs="Times New Roman"/>
          <w:sz w:val="24"/>
          <w:szCs w:val="24"/>
          <w:lang w:eastAsia="es-CO"/>
        </w:rPr>
        <w:t>pre-procesador</w:t>
      </w:r>
      <w:proofErr w:type="spellEnd"/>
      <w:proofErr w:type="gramEnd"/>
      <w:r w:rsidRPr="00515A01">
        <w:rPr>
          <w:rFonts w:ascii="Times New Roman" w:eastAsia="Times New Roman" w:hAnsi="Times New Roman" w:cs="Times New Roman"/>
          <w:sz w:val="24"/>
          <w:szCs w:val="24"/>
          <w:lang w:eastAsia="es-CO"/>
        </w:rPr>
        <w:t xml:space="preserve"> de CSS te ayuda a escribir CSS de una manera más rápida y más fácil.</w:t>
      </w:r>
      <w:r w:rsidRPr="00515A01">
        <w:rPr>
          <w:rFonts w:ascii="Times New Roman" w:eastAsia="Times New Roman" w:hAnsi="Times New Roman" w:cs="Times New Roman"/>
          <w:sz w:val="24"/>
          <w:szCs w:val="24"/>
          <w:lang w:eastAsia="es-CO"/>
        </w:rPr>
        <w:br/>
      </w:r>
      <w:proofErr w:type="spellStart"/>
      <w:r w:rsidRPr="00515A01">
        <w:rPr>
          <w:rFonts w:ascii="Times New Roman" w:eastAsia="Times New Roman" w:hAnsi="Times New Roman" w:cs="Times New Roman"/>
          <w:sz w:val="24"/>
          <w:szCs w:val="24"/>
          <w:lang w:eastAsia="es-CO"/>
        </w:rPr>
        <w:t>Mixin</w:t>
      </w:r>
      <w:proofErr w:type="spellEnd"/>
      <w:r w:rsidRPr="00515A01">
        <w:rPr>
          <w:rFonts w:ascii="Times New Roman" w:eastAsia="Times New Roman" w:hAnsi="Times New Roman" w:cs="Times New Roman"/>
          <w:sz w:val="24"/>
          <w:szCs w:val="24"/>
          <w:lang w:eastAsia="es-CO"/>
        </w:rPr>
        <w:t xml:space="preserve"> es una clase que tiene dentro del </w:t>
      </w:r>
      <w:proofErr w:type="spellStart"/>
      <w:r w:rsidRPr="00515A01">
        <w:rPr>
          <w:rFonts w:ascii="Times New Roman" w:eastAsia="Times New Roman" w:hAnsi="Times New Roman" w:cs="Times New Roman"/>
          <w:sz w:val="24"/>
          <w:szCs w:val="24"/>
          <w:lang w:eastAsia="es-CO"/>
        </w:rPr>
        <w:t>pre-procesador</w:t>
      </w:r>
      <w:proofErr w:type="spellEnd"/>
      <w:r w:rsidRPr="00515A01">
        <w:rPr>
          <w:rFonts w:ascii="Times New Roman" w:eastAsia="Times New Roman" w:hAnsi="Times New Roman" w:cs="Times New Roman"/>
          <w:sz w:val="24"/>
          <w:szCs w:val="24"/>
          <w:lang w:eastAsia="es-CO"/>
        </w:rPr>
        <w:t xml:space="preserve">, que te ayuda a manejar mejor los </w:t>
      </w:r>
      <w:proofErr w:type="spellStart"/>
      <w:r w:rsidRPr="00515A01">
        <w:rPr>
          <w:rFonts w:ascii="Times New Roman" w:eastAsia="Times New Roman" w:hAnsi="Times New Roman" w:cs="Times New Roman"/>
          <w:sz w:val="24"/>
          <w:szCs w:val="24"/>
          <w:lang w:eastAsia="es-CO"/>
        </w:rPr>
        <w:t>Breakpoints</w:t>
      </w:r>
      <w:proofErr w:type="spellEnd"/>
      <w:r w:rsidRPr="00515A01">
        <w:rPr>
          <w:rFonts w:ascii="Times New Roman" w:eastAsia="Times New Roman" w:hAnsi="Times New Roman" w:cs="Times New Roman"/>
          <w:sz w:val="24"/>
          <w:szCs w:val="24"/>
          <w:lang w:eastAsia="es-CO"/>
        </w:rPr>
        <w:t>.</w:t>
      </w:r>
      <w:r w:rsidRPr="00515A01">
        <w:rPr>
          <w:rFonts w:ascii="Times New Roman" w:eastAsia="Times New Roman" w:hAnsi="Times New Roman" w:cs="Times New Roman"/>
          <w:sz w:val="24"/>
          <w:szCs w:val="24"/>
          <w:lang w:eastAsia="es-CO"/>
        </w:rPr>
        <w:br/>
        <w:t xml:space="preserve">Tenemos que configurar nuestros </w:t>
      </w:r>
      <w:proofErr w:type="spellStart"/>
      <w:r w:rsidRPr="00515A01">
        <w:rPr>
          <w:rFonts w:ascii="Times New Roman" w:eastAsia="Times New Roman" w:hAnsi="Times New Roman" w:cs="Times New Roman"/>
          <w:sz w:val="24"/>
          <w:szCs w:val="24"/>
          <w:lang w:eastAsia="es-CO"/>
        </w:rPr>
        <w:t>BreakPoints</w:t>
      </w:r>
      <w:proofErr w:type="spellEnd"/>
      <w:r w:rsidRPr="00515A01">
        <w:rPr>
          <w:rFonts w:ascii="Times New Roman" w:eastAsia="Times New Roman" w:hAnsi="Times New Roman" w:cs="Times New Roman"/>
          <w:sz w:val="24"/>
          <w:szCs w:val="24"/>
          <w:lang w:eastAsia="es-CO"/>
        </w:rPr>
        <w:t xml:space="preserve"> (Tipos de pantalla).</w:t>
      </w:r>
      <w:r w:rsidRPr="00515A01">
        <w:rPr>
          <w:rFonts w:ascii="Times New Roman" w:eastAsia="Times New Roman" w:hAnsi="Times New Roman" w:cs="Times New Roman"/>
          <w:sz w:val="24"/>
          <w:szCs w:val="24"/>
          <w:lang w:eastAsia="es-CO"/>
        </w:rPr>
        <w:br/>
        <w:t>• $</w:t>
      </w:r>
      <w:proofErr w:type="spellStart"/>
      <w:r w:rsidRPr="00515A01">
        <w:rPr>
          <w:rFonts w:ascii="Times New Roman" w:eastAsia="Times New Roman" w:hAnsi="Times New Roman" w:cs="Times New Roman"/>
          <w:sz w:val="24"/>
          <w:szCs w:val="24"/>
          <w:lang w:eastAsia="es-CO"/>
        </w:rPr>
        <w:t>xs</w:t>
      </w:r>
      <w:proofErr w:type="spellEnd"/>
      <w:r w:rsidRPr="00515A01">
        <w:rPr>
          <w:rFonts w:ascii="Times New Roman" w:eastAsia="Times New Roman" w:hAnsi="Times New Roman" w:cs="Times New Roman"/>
          <w:sz w:val="24"/>
          <w:szCs w:val="24"/>
          <w:lang w:eastAsia="es-CO"/>
        </w:rPr>
        <w:t>: 360px. Para móviles pequeños.</w:t>
      </w:r>
      <w:r w:rsidRPr="00515A01">
        <w:rPr>
          <w:rFonts w:ascii="Times New Roman" w:eastAsia="Times New Roman" w:hAnsi="Times New Roman" w:cs="Times New Roman"/>
          <w:sz w:val="24"/>
          <w:szCs w:val="24"/>
          <w:lang w:eastAsia="es-CO"/>
        </w:rPr>
        <w:br/>
        <w:t>• $s: 440px. Para móviles con la pantalla más grande.</w:t>
      </w:r>
      <w:r w:rsidRPr="00515A01">
        <w:rPr>
          <w:rFonts w:ascii="Times New Roman" w:eastAsia="Times New Roman" w:hAnsi="Times New Roman" w:cs="Times New Roman"/>
          <w:sz w:val="24"/>
          <w:szCs w:val="24"/>
          <w:lang w:eastAsia="es-CO"/>
        </w:rPr>
        <w:br/>
        <w:t xml:space="preserve">• $m: 768px. Para </w:t>
      </w:r>
      <w:proofErr w:type="spellStart"/>
      <w:r w:rsidRPr="00515A01">
        <w:rPr>
          <w:rFonts w:ascii="Times New Roman" w:eastAsia="Times New Roman" w:hAnsi="Times New Roman" w:cs="Times New Roman"/>
          <w:sz w:val="24"/>
          <w:szCs w:val="24"/>
          <w:lang w:eastAsia="es-CO"/>
        </w:rPr>
        <w:t>tablets</w:t>
      </w:r>
      <w:proofErr w:type="spellEnd"/>
      <w:r w:rsidRPr="00515A01">
        <w:rPr>
          <w:rFonts w:ascii="Times New Roman" w:eastAsia="Times New Roman" w:hAnsi="Times New Roman" w:cs="Times New Roman"/>
          <w:sz w:val="24"/>
          <w:szCs w:val="24"/>
          <w:lang w:eastAsia="es-CO"/>
        </w:rPr>
        <w:t>.</w:t>
      </w:r>
      <w:r w:rsidRPr="00515A01">
        <w:rPr>
          <w:rFonts w:ascii="Times New Roman" w:eastAsia="Times New Roman" w:hAnsi="Times New Roman" w:cs="Times New Roman"/>
          <w:sz w:val="24"/>
          <w:szCs w:val="24"/>
          <w:lang w:eastAsia="es-CO"/>
        </w:rPr>
        <w:br/>
        <w:t>• $l: 1280px. Para Ordenadores pantalla normal.</w:t>
      </w:r>
      <w:r w:rsidRPr="00515A01">
        <w:rPr>
          <w:rFonts w:ascii="Times New Roman" w:eastAsia="Times New Roman" w:hAnsi="Times New Roman" w:cs="Times New Roman"/>
          <w:sz w:val="24"/>
          <w:szCs w:val="24"/>
          <w:lang w:eastAsia="es-CO"/>
        </w:rPr>
        <w:br/>
        <w:t>• $</w:t>
      </w:r>
      <w:proofErr w:type="spellStart"/>
      <w:r w:rsidRPr="00515A01">
        <w:rPr>
          <w:rFonts w:ascii="Times New Roman" w:eastAsia="Times New Roman" w:hAnsi="Times New Roman" w:cs="Times New Roman"/>
          <w:sz w:val="24"/>
          <w:szCs w:val="24"/>
          <w:lang w:eastAsia="es-CO"/>
        </w:rPr>
        <w:t>xl</w:t>
      </w:r>
      <w:proofErr w:type="spellEnd"/>
      <w:r w:rsidRPr="00515A01">
        <w:rPr>
          <w:rFonts w:ascii="Times New Roman" w:eastAsia="Times New Roman" w:hAnsi="Times New Roman" w:cs="Times New Roman"/>
          <w:sz w:val="24"/>
          <w:szCs w:val="24"/>
          <w:lang w:eastAsia="es-CO"/>
        </w:rPr>
        <w:t>: 1440px. Monitores de alta calidad.</w:t>
      </w:r>
    </w:p>
    <w:p w14:paraId="2800036E" w14:textId="77777777" w:rsidR="000B7E5A" w:rsidRPr="00515A01" w:rsidRDefault="000B7E5A" w:rsidP="000B7E5A">
      <w:pPr>
        <w:spacing w:before="100" w:beforeAutospacing="1" w:after="100" w:afterAutospacing="1" w:line="240" w:lineRule="auto"/>
        <w:rPr>
          <w:rFonts w:ascii="Times New Roman" w:eastAsia="Times New Roman" w:hAnsi="Times New Roman" w:cs="Times New Roman"/>
          <w:sz w:val="24"/>
          <w:szCs w:val="24"/>
          <w:lang w:eastAsia="es-CO"/>
        </w:rPr>
      </w:pPr>
      <w:r w:rsidRPr="00515A01">
        <w:rPr>
          <w:rFonts w:ascii="Times New Roman" w:eastAsia="Times New Roman" w:hAnsi="Times New Roman" w:cs="Times New Roman"/>
          <w:sz w:val="24"/>
          <w:szCs w:val="24"/>
          <w:lang w:eastAsia="es-CO"/>
        </w:rPr>
        <w:t xml:space="preserve">Podemos usar un </w:t>
      </w:r>
      <w:proofErr w:type="spellStart"/>
      <w:r w:rsidRPr="00515A01">
        <w:rPr>
          <w:rFonts w:ascii="Times New Roman" w:eastAsia="Times New Roman" w:hAnsi="Times New Roman" w:cs="Times New Roman"/>
          <w:sz w:val="24"/>
          <w:szCs w:val="24"/>
          <w:lang w:eastAsia="es-CO"/>
        </w:rPr>
        <w:t>Mixin</w:t>
      </w:r>
      <w:proofErr w:type="spellEnd"/>
      <w:r w:rsidRPr="00515A01">
        <w:rPr>
          <w:rFonts w:ascii="Times New Roman" w:eastAsia="Times New Roman" w:hAnsi="Times New Roman" w:cs="Times New Roman"/>
          <w:sz w:val="24"/>
          <w:szCs w:val="24"/>
          <w:lang w:eastAsia="es-CO"/>
        </w:rPr>
        <w:t xml:space="preserve"> para manejar los distintos </w:t>
      </w:r>
      <w:proofErr w:type="spellStart"/>
      <w:r w:rsidRPr="00515A01">
        <w:rPr>
          <w:rFonts w:ascii="Times New Roman" w:eastAsia="Times New Roman" w:hAnsi="Times New Roman" w:cs="Times New Roman"/>
          <w:sz w:val="24"/>
          <w:szCs w:val="24"/>
          <w:lang w:eastAsia="es-CO"/>
        </w:rPr>
        <w:t>breakpoints</w:t>
      </w:r>
      <w:proofErr w:type="spellEnd"/>
      <w:r w:rsidRPr="00515A01">
        <w:rPr>
          <w:rFonts w:ascii="Times New Roman" w:eastAsia="Times New Roman" w:hAnsi="Times New Roman" w:cs="Times New Roman"/>
          <w:sz w:val="24"/>
          <w:szCs w:val="24"/>
          <w:lang w:eastAsia="es-CO"/>
        </w:rPr>
        <w:t xml:space="preserve"> más fácilmente.</w:t>
      </w:r>
      <w:r w:rsidRPr="00515A01">
        <w:rPr>
          <w:rFonts w:ascii="Times New Roman" w:eastAsia="Times New Roman" w:hAnsi="Times New Roman" w:cs="Times New Roman"/>
          <w:sz w:val="24"/>
          <w:szCs w:val="24"/>
          <w:lang w:eastAsia="es-CO"/>
        </w:rPr>
        <w:br/>
        <w:t xml:space="preserve">Después vamos a configurar nuestras variables dependiendo de los </w:t>
      </w:r>
      <w:proofErr w:type="spellStart"/>
      <w:r w:rsidRPr="00515A01">
        <w:rPr>
          <w:rFonts w:ascii="Times New Roman" w:eastAsia="Times New Roman" w:hAnsi="Times New Roman" w:cs="Times New Roman"/>
          <w:sz w:val="24"/>
          <w:szCs w:val="24"/>
          <w:lang w:eastAsia="es-CO"/>
        </w:rPr>
        <w:t>breakpoints</w:t>
      </w:r>
      <w:proofErr w:type="spellEnd"/>
      <w:r w:rsidRPr="00515A01">
        <w:rPr>
          <w:rFonts w:ascii="Times New Roman" w:eastAsia="Times New Roman" w:hAnsi="Times New Roman" w:cs="Times New Roman"/>
          <w:sz w:val="24"/>
          <w:szCs w:val="24"/>
          <w:lang w:eastAsia="es-CO"/>
        </w:rPr>
        <w:t>.</w:t>
      </w:r>
      <w:r w:rsidRPr="00515A01">
        <w:rPr>
          <w:rFonts w:ascii="Times New Roman" w:eastAsia="Times New Roman" w:hAnsi="Times New Roman" w:cs="Times New Roman"/>
          <w:sz w:val="24"/>
          <w:szCs w:val="24"/>
          <w:lang w:eastAsia="es-CO"/>
        </w:rPr>
        <w:br/>
        <w:t>–columns. Es el número de columnas que vamos a poner.</w:t>
      </w:r>
      <w:r w:rsidRPr="00515A01">
        <w:rPr>
          <w:rFonts w:ascii="Times New Roman" w:eastAsia="Times New Roman" w:hAnsi="Times New Roman" w:cs="Times New Roman"/>
          <w:sz w:val="24"/>
          <w:szCs w:val="24"/>
          <w:lang w:eastAsia="es-CO"/>
        </w:rPr>
        <w:br/>
        <w:t>–column-gap es el espacio entre las columnas.</w:t>
      </w:r>
      <w:r w:rsidRPr="00515A01">
        <w:rPr>
          <w:rFonts w:ascii="Times New Roman" w:eastAsia="Times New Roman" w:hAnsi="Times New Roman" w:cs="Times New Roman"/>
          <w:sz w:val="24"/>
          <w:szCs w:val="24"/>
          <w:lang w:eastAsia="es-CO"/>
        </w:rPr>
        <w:br/>
        <w:t>Creamos después una clase Grid para configurar cada uno de los elementos contenedores donde vamos a incluir nuestros componentes.</w:t>
      </w:r>
      <w:r w:rsidRPr="00515A01">
        <w:rPr>
          <w:rFonts w:ascii="Times New Roman" w:eastAsia="Times New Roman" w:hAnsi="Times New Roman" w:cs="Times New Roman"/>
          <w:sz w:val="24"/>
          <w:szCs w:val="24"/>
          <w:lang w:eastAsia="es-CO"/>
        </w:rPr>
        <w:br/>
        <w:t xml:space="preserve">Finalmente le añadimos un display grid, que nos permite que toda esta configuración surta efecto. Y definimos un </w:t>
      </w:r>
      <w:proofErr w:type="spellStart"/>
      <w:r w:rsidRPr="00515A01">
        <w:rPr>
          <w:rFonts w:ascii="Times New Roman" w:eastAsia="Times New Roman" w:hAnsi="Times New Roman" w:cs="Times New Roman"/>
          <w:sz w:val="24"/>
          <w:szCs w:val="24"/>
          <w:lang w:eastAsia="es-CO"/>
        </w:rPr>
        <w:t>grip</w:t>
      </w:r>
      <w:proofErr w:type="spellEnd"/>
      <w:r w:rsidRPr="00515A01">
        <w:rPr>
          <w:rFonts w:ascii="Times New Roman" w:eastAsia="Times New Roman" w:hAnsi="Times New Roman" w:cs="Times New Roman"/>
          <w:sz w:val="24"/>
          <w:szCs w:val="24"/>
          <w:lang w:eastAsia="es-CO"/>
        </w:rPr>
        <w:t>-column-gap para la distancia entre columnas y un grid-template-column que nos permite tener esta estructura.</w:t>
      </w:r>
      <w:r w:rsidRPr="00515A01">
        <w:rPr>
          <w:rFonts w:ascii="Times New Roman" w:eastAsia="Times New Roman" w:hAnsi="Times New Roman" w:cs="Times New Roman"/>
          <w:sz w:val="24"/>
          <w:szCs w:val="24"/>
          <w:lang w:eastAsia="es-CO"/>
        </w:rPr>
        <w:br/>
        <w:t>Para definir el tamaño de un componente, se pone grid-column: 1/5, donde uno es la columna donde empieza, y 5 es la columna donde termina.</w:t>
      </w:r>
    </w:p>
    <w:p w14:paraId="2390507B" w14:textId="77777777" w:rsidR="000B7E5A" w:rsidRDefault="000B7E5A" w:rsidP="000B7E5A">
      <w:pPr>
        <w:pStyle w:val="Ttulo1"/>
      </w:pPr>
      <w:r>
        <w:rPr>
          <w:noProof/>
        </w:rPr>
        <w:lastRenderedPageBreak/>
        <w:drawing>
          <wp:inline distT="0" distB="0" distL="0" distR="0" wp14:anchorId="5E1E8A5A" wp14:editId="54AE7B02">
            <wp:extent cx="5194300" cy="4786009"/>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4154" cy="4795088"/>
                    </a:xfrm>
                    <a:prstGeom prst="rect">
                      <a:avLst/>
                    </a:prstGeom>
                  </pic:spPr>
                </pic:pic>
              </a:graphicData>
            </a:graphic>
          </wp:inline>
        </w:drawing>
      </w:r>
    </w:p>
    <w:p w14:paraId="726C3707" w14:textId="77777777" w:rsidR="000B7E5A" w:rsidRDefault="000B7E5A" w:rsidP="000B7E5A">
      <w:pPr>
        <w:pStyle w:val="Ttulo1"/>
      </w:pPr>
    </w:p>
    <w:p w14:paraId="3C87F829" w14:textId="77777777" w:rsidR="000B7E5A" w:rsidRDefault="000B7E5A" w:rsidP="000B7E5A">
      <w:pPr>
        <w:pStyle w:val="Ttulo1"/>
      </w:pPr>
    </w:p>
    <w:p w14:paraId="47481708" w14:textId="77777777" w:rsidR="000B7E5A" w:rsidRDefault="000B7E5A" w:rsidP="000B7E5A">
      <w:pPr>
        <w:pStyle w:val="Ttulo1"/>
      </w:pPr>
    </w:p>
    <w:p w14:paraId="33A87B74" w14:textId="77777777" w:rsidR="000B7E5A" w:rsidRDefault="000B7E5A" w:rsidP="000B7E5A">
      <w:pPr>
        <w:pStyle w:val="Ttulo1"/>
      </w:pPr>
    </w:p>
    <w:p w14:paraId="6194DA0B" w14:textId="77777777" w:rsidR="000B7E5A" w:rsidRDefault="000B7E5A" w:rsidP="000B7E5A">
      <w:pPr>
        <w:pStyle w:val="Ttulo1"/>
      </w:pPr>
    </w:p>
    <w:p w14:paraId="267DCE16" w14:textId="77777777" w:rsidR="000B7E5A" w:rsidRDefault="000B7E5A" w:rsidP="000B7E5A">
      <w:pPr>
        <w:pStyle w:val="Ttulo1"/>
      </w:pPr>
    </w:p>
    <w:p w14:paraId="4357DFA9" w14:textId="77777777" w:rsidR="000B7E5A" w:rsidRDefault="000B7E5A" w:rsidP="000B7E5A">
      <w:pPr>
        <w:pStyle w:val="Ttulo1"/>
      </w:pPr>
    </w:p>
    <w:p w14:paraId="1D2C1CAE" w14:textId="77777777" w:rsidR="000B7E5A" w:rsidRDefault="000B7E5A" w:rsidP="000B7E5A">
      <w:pPr>
        <w:pStyle w:val="Ttulo1"/>
      </w:pPr>
      <w:proofErr w:type="spellStart"/>
      <w:r>
        <w:t>Themes</w:t>
      </w:r>
      <w:proofErr w:type="spellEnd"/>
      <w:r>
        <w:t xml:space="preserve"> y customizaciones.</w:t>
      </w:r>
    </w:p>
    <w:p w14:paraId="40550139" w14:textId="77777777" w:rsidR="000B7E5A" w:rsidRPr="007B4E21" w:rsidRDefault="000B7E5A" w:rsidP="000B7E5A">
      <w:pPr>
        <w:pStyle w:val="Ttulo1"/>
        <w:rPr>
          <w:b w:val="0"/>
          <w:bCs w:val="0"/>
          <w:sz w:val="24"/>
          <w:szCs w:val="24"/>
        </w:rPr>
      </w:pPr>
      <w:r w:rsidRPr="007B4E21">
        <w:rPr>
          <w:b w:val="0"/>
          <w:bCs w:val="0"/>
          <w:sz w:val="24"/>
          <w:szCs w:val="24"/>
        </w:rPr>
        <w:t xml:space="preserve">Otra herramienta que podemos hacer uso en nuestra aplicación </w:t>
      </w:r>
      <w:proofErr w:type="gramStart"/>
      <w:r w:rsidRPr="007B4E21">
        <w:rPr>
          <w:b w:val="0"/>
          <w:bCs w:val="0"/>
          <w:sz w:val="24"/>
          <w:szCs w:val="24"/>
        </w:rPr>
        <w:t>son</w:t>
      </w:r>
      <w:proofErr w:type="gramEnd"/>
      <w:r w:rsidRPr="007B4E21">
        <w:rPr>
          <w:b w:val="0"/>
          <w:bCs w:val="0"/>
          <w:sz w:val="24"/>
          <w:szCs w:val="24"/>
        </w:rPr>
        <w:t xml:space="preserve"> los </w:t>
      </w:r>
      <w:proofErr w:type="spellStart"/>
      <w:r w:rsidRPr="007B4E21">
        <w:rPr>
          <w:b w:val="0"/>
          <w:bCs w:val="0"/>
          <w:sz w:val="24"/>
          <w:szCs w:val="24"/>
        </w:rPr>
        <w:t>themes</w:t>
      </w:r>
      <w:proofErr w:type="spellEnd"/>
      <w:r w:rsidRPr="007B4E21">
        <w:rPr>
          <w:b w:val="0"/>
          <w:bCs w:val="0"/>
          <w:sz w:val="24"/>
          <w:szCs w:val="24"/>
        </w:rPr>
        <w:t>.</w:t>
      </w:r>
    </w:p>
    <w:p w14:paraId="181CC286" w14:textId="77777777" w:rsidR="000B7E5A" w:rsidRPr="007B4E21" w:rsidRDefault="000B7E5A" w:rsidP="000B7E5A">
      <w:pPr>
        <w:pStyle w:val="Ttulo1"/>
        <w:rPr>
          <w:b w:val="0"/>
          <w:bCs w:val="0"/>
          <w:sz w:val="24"/>
          <w:szCs w:val="24"/>
        </w:rPr>
      </w:pPr>
      <w:r w:rsidRPr="007B4E21">
        <w:rPr>
          <w:b w:val="0"/>
          <w:bCs w:val="0"/>
          <w:sz w:val="24"/>
          <w:szCs w:val="24"/>
        </w:rPr>
        <w:t xml:space="preserve">¿Qué es un </w:t>
      </w:r>
      <w:proofErr w:type="spellStart"/>
      <w:r w:rsidRPr="007B4E21">
        <w:rPr>
          <w:b w:val="0"/>
          <w:bCs w:val="0"/>
          <w:sz w:val="24"/>
          <w:szCs w:val="24"/>
        </w:rPr>
        <w:t>themes</w:t>
      </w:r>
      <w:proofErr w:type="spellEnd"/>
      <w:r w:rsidRPr="007B4E21">
        <w:rPr>
          <w:b w:val="0"/>
          <w:bCs w:val="0"/>
          <w:sz w:val="24"/>
          <w:szCs w:val="24"/>
        </w:rPr>
        <w:t xml:space="preserve">? Es una capa de color y estilos que se añade por encima de nuestra aplicación y nos permite tener distintas variaciones sin hacer cambios drásticos en nuestro código. En otras palabras, </w:t>
      </w:r>
      <w:proofErr w:type="spellStart"/>
      <w:r w:rsidRPr="007B4E21">
        <w:rPr>
          <w:b w:val="0"/>
          <w:bCs w:val="0"/>
          <w:sz w:val="24"/>
          <w:szCs w:val="24"/>
        </w:rPr>
        <w:t>theme</w:t>
      </w:r>
      <w:proofErr w:type="spellEnd"/>
      <w:r w:rsidRPr="007B4E21">
        <w:rPr>
          <w:b w:val="0"/>
          <w:bCs w:val="0"/>
          <w:sz w:val="24"/>
          <w:szCs w:val="24"/>
        </w:rPr>
        <w:t xml:space="preserve"> es un archivo donde tenemos configurado la presentación visual de toda la aplicación. Teniendo dos o más </w:t>
      </w:r>
      <w:proofErr w:type="spellStart"/>
      <w:r w:rsidRPr="007B4E21">
        <w:rPr>
          <w:b w:val="0"/>
          <w:bCs w:val="0"/>
          <w:sz w:val="24"/>
          <w:szCs w:val="24"/>
        </w:rPr>
        <w:t>theme</w:t>
      </w:r>
      <w:proofErr w:type="spellEnd"/>
      <w:r w:rsidRPr="007B4E21">
        <w:rPr>
          <w:b w:val="0"/>
          <w:bCs w:val="0"/>
          <w:sz w:val="24"/>
          <w:szCs w:val="24"/>
        </w:rPr>
        <w:t xml:space="preserve"> podremos tener dos o más presentaciones visuales.</w:t>
      </w:r>
    </w:p>
    <w:p w14:paraId="225F47DA" w14:textId="77777777" w:rsidR="000B7E5A" w:rsidRPr="007B4E21" w:rsidRDefault="000B7E5A" w:rsidP="000B7E5A">
      <w:pPr>
        <w:pStyle w:val="Ttulo1"/>
        <w:rPr>
          <w:b w:val="0"/>
          <w:bCs w:val="0"/>
          <w:sz w:val="24"/>
          <w:szCs w:val="24"/>
        </w:rPr>
      </w:pPr>
      <w:r w:rsidRPr="007B4E21">
        <w:rPr>
          <w:b w:val="0"/>
          <w:bCs w:val="0"/>
          <w:sz w:val="24"/>
          <w:szCs w:val="24"/>
        </w:rPr>
        <w:t xml:space="preserve">Para hacer los </w:t>
      </w:r>
      <w:proofErr w:type="spellStart"/>
      <w:r w:rsidRPr="007B4E21">
        <w:rPr>
          <w:b w:val="0"/>
          <w:bCs w:val="0"/>
          <w:sz w:val="24"/>
          <w:szCs w:val="24"/>
        </w:rPr>
        <w:t>themes</w:t>
      </w:r>
      <w:proofErr w:type="spellEnd"/>
      <w:r w:rsidRPr="007B4E21">
        <w:rPr>
          <w:b w:val="0"/>
          <w:bCs w:val="0"/>
          <w:sz w:val="24"/>
          <w:szCs w:val="24"/>
        </w:rPr>
        <w:t xml:space="preserve"> fácilmente podemos hacerlo por medio de variables de </w:t>
      </w:r>
      <w:proofErr w:type="spellStart"/>
      <w:r w:rsidRPr="007B4E21">
        <w:rPr>
          <w:b w:val="0"/>
          <w:bCs w:val="0"/>
          <w:sz w:val="24"/>
          <w:szCs w:val="24"/>
        </w:rPr>
        <w:t>css</w:t>
      </w:r>
      <w:proofErr w:type="spellEnd"/>
      <w:r w:rsidRPr="007B4E21">
        <w:rPr>
          <w:b w:val="0"/>
          <w:bCs w:val="0"/>
          <w:sz w:val="24"/>
          <w:szCs w:val="24"/>
        </w:rPr>
        <w:t xml:space="preserve"> o variables de </w:t>
      </w:r>
      <w:proofErr w:type="spellStart"/>
      <w:r w:rsidRPr="007B4E21">
        <w:rPr>
          <w:b w:val="0"/>
          <w:bCs w:val="0"/>
          <w:sz w:val="24"/>
          <w:szCs w:val="24"/>
        </w:rPr>
        <w:t>Sass</w:t>
      </w:r>
      <w:proofErr w:type="spellEnd"/>
      <w:r w:rsidRPr="007B4E21">
        <w:rPr>
          <w:b w:val="0"/>
          <w:bCs w:val="0"/>
          <w:sz w:val="24"/>
          <w:szCs w:val="24"/>
        </w:rPr>
        <w:t xml:space="preserve">. Las variables de </w:t>
      </w:r>
      <w:proofErr w:type="spellStart"/>
      <w:r w:rsidRPr="007B4E21">
        <w:rPr>
          <w:b w:val="0"/>
          <w:bCs w:val="0"/>
          <w:sz w:val="24"/>
          <w:szCs w:val="24"/>
        </w:rPr>
        <w:t>Sass</w:t>
      </w:r>
      <w:proofErr w:type="spellEnd"/>
      <w:r w:rsidRPr="007B4E21">
        <w:rPr>
          <w:b w:val="0"/>
          <w:bCs w:val="0"/>
          <w:sz w:val="24"/>
          <w:szCs w:val="24"/>
        </w:rPr>
        <w:t xml:space="preserve"> son más sencillas.</w:t>
      </w:r>
    </w:p>
    <w:p w14:paraId="3C544060" w14:textId="77777777" w:rsidR="000B7E5A" w:rsidRDefault="000B7E5A" w:rsidP="000B7E5A">
      <w:pPr>
        <w:pStyle w:val="Ttulo1"/>
        <w:rPr>
          <w:b w:val="0"/>
          <w:bCs w:val="0"/>
          <w:sz w:val="24"/>
          <w:szCs w:val="24"/>
        </w:rPr>
      </w:pPr>
      <w:r w:rsidRPr="007B4E21">
        <w:rPr>
          <w:b w:val="0"/>
          <w:bCs w:val="0"/>
          <w:sz w:val="24"/>
          <w:szCs w:val="24"/>
        </w:rPr>
        <w:t xml:space="preserve">Para tener varios </w:t>
      </w:r>
      <w:proofErr w:type="spellStart"/>
      <w:r w:rsidRPr="007B4E21">
        <w:rPr>
          <w:b w:val="0"/>
          <w:bCs w:val="0"/>
          <w:sz w:val="24"/>
          <w:szCs w:val="24"/>
        </w:rPr>
        <w:t>themes</w:t>
      </w:r>
      <w:proofErr w:type="spellEnd"/>
      <w:r w:rsidRPr="007B4E21">
        <w:rPr>
          <w:b w:val="0"/>
          <w:bCs w:val="0"/>
          <w:sz w:val="24"/>
          <w:szCs w:val="24"/>
        </w:rPr>
        <w:t xml:space="preserve">, se crean un archivo de </w:t>
      </w:r>
      <w:proofErr w:type="spellStart"/>
      <w:r w:rsidRPr="007B4E21">
        <w:rPr>
          <w:b w:val="0"/>
          <w:bCs w:val="0"/>
          <w:sz w:val="24"/>
          <w:szCs w:val="24"/>
        </w:rPr>
        <w:t>css</w:t>
      </w:r>
      <w:proofErr w:type="spellEnd"/>
      <w:r w:rsidRPr="007B4E21">
        <w:rPr>
          <w:b w:val="0"/>
          <w:bCs w:val="0"/>
          <w:sz w:val="24"/>
          <w:szCs w:val="24"/>
        </w:rPr>
        <w:t xml:space="preserve"> por cada </w:t>
      </w:r>
      <w:proofErr w:type="spellStart"/>
      <w:r w:rsidRPr="007B4E21">
        <w:rPr>
          <w:b w:val="0"/>
          <w:bCs w:val="0"/>
          <w:sz w:val="24"/>
          <w:szCs w:val="24"/>
        </w:rPr>
        <w:t>theme</w:t>
      </w:r>
      <w:proofErr w:type="spellEnd"/>
      <w:r w:rsidRPr="007B4E21">
        <w:rPr>
          <w:b w:val="0"/>
          <w:bCs w:val="0"/>
          <w:sz w:val="24"/>
          <w:szCs w:val="24"/>
        </w:rPr>
        <w:t xml:space="preserve">, pudiéndose intercambiar una por otra desde </w:t>
      </w:r>
      <w:proofErr w:type="gramStart"/>
      <w:r w:rsidRPr="007B4E21">
        <w:rPr>
          <w:b w:val="0"/>
          <w:bCs w:val="0"/>
          <w:sz w:val="24"/>
          <w:szCs w:val="24"/>
        </w:rPr>
        <w:t>una archivo</w:t>
      </w:r>
      <w:proofErr w:type="gramEnd"/>
      <w:r w:rsidRPr="007B4E21">
        <w:rPr>
          <w:b w:val="0"/>
          <w:bCs w:val="0"/>
          <w:sz w:val="24"/>
          <w:szCs w:val="24"/>
        </w:rPr>
        <w:t xml:space="preserve"> donde se configuran todos los archivos importados, sin tener que cambiar toda la programación de la aplicación. Simplemente con cambiar el nombre de un archivo por otro se realiza el cambio de </w:t>
      </w:r>
      <w:proofErr w:type="spellStart"/>
      <w:r w:rsidRPr="007B4E21">
        <w:rPr>
          <w:b w:val="0"/>
          <w:bCs w:val="0"/>
          <w:sz w:val="24"/>
          <w:szCs w:val="24"/>
        </w:rPr>
        <w:t>theme</w:t>
      </w:r>
      <w:proofErr w:type="spellEnd"/>
      <w:r w:rsidRPr="007B4E21">
        <w:rPr>
          <w:b w:val="0"/>
          <w:bCs w:val="0"/>
          <w:sz w:val="24"/>
          <w:szCs w:val="24"/>
        </w:rPr>
        <w:t>.</w:t>
      </w:r>
    </w:p>
    <w:p w14:paraId="073675F9" w14:textId="77777777" w:rsidR="000B7E5A" w:rsidRDefault="000B7E5A" w:rsidP="000B7E5A">
      <w:pPr>
        <w:pStyle w:val="Ttulo1"/>
        <w:rPr>
          <w:b w:val="0"/>
          <w:bCs w:val="0"/>
          <w:sz w:val="24"/>
          <w:szCs w:val="24"/>
        </w:rPr>
      </w:pPr>
    </w:p>
    <w:p w14:paraId="4F5895CB" w14:textId="77777777" w:rsidR="000B7E5A" w:rsidRPr="007B4E21" w:rsidRDefault="000B7E5A" w:rsidP="000B7E5A">
      <w:pPr>
        <w:pStyle w:val="Ttulo1"/>
        <w:rPr>
          <w:b w:val="0"/>
          <w:bCs w:val="0"/>
          <w:sz w:val="24"/>
          <w:szCs w:val="24"/>
        </w:rPr>
      </w:pPr>
      <w:r>
        <w:rPr>
          <w:noProof/>
        </w:rPr>
        <w:drawing>
          <wp:inline distT="0" distB="0" distL="0" distR="0" wp14:anchorId="44B1CD2C" wp14:editId="7418FBD4">
            <wp:extent cx="5612130" cy="230505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05050"/>
                    </a:xfrm>
                    <a:prstGeom prst="rect">
                      <a:avLst/>
                    </a:prstGeom>
                  </pic:spPr>
                </pic:pic>
              </a:graphicData>
            </a:graphic>
          </wp:inline>
        </w:drawing>
      </w:r>
    </w:p>
    <w:p w14:paraId="14775967" w14:textId="77777777" w:rsidR="000B7E5A" w:rsidRDefault="000B7E5A" w:rsidP="000B7E5A">
      <w:pPr>
        <w:pStyle w:val="Ttulo1"/>
      </w:pPr>
    </w:p>
    <w:p w14:paraId="41AD70ED" w14:textId="77777777" w:rsidR="000B7E5A" w:rsidRDefault="000B7E5A" w:rsidP="000B7E5A">
      <w:pPr>
        <w:pStyle w:val="Ttulo1"/>
        <w:rPr>
          <w:b w:val="0"/>
          <w:bCs w:val="0"/>
          <w:sz w:val="24"/>
          <w:szCs w:val="24"/>
        </w:rPr>
      </w:pPr>
    </w:p>
    <w:p w14:paraId="35D209E4" w14:textId="77777777" w:rsidR="000B7E5A" w:rsidRDefault="000B7E5A" w:rsidP="000B7E5A">
      <w:pPr>
        <w:pStyle w:val="Ttulo1"/>
        <w:rPr>
          <w:b w:val="0"/>
          <w:bCs w:val="0"/>
          <w:sz w:val="24"/>
          <w:szCs w:val="24"/>
        </w:rPr>
      </w:pPr>
    </w:p>
    <w:p w14:paraId="55D248D8" w14:textId="77777777" w:rsidR="000B7E5A" w:rsidRDefault="000B7E5A" w:rsidP="000B7E5A">
      <w:pPr>
        <w:pStyle w:val="Ttulo1"/>
        <w:rPr>
          <w:b w:val="0"/>
          <w:bCs w:val="0"/>
          <w:sz w:val="24"/>
          <w:szCs w:val="24"/>
        </w:rPr>
      </w:pPr>
    </w:p>
    <w:p w14:paraId="7F415836" w14:textId="77777777" w:rsidR="000B7E5A" w:rsidRDefault="000B7E5A" w:rsidP="000B7E5A">
      <w:pPr>
        <w:pStyle w:val="Ttulo1"/>
        <w:rPr>
          <w:b w:val="0"/>
          <w:bCs w:val="0"/>
          <w:sz w:val="24"/>
          <w:szCs w:val="24"/>
        </w:rPr>
      </w:pPr>
    </w:p>
    <w:p w14:paraId="08E21658" w14:textId="77777777" w:rsidR="000B7E5A" w:rsidRDefault="000B7E5A" w:rsidP="000B7E5A">
      <w:pPr>
        <w:pStyle w:val="Ttulo1"/>
      </w:pPr>
      <w:r>
        <w:t>Imágenes para web.</w:t>
      </w:r>
    </w:p>
    <w:p w14:paraId="647FD1DC" w14:textId="77777777" w:rsidR="000B7E5A" w:rsidRPr="00CB70E1" w:rsidRDefault="000B7E5A" w:rsidP="000B7E5A">
      <w:pPr>
        <w:pStyle w:val="Ttulo1"/>
        <w:rPr>
          <w:b w:val="0"/>
          <w:bCs w:val="0"/>
          <w:sz w:val="24"/>
          <w:szCs w:val="24"/>
        </w:rPr>
      </w:pPr>
      <w:r>
        <w:rPr>
          <w:b w:val="0"/>
          <w:bCs w:val="0"/>
          <w:sz w:val="24"/>
          <w:szCs w:val="24"/>
        </w:rPr>
        <w:t xml:space="preserve">Al momento de elegir imágenes para mi sitio debo asegurarme de que estas imágenes aporten al contenido y en las que el usuario se vea reflejado. </w:t>
      </w:r>
      <w:proofErr w:type="spellStart"/>
      <w:r>
        <w:rPr>
          <w:b w:val="0"/>
          <w:bCs w:val="0"/>
          <w:sz w:val="24"/>
          <w:szCs w:val="24"/>
        </w:rPr>
        <w:t>Tambien</w:t>
      </w:r>
      <w:proofErr w:type="spellEnd"/>
      <w:r>
        <w:rPr>
          <w:b w:val="0"/>
          <w:bCs w:val="0"/>
          <w:sz w:val="24"/>
          <w:szCs w:val="24"/>
        </w:rPr>
        <w:t xml:space="preserve"> hay que tener en cuenta que las imágenes sean consistentes con mi paleta de colores.</w:t>
      </w:r>
    </w:p>
    <w:p w14:paraId="16A2BEFD" w14:textId="77777777" w:rsidR="000B7E5A" w:rsidRDefault="000B7E5A" w:rsidP="000B7E5A">
      <w:pPr>
        <w:pStyle w:val="Ttulo1"/>
        <w:jc w:val="center"/>
      </w:pPr>
      <w:r>
        <w:rPr>
          <w:noProof/>
        </w:rPr>
        <w:drawing>
          <wp:inline distT="0" distB="0" distL="0" distR="0" wp14:anchorId="7D81F4F7" wp14:editId="7D9F98CB">
            <wp:extent cx="3748890" cy="2529191"/>
            <wp:effectExtent l="76200" t="76200" r="137795" b="1384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3724" cy="2539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5B01F" w14:textId="77777777" w:rsidR="000B7E5A" w:rsidRDefault="000B7E5A" w:rsidP="000B7E5A">
      <w:pPr>
        <w:pStyle w:val="Ttulo1"/>
        <w:jc w:val="center"/>
      </w:pPr>
      <w:r>
        <w:rPr>
          <w:noProof/>
        </w:rPr>
        <w:drawing>
          <wp:inline distT="0" distB="0" distL="0" distR="0" wp14:anchorId="6EB5A7B1" wp14:editId="49EF2C8F">
            <wp:extent cx="3844047" cy="2796371"/>
            <wp:effectExtent l="76200" t="76200" r="137795" b="13779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780" cy="2802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C288A7" w14:textId="77777777" w:rsidR="000B7E5A" w:rsidRDefault="000B7E5A" w:rsidP="000B7E5A">
      <w:pPr>
        <w:pStyle w:val="Ttulo1"/>
        <w:jc w:val="center"/>
      </w:pPr>
      <w:r>
        <w:rPr>
          <w:noProof/>
        </w:rPr>
        <w:lastRenderedPageBreak/>
        <w:drawing>
          <wp:inline distT="0" distB="0" distL="0" distR="0" wp14:anchorId="778D3C24" wp14:editId="00493B40">
            <wp:extent cx="3668949" cy="2584280"/>
            <wp:effectExtent l="76200" t="76200" r="141605" b="1403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7750" cy="2590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13E04"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Pagina para imágenes.</w:t>
      </w:r>
    </w:p>
    <w:p w14:paraId="2BB50701" w14:textId="77777777" w:rsidR="000B7E5A" w:rsidRDefault="00EC3077"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90" w:history="1">
        <w:r w:rsidR="000B7E5A" w:rsidRPr="00CB70E1">
          <w:rPr>
            <w:rStyle w:val="Hipervnculo"/>
            <w:rFonts w:ascii="Times New Roman" w:eastAsia="Times New Roman" w:hAnsi="Times New Roman" w:cs="Times New Roman"/>
            <w:b/>
            <w:bCs/>
            <w:sz w:val="36"/>
            <w:szCs w:val="36"/>
            <w:lang w:eastAsia="es-CO"/>
          </w:rPr>
          <w:t>https://unsplash.com/</w:t>
        </w:r>
      </w:hyperlink>
    </w:p>
    <w:p w14:paraId="5ADA8C40" w14:textId="77777777" w:rsidR="000B7E5A" w:rsidRDefault="00EC3077"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91" w:history="1">
        <w:r w:rsidR="000B7E5A" w:rsidRPr="00371092">
          <w:rPr>
            <w:rStyle w:val="Hipervnculo"/>
            <w:rFonts w:ascii="Times New Roman" w:eastAsia="Times New Roman" w:hAnsi="Times New Roman" w:cs="Times New Roman"/>
            <w:b/>
            <w:bCs/>
            <w:sz w:val="36"/>
            <w:szCs w:val="36"/>
            <w:lang w:eastAsia="es-CO"/>
          </w:rPr>
          <w:t>https://www.freepik.es/</w:t>
        </w:r>
      </w:hyperlink>
    </w:p>
    <w:p w14:paraId="0D4359C1" w14:textId="77777777" w:rsidR="000B7E5A" w:rsidRDefault="00EC3077" w:rsidP="000B7E5A">
      <w:pPr>
        <w:spacing w:before="100" w:beforeAutospacing="1" w:after="100" w:afterAutospacing="1" w:line="240" w:lineRule="auto"/>
        <w:jc w:val="center"/>
        <w:rPr>
          <w:rFonts w:ascii="Times New Roman" w:hAnsi="Times New Roman" w:cs="Times New Roman"/>
          <w:b/>
          <w:bCs/>
          <w:sz w:val="36"/>
          <w:szCs w:val="36"/>
          <w:u w:val="single"/>
        </w:rPr>
      </w:pPr>
      <w:hyperlink r:id="rId92" w:tgtFrame="_blank" w:history="1">
        <w:r w:rsidR="000B7E5A" w:rsidRPr="00CB70E1">
          <w:rPr>
            <w:rStyle w:val="Hipervnculo"/>
            <w:rFonts w:ascii="Times New Roman" w:hAnsi="Times New Roman" w:cs="Times New Roman"/>
            <w:b/>
            <w:bCs/>
            <w:sz w:val="36"/>
            <w:szCs w:val="36"/>
          </w:rPr>
          <w:t>https://pixabay.com/</w:t>
        </w:r>
      </w:hyperlink>
    </w:p>
    <w:p w14:paraId="6BD7072B"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93" w:tgtFrame="_blank" w:history="1">
        <w:r w:rsidRPr="00CB70E1">
          <w:rPr>
            <w:rStyle w:val="Hipervnculo"/>
            <w:rFonts w:ascii="Times New Roman" w:hAnsi="Times New Roman" w:cs="Times New Roman"/>
            <w:b/>
            <w:bCs/>
            <w:sz w:val="36"/>
            <w:szCs w:val="36"/>
          </w:rPr>
          <w:t>https://morguefile.com/photos</w:t>
        </w:r>
      </w:hyperlink>
    </w:p>
    <w:p w14:paraId="333AF675"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94" w:tgtFrame="_blank" w:history="1">
        <w:r w:rsidRPr="00CB70E1">
          <w:rPr>
            <w:rStyle w:val="Hipervnculo"/>
            <w:rFonts w:ascii="Times New Roman" w:hAnsi="Times New Roman" w:cs="Times New Roman"/>
            <w:b/>
            <w:bCs/>
            <w:sz w:val="36"/>
            <w:szCs w:val="36"/>
          </w:rPr>
          <w:t>https://picjumbo.com/</w:t>
        </w:r>
      </w:hyperlink>
    </w:p>
    <w:p w14:paraId="780DA777"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95" w:tgtFrame="_blank" w:history="1">
        <w:r w:rsidRPr="00CB70E1">
          <w:rPr>
            <w:rStyle w:val="Hipervnculo"/>
            <w:rFonts w:ascii="Times New Roman" w:hAnsi="Times New Roman" w:cs="Times New Roman"/>
            <w:b/>
            <w:bCs/>
            <w:sz w:val="36"/>
            <w:szCs w:val="36"/>
          </w:rPr>
          <w:t>https://www.pexels.com/es-es/</w:t>
        </w:r>
      </w:hyperlink>
    </w:p>
    <w:p w14:paraId="3EDE6C94"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p>
    <w:p w14:paraId="75F8366A"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p>
    <w:p w14:paraId="4E4C79BE" w14:textId="77777777" w:rsidR="000B7E5A" w:rsidRDefault="000B7E5A" w:rsidP="000B7E5A">
      <w:pPr>
        <w:spacing w:before="100" w:beforeAutospacing="1" w:after="100" w:afterAutospacing="1" w:line="240" w:lineRule="auto"/>
        <w:jc w:val="center"/>
        <w:rPr>
          <w:rFonts w:ascii="Times New Roman" w:hAnsi="Times New Roman" w:cs="Times New Roman"/>
          <w:b/>
          <w:bCs/>
          <w:sz w:val="36"/>
          <w:szCs w:val="36"/>
          <w:u w:val="single"/>
        </w:rPr>
      </w:pPr>
    </w:p>
    <w:p w14:paraId="66E743F7" w14:textId="77777777" w:rsidR="000B7E5A" w:rsidRPr="0064624F" w:rsidRDefault="000B7E5A" w:rsidP="000B7E5A">
      <w:pPr>
        <w:spacing w:before="100" w:beforeAutospacing="1" w:after="100" w:afterAutospacing="1" w:line="240" w:lineRule="auto"/>
        <w:rPr>
          <w:rFonts w:ascii="Times New Roman" w:hAnsi="Times New Roman" w:cs="Times New Roman"/>
          <w:b/>
          <w:bCs/>
          <w:sz w:val="48"/>
          <w:szCs w:val="48"/>
        </w:rPr>
      </w:pPr>
      <w:r w:rsidRPr="0064624F">
        <w:rPr>
          <w:rFonts w:ascii="Times New Roman" w:hAnsi="Times New Roman" w:cs="Times New Roman"/>
          <w:b/>
          <w:bCs/>
          <w:sz w:val="48"/>
          <w:szCs w:val="48"/>
        </w:rPr>
        <w:lastRenderedPageBreak/>
        <w:t>Recomendaciones para el uso de animaciones.</w:t>
      </w:r>
    </w:p>
    <w:p w14:paraId="512741AE"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Una página muy animada es una página que saca rápido al usuario.</w:t>
      </w:r>
    </w:p>
    <w:p w14:paraId="6A0FA014"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Procurar que no se reproduzca automáticamente y que no tengan sonido.</w:t>
      </w:r>
    </w:p>
    <w:p w14:paraId="747D005F"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 xml:space="preserve">Que las animaciones no tengan </w:t>
      </w:r>
      <w:proofErr w:type="gramStart"/>
      <w:r w:rsidRPr="0064624F">
        <w:rPr>
          <w:rFonts w:ascii="Times New Roman" w:eastAsia="Times New Roman" w:hAnsi="Times New Roman" w:cs="Times New Roman"/>
          <w:sz w:val="24"/>
          <w:szCs w:val="24"/>
          <w:lang w:eastAsia="es-CO"/>
        </w:rPr>
        <w:t>flashes</w:t>
      </w:r>
      <w:proofErr w:type="gramEnd"/>
      <w:r w:rsidRPr="0064624F">
        <w:rPr>
          <w:rFonts w:ascii="Times New Roman" w:eastAsia="Times New Roman" w:hAnsi="Times New Roman" w:cs="Times New Roman"/>
          <w:sz w:val="24"/>
          <w:szCs w:val="24"/>
          <w:lang w:eastAsia="es-CO"/>
        </w:rPr>
        <w:t>.</w:t>
      </w:r>
    </w:p>
    <w:p w14:paraId="7A8425EF"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Si la animación aporta al contenido, es necesario añadir transcripciones.</w:t>
      </w:r>
    </w:p>
    <w:p w14:paraId="3AB0318B"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 xml:space="preserve">Evitar que </w:t>
      </w:r>
      <w:proofErr w:type="gramStart"/>
      <w:r w:rsidRPr="0064624F">
        <w:rPr>
          <w:rFonts w:ascii="Times New Roman" w:eastAsia="Times New Roman" w:hAnsi="Times New Roman" w:cs="Times New Roman"/>
          <w:sz w:val="24"/>
          <w:szCs w:val="24"/>
          <w:lang w:eastAsia="es-CO"/>
        </w:rPr>
        <w:t>la animaciones</w:t>
      </w:r>
      <w:proofErr w:type="gramEnd"/>
      <w:r w:rsidRPr="0064624F">
        <w:rPr>
          <w:rFonts w:ascii="Times New Roman" w:eastAsia="Times New Roman" w:hAnsi="Times New Roman" w:cs="Times New Roman"/>
          <w:sz w:val="24"/>
          <w:szCs w:val="24"/>
          <w:lang w:eastAsia="es-CO"/>
        </w:rPr>
        <w:t xml:space="preserve"> bloqueen la lectura básica del contenido.</w:t>
      </w:r>
    </w:p>
    <w:p w14:paraId="146974BF" w14:textId="77777777" w:rsidR="000B7E5A" w:rsidRPr="0064624F" w:rsidRDefault="000B7E5A" w:rsidP="000B7E5A">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proofErr w:type="gramStart"/>
      <w:r w:rsidRPr="0064624F">
        <w:rPr>
          <w:rFonts w:ascii="Times New Roman" w:eastAsia="Times New Roman" w:hAnsi="Times New Roman" w:cs="Times New Roman"/>
          <w:sz w:val="24"/>
          <w:szCs w:val="24"/>
          <w:lang w:eastAsia="es-CO"/>
        </w:rPr>
        <w:t>Recordar</w:t>
      </w:r>
      <w:proofErr w:type="gramEnd"/>
      <w:r w:rsidRPr="0064624F">
        <w:rPr>
          <w:rFonts w:ascii="Times New Roman" w:eastAsia="Times New Roman" w:hAnsi="Times New Roman" w:cs="Times New Roman"/>
          <w:sz w:val="24"/>
          <w:szCs w:val="24"/>
          <w:lang w:eastAsia="es-CO"/>
        </w:rPr>
        <w:t xml:space="preserve"> que las animaciones y vídeos afectan el rendimiento de la página.</w:t>
      </w:r>
    </w:p>
    <w:p w14:paraId="2CB06F4C"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p>
    <w:p w14:paraId="07AA7B06" w14:textId="77777777" w:rsidR="000B7E5A" w:rsidRPr="00CB70E1" w:rsidRDefault="000B7E5A" w:rsidP="000B7E5A">
      <w:pPr>
        <w:spacing w:before="100" w:beforeAutospacing="1" w:after="100" w:afterAutospacing="1" w:line="240" w:lineRule="auto"/>
        <w:jc w:val="center"/>
        <w:rPr>
          <w:rFonts w:ascii="Times New Roman" w:eastAsia="Times New Roman" w:hAnsi="Times New Roman" w:cs="Times New Roman"/>
          <w:b/>
          <w:bCs/>
          <w:sz w:val="36"/>
          <w:szCs w:val="36"/>
          <w:lang w:eastAsia="es-CO"/>
        </w:rPr>
      </w:pPr>
    </w:p>
    <w:p w14:paraId="323E4270" w14:textId="77777777" w:rsidR="000B7E5A" w:rsidRDefault="000B7E5A" w:rsidP="000B7E5A">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19879171" w14:textId="77777777" w:rsidR="000B7E5A" w:rsidRPr="00073BF6" w:rsidRDefault="000B7E5A" w:rsidP="000B7E5A">
      <w:pPr>
        <w:pStyle w:val="Ttulo1"/>
        <w:rPr>
          <w:b w:val="0"/>
          <w:bCs w:val="0"/>
          <w:sz w:val="24"/>
          <w:szCs w:val="24"/>
        </w:rPr>
      </w:pPr>
    </w:p>
    <w:p w14:paraId="4A9F904D" w14:textId="5E9E07C5" w:rsidR="000B7E5A" w:rsidRDefault="000B7E5A">
      <w:pPr>
        <w:rPr>
          <w:rFonts w:ascii="Times New Roman" w:hAnsi="Times New Roman" w:cs="Times New Roman"/>
          <w:b/>
          <w:bCs/>
          <w:i/>
          <w:iCs/>
          <w:sz w:val="48"/>
          <w:szCs w:val="48"/>
        </w:rPr>
      </w:pPr>
    </w:p>
    <w:p w14:paraId="6F9CF7AA" w14:textId="73D6328F" w:rsidR="00184F9F" w:rsidRDefault="00184F9F">
      <w:pPr>
        <w:rPr>
          <w:rFonts w:ascii="Times New Roman" w:hAnsi="Times New Roman" w:cs="Times New Roman"/>
          <w:b/>
          <w:bCs/>
          <w:i/>
          <w:iCs/>
          <w:sz w:val="48"/>
          <w:szCs w:val="48"/>
        </w:rPr>
      </w:pPr>
    </w:p>
    <w:p w14:paraId="7B5E9740" w14:textId="76DD6377" w:rsidR="00184F9F" w:rsidRDefault="00184F9F">
      <w:pPr>
        <w:rPr>
          <w:rFonts w:ascii="Times New Roman" w:hAnsi="Times New Roman" w:cs="Times New Roman"/>
          <w:b/>
          <w:bCs/>
          <w:i/>
          <w:iCs/>
          <w:sz w:val="48"/>
          <w:szCs w:val="48"/>
        </w:rPr>
      </w:pPr>
    </w:p>
    <w:p w14:paraId="263DB7C1" w14:textId="28BF33C4" w:rsidR="00184F9F" w:rsidRDefault="00184F9F">
      <w:pPr>
        <w:rPr>
          <w:rFonts w:ascii="Times New Roman" w:hAnsi="Times New Roman" w:cs="Times New Roman"/>
          <w:b/>
          <w:bCs/>
          <w:i/>
          <w:iCs/>
          <w:sz w:val="48"/>
          <w:szCs w:val="48"/>
        </w:rPr>
      </w:pPr>
    </w:p>
    <w:p w14:paraId="4A31B913" w14:textId="7095E3B1" w:rsidR="00184F9F" w:rsidRDefault="00184F9F">
      <w:pPr>
        <w:rPr>
          <w:rFonts w:ascii="Times New Roman" w:hAnsi="Times New Roman" w:cs="Times New Roman"/>
          <w:b/>
          <w:bCs/>
          <w:i/>
          <w:iCs/>
          <w:sz w:val="48"/>
          <w:szCs w:val="48"/>
        </w:rPr>
      </w:pPr>
    </w:p>
    <w:p w14:paraId="414CFCAE" w14:textId="418670F5" w:rsidR="00184F9F" w:rsidRDefault="00184F9F">
      <w:pPr>
        <w:rPr>
          <w:rFonts w:ascii="Times New Roman" w:hAnsi="Times New Roman" w:cs="Times New Roman"/>
          <w:b/>
          <w:bCs/>
          <w:i/>
          <w:iCs/>
          <w:sz w:val="48"/>
          <w:szCs w:val="48"/>
        </w:rPr>
      </w:pPr>
    </w:p>
    <w:p w14:paraId="5DA8475C" w14:textId="1BC684E4" w:rsidR="00184F9F" w:rsidRDefault="00184F9F">
      <w:pPr>
        <w:rPr>
          <w:rFonts w:ascii="Times New Roman" w:hAnsi="Times New Roman" w:cs="Times New Roman"/>
          <w:b/>
          <w:bCs/>
          <w:i/>
          <w:iCs/>
          <w:sz w:val="48"/>
          <w:szCs w:val="48"/>
        </w:rPr>
      </w:pPr>
    </w:p>
    <w:p w14:paraId="29E4EAF5" w14:textId="4E168176" w:rsidR="00184F9F" w:rsidRDefault="00184F9F">
      <w:pPr>
        <w:rPr>
          <w:rFonts w:ascii="Times New Roman" w:hAnsi="Times New Roman" w:cs="Times New Roman"/>
          <w:b/>
          <w:bCs/>
          <w:i/>
          <w:iCs/>
          <w:sz w:val="48"/>
          <w:szCs w:val="48"/>
        </w:rPr>
      </w:pPr>
    </w:p>
    <w:p w14:paraId="50715825" w14:textId="77777777" w:rsidR="00184F9F" w:rsidRDefault="00184F9F">
      <w:pPr>
        <w:rPr>
          <w:rFonts w:ascii="Times New Roman" w:hAnsi="Times New Roman" w:cs="Times New Roman"/>
          <w:b/>
          <w:bCs/>
          <w:i/>
          <w:iCs/>
          <w:sz w:val="48"/>
          <w:szCs w:val="48"/>
        </w:rPr>
      </w:pPr>
    </w:p>
    <w:p w14:paraId="67ADD495" w14:textId="2B7504F4" w:rsidR="000B7E5A" w:rsidRPr="000B7E5A" w:rsidRDefault="000B7E5A" w:rsidP="000B7E5A">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 xml:space="preserve">Practico </w:t>
      </w:r>
      <w:r w:rsidRPr="000B7E5A">
        <w:rPr>
          <w:rFonts w:ascii="Times New Roman" w:eastAsia="Times New Roman" w:hAnsi="Times New Roman" w:cs="Times New Roman"/>
          <w:b/>
          <w:bCs/>
          <w:i/>
          <w:iCs/>
          <w:color w:val="FFC000"/>
          <w:kern w:val="36"/>
          <w:sz w:val="28"/>
          <w:szCs w:val="28"/>
          <w:lang w:eastAsia="es-CO"/>
        </w:rPr>
        <w:t>de HTML y C</w:t>
      </w:r>
      <w:r>
        <w:rPr>
          <w:rFonts w:ascii="Times New Roman" w:eastAsia="Times New Roman" w:hAnsi="Times New Roman" w:cs="Times New Roman"/>
          <w:b/>
          <w:bCs/>
          <w:i/>
          <w:iCs/>
          <w:color w:val="FFC000"/>
          <w:kern w:val="36"/>
          <w:sz w:val="28"/>
          <w:szCs w:val="28"/>
          <w:lang w:eastAsia="es-CO"/>
        </w:rPr>
        <w:t>SS</w:t>
      </w:r>
    </w:p>
    <w:p w14:paraId="27105524" w14:textId="666FBCE0" w:rsidR="0046418A" w:rsidRDefault="0046418A">
      <w:pPr>
        <w:rPr>
          <w:rFonts w:ascii="Times New Roman" w:hAnsi="Times New Roman" w:cs="Times New Roman"/>
          <w:b/>
          <w:bCs/>
          <w:i/>
          <w:iCs/>
          <w:sz w:val="48"/>
          <w:szCs w:val="48"/>
        </w:rPr>
      </w:pPr>
      <w:r w:rsidRPr="0046418A">
        <w:rPr>
          <w:rFonts w:ascii="Times New Roman" w:hAnsi="Times New Roman" w:cs="Times New Roman"/>
          <w:b/>
          <w:bCs/>
          <w:i/>
          <w:iCs/>
          <w:sz w:val="48"/>
          <w:szCs w:val="48"/>
        </w:rPr>
        <w:t xml:space="preserve">/* Reglas        </w:t>
      </w:r>
    </w:p>
    <w:p w14:paraId="4579B143" w14:textId="30CC0ACA" w:rsidR="00A702EB" w:rsidRDefault="0046418A">
      <w:pPr>
        <w:rPr>
          <w:rFonts w:ascii="Times New Roman" w:hAnsi="Times New Roman" w:cs="Times New Roman"/>
          <w:sz w:val="24"/>
          <w:szCs w:val="24"/>
        </w:rPr>
      </w:pPr>
      <w:r w:rsidRPr="0046418A">
        <w:rPr>
          <w:rFonts w:ascii="Times New Roman" w:hAnsi="Times New Roman" w:cs="Times New Roman"/>
          <w:b/>
          <w:bCs/>
          <w:i/>
          <w:iCs/>
          <w:sz w:val="48"/>
          <w:szCs w:val="48"/>
        </w:rPr>
        <w:t xml:space="preserve"> </w:t>
      </w:r>
      <w:r w:rsidRPr="0046418A">
        <w:rPr>
          <w:rFonts w:ascii="Times New Roman" w:hAnsi="Times New Roman" w:cs="Times New Roman"/>
          <w:sz w:val="24"/>
          <w:szCs w:val="24"/>
        </w:rPr>
        <w:t xml:space="preserve">La regla es todo el bloque de </w:t>
      </w:r>
      <w:r w:rsidR="00C749B5" w:rsidRPr="0046418A">
        <w:rPr>
          <w:rFonts w:ascii="Times New Roman" w:hAnsi="Times New Roman" w:cs="Times New Roman"/>
          <w:sz w:val="24"/>
          <w:szCs w:val="24"/>
        </w:rPr>
        <w:t>código</w:t>
      </w:r>
      <w:r w:rsidRPr="0046418A">
        <w:rPr>
          <w:rFonts w:ascii="Times New Roman" w:hAnsi="Times New Roman" w:cs="Times New Roman"/>
          <w:sz w:val="24"/>
          <w:szCs w:val="24"/>
        </w:rPr>
        <w:t xml:space="preserve"> que contiene los estilos de una etiqueta en CSS</w:t>
      </w:r>
    </w:p>
    <w:p w14:paraId="094E2584" w14:textId="77777777" w:rsidR="0046418A" w:rsidRDefault="0046418A">
      <w:pPr>
        <w:rPr>
          <w:rFonts w:ascii="Times New Roman" w:hAnsi="Times New Roman" w:cs="Times New Roman"/>
          <w:sz w:val="24"/>
          <w:szCs w:val="24"/>
        </w:rPr>
      </w:pPr>
      <w:r w:rsidRPr="0046418A">
        <w:rPr>
          <w:rFonts w:ascii="Times New Roman" w:hAnsi="Times New Roman" w:cs="Times New Roman"/>
          <w:b/>
          <w:bCs/>
          <w:i/>
          <w:iCs/>
          <w:sz w:val="48"/>
          <w:szCs w:val="48"/>
        </w:rPr>
        <w:t>/*Selectores</w:t>
      </w:r>
      <w:r w:rsidRPr="0046418A">
        <w:rPr>
          <w:rFonts w:ascii="Times New Roman" w:hAnsi="Times New Roman" w:cs="Times New Roman"/>
          <w:sz w:val="24"/>
          <w:szCs w:val="24"/>
        </w:rPr>
        <w:t xml:space="preserve">       </w:t>
      </w:r>
    </w:p>
    <w:p w14:paraId="3D48A632" w14:textId="46E75C4C" w:rsidR="0046418A" w:rsidRDefault="0046418A">
      <w:pPr>
        <w:rPr>
          <w:rFonts w:ascii="Times New Roman" w:hAnsi="Times New Roman" w:cs="Times New Roman"/>
          <w:sz w:val="24"/>
          <w:szCs w:val="24"/>
        </w:rPr>
      </w:pPr>
      <w:r w:rsidRPr="0046418A">
        <w:rPr>
          <w:rFonts w:ascii="Times New Roman" w:hAnsi="Times New Roman" w:cs="Times New Roman"/>
          <w:sz w:val="24"/>
          <w:szCs w:val="24"/>
        </w:rPr>
        <w:t xml:space="preserve"> El selector es el nombre de esa etiqueta, como ejemplo puede ser (header, </w:t>
      </w:r>
      <w:proofErr w:type="spellStart"/>
      <w:r w:rsidRPr="0046418A">
        <w:rPr>
          <w:rFonts w:ascii="Times New Roman" w:hAnsi="Times New Roman" w:cs="Times New Roman"/>
          <w:sz w:val="24"/>
          <w:szCs w:val="24"/>
        </w:rPr>
        <w:t>body,etc</w:t>
      </w:r>
      <w:proofErr w:type="spellEnd"/>
      <w:r w:rsidRPr="0046418A">
        <w:rPr>
          <w:rFonts w:ascii="Times New Roman" w:hAnsi="Times New Roman" w:cs="Times New Roman"/>
          <w:sz w:val="24"/>
          <w:szCs w:val="24"/>
        </w:rPr>
        <w:t>)</w:t>
      </w:r>
    </w:p>
    <w:p w14:paraId="27E041E3"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Etiquetas</w:t>
      </w:r>
      <w:r w:rsidRPr="00C749B5">
        <w:rPr>
          <w:rFonts w:ascii="Times New Roman" w:hAnsi="Times New Roman" w:cs="Times New Roman"/>
          <w:sz w:val="24"/>
          <w:szCs w:val="24"/>
        </w:rPr>
        <w:t xml:space="preserve"> </w:t>
      </w:r>
    </w:p>
    <w:p w14:paraId="614C6FEA" w14:textId="79CE5D81"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body{}, header{}, section{}, </w:t>
      </w:r>
      <w:proofErr w:type="spellStart"/>
      <w:r w:rsidRPr="00C749B5">
        <w:rPr>
          <w:rFonts w:ascii="Times New Roman" w:hAnsi="Times New Roman" w:cs="Times New Roman"/>
          <w:sz w:val="24"/>
          <w:szCs w:val="24"/>
        </w:rPr>
        <w:t>nav</w:t>
      </w:r>
      <w:proofErr w:type="spellEnd"/>
      <w:r w:rsidRPr="00C749B5">
        <w:rPr>
          <w:rFonts w:ascii="Times New Roman" w:hAnsi="Times New Roman" w:cs="Times New Roman"/>
          <w:sz w:val="24"/>
          <w:szCs w:val="24"/>
        </w:rPr>
        <w:t xml:space="preserve">{}, </w:t>
      </w:r>
      <w:proofErr w:type="spellStart"/>
      <w:r w:rsidRPr="00C749B5">
        <w:rPr>
          <w:rFonts w:ascii="Times New Roman" w:hAnsi="Times New Roman" w:cs="Times New Roman"/>
          <w:sz w:val="24"/>
          <w:szCs w:val="24"/>
        </w:rPr>
        <w:t>etc</w:t>
      </w:r>
      <w:proofErr w:type="spellEnd"/>
    </w:p>
    <w:p w14:paraId="7CE6258E" w14:textId="77777777" w:rsidR="00C749B5" w:rsidRPr="00C749B5" w:rsidRDefault="00C749B5" w:rsidP="00C749B5">
      <w:pPr>
        <w:rPr>
          <w:rFonts w:ascii="Times New Roman" w:hAnsi="Times New Roman" w:cs="Times New Roman"/>
          <w:sz w:val="24"/>
          <w:szCs w:val="24"/>
        </w:rPr>
      </w:pPr>
    </w:p>
    <w:p w14:paraId="4C6E44AA"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 </w:t>
      </w:r>
      <w:r w:rsidRPr="00C749B5">
        <w:rPr>
          <w:rFonts w:ascii="Times New Roman" w:hAnsi="Times New Roman" w:cs="Times New Roman"/>
          <w:b/>
          <w:bCs/>
          <w:sz w:val="24"/>
          <w:szCs w:val="24"/>
        </w:rPr>
        <w:t>Selector Descendiente</w:t>
      </w:r>
    </w:p>
    <w:p w14:paraId="3D4D13BC" w14:textId="0EE790F6"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body header div </w:t>
      </w:r>
      <w:proofErr w:type="spellStart"/>
      <w:r w:rsidRPr="00C749B5">
        <w:rPr>
          <w:rFonts w:ascii="Times New Roman" w:hAnsi="Times New Roman" w:cs="Times New Roman"/>
          <w:sz w:val="24"/>
          <w:szCs w:val="24"/>
        </w:rPr>
        <w:t>nav</w:t>
      </w:r>
      <w:proofErr w:type="spellEnd"/>
      <w:r w:rsidRPr="00C749B5">
        <w:rPr>
          <w:rFonts w:ascii="Times New Roman" w:hAnsi="Times New Roman" w:cs="Times New Roman"/>
          <w:sz w:val="24"/>
          <w:szCs w:val="24"/>
        </w:rPr>
        <w:t xml:space="preserve"> </w:t>
      </w:r>
      <w:proofErr w:type="spellStart"/>
      <w:r w:rsidRPr="00C749B5">
        <w:rPr>
          <w:rFonts w:ascii="Times New Roman" w:hAnsi="Times New Roman" w:cs="Times New Roman"/>
          <w:sz w:val="24"/>
          <w:szCs w:val="24"/>
        </w:rPr>
        <w:t>ol</w:t>
      </w:r>
      <w:proofErr w:type="spellEnd"/>
      <w:r w:rsidRPr="00C749B5">
        <w:rPr>
          <w:rFonts w:ascii="Times New Roman" w:hAnsi="Times New Roman" w:cs="Times New Roman"/>
          <w:sz w:val="24"/>
          <w:szCs w:val="24"/>
        </w:rPr>
        <w:t xml:space="preserve"> </w:t>
      </w:r>
      <w:proofErr w:type="spellStart"/>
      <w:r w:rsidRPr="00C749B5">
        <w:rPr>
          <w:rFonts w:ascii="Times New Roman" w:hAnsi="Times New Roman" w:cs="Times New Roman"/>
          <w:sz w:val="24"/>
          <w:szCs w:val="24"/>
        </w:rPr>
        <w:t>li</w:t>
      </w:r>
      <w:proofErr w:type="spellEnd"/>
      <w:r w:rsidRPr="00C749B5">
        <w:rPr>
          <w:rFonts w:ascii="Times New Roman" w:hAnsi="Times New Roman" w:cs="Times New Roman"/>
          <w:sz w:val="24"/>
          <w:szCs w:val="24"/>
        </w:rPr>
        <w:t xml:space="preserve"> a {}  Se accede al elemento con las etiquetas en cascada</w:t>
      </w:r>
    </w:p>
    <w:p w14:paraId="64B0F1A0" w14:textId="77777777" w:rsidR="00C749B5" w:rsidRPr="00C749B5" w:rsidRDefault="00C749B5" w:rsidP="00C749B5">
      <w:pPr>
        <w:rPr>
          <w:rFonts w:ascii="Times New Roman" w:hAnsi="Times New Roman" w:cs="Times New Roman"/>
          <w:sz w:val="24"/>
          <w:szCs w:val="24"/>
        </w:rPr>
      </w:pPr>
    </w:p>
    <w:p w14:paraId="50FAF54D" w14:textId="3EDDFA2A"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Clase(.)</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para </w:t>
      </w:r>
      <w:r w:rsidRPr="00C749B5">
        <w:rPr>
          <w:rFonts w:ascii="Times New Roman" w:hAnsi="Times New Roman" w:cs="Times New Roman"/>
          <w:sz w:val="24"/>
          <w:szCs w:val="24"/>
          <w:u w:val="single"/>
        </w:rPr>
        <w:t>múltiples elementos</w:t>
      </w:r>
      <w:r>
        <w:rPr>
          <w:rFonts w:ascii="Times New Roman" w:hAnsi="Times New Roman" w:cs="Times New Roman"/>
          <w:sz w:val="24"/>
          <w:szCs w:val="24"/>
          <w:u w:val="single"/>
        </w:rPr>
        <w:t>.</w:t>
      </w:r>
    </w:p>
    <w:p w14:paraId="46A17B4A"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Se coloca en el HTML </w:t>
      </w:r>
    </w:p>
    <w:p w14:paraId="3C03AA70"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&lt;div </w:t>
      </w:r>
      <w:proofErr w:type="spellStart"/>
      <w:r w:rsidRPr="00C749B5">
        <w:rPr>
          <w:rFonts w:ascii="Times New Roman" w:hAnsi="Times New Roman" w:cs="Times New Roman"/>
          <w:sz w:val="24"/>
          <w:szCs w:val="24"/>
        </w:rPr>
        <w:t>class</w:t>
      </w:r>
      <w:proofErr w:type="spellEnd"/>
      <w:r w:rsidRPr="00C749B5">
        <w:rPr>
          <w:rFonts w:ascii="Times New Roman" w:hAnsi="Times New Roman" w:cs="Times New Roman"/>
          <w:sz w:val="24"/>
          <w:szCs w:val="24"/>
        </w:rPr>
        <w:t>="juegos"&gt; &lt;/div&gt;</w:t>
      </w:r>
    </w:p>
    <w:p w14:paraId="73AE5B62"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Y en el CSS se llama el selector con un punto .</w:t>
      </w:r>
    </w:p>
    <w:p w14:paraId="02F4B07F" w14:textId="7332732B"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.juegos{</w:t>
      </w:r>
      <w:proofErr w:type="spellStart"/>
      <w:r w:rsidRPr="00C749B5">
        <w:rPr>
          <w:rFonts w:ascii="Times New Roman" w:hAnsi="Times New Roman" w:cs="Times New Roman"/>
          <w:sz w:val="24"/>
          <w:szCs w:val="24"/>
        </w:rPr>
        <w:t>color:black</w:t>
      </w:r>
      <w:proofErr w:type="spellEnd"/>
      <w:r w:rsidRPr="00C749B5">
        <w:rPr>
          <w:rFonts w:ascii="Times New Roman" w:hAnsi="Times New Roman" w:cs="Times New Roman"/>
          <w:sz w:val="24"/>
          <w:szCs w:val="24"/>
        </w:rPr>
        <w:t>;}</w:t>
      </w:r>
    </w:p>
    <w:p w14:paraId="717935F9" w14:textId="77777777" w:rsidR="00C749B5" w:rsidRPr="00C749B5" w:rsidRDefault="00C749B5" w:rsidP="00C749B5">
      <w:pPr>
        <w:rPr>
          <w:rFonts w:ascii="Times New Roman" w:hAnsi="Times New Roman" w:cs="Times New Roman"/>
          <w:sz w:val="24"/>
          <w:szCs w:val="24"/>
        </w:rPr>
      </w:pPr>
    </w:p>
    <w:p w14:paraId="0023AF37" w14:textId="1D6654C2"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w:t>
      </w:r>
      <w:r w:rsidRPr="00C749B5">
        <w:rPr>
          <w:rFonts w:ascii="Times New Roman" w:hAnsi="Times New Roman" w:cs="Times New Roman"/>
          <w:b/>
          <w:bCs/>
          <w:sz w:val="24"/>
          <w:szCs w:val="24"/>
        </w:rPr>
        <w:t>Selector de ID(#)</w:t>
      </w:r>
      <w:r>
        <w:rPr>
          <w:rFonts w:ascii="Times New Roman" w:hAnsi="Times New Roman" w:cs="Times New Roman"/>
          <w:sz w:val="24"/>
          <w:szCs w:val="24"/>
        </w:rPr>
        <w:t xml:space="preserve">       </w:t>
      </w:r>
      <w:r w:rsidRPr="00C749B5">
        <w:rPr>
          <w:rFonts w:ascii="Times New Roman" w:hAnsi="Times New Roman" w:cs="Times New Roman"/>
          <w:sz w:val="24"/>
          <w:szCs w:val="24"/>
          <w:u w:val="single"/>
        </w:rPr>
        <w:t xml:space="preserve">Se puede usar </w:t>
      </w:r>
      <w:r>
        <w:rPr>
          <w:rFonts w:ascii="Times New Roman" w:hAnsi="Times New Roman" w:cs="Times New Roman"/>
          <w:sz w:val="24"/>
          <w:szCs w:val="24"/>
          <w:u w:val="single"/>
        </w:rPr>
        <w:t xml:space="preserve">solo para un </w:t>
      </w:r>
      <w:proofErr w:type="spellStart"/>
      <w:r>
        <w:rPr>
          <w:rFonts w:ascii="Times New Roman" w:hAnsi="Times New Roman" w:cs="Times New Roman"/>
          <w:sz w:val="24"/>
          <w:szCs w:val="24"/>
          <w:u w:val="single"/>
        </w:rPr>
        <w:t>un</w:t>
      </w:r>
      <w:proofErr w:type="spellEnd"/>
      <w:r>
        <w:rPr>
          <w:rFonts w:ascii="Times New Roman" w:hAnsi="Times New Roman" w:cs="Times New Roman"/>
          <w:sz w:val="24"/>
          <w:szCs w:val="24"/>
          <w:u w:val="single"/>
        </w:rPr>
        <w:t xml:space="preserve"> </w:t>
      </w:r>
      <w:proofErr w:type="spellStart"/>
      <w:proofErr w:type="gramStart"/>
      <w:r>
        <w:rPr>
          <w:rFonts w:ascii="Times New Roman" w:hAnsi="Times New Roman" w:cs="Times New Roman"/>
          <w:sz w:val="24"/>
          <w:szCs w:val="24"/>
          <w:u w:val="single"/>
        </w:rPr>
        <w:t>ico</w:t>
      </w:r>
      <w:proofErr w:type="spellEnd"/>
      <w:r>
        <w:rPr>
          <w:rFonts w:ascii="Times New Roman" w:hAnsi="Times New Roman" w:cs="Times New Roman"/>
          <w:sz w:val="24"/>
          <w:szCs w:val="24"/>
          <w:u w:val="single"/>
        </w:rPr>
        <w:t xml:space="preserve"> </w:t>
      </w:r>
      <w:r w:rsidRPr="00C749B5">
        <w:rPr>
          <w:rFonts w:ascii="Times New Roman" w:hAnsi="Times New Roman" w:cs="Times New Roman"/>
          <w:sz w:val="24"/>
          <w:szCs w:val="24"/>
          <w:u w:val="single"/>
        </w:rPr>
        <w:t xml:space="preserve"> elemento</w:t>
      </w:r>
      <w:proofErr w:type="gramEnd"/>
      <w:r>
        <w:rPr>
          <w:rFonts w:ascii="Times New Roman" w:hAnsi="Times New Roman" w:cs="Times New Roman"/>
          <w:sz w:val="24"/>
          <w:szCs w:val="24"/>
          <w:u w:val="single"/>
        </w:rPr>
        <w:t>.</w:t>
      </w:r>
    </w:p>
    <w:p w14:paraId="74057180" w14:textId="060C512C"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Se llama en el CSS el el</w:t>
      </w:r>
      <w:r>
        <w:rPr>
          <w:rFonts w:ascii="Times New Roman" w:hAnsi="Times New Roman" w:cs="Times New Roman"/>
          <w:sz w:val="24"/>
          <w:szCs w:val="24"/>
        </w:rPr>
        <w:t>e</w:t>
      </w:r>
      <w:r w:rsidRPr="00C749B5">
        <w:rPr>
          <w:rFonts w:ascii="Times New Roman" w:hAnsi="Times New Roman" w:cs="Times New Roman"/>
          <w:sz w:val="24"/>
          <w:szCs w:val="24"/>
        </w:rPr>
        <w:t>mento por el ID con un numeral #</w:t>
      </w:r>
    </w:p>
    <w:p w14:paraId="0FE025E5" w14:textId="77777777" w:rsidR="00C749B5" w:rsidRP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&lt;div id="juegos"&gt; &lt;/div&gt;</w:t>
      </w:r>
    </w:p>
    <w:p w14:paraId="34CCA926" w14:textId="251A8927" w:rsidR="00C749B5" w:rsidRDefault="00C749B5" w:rsidP="00C749B5">
      <w:pPr>
        <w:rPr>
          <w:rFonts w:ascii="Times New Roman" w:hAnsi="Times New Roman" w:cs="Times New Roman"/>
          <w:sz w:val="24"/>
          <w:szCs w:val="24"/>
        </w:rPr>
      </w:pPr>
      <w:r w:rsidRPr="00C749B5">
        <w:rPr>
          <w:rFonts w:ascii="Times New Roman" w:hAnsi="Times New Roman" w:cs="Times New Roman"/>
          <w:sz w:val="24"/>
          <w:szCs w:val="24"/>
        </w:rPr>
        <w:t xml:space="preserve">                #juegos{</w:t>
      </w:r>
      <w:proofErr w:type="spellStart"/>
      <w:r w:rsidRPr="00C749B5">
        <w:rPr>
          <w:rFonts w:ascii="Times New Roman" w:hAnsi="Times New Roman" w:cs="Times New Roman"/>
          <w:sz w:val="24"/>
          <w:szCs w:val="24"/>
        </w:rPr>
        <w:t>color:black</w:t>
      </w:r>
      <w:proofErr w:type="spellEnd"/>
      <w:r w:rsidRPr="00C749B5">
        <w:rPr>
          <w:rFonts w:ascii="Times New Roman" w:hAnsi="Times New Roman" w:cs="Times New Roman"/>
          <w:sz w:val="24"/>
          <w:szCs w:val="24"/>
        </w:rPr>
        <w:t>;}</w:t>
      </w:r>
    </w:p>
    <w:p w14:paraId="49FD3E89" w14:textId="57062308" w:rsidR="0046418A" w:rsidRDefault="0046418A">
      <w:pPr>
        <w:rPr>
          <w:rFonts w:ascii="Times New Roman" w:hAnsi="Times New Roman" w:cs="Times New Roman"/>
          <w:b/>
          <w:bCs/>
          <w:i/>
          <w:iCs/>
          <w:sz w:val="48"/>
          <w:szCs w:val="48"/>
        </w:rPr>
      </w:pPr>
    </w:p>
    <w:p w14:paraId="217ADCB3" w14:textId="01717CFF" w:rsidR="002D43BB" w:rsidRDefault="002D43BB">
      <w:pPr>
        <w:rPr>
          <w:rFonts w:ascii="Times New Roman" w:hAnsi="Times New Roman" w:cs="Times New Roman"/>
          <w:b/>
          <w:bCs/>
          <w:i/>
          <w:iCs/>
          <w:sz w:val="48"/>
          <w:szCs w:val="48"/>
        </w:rPr>
      </w:pPr>
    </w:p>
    <w:p w14:paraId="79D4FE6D" w14:textId="77777777" w:rsidR="002D43BB" w:rsidRDefault="002D43BB">
      <w:pPr>
        <w:rPr>
          <w:rFonts w:ascii="Times New Roman" w:hAnsi="Times New Roman" w:cs="Times New Roman"/>
          <w:b/>
          <w:bCs/>
          <w:i/>
          <w:iCs/>
          <w:sz w:val="48"/>
          <w:szCs w:val="48"/>
        </w:rPr>
      </w:pPr>
    </w:p>
    <w:p w14:paraId="72697920" w14:textId="11E03CE3" w:rsidR="00CD4BBA" w:rsidRDefault="002D43BB">
      <w:pPr>
        <w:rPr>
          <w:rFonts w:ascii="Times New Roman" w:hAnsi="Times New Roman" w:cs="Times New Roman"/>
          <w:b/>
          <w:bCs/>
          <w:i/>
          <w:iCs/>
          <w:sz w:val="48"/>
          <w:szCs w:val="48"/>
        </w:rPr>
      </w:pPr>
      <w:r w:rsidRPr="0046418A">
        <w:rPr>
          <w:rFonts w:ascii="Times New Roman" w:hAnsi="Times New Roman" w:cs="Times New Roman"/>
          <w:b/>
          <w:bCs/>
          <w:i/>
          <w:iCs/>
          <w:sz w:val="48"/>
          <w:szCs w:val="48"/>
        </w:rPr>
        <w:lastRenderedPageBreak/>
        <w:t>/*</w:t>
      </w:r>
      <w:r w:rsidRPr="002D43BB">
        <w:rPr>
          <w:rFonts w:ascii="Times New Roman" w:hAnsi="Times New Roman" w:cs="Times New Roman"/>
          <w:b/>
          <w:bCs/>
          <w:i/>
          <w:iCs/>
          <w:sz w:val="48"/>
          <w:szCs w:val="48"/>
        </w:rPr>
        <w:t>Declaraciones</w:t>
      </w:r>
      <w:r>
        <w:rPr>
          <w:rFonts w:ascii="Times New Roman" w:hAnsi="Times New Roman" w:cs="Times New Roman"/>
          <w:b/>
          <w:bCs/>
          <w:i/>
          <w:iCs/>
          <w:sz w:val="48"/>
          <w:szCs w:val="48"/>
        </w:rPr>
        <w:t>.</w:t>
      </w:r>
    </w:p>
    <w:p w14:paraId="4199C259" w14:textId="148391DD" w:rsidR="002D43BB" w:rsidRDefault="002D43BB">
      <w:pPr>
        <w:rPr>
          <w:rFonts w:ascii="Times New Roman" w:hAnsi="Times New Roman" w:cs="Times New Roman"/>
          <w:sz w:val="24"/>
          <w:szCs w:val="24"/>
        </w:rPr>
      </w:pPr>
      <w:r w:rsidRPr="002D43BB">
        <w:rPr>
          <w:rFonts w:ascii="Times New Roman" w:hAnsi="Times New Roman" w:cs="Times New Roman"/>
          <w:sz w:val="24"/>
          <w:szCs w:val="24"/>
        </w:rPr>
        <w:t>Es cada línea de comando que modifica el estilo</w:t>
      </w:r>
      <w:r>
        <w:rPr>
          <w:rFonts w:ascii="Times New Roman" w:hAnsi="Times New Roman" w:cs="Times New Roman"/>
          <w:sz w:val="24"/>
          <w:szCs w:val="24"/>
        </w:rPr>
        <w:t>:</w:t>
      </w:r>
    </w:p>
    <w:p w14:paraId="0D40E9E8" w14:textId="7D4455BA" w:rsidR="00CD4BBA" w:rsidRPr="007E5F41" w:rsidRDefault="002D43BB" w:rsidP="002D43BB">
      <w:pPr>
        <w:ind w:left="2124" w:firstLine="708"/>
        <w:rPr>
          <w:rFonts w:ascii="Times New Roman" w:hAnsi="Times New Roman" w:cs="Times New Roman"/>
          <w:sz w:val="24"/>
          <w:szCs w:val="24"/>
          <w:u w:val="single"/>
        </w:rPr>
      </w:pPr>
      <w:proofErr w:type="spellStart"/>
      <w:r w:rsidRPr="007E5F41">
        <w:rPr>
          <w:rFonts w:ascii="Times New Roman" w:hAnsi="Times New Roman" w:cs="Times New Roman"/>
          <w:sz w:val="24"/>
          <w:szCs w:val="24"/>
          <w:u w:val="single"/>
        </w:rPr>
        <w:t>background</w:t>
      </w:r>
      <w:proofErr w:type="spellEnd"/>
      <w:r w:rsidRPr="007E5F41">
        <w:rPr>
          <w:rFonts w:ascii="Times New Roman" w:hAnsi="Times New Roman" w:cs="Times New Roman"/>
          <w:sz w:val="24"/>
          <w:szCs w:val="24"/>
          <w:u w:val="single"/>
        </w:rPr>
        <w:t>-color: gray;</w:t>
      </w:r>
    </w:p>
    <w:p w14:paraId="7FAEB324" w14:textId="1E945DE2" w:rsidR="002D43BB" w:rsidRPr="007E5F41" w:rsidRDefault="002D43BB" w:rsidP="002D43BB">
      <w:pPr>
        <w:rPr>
          <w:rFonts w:ascii="Times New Roman" w:hAnsi="Times New Roman" w:cs="Times New Roman"/>
          <w:b/>
          <w:bCs/>
          <w:i/>
          <w:iCs/>
          <w:sz w:val="48"/>
          <w:szCs w:val="48"/>
        </w:rPr>
      </w:pPr>
      <w:r w:rsidRPr="007E5F41">
        <w:rPr>
          <w:rFonts w:ascii="Times New Roman" w:hAnsi="Times New Roman" w:cs="Times New Roman"/>
          <w:b/>
          <w:bCs/>
          <w:i/>
          <w:iCs/>
          <w:sz w:val="48"/>
          <w:szCs w:val="48"/>
        </w:rPr>
        <w:t>/*Propiedades.</w:t>
      </w:r>
    </w:p>
    <w:p w14:paraId="20ABF3A5" w14:textId="6F4711D2" w:rsidR="002D43BB" w:rsidRDefault="002D43BB">
      <w:pPr>
        <w:rPr>
          <w:rFonts w:ascii="Times New Roman" w:hAnsi="Times New Roman" w:cs="Times New Roman"/>
          <w:sz w:val="24"/>
          <w:szCs w:val="24"/>
        </w:rPr>
      </w:pPr>
      <w:r w:rsidRPr="002D43BB">
        <w:rPr>
          <w:rFonts w:ascii="Times New Roman" w:hAnsi="Times New Roman" w:cs="Times New Roman"/>
          <w:sz w:val="24"/>
          <w:szCs w:val="24"/>
        </w:rPr>
        <w:t>Como su nombre lo dice es la propiedad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proofErr w:type="spellStart"/>
      <w:r w:rsidRPr="002D43BB">
        <w:rPr>
          <w:rFonts w:ascii="Times New Roman" w:hAnsi="Times New Roman" w:cs="Times New Roman"/>
          <w:sz w:val="24"/>
          <w:szCs w:val="24"/>
        </w:rPr>
        <w:t>background</w:t>
      </w:r>
      <w:proofErr w:type="spellEnd"/>
      <w:r w:rsidRPr="002D43BB">
        <w:rPr>
          <w:rFonts w:ascii="Times New Roman" w:hAnsi="Times New Roman" w:cs="Times New Roman"/>
          <w:sz w:val="24"/>
          <w:szCs w:val="24"/>
        </w:rPr>
        <w:t xml:space="preserve">, color , width, </w:t>
      </w:r>
      <w:proofErr w:type="spellStart"/>
      <w:r w:rsidRPr="002D43BB">
        <w:rPr>
          <w:rFonts w:ascii="Times New Roman" w:hAnsi="Times New Roman" w:cs="Times New Roman"/>
          <w:sz w:val="24"/>
          <w:szCs w:val="24"/>
        </w:rPr>
        <w:t>etc</w:t>
      </w:r>
      <w:proofErr w:type="spellEnd"/>
      <w:r w:rsidRPr="002D43BB">
        <w:rPr>
          <w:rFonts w:ascii="Times New Roman" w:hAnsi="Times New Roman" w:cs="Times New Roman"/>
          <w:sz w:val="24"/>
          <w:szCs w:val="24"/>
        </w:rPr>
        <w:t>)</w:t>
      </w:r>
    </w:p>
    <w:p w14:paraId="7F8BBCA8" w14:textId="50D40217" w:rsidR="002D43BB" w:rsidRPr="002D43BB" w:rsidRDefault="002D43BB" w:rsidP="002D43BB">
      <w:pPr>
        <w:jc w:val="center"/>
        <w:rPr>
          <w:rFonts w:ascii="Times New Roman" w:hAnsi="Times New Roman" w:cs="Times New Roman"/>
          <w:sz w:val="24"/>
          <w:szCs w:val="24"/>
        </w:rPr>
      </w:pPr>
      <w:proofErr w:type="spellStart"/>
      <w:r w:rsidRPr="006515E0">
        <w:rPr>
          <w:rFonts w:ascii="Times New Roman" w:hAnsi="Times New Roman" w:cs="Times New Roman"/>
          <w:color w:val="FF0000"/>
          <w:sz w:val="24"/>
          <w:szCs w:val="24"/>
          <w:u w:val="single"/>
        </w:rPr>
        <w:t>background</w:t>
      </w:r>
      <w:proofErr w:type="spellEnd"/>
      <w:r w:rsidRPr="006515E0">
        <w:rPr>
          <w:rFonts w:ascii="Times New Roman" w:hAnsi="Times New Roman" w:cs="Times New Roman"/>
          <w:color w:val="FF0000"/>
          <w:sz w:val="24"/>
          <w:szCs w:val="24"/>
          <w:u w:val="single"/>
        </w:rPr>
        <w:t>-color:</w:t>
      </w:r>
      <w:r w:rsidRPr="006515E0">
        <w:rPr>
          <w:rFonts w:ascii="Times New Roman" w:hAnsi="Times New Roman" w:cs="Times New Roman"/>
          <w:color w:val="FF0000"/>
          <w:sz w:val="24"/>
          <w:szCs w:val="24"/>
        </w:rPr>
        <w:t xml:space="preserve">     </w:t>
      </w:r>
      <w:r w:rsidRPr="002D43BB">
        <w:rPr>
          <w:rFonts w:ascii="Times New Roman" w:hAnsi="Times New Roman" w:cs="Times New Roman"/>
          <w:sz w:val="24"/>
          <w:szCs w:val="24"/>
        </w:rPr>
        <w:t>gray;</w:t>
      </w:r>
    </w:p>
    <w:p w14:paraId="101B02C1" w14:textId="073D5582" w:rsidR="002D43BB" w:rsidRPr="006515E0" w:rsidRDefault="002D43BB" w:rsidP="002D43BB">
      <w:pPr>
        <w:rPr>
          <w:rFonts w:ascii="Times New Roman" w:hAnsi="Times New Roman" w:cs="Times New Roman"/>
          <w:b/>
          <w:bCs/>
          <w:i/>
          <w:iCs/>
          <w:sz w:val="48"/>
          <w:szCs w:val="48"/>
        </w:rPr>
      </w:pPr>
      <w:r w:rsidRPr="006515E0">
        <w:rPr>
          <w:rFonts w:ascii="Times New Roman" w:hAnsi="Times New Roman" w:cs="Times New Roman"/>
          <w:b/>
          <w:bCs/>
          <w:i/>
          <w:iCs/>
          <w:sz w:val="48"/>
          <w:szCs w:val="48"/>
        </w:rPr>
        <w:t>/*Valores.</w:t>
      </w:r>
    </w:p>
    <w:p w14:paraId="1FAD73EC" w14:textId="36F1B345" w:rsidR="006515E0" w:rsidRDefault="006515E0" w:rsidP="006515E0">
      <w:pPr>
        <w:jc w:val="both"/>
        <w:rPr>
          <w:rFonts w:ascii="Times New Roman" w:hAnsi="Times New Roman" w:cs="Times New Roman"/>
          <w:sz w:val="24"/>
          <w:szCs w:val="24"/>
        </w:rPr>
      </w:pPr>
      <w:r w:rsidRPr="002D43BB">
        <w:rPr>
          <w:rFonts w:ascii="Times New Roman" w:hAnsi="Times New Roman" w:cs="Times New Roman"/>
          <w:sz w:val="24"/>
          <w:szCs w:val="24"/>
        </w:rPr>
        <w:t xml:space="preserve">Como su nombre lo dice es </w:t>
      </w:r>
      <w:r>
        <w:rPr>
          <w:rFonts w:ascii="Times New Roman" w:hAnsi="Times New Roman" w:cs="Times New Roman"/>
          <w:sz w:val="24"/>
          <w:szCs w:val="24"/>
        </w:rPr>
        <w:t>el valor</w:t>
      </w:r>
      <w:r w:rsidRPr="002D43BB">
        <w:rPr>
          <w:rFonts w:ascii="Times New Roman" w:hAnsi="Times New Roman" w:cs="Times New Roman"/>
          <w:sz w:val="24"/>
          <w:szCs w:val="24"/>
        </w:rPr>
        <w:t xml:space="preserve"> de la declaración</w:t>
      </w:r>
      <w:r>
        <w:rPr>
          <w:rFonts w:ascii="Times New Roman" w:hAnsi="Times New Roman" w:cs="Times New Roman"/>
          <w:sz w:val="24"/>
          <w:szCs w:val="24"/>
        </w:rPr>
        <w:t xml:space="preserve"> </w:t>
      </w:r>
      <w:r w:rsidRPr="002D43BB">
        <w:rPr>
          <w:rFonts w:ascii="Times New Roman" w:hAnsi="Times New Roman" w:cs="Times New Roman"/>
          <w:sz w:val="24"/>
          <w:szCs w:val="24"/>
        </w:rPr>
        <w:t>(</w:t>
      </w:r>
      <w:r w:rsidRPr="006515E0">
        <w:rPr>
          <w:rFonts w:ascii="Times New Roman" w:hAnsi="Times New Roman" w:cs="Times New Roman"/>
          <w:sz w:val="24"/>
          <w:szCs w:val="24"/>
        </w:rPr>
        <w:t xml:space="preserve">gray; 10px; </w:t>
      </w:r>
      <w:proofErr w:type="spellStart"/>
      <w:r w:rsidRPr="006515E0">
        <w:rPr>
          <w:rFonts w:ascii="Times New Roman" w:hAnsi="Times New Roman" w:cs="Times New Roman"/>
          <w:sz w:val="24"/>
          <w:szCs w:val="24"/>
        </w:rPr>
        <w:t>etc</w:t>
      </w:r>
      <w:proofErr w:type="spellEnd"/>
      <w:r w:rsidRPr="002D43BB">
        <w:rPr>
          <w:rFonts w:ascii="Times New Roman" w:hAnsi="Times New Roman" w:cs="Times New Roman"/>
          <w:sz w:val="24"/>
          <w:szCs w:val="24"/>
        </w:rPr>
        <w:t>)</w:t>
      </w:r>
    </w:p>
    <w:p w14:paraId="5C44E326" w14:textId="77777777" w:rsidR="006515E0" w:rsidRPr="007E5F41" w:rsidRDefault="006515E0" w:rsidP="006515E0">
      <w:pPr>
        <w:jc w:val="center"/>
        <w:rPr>
          <w:rFonts w:ascii="Times New Roman" w:hAnsi="Times New Roman" w:cs="Times New Roman"/>
          <w:color w:val="FF0000"/>
          <w:sz w:val="24"/>
          <w:szCs w:val="24"/>
          <w:lang w:val="en-US"/>
        </w:rPr>
      </w:pPr>
      <w:r w:rsidRPr="007E5F41">
        <w:rPr>
          <w:rFonts w:ascii="Times New Roman" w:hAnsi="Times New Roman" w:cs="Times New Roman"/>
          <w:sz w:val="24"/>
          <w:szCs w:val="24"/>
          <w:lang w:val="en-US"/>
        </w:rPr>
        <w:t xml:space="preserve">background-color:     </w:t>
      </w:r>
      <w:r w:rsidRPr="007E5F41">
        <w:rPr>
          <w:rFonts w:ascii="Times New Roman" w:hAnsi="Times New Roman" w:cs="Times New Roman"/>
          <w:color w:val="FF0000"/>
          <w:sz w:val="24"/>
          <w:szCs w:val="24"/>
          <w:u w:val="single"/>
          <w:lang w:val="en-US"/>
        </w:rPr>
        <w:t>gray;</w:t>
      </w:r>
    </w:p>
    <w:p w14:paraId="1BA012A5" w14:textId="77777777" w:rsidR="007E5F41" w:rsidRDefault="007E5F41" w:rsidP="007E5F41">
      <w:pPr>
        <w:jc w:val="center"/>
        <w:rPr>
          <w:rFonts w:ascii="Times New Roman" w:hAnsi="Times New Roman" w:cs="Times New Roman"/>
          <w:b/>
          <w:bCs/>
          <w:i/>
          <w:iCs/>
          <w:sz w:val="48"/>
          <w:szCs w:val="48"/>
          <w:lang w:val="en-US"/>
        </w:rPr>
      </w:pPr>
    </w:p>
    <w:p w14:paraId="74CDA40A" w14:textId="46ED609C" w:rsidR="002D43BB" w:rsidRDefault="007E5F41" w:rsidP="007E5F41">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 xml:space="preserve">Para </w:t>
      </w:r>
      <w:proofErr w:type="spellStart"/>
      <w:r>
        <w:rPr>
          <w:rFonts w:ascii="Times New Roman" w:hAnsi="Times New Roman" w:cs="Times New Roman"/>
          <w:b/>
          <w:bCs/>
          <w:i/>
          <w:iCs/>
          <w:sz w:val="48"/>
          <w:szCs w:val="48"/>
          <w:lang w:val="en-US"/>
        </w:rPr>
        <w:t>empezar</w:t>
      </w:r>
      <w:proofErr w:type="spellEnd"/>
      <w:r>
        <w:rPr>
          <w:rFonts w:ascii="Times New Roman" w:hAnsi="Times New Roman" w:cs="Times New Roman"/>
          <w:b/>
          <w:bCs/>
          <w:i/>
          <w:iCs/>
          <w:sz w:val="48"/>
          <w:szCs w:val="48"/>
          <w:lang w:val="en-US"/>
        </w:rPr>
        <w:t>…</w:t>
      </w:r>
    </w:p>
    <w:p w14:paraId="5EC7D506" w14:textId="2722B915" w:rsidR="007E5F41" w:rsidRDefault="007E5F41" w:rsidP="007E5F41">
      <w:pPr>
        <w:jc w:val="center"/>
        <w:rPr>
          <w:rFonts w:ascii="Times New Roman" w:hAnsi="Times New Roman" w:cs="Times New Roman"/>
          <w:b/>
          <w:bCs/>
          <w:i/>
          <w:iCs/>
          <w:sz w:val="48"/>
          <w:szCs w:val="48"/>
          <w:lang w:val="en-US"/>
        </w:rPr>
      </w:pPr>
      <w:r>
        <w:rPr>
          <w:noProof/>
        </w:rPr>
        <w:drawing>
          <wp:inline distT="0" distB="0" distL="0" distR="0" wp14:anchorId="7A232315" wp14:editId="5C418870">
            <wp:extent cx="5257800" cy="3876675"/>
            <wp:effectExtent l="76200" t="76200" r="133350" b="1428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7800"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AEA31" w14:textId="3C4196B9" w:rsidR="00D23DEA" w:rsidRDefault="00D23DEA" w:rsidP="00C82597">
      <w:pPr>
        <w:jc w:val="cente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lastRenderedPageBreak/>
        <w:t>Notes</w:t>
      </w:r>
      <w:r w:rsidR="00C82597">
        <w:rPr>
          <w:rFonts w:ascii="Times New Roman" w:hAnsi="Times New Roman" w:cs="Times New Roman"/>
          <w:b/>
          <w:bCs/>
          <w:i/>
          <w:iCs/>
          <w:sz w:val="48"/>
          <w:szCs w:val="48"/>
          <w:lang w:val="en-US"/>
        </w:rPr>
        <w:t xml:space="preserve"> about C</w:t>
      </w:r>
      <w:r w:rsidR="00411F0A">
        <w:rPr>
          <w:rFonts w:ascii="Times New Roman" w:hAnsi="Times New Roman" w:cs="Times New Roman"/>
          <w:b/>
          <w:bCs/>
          <w:i/>
          <w:iCs/>
          <w:sz w:val="48"/>
          <w:szCs w:val="48"/>
          <w:lang w:val="en-US"/>
        </w:rPr>
        <w:t>SS</w:t>
      </w:r>
      <w:r>
        <w:rPr>
          <w:rFonts w:ascii="Times New Roman" w:hAnsi="Times New Roman" w:cs="Times New Roman"/>
          <w:b/>
          <w:bCs/>
          <w:i/>
          <w:iCs/>
          <w:sz w:val="48"/>
          <w:szCs w:val="48"/>
          <w:lang w:val="en-US"/>
        </w:rPr>
        <w:t>.</w:t>
      </w:r>
    </w:p>
    <w:p w14:paraId="0E4FB4AF" w14:textId="69999D3D" w:rsidR="00D23DEA" w:rsidRDefault="00D23DEA">
      <w:pPr>
        <w:rPr>
          <w:rFonts w:ascii="Times New Roman" w:hAnsi="Times New Roman" w:cs="Times New Roman"/>
          <w:b/>
          <w:bCs/>
          <w:i/>
          <w:iCs/>
          <w:sz w:val="48"/>
          <w:szCs w:val="48"/>
          <w:lang w:val="en-US"/>
        </w:rPr>
      </w:pPr>
      <w:r>
        <w:rPr>
          <w:noProof/>
        </w:rPr>
        <w:drawing>
          <wp:inline distT="0" distB="0" distL="0" distR="0" wp14:anchorId="45320C05" wp14:editId="4C8F6C04">
            <wp:extent cx="11220450" cy="26955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220450" cy="2695575"/>
                    </a:xfrm>
                    <a:prstGeom prst="rect">
                      <a:avLst/>
                    </a:prstGeom>
                  </pic:spPr>
                </pic:pic>
              </a:graphicData>
            </a:graphic>
          </wp:inline>
        </w:drawing>
      </w:r>
    </w:p>
    <w:p w14:paraId="61B1FDB9" w14:textId="34BA6DDF" w:rsidR="00D23DEA" w:rsidRDefault="00D23DEA" w:rsidP="00CF5C2C">
      <w:pPr>
        <w:jc w:val="center"/>
        <w:rPr>
          <w:rFonts w:ascii="Times New Roman" w:hAnsi="Times New Roman" w:cs="Times New Roman"/>
          <w:b/>
          <w:bCs/>
          <w:i/>
          <w:iCs/>
          <w:sz w:val="48"/>
          <w:szCs w:val="48"/>
          <w:lang w:val="en-US"/>
        </w:rPr>
      </w:pPr>
      <w:r>
        <w:rPr>
          <w:noProof/>
        </w:rPr>
        <w:drawing>
          <wp:inline distT="0" distB="0" distL="0" distR="0" wp14:anchorId="32D95EF8" wp14:editId="152653E2">
            <wp:extent cx="5334000" cy="11525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4000" cy="1152525"/>
                    </a:xfrm>
                    <a:prstGeom prst="rect">
                      <a:avLst/>
                    </a:prstGeom>
                  </pic:spPr>
                </pic:pic>
              </a:graphicData>
            </a:graphic>
          </wp:inline>
        </w:drawing>
      </w:r>
    </w:p>
    <w:p w14:paraId="6F15D48F" w14:textId="00C3798B" w:rsidR="00D23DEA" w:rsidRPr="002D43BB" w:rsidRDefault="00D23DEA" w:rsidP="00D23DEA">
      <w:pPr>
        <w:jc w:val="center"/>
        <w:rPr>
          <w:rFonts w:ascii="Times New Roman" w:hAnsi="Times New Roman" w:cs="Times New Roman"/>
          <w:b/>
          <w:bCs/>
          <w:i/>
          <w:iCs/>
          <w:sz w:val="48"/>
          <w:szCs w:val="48"/>
          <w:lang w:val="en-US"/>
        </w:rPr>
      </w:pPr>
      <w:r>
        <w:rPr>
          <w:noProof/>
        </w:rPr>
        <w:drawing>
          <wp:inline distT="0" distB="0" distL="0" distR="0" wp14:anchorId="661A7FE4" wp14:editId="4F0F9FB4">
            <wp:extent cx="8382000" cy="1476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382000" cy="1476375"/>
                    </a:xfrm>
                    <a:prstGeom prst="rect">
                      <a:avLst/>
                    </a:prstGeom>
                  </pic:spPr>
                </pic:pic>
              </a:graphicData>
            </a:graphic>
          </wp:inline>
        </w:drawing>
      </w:r>
    </w:p>
    <w:p w14:paraId="4ADDFA10" w14:textId="54C1E14A" w:rsidR="00A66595" w:rsidRDefault="00A66595" w:rsidP="00CF5C2C">
      <w:pPr>
        <w:jc w:val="center"/>
        <w:rPr>
          <w:rFonts w:ascii="Times New Roman" w:hAnsi="Times New Roman" w:cs="Times New Roman"/>
          <w:b/>
          <w:bCs/>
          <w:i/>
          <w:iCs/>
          <w:sz w:val="48"/>
          <w:szCs w:val="48"/>
          <w:lang w:val="en-US"/>
        </w:rPr>
      </w:pPr>
      <w:r>
        <w:rPr>
          <w:noProof/>
        </w:rPr>
        <w:drawing>
          <wp:inline distT="0" distB="0" distL="0" distR="0" wp14:anchorId="4A92A85F" wp14:editId="22730625">
            <wp:extent cx="6457950" cy="762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57950" cy="762000"/>
                    </a:xfrm>
                    <a:prstGeom prst="rect">
                      <a:avLst/>
                    </a:prstGeom>
                  </pic:spPr>
                </pic:pic>
              </a:graphicData>
            </a:graphic>
          </wp:inline>
        </w:drawing>
      </w:r>
    </w:p>
    <w:p w14:paraId="2CECB4D7" w14:textId="7A6CC370" w:rsidR="00CF5C2C" w:rsidRDefault="00CF5C2C" w:rsidP="00CF5C2C">
      <w:pPr>
        <w:jc w:val="center"/>
        <w:rPr>
          <w:rFonts w:ascii="Times New Roman" w:hAnsi="Times New Roman" w:cs="Times New Roman"/>
          <w:b/>
          <w:bCs/>
          <w:i/>
          <w:iCs/>
          <w:sz w:val="48"/>
          <w:szCs w:val="48"/>
          <w:lang w:val="en-US"/>
        </w:rPr>
      </w:pPr>
      <w:r>
        <w:rPr>
          <w:noProof/>
        </w:rPr>
        <w:drawing>
          <wp:inline distT="0" distB="0" distL="0" distR="0" wp14:anchorId="2E7F2428" wp14:editId="6B734512">
            <wp:extent cx="4695825" cy="9429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5825" cy="942975"/>
                    </a:xfrm>
                    <a:prstGeom prst="rect">
                      <a:avLst/>
                    </a:prstGeom>
                  </pic:spPr>
                </pic:pic>
              </a:graphicData>
            </a:graphic>
          </wp:inline>
        </w:drawing>
      </w:r>
    </w:p>
    <w:p w14:paraId="3992A4B0" w14:textId="7056E4B1" w:rsidR="00CF5C2C" w:rsidRDefault="00CF5C2C" w:rsidP="00CF5C2C">
      <w:pPr>
        <w:jc w:val="center"/>
        <w:rPr>
          <w:rFonts w:ascii="Times New Roman" w:hAnsi="Times New Roman" w:cs="Times New Roman"/>
          <w:b/>
          <w:bCs/>
          <w:i/>
          <w:iCs/>
          <w:sz w:val="48"/>
          <w:szCs w:val="48"/>
          <w:lang w:val="en-US"/>
        </w:rPr>
      </w:pPr>
      <w:r>
        <w:rPr>
          <w:noProof/>
        </w:rPr>
        <w:lastRenderedPageBreak/>
        <w:drawing>
          <wp:inline distT="0" distB="0" distL="0" distR="0" wp14:anchorId="5090461F" wp14:editId="419FE25D">
            <wp:extent cx="7315200" cy="1924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315200" cy="1924050"/>
                    </a:xfrm>
                    <a:prstGeom prst="rect">
                      <a:avLst/>
                    </a:prstGeom>
                  </pic:spPr>
                </pic:pic>
              </a:graphicData>
            </a:graphic>
          </wp:inline>
        </w:drawing>
      </w:r>
    </w:p>
    <w:p w14:paraId="1A29D90B" w14:textId="7EDF78B8" w:rsidR="00CF5C2C" w:rsidRDefault="00CF5C2C">
      <w:pPr>
        <w:rPr>
          <w:rFonts w:ascii="Times New Roman" w:hAnsi="Times New Roman" w:cs="Times New Roman"/>
          <w:b/>
          <w:bCs/>
          <w:i/>
          <w:iCs/>
          <w:sz w:val="48"/>
          <w:szCs w:val="48"/>
          <w:lang w:val="en-US"/>
        </w:rPr>
      </w:pPr>
      <w:r>
        <w:rPr>
          <w:noProof/>
        </w:rPr>
        <w:drawing>
          <wp:inline distT="0" distB="0" distL="0" distR="0" wp14:anchorId="6FAFF6E7" wp14:editId="2FF25624">
            <wp:extent cx="6467475" cy="9906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67475" cy="990600"/>
                    </a:xfrm>
                    <a:prstGeom prst="rect">
                      <a:avLst/>
                    </a:prstGeom>
                  </pic:spPr>
                </pic:pic>
              </a:graphicData>
            </a:graphic>
          </wp:inline>
        </w:drawing>
      </w:r>
    </w:p>
    <w:p w14:paraId="5E271C49" w14:textId="6FF76646" w:rsidR="00CF5C2C" w:rsidRDefault="00CF5C2C">
      <w:pPr>
        <w:rPr>
          <w:rFonts w:ascii="Times New Roman" w:hAnsi="Times New Roman" w:cs="Times New Roman"/>
          <w:b/>
          <w:bCs/>
          <w:i/>
          <w:iCs/>
          <w:sz w:val="48"/>
          <w:szCs w:val="48"/>
          <w:lang w:val="en-US"/>
        </w:rPr>
      </w:pPr>
      <w:r>
        <w:rPr>
          <w:noProof/>
        </w:rPr>
        <w:drawing>
          <wp:inline distT="0" distB="0" distL="0" distR="0" wp14:anchorId="5C31B2A4" wp14:editId="6E1E8C3D">
            <wp:extent cx="6534150" cy="11715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34150" cy="1171575"/>
                    </a:xfrm>
                    <a:prstGeom prst="rect">
                      <a:avLst/>
                    </a:prstGeom>
                  </pic:spPr>
                </pic:pic>
              </a:graphicData>
            </a:graphic>
          </wp:inline>
        </w:drawing>
      </w:r>
    </w:p>
    <w:p w14:paraId="011B7FCC" w14:textId="2307C3B1" w:rsidR="002E431D" w:rsidRDefault="002E431D">
      <w:pPr>
        <w:rPr>
          <w:rFonts w:ascii="Times New Roman" w:hAnsi="Times New Roman" w:cs="Times New Roman"/>
          <w:b/>
          <w:bCs/>
          <w:i/>
          <w:iCs/>
          <w:sz w:val="48"/>
          <w:szCs w:val="48"/>
          <w:lang w:val="en-US"/>
        </w:rPr>
      </w:pPr>
      <w:r>
        <w:rPr>
          <w:noProof/>
        </w:rPr>
        <w:drawing>
          <wp:inline distT="0" distB="0" distL="0" distR="0" wp14:anchorId="0DEBEEB0" wp14:editId="518DF9E5">
            <wp:extent cx="5612130" cy="12090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1209040"/>
                    </a:xfrm>
                    <a:prstGeom prst="rect">
                      <a:avLst/>
                    </a:prstGeom>
                  </pic:spPr>
                </pic:pic>
              </a:graphicData>
            </a:graphic>
          </wp:inline>
        </w:drawing>
      </w:r>
    </w:p>
    <w:p w14:paraId="7BEB14BF" w14:textId="3E206495" w:rsidR="00BF6244" w:rsidRDefault="00BF6244" w:rsidP="00BF6244">
      <w:pPr>
        <w:jc w:val="center"/>
        <w:rPr>
          <w:rFonts w:ascii="Times New Roman" w:hAnsi="Times New Roman" w:cs="Times New Roman"/>
          <w:b/>
          <w:bCs/>
          <w:i/>
          <w:iCs/>
          <w:sz w:val="48"/>
          <w:szCs w:val="48"/>
          <w:lang w:val="en-US"/>
        </w:rPr>
      </w:pPr>
      <w:r>
        <w:rPr>
          <w:noProof/>
        </w:rPr>
        <w:drawing>
          <wp:inline distT="0" distB="0" distL="0" distR="0" wp14:anchorId="27878D05" wp14:editId="1639AFF7">
            <wp:extent cx="5200650" cy="1028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0650" cy="1028700"/>
                    </a:xfrm>
                    <a:prstGeom prst="rect">
                      <a:avLst/>
                    </a:prstGeom>
                  </pic:spPr>
                </pic:pic>
              </a:graphicData>
            </a:graphic>
          </wp:inline>
        </w:drawing>
      </w:r>
    </w:p>
    <w:p w14:paraId="7BBF7766" w14:textId="7F24524F" w:rsidR="00BF6244" w:rsidRDefault="00BF6244" w:rsidP="00BF6244">
      <w:pPr>
        <w:jc w:val="center"/>
        <w:rPr>
          <w:rFonts w:ascii="Times New Roman" w:hAnsi="Times New Roman" w:cs="Times New Roman"/>
          <w:b/>
          <w:bCs/>
          <w:i/>
          <w:iCs/>
          <w:sz w:val="48"/>
          <w:szCs w:val="48"/>
          <w:lang w:val="en-US"/>
        </w:rPr>
      </w:pPr>
      <w:r>
        <w:rPr>
          <w:noProof/>
        </w:rPr>
        <w:lastRenderedPageBreak/>
        <w:drawing>
          <wp:inline distT="0" distB="0" distL="0" distR="0" wp14:anchorId="370190E5" wp14:editId="52208585">
            <wp:extent cx="5467350" cy="25336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67350" cy="2533650"/>
                    </a:xfrm>
                    <a:prstGeom prst="rect">
                      <a:avLst/>
                    </a:prstGeom>
                  </pic:spPr>
                </pic:pic>
              </a:graphicData>
            </a:graphic>
          </wp:inline>
        </w:drawing>
      </w:r>
    </w:p>
    <w:p w14:paraId="2F76A1A8" w14:textId="49933B4E" w:rsidR="0040034E" w:rsidRDefault="00B73137" w:rsidP="00BF6244">
      <w:pPr>
        <w:jc w:val="center"/>
        <w:rPr>
          <w:rFonts w:ascii="Times New Roman" w:hAnsi="Times New Roman" w:cs="Times New Roman"/>
          <w:b/>
          <w:bCs/>
          <w:i/>
          <w:iCs/>
          <w:sz w:val="48"/>
          <w:szCs w:val="48"/>
          <w:lang w:val="en-US"/>
        </w:rPr>
      </w:pPr>
      <w:r>
        <w:rPr>
          <w:noProof/>
        </w:rPr>
        <w:drawing>
          <wp:inline distT="0" distB="0" distL="0" distR="0" wp14:anchorId="3056F787" wp14:editId="1362C7DE">
            <wp:extent cx="5610225" cy="1819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0225" cy="1819275"/>
                    </a:xfrm>
                    <a:prstGeom prst="rect">
                      <a:avLst/>
                    </a:prstGeom>
                  </pic:spPr>
                </pic:pic>
              </a:graphicData>
            </a:graphic>
          </wp:inline>
        </w:drawing>
      </w:r>
    </w:p>
    <w:p w14:paraId="1530F5E2" w14:textId="4B614A30" w:rsidR="005658DA" w:rsidRDefault="005658DA" w:rsidP="00BF6244">
      <w:pPr>
        <w:jc w:val="center"/>
        <w:rPr>
          <w:rFonts w:ascii="Times New Roman" w:hAnsi="Times New Roman" w:cs="Times New Roman"/>
          <w:b/>
          <w:bCs/>
          <w:i/>
          <w:iCs/>
          <w:sz w:val="48"/>
          <w:szCs w:val="48"/>
          <w:lang w:val="en-US"/>
        </w:rPr>
      </w:pPr>
      <w:r>
        <w:rPr>
          <w:noProof/>
        </w:rPr>
        <w:drawing>
          <wp:inline distT="0" distB="0" distL="0" distR="0" wp14:anchorId="56D58EB4" wp14:editId="59D08387">
            <wp:extent cx="5076825" cy="18764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76825" cy="1876425"/>
                    </a:xfrm>
                    <a:prstGeom prst="rect">
                      <a:avLst/>
                    </a:prstGeom>
                  </pic:spPr>
                </pic:pic>
              </a:graphicData>
            </a:graphic>
          </wp:inline>
        </w:drawing>
      </w:r>
    </w:p>
    <w:p w14:paraId="6E67EE8C" w14:textId="4D2D894E" w:rsidR="00E30DA9" w:rsidRDefault="00E30DA9" w:rsidP="00BF6244">
      <w:pPr>
        <w:jc w:val="center"/>
        <w:rPr>
          <w:rFonts w:ascii="Times New Roman" w:hAnsi="Times New Roman" w:cs="Times New Roman"/>
          <w:b/>
          <w:bCs/>
          <w:i/>
          <w:iCs/>
          <w:sz w:val="48"/>
          <w:szCs w:val="48"/>
          <w:lang w:val="en-US"/>
        </w:rPr>
      </w:pPr>
    </w:p>
    <w:p w14:paraId="66F94DF9" w14:textId="1C504FD0" w:rsidR="00E30DA9" w:rsidRDefault="00E30DA9" w:rsidP="00BF6244">
      <w:pPr>
        <w:jc w:val="center"/>
        <w:rPr>
          <w:rFonts w:ascii="Times New Roman" w:hAnsi="Times New Roman" w:cs="Times New Roman"/>
          <w:b/>
          <w:bCs/>
          <w:i/>
          <w:iCs/>
          <w:sz w:val="48"/>
          <w:szCs w:val="48"/>
        </w:rPr>
      </w:pPr>
      <w:r w:rsidRPr="00E30DA9">
        <w:rPr>
          <w:rFonts w:ascii="Times New Roman" w:hAnsi="Times New Roman" w:cs="Times New Roman"/>
          <w:b/>
          <w:bCs/>
          <w:i/>
          <w:iCs/>
          <w:sz w:val="48"/>
          <w:szCs w:val="48"/>
        </w:rPr>
        <w:t>Pa</w:t>
      </w:r>
      <w:r>
        <w:rPr>
          <w:rFonts w:ascii="Times New Roman" w:hAnsi="Times New Roman" w:cs="Times New Roman"/>
          <w:b/>
          <w:bCs/>
          <w:i/>
          <w:iCs/>
          <w:sz w:val="48"/>
          <w:szCs w:val="48"/>
        </w:rPr>
        <w:t xml:space="preserve">ginas para </w:t>
      </w:r>
      <w:proofErr w:type="gramStart"/>
      <w:r>
        <w:rPr>
          <w:rFonts w:ascii="Times New Roman" w:hAnsi="Times New Roman" w:cs="Times New Roman"/>
          <w:b/>
          <w:bCs/>
          <w:i/>
          <w:iCs/>
          <w:sz w:val="48"/>
          <w:szCs w:val="48"/>
        </w:rPr>
        <w:t>practicar  Grid</w:t>
      </w:r>
      <w:proofErr w:type="gramEnd"/>
      <w:r>
        <w:rPr>
          <w:rFonts w:ascii="Times New Roman" w:hAnsi="Times New Roman" w:cs="Times New Roman"/>
          <w:b/>
          <w:bCs/>
          <w:i/>
          <w:iCs/>
          <w:sz w:val="48"/>
          <w:szCs w:val="48"/>
        </w:rPr>
        <w:t xml:space="preserve"> y Flex.</w:t>
      </w:r>
    </w:p>
    <w:p w14:paraId="5012A585" w14:textId="2FEC5865" w:rsidR="00E30DA9" w:rsidRDefault="00EC3077" w:rsidP="00BF6244">
      <w:pPr>
        <w:jc w:val="center"/>
        <w:rPr>
          <w:rFonts w:ascii="Times New Roman" w:hAnsi="Times New Roman" w:cs="Times New Roman"/>
          <w:b/>
          <w:bCs/>
          <w:i/>
          <w:iCs/>
          <w:sz w:val="48"/>
          <w:szCs w:val="48"/>
        </w:rPr>
      </w:pPr>
      <w:hyperlink r:id="rId110" w:anchor="es" w:history="1">
        <w:r w:rsidR="00E30DA9" w:rsidRPr="00D453C8">
          <w:rPr>
            <w:rStyle w:val="Hipervnculo"/>
            <w:rFonts w:ascii="Times New Roman" w:hAnsi="Times New Roman" w:cs="Times New Roman"/>
            <w:b/>
            <w:bCs/>
            <w:i/>
            <w:iCs/>
            <w:sz w:val="48"/>
            <w:szCs w:val="48"/>
          </w:rPr>
          <w:t>https://flexboxfroggy.com/#es</w:t>
        </w:r>
      </w:hyperlink>
    </w:p>
    <w:p w14:paraId="0967F426" w14:textId="0D63E008" w:rsidR="00E30DA9" w:rsidRDefault="00EC3077" w:rsidP="00E30DA9">
      <w:pPr>
        <w:ind w:left="708" w:firstLine="708"/>
        <w:rPr>
          <w:rFonts w:ascii="Times New Roman" w:hAnsi="Times New Roman" w:cs="Times New Roman"/>
          <w:b/>
          <w:bCs/>
          <w:i/>
          <w:iCs/>
          <w:sz w:val="48"/>
          <w:szCs w:val="48"/>
        </w:rPr>
      </w:pPr>
      <w:hyperlink r:id="rId111" w:anchor="es" w:history="1">
        <w:r w:rsidR="00E30DA9" w:rsidRPr="00D453C8">
          <w:rPr>
            <w:rStyle w:val="Hipervnculo"/>
            <w:rFonts w:ascii="Times New Roman" w:hAnsi="Times New Roman" w:cs="Times New Roman"/>
            <w:b/>
            <w:bCs/>
            <w:i/>
            <w:iCs/>
            <w:sz w:val="48"/>
            <w:szCs w:val="48"/>
          </w:rPr>
          <w:t>https://cssgridgarden.com/#es</w:t>
        </w:r>
      </w:hyperlink>
    </w:p>
    <w:p w14:paraId="5BD9E60E" w14:textId="77777777" w:rsidR="00E30DA9" w:rsidRPr="00E30DA9" w:rsidRDefault="00E30DA9" w:rsidP="00E30DA9">
      <w:pPr>
        <w:ind w:left="708" w:firstLine="708"/>
        <w:rPr>
          <w:rFonts w:ascii="Times New Roman" w:hAnsi="Times New Roman" w:cs="Times New Roman"/>
          <w:b/>
          <w:bCs/>
          <w:i/>
          <w:iCs/>
          <w:sz w:val="48"/>
          <w:szCs w:val="48"/>
        </w:rPr>
      </w:pPr>
    </w:p>
    <w:p w14:paraId="64BADDD3" w14:textId="77777777" w:rsidR="00E30DA9" w:rsidRPr="00E30DA9" w:rsidRDefault="00E30DA9" w:rsidP="00BF6244">
      <w:pPr>
        <w:jc w:val="center"/>
        <w:rPr>
          <w:rFonts w:ascii="Times New Roman" w:hAnsi="Times New Roman" w:cs="Times New Roman"/>
          <w:b/>
          <w:bCs/>
          <w:i/>
          <w:iCs/>
          <w:sz w:val="48"/>
          <w:szCs w:val="48"/>
        </w:rPr>
      </w:pPr>
    </w:p>
    <w:p w14:paraId="6573B892" w14:textId="5A7FF808" w:rsidR="00726907" w:rsidRPr="00E30DA9" w:rsidRDefault="008A24E7">
      <w:pPr>
        <w:rPr>
          <w:rFonts w:ascii="Times New Roman" w:hAnsi="Times New Roman" w:cs="Times New Roman"/>
          <w:b/>
          <w:bCs/>
          <w:i/>
          <w:iCs/>
          <w:sz w:val="48"/>
          <w:szCs w:val="48"/>
        </w:rPr>
      </w:pPr>
      <w:r>
        <w:rPr>
          <w:rFonts w:ascii="Times New Roman" w:hAnsi="Times New Roman" w:cs="Times New Roman"/>
          <w:b/>
          <w:bCs/>
          <w:i/>
          <w:iCs/>
          <w:sz w:val="48"/>
          <w:szCs w:val="48"/>
        </w:rPr>
        <w:t>Generar línea Divisora.</w:t>
      </w:r>
    </w:p>
    <w:p w14:paraId="7EF5DE11" w14:textId="2971E6D2" w:rsidR="00726907" w:rsidRDefault="008A24E7">
      <w:pPr>
        <w:rPr>
          <w:rFonts w:ascii="Times New Roman" w:hAnsi="Times New Roman" w:cs="Times New Roman"/>
          <w:b/>
          <w:bCs/>
          <w:i/>
          <w:iCs/>
          <w:sz w:val="48"/>
          <w:szCs w:val="48"/>
        </w:rPr>
      </w:pPr>
      <w:r>
        <w:rPr>
          <w:noProof/>
        </w:rPr>
        <w:drawing>
          <wp:inline distT="0" distB="0" distL="0" distR="0" wp14:anchorId="6853C090" wp14:editId="084069E8">
            <wp:extent cx="5612130" cy="2909570"/>
            <wp:effectExtent l="76200" t="76200" r="140970" b="138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909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D4AB" w14:textId="5E707104" w:rsidR="008A24E7" w:rsidRDefault="008A24E7">
      <w:pPr>
        <w:rPr>
          <w:rFonts w:ascii="Times New Roman" w:hAnsi="Times New Roman" w:cs="Times New Roman"/>
          <w:i/>
          <w:iCs/>
          <w:sz w:val="32"/>
          <w:szCs w:val="32"/>
        </w:rPr>
      </w:pPr>
      <w:r w:rsidRPr="008A24E7">
        <w:rPr>
          <w:rFonts w:ascii="Times New Roman" w:hAnsi="Times New Roman" w:cs="Times New Roman"/>
          <w:i/>
          <w:iCs/>
          <w:sz w:val="32"/>
          <w:szCs w:val="32"/>
        </w:rPr>
        <w:t>HTML:</w:t>
      </w:r>
      <w:r>
        <w:rPr>
          <w:rFonts w:ascii="Times New Roman" w:hAnsi="Times New Roman" w:cs="Times New Roman"/>
          <w:i/>
          <w:iCs/>
          <w:sz w:val="32"/>
          <w:szCs w:val="32"/>
        </w:rPr>
        <w:t xml:space="preserve"> Se agrega la etiqueta &lt;</w:t>
      </w:r>
      <w:proofErr w:type="spellStart"/>
      <w:r>
        <w:rPr>
          <w:rFonts w:ascii="Times New Roman" w:hAnsi="Times New Roman" w:cs="Times New Roman"/>
          <w:i/>
          <w:iCs/>
          <w:sz w:val="32"/>
          <w:szCs w:val="32"/>
        </w:rPr>
        <w:t>hr</w:t>
      </w:r>
      <w:proofErr w:type="spellEnd"/>
      <w:r>
        <w:rPr>
          <w:rFonts w:ascii="Times New Roman" w:hAnsi="Times New Roman" w:cs="Times New Roman"/>
          <w:i/>
          <w:iCs/>
          <w:sz w:val="32"/>
          <w:szCs w:val="32"/>
        </w:rPr>
        <w:t>&gt;</w:t>
      </w:r>
    </w:p>
    <w:p w14:paraId="1AAC9DAB" w14:textId="64CF79C8" w:rsidR="008A24E7" w:rsidRPr="008A24E7" w:rsidRDefault="008A24E7" w:rsidP="008A24E7">
      <w:pPr>
        <w:jc w:val="center"/>
        <w:rPr>
          <w:rFonts w:ascii="Times New Roman" w:hAnsi="Times New Roman" w:cs="Times New Roman"/>
          <w:i/>
          <w:iCs/>
          <w:sz w:val="32"/>
          <w:szCs w:val="32"/>
        </w:rPr>
      </w:pPr>
      <w:r>
        <w:rPr>
          <w:noProof/>
        </w:rPr>
        <w:drawing>
          <wp:inline distT="0" distB="0" distL="0" distR="0" wp14:anchorId="067FDF40" wp14:editId="72A45BCF">
            <wp:extent cx="2781300" cy="6477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81300" cy="647700"/>
                    </a:xfrm>
                    <a:prstGeom prst="rect">
                      <a:avLst/>
                    </a:prstGeom>
                  </pic:spPr>
                </pic:pic>
              </a:graphicData>
            </a:graphic>
          </wp:inline>
        </w:drawing>
      </w:r>
    </w:p>
    <w:p w14:paraId="7EA97840" w14:textId="6D4D869D" w:rsidR="008A24E7" w:rsidRPr="008A24E7" w:rsidRDefault="008A24E7">
      <w:pPr>
        <w:rPr>
          <w:rFonts w:ascii="Times New Roman" w:hAnsi="Times New Roman" w:cs="Times New Roman"/>
          <w:i/>
          <w:iCs/>
          <w:sz w:val="32"/>
          <w:szCs w:val="32"/>
        </w:rPr>
      </w:pPr>
      <w:r w:rsidRPr="008A24E7">
        <w:rPr>
          <w:rFonts w:ascii="Times New Roman" w:hAnsi="Times New Roman" w:cs="Times New Roman"/>
          <w:i/>
          <w:iCs/>
          <w:sz w:val="32"/>
          <w:szCs w:val="32"/>
        </w:rPr>
        <w:t>CSS:</w:t>
      </w:r>
    </w:p>
    <w:p w14:paraId="15FE939B" w14:textId="0F00D8B4" w:rsidR="00726907" w:rsidRPr="00E30DA9" w:rsidRDefault="008A24E7" w:rsidP="008A24E7">
      <w:pPr>
        <w:jc w:val="center"/>
        <w:rPr>
          <w:rFonts w:ascii="Times New Roman" w:hAnsi="Times New Roman" w:cs="Times New Roman"/>
          <w:b/>
          <w:bCs/>
          <w:i/>
          <w:iCs/>
          <w:sz w:val="48"/>
          <w:szCs w:val="48"/>
        </w:rPr>
      </w:pPr>
      <w:r>
        <w:rPr>
          <w:noProof/>
        </w:rPr>
        <w:drawing>
          <wp:inline distT="0" distB="0" distL="0" distR="0" wp14:anchorId="2E863BB9" wp14:editId="6EADE2E0">
            <wp:extent cx="1895475" cy="8191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95475" cy="819150"/>
                    </a:xfrm>
                    <a:prstGeom prst="rect">
                      <a:avLst/>
                    </a:prstGeom>
                  </pic:spPr>
                </pic:pic>
              </a:graphicData>
            </a:graphic>
          </wp:inline>
        </w:drawing>
      </w:r>
    </w:p>
    <w:p w14:paraId="61A2448D" w14:textId="62481E7D" w:rsidR="00726907" w:rsidRDefault="00726907">
      <w:pPr>
        <w:rPr>
          <w:rFonts w:ascii="Times New Roman" w:hAnsi="Times New Roman" w:cs="Times New Roman"/>
          <w:b/>
          <w:bCs/>
          <w:i/>
          <w:iCs/>
          <w:sz w:val="48"/>
          <w:szCs w:val="48"/>
        </w:rPr>
      </w:pPr>
    </w:p>
    <w:p w14:paraId="03C67B8E" w14:textId="77777777" w:rsidR="00A20365" w:rsidRPr="00E30DA9" w:rsidRDefault="00A20365">
      <w:pPr>
        <w:rPr>
          <w:rFonts w:ascii="Times New Roman" w:hAnsi="Times New Roman" w:cs="Times New Roman"/>
          <w:b/>
          <w:bCs/>
          <w:i/>
          <w:iCs/>
          <w:sz w:val="48"/>
          <w:szCs w:val="48"/>
        </w:rPr>
      </w:pPr>
    </w:p>
    <w:p w14:paraId="705A7B21" w14:textId="3720A251" w:rsidR="000B525E" w:rsidRDefault="000B525E">
      <w:pPr>
        <w:rPr>
          <w:rFonts w:ascii="Times New Roman" w:hAnsi="Times New Roman" w:cs="Times New Roman"/>
          <w:b/>
          <w:bCs/>
          <w:i/>
          <w:iCs/>
          <w:sz w:val="48"/>
          <w:szCs w:val="48"/>
        </w:rPr>
      </w:pPr>
      <w:r w:rsidRPr="000B525E">
        <w:rPr>
          <w:rFonts w:ascii="Times New Roman" w:hAnsi="Times New Roman" w:cs="Times New Roman"/>
          <w:b/>
          <w:bCs/>
          <w:i/>
          <w:iCs/>
          <w:sz w:val="48"/>
          <w:szCs w:val="48"/>
        </w:rPr>
        <w:t xml:space="preserve">Sintaxis </w:t>
      </w:r>
      <w:proofErr w:type="spellStart"/>
      <w:r w:rsidRPr="000B525E">
        <w:rPr>
          <w:rFonts w:ascii="Times New Roman" w:hAnsi="Times New Roman" w:cs="Times New Roman"/>
          <w:b/>
          <w:bCs/>
          <w:i/>
          <w:iCs/>
          <w:sz w:val="48"/>
          <w:szCs w:val="48"/>
        </w:rPr>
        <w:t>Tipica</w:t>
      </w:r>
      <w:proofErr w:type="spellEnd"/>
      <w:r w:rsidRPr="000B525E">
        <w:rPr>
          <w:rFonts w:ascii="Times New Roman" w:hAnsi="Times New Roman" w:cs="Times New Roman"/>
          <w:b/>
          <w:bCs/>
          <w:i/>
          <w:iCs/>
          <w:sz w:val="48"/>
          <w:szCs w:val="48"/>
        </w:rPr>
        <w:t xml:space="preserve"> Inic</w:t>
      </w:r>
      <w:r>
        <w:rPr>
          <w:rFonts w:ascii="Times New Roman" w:hAnsi="Times New Roman" w:cs="Times New Roman"/>
          <w:b/>
          <w:bCs/>
          <w:i/>
          <w:iCs/>
          <w:sz w:val="48"/>
          <w:szCs w:val="48"/>
        </w:rPr>
        <w:t>i</w:t>
      </w:r>
      <w:r w:rsidRPr="000B525E">
        <w:rPr>
          <w:rFonts w:ascii="Times New Roman" w:hAnsi="Times New Roman" w:cs="Times New Roman"/>
          <w:b/>
          <w:bCs/>
          <w:i/>
          <w:iCs/>
          <w:sz w:val="48"/>
          <w:szCs w:val="48"/>
        </w:rPr>
        <w:t>al H</w:t>
      </w:r>
      <w:r>
        <w:rPr>
          <w:rFonts w:ascii="Times New Roman" w:hAnsi="Times New Roman" w:cs="Times New Roman"/>
          <w:b/>
          <w:bCs/>
          <w:i/>
          <w:iCs/>
          <w:sz w:val="48"/>
          <w:szCs w:val="48"/>
        </w:rPr>
        <w:t>TML 5.</w:t>
      </w:r>
    </w:p>
    <w:p w14:paraId="79FFD8D6" w14:textId="45322B0B" w:rsidR="000B525E" w:rsidRDefault="000B525E">
      <w:pPr>
        <w:rPr>
          <w:rFonts w:ascii="Times New Roman" w:hAnsi="Times New Roman" w:cs="Times New Roman"/>
          <w:b/>
          <w:bCs/>
          <w:i/>
          <w:iCs/>
          <w:sz w:val="48"/>
          <w:szCs w:val="48"/>
        </w:rPr>
      </w:pPr>
      <w:r>
        <w:rPr>
          <w:noProof/>
        </w:rPr>
        <w:drawing>
          <wp:inline distT="0" distB="0" distL="0" distR="0" wp14:anchorId="28B181C3" wp14:editId="1A8F1B91">
            <wp:extent cx="5612130" cy="141287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1412875"/>
                    </a:xfrm>
                    <a:prstGeom prst="rect">
                      <a:avLst/>
                    </a:prstGeom>
                  </pic:spPr>
                </pic:pic>
              </a:graphicData>
            </a:graphic>
          </wp:inline>
        </w:drawing>
      </w:r>
    </w:p>
    <w:p w14:paraId="30AA13F9" w14:textId="77777777" w:rsidR="0050559E" w:rsidRPr="000B525E" w:rsidRDefault="0050559E">
      <w:pPr>
        <w:rPr>
          <w:rFonts w:ascii="Times New Roman" w:hAnsi="Times New Roman" w:cs="Times New Roman"/>
          <w:b/>
          <w:bCs/>
          <w:i/>
          <w:iCs/>
          <w:sz w:val="48"/>
          <w:szCs w:val="48"/>
        </w:rPr>
      </w:pPr>
    </w:p>
    <w:p w14:paraId="53B80815" w14:textId="198DCF68" w:rsidR="001A62C3" w:rsidRPr="007E5F41" w:rsidRDefault="00284279">
      <w:pPr>
        <w:rPr>
          <w:rFonts w:ascii="Times New Roman" w:hAnsi="Times New Roman" w:cs="Times New Roman"/>
          <w:b/>
          <w:bCs/>
          <w:i/>
          <w:iCs/>
          <w:sz w:val="48"/>
          <w:szCs w:val="48"/>
          <w:u w:val="single"/>
        </w:rPr>
      </w:pPr>
      <w:r w:rsidRPr="000B525E">
        <w:rPr>
          <w:rFonts w:ascii="Times New Roman" w:hAnsi="Times New Roman" w:cs="Times New Roman"/>
          <w:b/>
          <w:bCs/>
          <w:i/>
          <w:iCs/>
          <w:sz w:val="48"/>
          <w:szCs w:val="48"/>
        </w:rPr>
        <w:t>Link</w:t>
      </w:r>
      <w:r w:rsidR="00AC75D2" w:rsidRPr="000B525E">
        <w:rPr>
          <w:rFonts w:ascii="Times New Roman" w:hAnsi="Times New Roman" w:cs="Times New Roman"/>
          <w:b/>
          <w:bCs/>
          <w:i/>
          <w:iCs/>
          <w:sz w:val="48"/>
          <w:szCs w:val="48"/>
        </w:rPr>
        <w:t>s</w:t>
      </w:r>
      <w:r w:rsidRPr="000B525E">
        <w:rPr>
          <w:rFonts w:ascii="Times New Roman" w:hAnsi="Times New Roman" w:cs="Times New Roman"/>
          <w:b/>
          <w:bCs/>
          <w:i/>
          <w:iCs/>
          <w:sz w:val="48"/>
          <w:szCs w:val="48"/>
        </w:rPr>
        <w:t>.</w:t>
      </w:r>
      <w:r w:rsidR="00AC75D2" w:rsidRPr="000B525E">
        <w:rPr>
          <w:rFonts w:ascii="Times New Roman" w:hAnsi="Times New Roman" w:cs="Times New Roman"/>
          <w:b/>
          <w:bCs/>
          <w:i/>
          <w:iCs/>
          <w:sz w:val="48"/>
          <w:szCs w:val="48"/>
        </w:rPr>
        <w:t xml:space="preserve"> </w:t>
      </w:r>
      <w:r w:rsidR="00AC75D2" w:rsidRPr="007E5F41">
        <w:rPr>
          <w:rFonts w:ascii="Times New Roman" w:hAnsi="Times New Roman" w:cs="Times New Roman"/>
          <w:b/>
          <w:bCs/>
          <w:i/>
          <w:iCs/>
          <w:sz w:val="48"/>
          <w:szCs w:val="48"/>
        </w:rPr>
        <w:t>&lt;</w:t>
      </w:r>
      <w:proofErr w:type="gramStart"/>
      <w:r w:rsidR="00AC75D2" w:rsidRPr="007E5F41">
        <w:rPr>
          <w:rFonts w:ascii="Times New Roman" w:hAnsi="Times New Roman" w:cs="Times New Roman"/>
          <w:b/>
          <w:bCs/>
          <w:i/>
          <w:iCs/>
          <w:sz w:val="48"/>
          <w:szCs w:val="48"/>
        </w:rPr>
        <w:t>link</w:t>
      </w:r>
      <w:proofErr w:type="gramEnd"/>
      <w:r w:rsidR="00AC75D2" w:rsidRPr="007E5F41">
        <w:rPr>
          <w:rFonts w:ascii="Times New Roman" w:hAnsi="Times New Roman" w:cs="Times New Roman"/>
          <w:b/>
          <w:bCs/>
          <w:i/>
          <w:iCs/>
          <w:sz w:val="48"/>
          <w:szCs w:val="48"/>
        </w:rPr>
        <w:t>&gt;</w:t>
      </w:r>
    </w:p>
    <w:p w14:paraId="4247ECB7" w14:textId="7FA3CC50" w:rsidR="00DD45E2" w:rsidRDefault="00DD45E2">
      <w:pPr>
        <w:rPr>
          <w:rFonts w:ascii="Times New Roman" w:hAnsi="Times New Roman" w:cs="Times New Roman"/>
          <w:sz w:val="24"/>
          <w:szCs w:val="24"/>
        </w:rPr>
      </w:pPr>
      <w:r>
        <w:rPr>
          <w:rFonts w:ascii="Times New Roman" w:hAnsi="Times New Roman" w:cs="Times New Roman"/>
          <w:sz w:val="24"/>
          <w:szCs w:val="24"/>
        </w:rPr>
        <w:t>Permite referenciar otros archivos para ser ligados al proyecto.</w:t>
      </w:r>
    </w:p>
    <w:p w14:paraId="1962E166" w14:textId="77777777" w:rsidR="00DD45E2" w:rsidRPr="00DD45E2" w:rsidRDefault="00DD45E2" w:rsidP="00C75CEE">
      <w:pPr>
        <w:shd w:val="clear" w:color="auto" w:fill="282822"/>
        <w:spacing w:after="0" w:line="285" w:lineRule="atLeast"/>
        <w:jc w:val="center"/>
        <w:rPr>
          <w:rFonts w:ascii="Consolas" w:eastAsia="Times New Roman" w:hAnsi="Consolas" w:cs="Times New Roman"/>
          <w:color w:val="A7DBF7"/>
          <w:sz w:val="32"/>
          <w:szCs w:val="32"/>
          <w:lang w:val="en-US" w:eastAsia="es-CO"/>
        </w:rPr>
      </w:pPr>
      <w:r w:rsidRPr="00DD45E2">
        <w:rPr>
          <w:rFonts w:ascii="Consolas" w:eastAsia="Times New Roman" w:hAnsi="Consolas" w:cs="Times New Roman"/>
          <w:color w:val="FFFFFF"/>
          <w:sz w:val="32"/>
          <w:szCs w:val="32"/>
          <w:lang w:val="en-US" w:eastAsia="es-CO"/>
        </w:rPr>
        <w:t>&lt;</w:t>
      </w:r>
      <w:r w:rsidRPr="00DD45E2">
        <w:rPr>
          <w:rFonts w:ascii="Consolas" w:eastAsia="Times New Roman" w:hAnsi="Consolas" w:cs="Times New Roman"/>
          <w:color w:val="6DBDFA"/>
          <w:sz w:val="32"/>
          <w:szCs w:val="32"/>
          <w:lang w:val="en-US" w:eastAsia="es-CO"/>
        </w:rPr>
        <w:t>link</w:t>
      </w:r>
      <w:r w:rsidRPr="00DD45E2">
        <w:rPr>
          <w:rFonts w:ascii="Consolas" w:eastAsia="Times New Roman" w:hAnsi="Consolas" w:cs="Times New Roman"/>
          <w:color w:val="A7DBF7"/>
          <w:sz w:val="32"/>
          <w:szCs w:val="32"/>
          <w:lang w:val="en-US" w:eastAsia="es-CO"/>
        </w:rPr>
        <w:t> </w:t>
      </w:r>
      <w:proofErr w:type="spellStart"/>
      <w:r w:rsidRPr="00DD45E2">
        <w:rPr>
          <w:rFonts w:ascii="Consolas" w:eastAsia="Times New Roman" w:hAnsi="Consolas" w:cs="Times New Roman"/>
          <w:color w:val="F7ECB5"/>
          <w:sz w:val="32"/>
          <w:szCs w:val="32"/>
          <w:lang w:val="en-US" w:eastAsia="es-CO"/>
        </w:rPr>
        <w:t>rel</w:t>
      </w:r>
      <w:proofErr w:type="spellEnd"/>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BCF0C0"/>
          <w:sz w:val="32"/>
          <w:szCs w:val="32"/>
          <w:lang w:val="en-US" w:eastAsia="es-CO"/>
        </w:rPr>
        <w:t>stylesheet</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A7DBF7"/>
          <w:sz w:val="32"/>
          <w:szCs w:val="32"/>
          <w:lang w:val="en-US" w:eastAsia="es-CO"/>
        </w:rPr>
        <w:t> </w:t>
      </w:r>
      <w:proofErr w:type="spellStart"/>
      <w:r w:rsidRPr="00DD45E2">
        <w:rPr>
          <w:rFonts w:ascii="Consolas" w:eastAsia="Times New Roman" w:hAnsi="Consolas" w:cs="Times New Roman"/>
          <w:color w:val="F7ECB5"/>
          <w:sz w:val="32"/>
          <w:szCs w:val="32"/>
          <w:lang w:val="en-US" w:eastAsia="es-CO"/>
        </w:rPr>
        <w:t>href</w:t>
      </w:r>
      <w:proofErr w:type="spellEnd"/>
      <w:r w:rsidRPr="00DD45E2">
        <w:rPr>
          <w:rFonts w:ascii="Consolas" w:eastAsia="Times New Roman" w:hAnsi="Consolas" w:cs="Times New Roman"/>
          <w:color w:val="A7DBF7"/>
          <w:sz w:val="32"/>
          <w:szCs w:val="32"/>
          <w:lang w:val="en-US" w:eastAsia="es-CO"/>
        </w:rPr>
        <w:t>=</w:t>
      </w:r>
      <w:r w:rsidRPr="00DD45E2">
        <w:rPr>
          <w:rFonts w:ascii="Consolas" w:eastAsia="Times New Roman" w:hAnsi="Consolas" w:cs="Times New Roman"/>
          <w:color w:val="6BFF81"/>
          <w:sz w:val="32"/>
          <w:szCs w:val="32"/>
          <w:lang w:val="en-US" w:eastAsia="es-CO"/>
        </w:rPr>
        <w:t>"</w:t>
      </w:r>
      <w:proofErr w:type="spellStart"/>
      <w:r w:rsidRPr="00DD45E2">
        <w:rPr>
          <w:rFonts w:ascii="Consolas" w:eastAsia="Times New Roman" w:hAnsi="Consolas" w:cs="Times New Roman"/>
          <w:color w:val="BCF0C0"/>
          <w:sz w:val="32"/>
          <w:szCs w:val="32"/>
          <w:lang w:val="en-US" w:eastAsia="es-CO"/>
        </w:rPr>
        <w:t>css</w:t>
      </w:r>
      <w:proofErr w:type="spellEnd"/>
      <w:r w:rsidRPr="00DD45E2">
        <w:rPr>
          <w:rFonts w:ascii="Consolas" w:eastAsia="Times New Roman" w:hAnsi="Consolas" w:cs="Times New Roman"/>
          <w:color w:val="BCF0C0"/>
          <w:sz w:val="32"/>
          <w:szCs w:val="32"/>
          <w:lang w:val="en-US" w:eastAsia="es-CO"/>
        </w:rPr>
        <w:t>/styles.css</w:t>
      </w:r>
      <w:r w:rsidRPr="00DD45E2">
        <w:rPr>
          <w:rFonts w:ascii="Consolas" w:eastAsia="Times New Roman" w:hAnsi="Consolas" w:cs="Times New Roman"/>
          <w:color w:val="6BFF81"/>
          <w:sz w:val="32"/>
          <w:szCs w:val="32"/>
          <w:lang w:val="en-US" w:eastAsia="es-CO"/>
        </w:rPr>
        <w:t>"</w:t>
      </w:r>
      <w:r w:rsidRPr="00DD45E2">
        <w:rPr>
          <w:rFonts w:ascii="Consolas" w:eastAsia="Times New Roman" w:hAnsi="Consolas" w:cs="Times New Roman"/>
          <w:color w:val="FFFFFF"/>
          <w:sz w:val="32"/>
          <w:szCs w:val="32"/>
          <w:lang w:val="en-US" w:eastAsia="es-CO"/>
        </w:rPr>
        <w:t>&gt;</w:t>
      </w:r>
    </w:p>
    <w:p w14:paraId="49E20C74" w14:textId="016DD230" w:rsidR="00DD45E2" w:rsidRPr="00AF0DD2" w:rsidRDefault="00DD45E2">
      <w:pPr>
        <w:rPr>
          <w:rFonts w:ascii="Times New Roman" w:hAnsi="Times New Roman" w:cs="Times New Roman"/>
          <w:sz w:val="24"/>
          <w:szCs w:val="24"/>
          <w:lang w:val="en-US"/>
        </w:rPr>
      </w:pPr>
    </w:p>
    <w:p w14:paraId="0B4FCA1D" w14:textId="07B6EF67" w:rsidR="00284279" w:rsidRDefault="00284279">
      <w:pPr>
        <w:rPr>
          <w:rFonts w:ascii="Times New Roman" w:hAnsi="Times New Roman" w:cs="Times New Roman"/>
          <w:sz w:val="48"/>
          <w:szCs w:val="48"/>
          <w:lang w:val="en-US"/>
        </w:rPr>
      </w:pPr>
    </w:p>
    <w:p w14:paraId="100AF047" w14:textId="59B0E176" w:rsidR="00AF0DD2" w:rsidRDefault="00AF0DD2">
      <w:pPr>
        <w:rPr>
          <w:rFonts w:ascii="Times New Roman" w:hAnsi="Times New Roman" w:cs="Times New Roman"/>
          <w:b/>
          <w:bCs/>
          <w:i/>
          <w:iCs/>
          <w:sz w:val="48"/>
          <w:szCs w:val="48"/>
        </w:rPr>
      </w:pPr>
      <w:r w:rsidRPr="00B6271E">
        <w:rPr>
          <w:rFonts w:ascii="Times New Roman" w:hAnsi="Times New Roman" w:cs="Times New Roman"/>
          <w:b/>
          <w:bCs/>
          <w:i/>
          <w:iCs/>
          <w:sz w:val="48"/>
          <w:szCs w:val="48"/>
        </w:rPr>
        <w:t xml:space="preserve">Orden </w:t>
      </w:r>
      <w:proofErr w:type="spellStart"/>
      <w:r w:rsidRPr="00B6271E">
        <w:rPr>
          <w:rFonts w:ascii="Times New Roman" w:hAnsi="Times New Roman" w:cs="Times New Roman"/>
          <w:b/>
          <w:bCs/>
          <w:i/>
          <w:iCs/>
          <w:sz w:val="48"/>
          <w:szCs w:val="48"/>
        </w:rPr>
        <w:t>List</w:t>
      </w:r>
      <w:proofErr w:type="spellEnd"/>
      <w:r w:rsidRPr="00B6271E">
        <w:rPr>
          <w:rFonts w:ascii="Times New Roman" w:hAnsi="Times New Roman" w:cs="Times New Roman"/>
          <w:b/>
          <w:bCs/>
          <w:i/>
          <w:iCs/>
          <w:sz w:val="48"/>
          <w:szCs w:val="48"/>
        </w:rPr>
        <w:t>. (</w:t>
      </w:r>
      <w:r w:rsidR="003C4045" w:rsidRPr="00B6271E">
        <w:rPr>
          <w:rFonts w:ascii="Times New Roman" w:hAnsi="Times New Roman" w:cs="Times New Roman"/>
          <w:b/>
          <w:bCs/>
          <w:i/>
          <w:iCs/>
          <w:sz w:val="48"/>
          <w:szCs w:val="48"/>
        </w:rPr>
        <w:t>&lt;</w:t>
      </w:r>
      <w:proofErr w:type="spellStart"/>
      <w:r w:rsidRPr="00B6271E">
        <w:rPr>
          <w:rFonts w:ascii="Times New Roman" w:hAnsi="Times New Roman" w:cs="Times New Roman"/>
          <w:b/>
          <w:bCs/>
          <w:i/>
          <w:iCs/>
          <w:sz w:val="48"/>
          <w:szCs w:val="48"/>
        </w:rPr>
        <w:t>ol</w:t>
      </w:r>
      <w:proofErr w:type="spellEnd"/>
      <w:r w:rsidR="003C4045" w:rsidRPr="00B6271E">
        <w:rPr>
          <w:rFonts w:ascii="Times New Roman" w:hAnsi="Times New Roman" w:cs="Times New Roman"/>
          <w:b/>
          <w:bCs/>
          <w:i/>
          <w:iCs/>
          <w:sz w:val="48"/>
          <w:szCs w:val="48"/>
        </w:rPr>
        <w:t>&gt;</w:t>
      </w:r>
      <w:r w:rsidRPr="00B6271E">
        <w:rPr>
          <w:rFonts w:ascii="Times New Roman" w:hAnsi="Times New Roman" w:cs="Times New Roman"/>
          <w:b/>
          <w:bCs/>
          <w:i/>
          <w:iCs/>
          <w:sz w:val="48"/>
          <w:szCs w:val="48"/>
        </w:rPr>
        <w:t>)</w:t>
      </w:r>
    </w:p>
    <w:p w14:paraId="71C64268" w14:textId="07227AF8" w:rsidR="00BD749F" w:rsidRPr="00BD749F" w:rsidRDefault="00BD749F">
      <w:pPr>
        <w:rPr>
          <w:rFonts w:ascii="Times New Roman" w:hAnsi="Times New Roman" w:cs="Times New Roman"/>
          <w:sz w:val="24"/>
          <w:szCs w:val="24"/>
        </w:rPr>
      </w:pPr>
      <w:r>
        <w:rPr>
          <w:rFonts w:ascii="Times New Roman" w:hAnsi="Times New Roman" w:cs="Times New Roman"/>
          <w:sz w:val="24"/>
          <w:szCs w:val="24"/>
        </w:rPr>
        <w:t>Para realizar listas con numeraciones usamos &lt;</w:t>
      </w:r>
      <w:proofErr w:type="spellStart"/>
      <w:r>
        <w:rPr>
          <w:rFonts w:ascii="Times New Roman" w:hAnsi="Times New Roman" w:cs="Times New Roman"/>
          <w:sz w:val="24"/>
          <w:szCs w:val="24"/>
        </w:rPr>
        <w:t>ol</w:t>
      </w:r>
      <w:proofErr w:type="spellEnd"/>
      <w:r>
        <w:rPr>
          <w:rFonts w:ascii="Times New Roman" w:hAnsi="Times New Roman" w:cs="Times New Roman"/>
          <w:sz w:val="24"/>
          <w:szCs w:val="24"/>
        </w:rPr>
        <w:t>&gt; dentro marcamos cada Item con &lt;</w:t>
      </w:r>
      <w:proofErr w:type="spellStart"/>
      <w:r>
        <w:rPr>
          <w:rFonts w:ascii="Times New Roman" w:hAnsi="Times New Roman" w:cs="Times New Roman"/>
          <w:sz w:val="24"/>
          <w:szCs w:val="24"/>
        </w:rPr>
        <w:t>li</w:t>
      </w:r>
      <w:proofErr w:type="spellEnd"/>
      <w:r>
        <w:rPr>
          <w:rFonts w:ascii="Times New Roman" w:hAnsi="Times New Roman" w:cs="Times New Roman"/>
          <w:sz w:val="24"/>
          <w:szCs w:val="24"/>
        </w:rPr>
        <w:t>&gt;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Item).</w:t>
      </w:r>
    </w:p>
    <w:p w14:paraId="4C45D887" w14:textId="0D74FCC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proofErr w:type="spellStart"/>
      <w:r w:rsidRPr="00AF0DD2">
        <w:rPr>
          <w:rFonts w:ascii="Consolas" w:eastAsia="Times New Roman" w:hAnsi="Consolas" w:cs="Times New Roman"/>
          <w:color w:val="6DBDFA"/>
          <w:sz w:val="21"/>
          <w:szCs w:val="21"/>
          <w:lang w:eastAsia="es-CO"/>
        </w:rPr>
        <w:t>ol</w:t>
      </w:r>
      <w:proofErr w:type="spellEnd"/>
      <w:r w:rsidRPr="00AF0DD2">
        <w:rPr>
          <w:rFonts w:ascii="Consolas" w:eastAsia="Times New Roman" w:hAnsi="Consolas" w:cs="Times New Roman"/>
          <w:color w:val="FFFFFF"/>
          <w:sz w:val="21"/>
          <w:szCs w:val="21"/>
          <w:lang w:eastAsia="es-CO"/>
        </w:rPr>
        <w:t>&gt;</w:t>
      </w:r>
      <w:r w:rsidR="00B6271E">
        <w:rPr>
          <w:rFonts w:ascii="Consolas" w:eastAsia="Times New Roman" w:hAnsi="Consolas" w:cs="Times New Roman"/>
          <w:color w:val="FFFFFF"/>
          <w:sz w:val="21"/>
          <w:szCs w:val="21"/>
          <w:lang w:eastAsia="es-CO"/>
        </w:rPr>
        <w:t xml:space="preserve">       </w:t>
      </w:r>
      <w:r w:rsidR="00B6271E" w:rsidRPr="00AF0DD2">
        <w:rPr>
          <w:rFonts w:ascii="Consolas" w:eastAsia="Times New Roman" w:hAnsi="Consolas" w:cs="Times New Roman"/>
          <w:color w:val="999999"/>
          <w:sz w:val="21"/>
          <w:szCs w:val="21"/>
          <w:lang w:eastAsia="es-CO"/>
        </w:rPr>
        <w:t>&lt;!-- Listas Ordenadas --&gt;</w:t>
      </w:r>
    </w:p>
    <w:p w14:paraId="2E90A0AA"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proofErr w:type="spellStart"/>
      <w:r w:rsidRPr="00AF0DD2">
        <w:rPr>
          <w:rFonts w:ascii="Consolas" w:eastAsia="Times New Roman" w:hAnsi="Consolas" w:cs="Times New Roman"/>
          <w:color w:val="6DBDFA"/>
          <w:sz w:val="21"/>
          <w:szCs w:val="21"/>
          <w:lang w:eastAsia="es-CO"/>
        </w:rPr>
        <w:t>li</w:t>
      </w:r>
      <w:proofErr w:type="spellEnd"/>
      <w:r w:rsidRPr="00AF0DD2">
        <w:rPr>
          <w:rFonts w:ascii="Consolas" w:eastAsia="Times New Roman" w:hAnsi="Consolas" w:cs="Times New Roman"/>
          <w:color w:val="FFFFFF"/>
          <w:sz w:val="21"/>
          <w:szCs w:val="21"/>
          <w:lang w:eastAsia="es-CO"/>
        </w:rPr>
        <w:t>&gt;</w:t>
      </w:r>
    </w:p>
    <w:p w14:paraId="7D7069A1" w14:textId="3204E5D0"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000F3526" w:rsidRPr="00AF0DD2">
        <w:rPr>
          <w:rFonts w:ascii="Consolas" w:eastAsia="Times New Roman" w:hAnsi="Consolas" w:cs="Times New Roman"/>
          <w:color w:val="999999"/>
          <w:sz w:val="21"/>
          <w:szCs w:val="21"/>
          <w:lang w:eastAsia="es-CO"/>
        </w:rPr>
        <w:t>&lt;!-- </w:t>
      </w:r>
      <w:r w:rsidR="000F3526">
        <w:rPr>
          <w:rFonts w:ascii="Consolas" w:eastAsia="Times New Roman" w:hAnsi="Consolas" w:cs="Times New Roman"/>
          <w:color w:val="999999"/>
          <w:sz w:val="21"/>
          <w:szCs w:val="21"/>
          <w:lang w:eastAsia="es-CO"/>
        </w:rPr>
        <w:t>Item</w:t>
      </w:r>
      <w:r w:rsidR="000F3526" w:rsidRPr="00AF0DD2">
        <w:rPr>
          <w:rFonts w:ascii="Consolas" w:eastAsia="Times New Roman" w:hAnsi="Consolas" w:cs="Times New Roman"/>
          <w:color w:val="999999"/>
          <w:sz w:val="21"/>
          <w:szCs w:val="21"/>
          <w:lang w:eastAsia="es-CO"/>
        </w:rPr>
        <w:t> --&gt;</w:t>
      </w:r>
    </w:p>
    <w:p w14:paraId="5C913774"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A09419F"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5574E821"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5BFBC36C" w14:textId="23B442D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6484E34B" w14:textId="7777777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439F5664"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7E5F41">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6E974C16" w14:textId="7AC3C66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D4EECB1" w14:textId="77777777" w:rsidR="00AF0DD2" w:rsidRPr="000B7ADC"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17DB1027" w14:textId="792DD711" w:rsidR="00AF0DD2" w:rsidRPr="000B7ADC"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0B7ADC">
        <w:rPr>
          <w:rFonts w:ascii="Consolas" w:eastAsia="Times New Roman" w:hAnsi="Consolas" w:cs="Times New Roman"/>
          <w:color w:val="A7DBF7"/>
          <w:sz w:val="21"/>
          <w:szCs w:val="21"/>
          <w:lang w:val="en-US" w:eastAsia="es-CO"/>
        </w:rPr>
        <w:t>                    </w:t>
      </w:r>
      <w:proofErr w:type="gramStart"/>
      <w:r w:rsidR="000F3526" w:rsidRPr="000B7ADC">
        <w:rPr>
          <w:rFonts w:ascii="Consolas" w:eastAsia="Times New Roman" w:hAnsi="Consolas" w:cs="Times New Roman"/>
          <w:color w:val="999999"/>
          <w:sz w:val="21"/>
          <w:szCs w:val="21"/>
          <w:lang w:val="en-US" w:eastAsia="es-CO"/>
        </w:rPr>
        <w:t>&lt;!--</w:t>
      </w:r>
      <w:proofErr w:type="gramEnd"/>
      <w:r w:rsidR="000F3526" w:rsidRPr="000B7ADC">
        <w:rPr>
          <w:rFonts w:ascii="Consolas" w:eastAsia="Times New Roman" w:hAnsi="Consolas" w:cs="Times New Roman"/>
          <w:color w:val="999999"/>
          <w:sz w:val="21"/>
          <w:szCs w:val="21"/>
          <w:lang w:val="en-US" w:eastAsia="es-CO"/>
        </w:rPr>
        <w:t> Item --&gt;</w:t>
      </w:r>
    </w:p>
    <w:p w14:paraId="5CFB34D3" w14:textId="2C265C91" w:rsidR="00AF0DD2" w:rsidRPr="000B7ADC" w:rsidRDefault="00AF0DD2" w:rsidP="00AF0DD2">
      <w:pPr>
        <w:shd w:val="clear" w:color="auto" w:fill="282822"/>
        <w:spacing w:after="0" w:line="285" w:lineRule="atLeast"/>
        <w:rPr>
          <w:rFonts w:ascii="Consolas" w:eastAsia="Times New Roman" w:hAnsi="Consolas" w:cs="Times New Roman"/>
          <w:color w:val="FFFFFF"/>
          <w:sz w:val="21"/>
          <w:szCs w:val="21"/>
          <w:lang w:val="en-US" w:eastAsia="es-CO"/>
        </w:rPr>
      </w:pPr>
      <w:r w:rsidRPr="000B7ADC">
        <w:rPr>
          <w:rFonts w:ascii="Consolas" w:eastAsia="Times New Roman" w:hAnsi="Consolas" w:cs="Times New Roman"/>
          <w:color w:val="A7DBF7"/>
          <w:sz w:val="21"/>
          <w:szCs w:val="21"/>
          <w:lang w:val="en-US" w:eastAsia="es-CO"/>
        </w:rPr>
        <w:t>                </w:t>
      </w:r>
      <w:r w:rsidRPr="000B7ADC">
        <w:rPr>
          <w:rFonts w:ascii="Consolas" w:eastAsia="Times New Roman" w:hAnsi="Consolas" w:cs="Times New Roman"/>
          <w:color w:val="FFFFFF"/>
          <w:sz w:val="21"/>
          <w:szCs w:val="21"/>
          <w:lang w:val="en-US" w:eastAsia="es-CO"/>
        </w:rPr>
        <w:t>&lt;/</w:t>
      </w:r>
      <w:r w:rsidRPr="000B7ADC">
        <w:rPr>
          <w:rFonts w:ascii="Consolas" w:eastAsia="Times New Roman" w:hAnsi="Consolas" w:cs="Times New Roman"/>
          <w:color w:val="6DBDFA"/>
          <w:sz w:val="21"/>
          <w:szCs w:val="21"/>
          <w:lang w:val="en-US" w:eastAsia="es-CO"/>
        </w:rPr>
        <w:t>li</w:t>
      </w:r>
      <w:r w:rsidRPr="000B7ADC">
        <w:rPr>
          <w:rFonts w:ascii="Consolas" w:eastAsia="Times New Roman" w:hAnsi="Consolas" w:cs="Times New Roman"/>
          <w:color w:val="FFFFFF"/>
          <w:sz w:val="21"/>
          <w:szCs w:val="21"/>
          <w:lang w:val="en-US" w:eastAsia="es-CO"/>
        </w:rPr>
        <w:t>&gt;</w:t>
      </w:r>
    </w:p>
    <w:p w14:paraId="1B7E0AA3"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0B7ADC">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proofErr w:type="spellStart"/>
      <w:r w:rsidRPr="00AF0DD2">
        <w:rPr>
          <w:rFonts w:ascii="Consolas" w:eastAsia="Times New Roman" w:hAnsi="Consolas" w:cs="Times New Roman"/>
          <w:color w:val="6DBDFA"/>
          <w:sz w:val="21"/>
          <w:szCs w:val="21"/>
          <w:lang w:eastAsia="es-CO"/>
        </w:rPr>
        <w:t>ol</w:t>
      </w:r>
      <w:proofErr w:type="spellEnd"/>
      <w:r w:rsidRPr="00AF0DD2">
        <w:rPr>
          <w:rFonts w:ascii="Consolas" w:eastAsia="Times New Roman" w:hAnsi="Consolas" w:cs="Times New Roman"/>
          <w:color w:val="FFFFFF"/>
          <w:sz w:val="21"/>
          <w:szCs w:val="21"/>
          <w:lang w:eastAsia="es-CO"/>
        </w:rPr>
        <w:t>&gt;</w:t>
      </w:r>
    </w:p>
    <w:p w14:paraId="48940924" w14:textId="77777777" w:rsidR="00AF0DD2" w:rsidRPr="007E5F41" w:rsidRDefault="00AF0DD2" w:rsidP="00AF0DD2">
      <w:pPr>
        <w:rPr>
          <w:rFonts w:ascii="Times New Roman" w:hAnsi="Times New Roman" w:cs="Times New Roman"/>
          <w:b/>
          <w:bCs/>
          <w:i/>
          <w:iCs/>
          <w:sz w:val="48"/>
          <w:szCs w:val="48"/>
        </w:rPr>
      </w:pPr>
    </w:p>
    <w:p w14:paraId="5255CA43" w14:textId="76CA4A5D" w:rsidR="00AF0DD2" w:rsidRDefault="00AF0DD2" w:rsidP="00AF0DD2">
      <w:pPr>
        <w:rPr>
          <w:rFonts w:ascii="Times New Roman" w:hAnsi="Times New Roman" w:cs="Times New Roman"/>
          <w:b/>
          <w:bCs/>
          <w:i/>
          <w:iCs/>
          <w:sz w:val="48"/>
          <w:szCs w:val="48"/>
        </w:rPr>
      </w:pPr>
      <w:r w:rsidRPr="00AF0DD2">
        <w:rPr>
          <w:rFonts w:ascii="Times New Roman" w:hAnsi="Times New Roman" w:cs="Times New Roman"/>
          <w:b/>
          <w:bCs/>
          <w:i/>
          <w:iCs/>
          <w:sz w:val="48"/>
          <w:szCs w:val="48"/>
        </w:rPr>
        <w:t xml:space="preserve">Un-orden </w:t>
      </w:r>
      <w:proofErr w:type="spellStart"/>
      <w:r w:rsidRPr="00AF0DD2">
        <w:rPr>
          <w:rFonts w:ascii="Times New Roman" w:hAnsi="Times New Roman" w:cs="Times New Roman"/>
          <w:b/>
          <w:bCs/>
          <w:i/>
          <w:iCs/>
          <w:sz w:val="48"/>
          <w:szCs w:val="48"/>
        </w:rPr>
        <w:t>List</w:t>
      </w:r>
      <w:proofErr w:type="spellEnd"/>
      <w:r w:rsidRPr="00AF0DD2">
        <w:rPr>
          <w:rFonts w:ascii="Times New Roman" w:hAnsi="Times New Roman" w:cs="Times New Roman"/>
          <w:b/>
          <w:bCs/>
          <w:i/>
          <w:iCs/>
          <w:sz w:val="48"/>
          <w:szCs w:val="48"/>
        </w:rPr>
        <w:t>. (</w:t>
      </w:r>
      <w:r w:rsidR="003C4045">
        <w:rPr>
          <w:rFonts w:ascii="Times New Roman" w:hAnsi="Times New Roman" w:cs="Times New Roman"/>
          <w:b/>
          <w:bCs/>
          <w:i/>
          <w:iCs/>
          <w:sz w:val="48"/>
          <w:szCs w:val="48"/>
        </w:rPr>
        <w:t>&lt;</w:t>
      </w:r>
      <w:proofErr w:type="spellStart"/>
      <w:r w:rsidRPr="00AF0DD2">
        <w:rPr>
          <w:rFonts w:ascii="Times New Roman" w:hAnsi="Times New Roman" w:cs="Times New Roman"/>
          <w:b/>
          <w:bCs/>
          <w:i/>
          <w:iCs/>
          <w:sz w:val="48"/>
          <w:szCs w:val="48"/>
        </w:rPr>
        <w:t>ul</w:t>
      </w:r>
      <w:proofErr w:type="spellEnd"/>
      <w:r w:rsidR="003C4045">
        <w:rPr>
          <w:rFonts w:ascii="Times New Roman" w:hAnsi="Times New Roman" w:cs="Times New Roman"/>
          <w:b/>
          <w:bCs/>
          <w:i/>
          <w:iCs/>
          <w:sz w:val="48"/>
          <w:szCs w:val="48"/>
        </w:rPr>
        <w:t>&gt;</w:t>
      </w:r>
      <w:r w:rsidRPr="00AF0DD2">
        <w:rPr>
          <w:rFonts w:ascii="Times New Roman" w:hAnsi="Times New Roman" w:cs="Times New Roman"/>
          <w:b/>
          <w:bCs/>
          <w:i/>
          <w:iCs/>
          <w:sz w:val="48"/>
          <w:szCs w:val="48"/>
        </w:rPr>
        <w:t>)</w:t>
      </w:r>
    </w:p>
    <w:p w14:paraId="4993CC71" w14:textId="128D0927" w:rsidR="00BD749F" w:rsidRPr="00BD749F" w:rsidRDefault="00BD749F" w:rsidP="00AF0DD2">
      <w:pPr>
        <w:rPr>
          <w:rFonts w:ascii="Times New Roman" w:hAnsi="Times New Roman" w:cs="Times New Roman"/>
          <w:sz w:val="24"/>
          <w:szCs w:val="24"/>
        </w:rPr>
      </w:pPr>
      <w:r>
        <w:rPr>
          <w:rFonts w:ascii="Times New Roman" w:hAnsi="Times New Roman" w:cs="Times New Roman"/>
          <w:sz w:val="24"/>
          <w:szCs w:val="24"/>
        </w:rPr>
        <w:t xml:space="preserve">Para realizar listas con </w:t>
      </w:r>
      <w:proofErr w:type="spellStart"/>
      <w:r>
        <w:rPr>
          <w:rFonts w:ascii="Times New Roman" w:hAnsi="Times New Roman" w:cs="Times New Roman"/>
          <w:sz w:val="24"/>
          <w:szCs w:val="24"/>
        </w:rPr>
        <w:t>bullets</w:t>
      </w:r>
      <w:proofErr w:type="spellEnd"/>
      <w:r>
        <w:rPr>
          <w:rFonts w:ascii="Times New Roman" w:hAnsi="Times New Roman" w:cs="Times New Roman"/>
          <w:sz w:val="24"/>
          <w:szCs w:val="24"/>
        </w:rPr>
        <w:t xml:space="preserve"> usamos &lt;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&gt; dentro marcamos cada Item con &lt;</w:t>
      </w:r>
      <w:proofErr w:type="spellStart"/>
      <w:r>
        <w:rPr>
          <w:rFonts w:ascii="Times New Roman" w:hAnsi="Times New Roman" w:cs="Times New Roman"/>
          <w:sz w:val="24"/>
          <w:szCs w:val="24"/>
        </w:rPr>
        <w:t>li</w:t>
      </w:r>
      <w:proofErr w:type="spellEnd"/>
      <w:r>
        <w:rPr>
          <w:rFonts w:ascii="Times New Roman" w:hAnsi="Times New Roman" w:cs="Times New Roman"/>
          <w:sz w:val="24"/>
          <w:szCs w:val="24"/>
        </w:rPr>
        <w:t>&gt;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Item).</w:t>
      </w:r>
    </w:p>
    <w:p w14:paraId="6CBD9A3D" w14:textId="007234F6"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proofErr w:type="spellStart"/>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proofErr w:type="spellEnd"/>
      <w:r w:rsidRPr="00AF0DD2">
        <w:rPr>
          <w:rFonts w:ascii="Consolas" w:eastAsia="Times New Roman" w:hAnsi="Consolas" w:cs="Times New Roman"/>
          <w:color w:val="FFFFFF"/>
          <w:sz w:val="21"/>
          <w:szCs w:val="21"/>
          <w:lang w:eastAsia="es-CO"/>
        </w:rPr>
        <w:t>&gt;</w:t>
      </w:r>
      <w:r w:rsidR="00B6271E">
        <w:rPr>
          <w:rFonts w:ascii="Consolas" w:eastAsia="Times New Roman" w:hAnsi="Consolas" w:cs="Times New Roman"/>
          <w:color w:val="FFFFFF"/>
          <w:sz w:val="21"/>
          <w:szCs w:val="21"/>
          <w:lang w:eastAsia="es-CO"/>
        </w:rPr>
        <w:t xml:space="preserve">   </w:t>
      </w:r>
      <w:r w:rsidR="00B6271E" w:rsidRPr="00AF0DD2">
        <w:rPr>
          <w:rFonts w:ascii="Consolas" w:eastAsia="Times New Roman" w:hAnsi="Consolas" w:cs="Times New Roman"/>
          <w:color w:val="999999"/>
          <w:sz w:val="21"/>
          <w:szCs w:val="21"/>
          <w:lang w:eastAsia="es-CO"/>
        </w:rPr>
        <w:t>&lt;!-- Listas </w:t>
      </w:r>
      <w:r w:rsidR="00B6271E">
        <w:rPr>
          <w:rFonts w:ascii="Consolas" w:eastAsia="Times New Roman" w:hAnsi="Consolas" w:cs="Times New Roman"/>
          <w:color w:val="999999"/>
          <w:sz w:val="21"/>
          <w:szCs w:val="21"/>
          <w:lang w:eastAsia="es-CO"/>
        </w:rPr>
        <w:t>deso</w:t>
      </w:r>
      <w:r w:rsidR="00B6271E" w:rsidRPr="00AF0DD2">
        <w:rPr>
          <w:rFonts w:ascii="Consolas" w:eastAsia="Times New Roman" w:hAnsi="Consolas" w:cs="Times New Roman"/>
          <w:color w:val="999999"/>
          <w:sz w:val="21"/>
          <w:szCs w:val="21"/>
          <w:lang w:eastAsia="es-CO"/>
        </w:rPr>
        <w:t>rdenadas --&gt;</w:t>
      </w:r>
    </w:p>
    <w:p w14:paraId="40D30A00"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eastAsia="es-CO"/>
        </w:rPr>
        <w:t>&lt;</w:t>
      </w:r>
      <w:proofErr w:type="spellStart"/>
      <w:r w:rsidRPr="00AF0DD2">
        <w:rPr>
          <w:rFonts w:ascii="Consolas" w:eastAsia="Times New Roman" w:hAnsi="Consolas" w:cs="Times New Roman"/>
          <w:color w:val="6DBDFA"/>
          <w:sz w:val="21"/>
          <w:szCs w:val="21"/>
          <w:lang w:eastAsia="es-CO"/>
        </w:rPr>
        <w:t>li</w:t>
      </w:r>
      <w:proofErr w:type="spellEnd"/>
      <w:r w:rsidRPr="00AF0DD2">
        <w:rPr>
          <w:rFonts w:ascii="Consolas" w:eastAsia="Times New Roman" w:hAnsi="Consolas" w:cs="Times New Roman"/>
          <w:color w:val="FFFFFF"/>
          <w:sz w:val="21"/>
          <w:szCs w:val="21"/>
          <w:lang w:eastAsia="es-CO"/>
        </w:rPr>
        <w:t>&gt;</w:t>
      </w:r>
    </w:p>
    <w:p w14:paraId="7B3374F1" w14:textId="0F9F9BFE"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eastAsia="es-CO"/>
        </w:rPr>
      </w:pPr>
      <w:r w:rsidRPr="00AF0DD2">
        <w:rPr>
          <w:rFonts w:ascii="Consolas" w:eastAsia="Times New Roman" w:hAnsi="Consolas" w:cs="Times New Roman"/>
          <w:color w:val="A7DBF7"/>
          <w:sz w:val="21"/>
          <w:szCs w:val="21"/>
          <w:lang w:eastAsia="es-CO"/>
        </w:rPr>
        <w:t>                    </w:t>
      </w:r>
      <w:r w:rsidR="000F3526" w:rsidRPr="00AF0DD2">
        <w:rPr>
          <w:rFonts w:ascii="Consolas" w:eastAsia="Times New Roman" w:hAnsi="Consolas" w:cs="Times New Roman"/>
          <w:color w:val="999999"/>
          <w:sz w:val="21"/>
          <w:szCs w:val="21"/>
          <w:lang w:eastAsia="es-CO"/>
        </w:rPr>
        <w:t>&lt;!-- </w:t>
      </w:r>
      <w:r w:rsidR="000F3526">
        <w:rPr>
          <w:rFonts w:ascii="Consolas" w:eastAsia="Times New Roman" w:hAnsi="Consolas" w:cs="Times New Roman"/>
          <w:color w:val="999999"/>
          <w:sz w:val="21"/>
          <w:szCs w:val="21"/>
          <w:lang w:eastAsia="es-CO"/>
        </w:rPr>
        <w:t>Item</w:t>
      </w:r>
      <w:r w:rsidR="000F3526" w:rsidRPr="00AF0DD2">
        <w:rPr>
          <w:rFonts w:ascii="Consolas" w:eastAsia="Times New Roman" w:hAnsi="Consolas" w:cs="Times New Roman"/>
          <w:color w:val="999999"/>
          <w:sz w:val="21"/>
          <w:szCs w:val="21"/>
          <w:lang w:eastAsia="es-CO"/>
        </w:rPr>
        <w:t> --&gt;</w:t>
      </w:r>
    </w:p>
    <w:p w14:paraId="001A44AE"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0AC975E5"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10B046BC"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754F666F" w14:textId="25D25269"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02199F4C" w14:textId="77777777"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7E5F41">
        <w:rPr>
          <w:rFonts w:ascii="Consolas" w:eastAsia="Times New Roman" w:hAnsi="Consolas" w:cs="Times New Roman"/>
          <w:color w:val="FFFFFF"/>
          <w:sz w:val="21"/>
          <w:szCs w:val="21"/>
          <w:lang w:val="en-US" w:eastAsia="es-CO"/>
        </w:rPr>
        <w:t>&lt;</w:t>
      </w:r>
      <w:r w:rsidRPr="007E5F41">
        <w:rPr>
          <w:rFonts w:ascii="Consolas" w:eastAsia="Times New Roman" w:hAnsi="Consolas" w:cs="Times New Roman"/>
          <w:color w:val="6DBDFA"/>
          <w:sz w:val="21"/>
          <w:szCs w:val="21"/>
          <w:lang w:val="en-US" w:eastAsia="es-CO"/>
        </w:rPr>
        <w:t>li</w:t>
      </w:r>
      <w:r w:rsidRPr="007E5F41">
        <w:rPr>
          <w:rFonts w:ascii="Consolas" w:eastAsia="Times New Roman" w:hAnsi="Consolas" w:cs="Times New Roman"/>
          <w:color w:val="FFFFFF"/>
          <w:sz w:val="21"/>
          <w:szCs w:val="21"/>
          <w:lang w:val="en-US" w:eastAsia="es-CO"/>
        </w:rPr>
        <w:t>&gt;</w:t>
      </w:r>
    </w:p>
    <w:p w14:paraId="2C00DA89" w14:textId="057F9095" w:rsidR="00AF0DD2" w:rsidRPr="007E5F41"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37CC8EE4"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7E5F4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3D92987F" w14:textId="77777777" w:rsidR="00AF0DD2" w:rsidRPr="00AF0DD2" w:rsidRDefault="00AF0DD2" w:rsidP="00AF0DD2">
      <w:pPr>
        <w:shd w:val="clear" w:color="auto" w:fill="282822"/>
        <w:spacing w:after="0" w:line="285" w:lineRule="atLeast"/>
        <w:rPr>
          <w:rFonts w:ascii="Consolas" w:eastAsia="Times New Roman" w:hAnsi="Consolas" w:cs="Times New Roman"/>
          <w:color w:val="A7DBF7"/>
          <w:sz w:val="21"/>
          <w:szCs w:val="21"/>
          <w:lang w:val="en-US" w:eastAsia="es-CO"/>
        </w:rPr>
      </w:pPr>
      <w:r w:rsidRPr="00AF0DD2">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val="en-US" w:eastAsia="es-CO"/>
        </w:rPr>
        <w:t>&lt;</w:t>
      </w:r>
      <w:r w:rsidRPr="00AF0DD2">
        <w:rPr>
          <w:rFonts w:ascii="Consolas" w:eastAsia="Times New Roman" w:hAnsi="Consolas" w:cs="Times New Roman"/>
          <w:color w:val="6DBDFA"/>
          <w:sz w:val="21"/>
          <w:szCs w:val="21"/>
          <w:lang w:val="en-US" w:eastAsia="es-CO"/>
        </w:rPr>
        <w:t>li</w:t>
      </w:r>
      <w:r w:rsidRPr="00AF0DD2">
        <w:rPr>
          <w:rFonts w:ascii="Consolas" w:eastAsia="Times New Roman" w:hAnsi="Consolas" w:cs="Times New Roman"/>
          <w:color w:val="FFFFFF"/>
          <w:sz w:val="21"/>
          <w:szCs w:val="21"/>
          <w:lang w:val="en-US" w:eastAsia="es-CO"/>
        </w:rPr>
        <w:t>&gt;</w:t>
      </w:r>
    </w:p>
    <w:p w14:paraId="42A433CE" w14:textId="77777777" w:rsidR="000F3526" w:rsidRPr="007E5F41" w:rsidRDefault="00AF0DD2" w:rsidP="00AF0DD2">
      <w:pPr>
        <w:shd w:val="clear" w:color="auto" w:fill="282822"/>
        <w:spacing w:after="0" w:line="285" w:lineRule="atLeast"/>
        <w:rPr>
          <w:rFonts w:ascii="Consolas" w:eastAsia="Times New Roman" w:hAnsi="Consolas" w:cs="Times New Roman"/>
          <w:color w:val="999999"/>
          <w:sz w:val="21"/>
          <w:szCs w:val="21"/>
          <w:lang w:val="en-US" w:eastAsia="es-CO"/>
        </w:rPr>
      </w:pPr>
      <w:r w:rsidRPr="00AF0DD2">
        <w:rPr>
          <w:rFonts w:ascii="Consolas" w:eastAsia="Times New Roman" w:hAnsi="Consolas" w:cs="Times New Roman"/>
          <w:color w:val="A7DBF7"/>
          <w:sz w:val="21"/>
          <w:szCs w:val="21"/>
          <w:lang w:val="en-US" w:eastAsia="es-CO"/>
        </w:rPr>
        <w:t>                    </w:t>
      </w:r>
      <w:proofErr w:type="gramStart"/>
      <w:r w:rsidR="000F3526" w:rsidRPr="007E5F41">
        <w:rPr>
          <w:rFonts w:ascii="Consolas" w:eastAsia="Times New Roman" w:hAnsi="Consolas" w:cs="Times New Roman"/>
          <w:color w:val="999999"/>
          <w:sz w:val="21"/>
          <w:szCs w:val="21"/>
          <w:lang w:val="en-US" w:eastAsia="es-CO"/>
        </w:rPr>
        <w:t>&lt;!--</w:t>
      </w:r>
      <w:proofErr w:type="gramEnd"/>
      <w:r w:rsidR="000F3526" w:rsidRPr="007E5F41">
        <w:rPr>
          <w:rFonts w:ascii="Consolas" w:eastAsia="Times New Roman" w:hAnsi="Consolas" w:cs="Times New Roman"/>
          <w:color w:val="999999"/>
          <w:sz w:val="21"/>
          <w:szCs w:val="21"/>
          <w:lang w:val="en-US" w:eastAsia="es-CO"/>
        </w:rPr>
        <w:t> Item --&gt;</w:t>
      </w:r>
    </w:p>
    <w:p w14:paraId="28BB3D4F" w14:textId="41CBCDD5" w:rsidR="00AF0DD2" w:rsidRPr="00C67B61" w:rsidRDefault="00AF0DD2" w:rsidP="00AF0DD2">
      <w:pPr>
        <w:shd w:val="clear" w:color="auto" w:fill="282822"/>
        <w:spacing w:after="0" w:line="285" w:lineRule="atLeast"/>
        <w:rPr>
          <w:rFonts w:ascii="Consolas" w:eastAsia="Times New Roman" w:hAnsi="Consolas" w:cs="Times New Roman"/>
          <w:color w:val="FFFFFF"/>
          <w:sz w:val="21"/>
          <w:szCs w:val="21"/>
          <w:lang w:val="en-US" w:eastAsia="es-CO"/>
        </w:rPr>
      </w:pPr>
      <w:r w:rsidRPr="00AF0DD2">
        <w:rPr>
          <w:rFonts w:ascii="Consolas" w:eastAsia="Times New Roman" w:hAnsi="Consolas" w:cs="Times New Roman"/>
          <w:color w:val="A7DBF7"/>
          <w:sz w:val="21"/>
          <w:szCs w:val="21"/>
          <w:lang w:val="en-US" w:eastAsia="es-CO"/>
        </w:rPr>
        <w:t>                </w:t>
      </w:r>
      <w:r w:rsidRPr="00C67B61">
        <w:rPr>
          <w:rFonts w:ascii="Consolas" w:eastAsia="Times New Roman" w:hAnsi="Consolas" w:cs="Times New Roman"/>
          <w:color w:val="FFFFFF"/>
          <w:sz w:val="21"/>
          <w:szCs w:val="21"/>
          <w:lang w:val="en-US" w:eastAsia="es-CO"/>
        </w:rPr>
        <w:t>&lt;/</w:t>
      </w:r>
      <w:r w:rsidRPr="00C67B61">
        <w:rPr>
          <w:rFonts w:ascii="Consolas" w:eastAsia="Times New Roman" w:hAnsi="Consolas" w:cs="Times New Roman"/>
          <w:color w:val="6DBDFA"/>
          <w:sz w:val="21"/>
          <w:szCs w:val="21"/>
          <w:lang w:val="en-US" w:eastAsia="es-CO"/>
        </w:rPr>
        <w:t>li</w:t>
      </w:r>
      <w:r w:rsidRPr="00C67B61">
        <w:rPr>
          <w:rFonts w:ascii="Consolas" w:eastAsia="Times New Roman" w:hAnsi="Consolas" w:cs="Times New Roman"/>
          <w:color w:val="FFFFFF"/>
          <w:sz w:val="21"/>
          <w:szCs w:val="21"/>
          <w:lang w:val="en-US" w:eastAsia="es-CO"/>
        </w:rPr>
        <w:t>&gt;</w:t>
      </w:r>
    </w:p>
    <w:p w14:paraId="444EA56B" w14:textId="182CDCEE" w:rsidR="003C4045" w:rsidRPr="00AF0DD2" w:rsidRDefault="00AF0DD2" w:rsidP="00AF0DD2">
      <w:pPr>
        <w:shd w:val="clear" w:color="auto" w:fill="282822"/>
        <w:spacing w:after="0" w:line="285" w:lineRule="atLeast"/>
        <w:rPr>
          <w:rFonts w:ascii="Consolas" w:eastAsia="Times New Roman" w:hAnsi="Consolas" w:cs="Times New Roman"/>
          <w:color w:val="FFFFFF"/>
          <w:sz w:val="21"/>
          <w:szCs w:val="21"/>
          <w:lang w:eastAsia="es-CO"/>
        </w:rPr>
      </w:pPr>
      <w:r w:rsidRPr="00C67B61">
        <w:rPr>
          <w:rFonts w:ascii="Consolas" w:eastAsia="Times New Roman" w:hAnsi="Consolas" w:cs="Times New Roman"/>
          <w:color w:val="A7DBF7"/>
          <w:sz w:val="21"/>
          <w:szCs w:val="21"/>
          <w:lang w:val="en-US" w:eastAsia="es-CO"/>
        </w:rPr>
        <w:t>            </w:t>
      </w:r>
      <w:r w:rsidRPr="00AF0DD2">
        <w:rPr>
          <w:rFonts w:ascii="Consolas" w:eastAsia="Times New Roman" w:hAnsi="Consolas" w:cs="Times New Roman"/>
          <w:color w:val="FFFFFF"/>
          <w:sz w:val="21"/>
          <w:szCs w:val="21"/>
          <w:lang w:eastAsia="es-CO"/>
        </w:rPr>
        <w:t>&lt;/</w:t>
      </w:r>
      <w:proofErr w:type="spellStart"/>
      <w:r>
        <w:rPr>
          <w:rFonts w:ascii="Consolas" w:eastAsia="Times New Roman" w:hAnsi="Consolas" w:cs="Times New Roman"/>
          <w:color w:val="6DBDFA"/>
          <w:sz w:val="21"/>
          <w:szCs w:val="21"/>
          <w:lang w:eastAsia="es-CO"/>
        </w:rPr>
        <w:t>u</w:t>
      </w:r>
      <w:r w:rsidRPr="00AF0DD2">
        <w:rPr>
          <w:rFonts w:ascii="Consolas" w:eastAsia="Times New Roman" w:hAnsi="Consolas" w:cs="Times New Roman"/>
          <w:color w:val="6DBDFA"/>
          <w:sz w:val="21"/>
          <w:szCs w:val="21"/>
          <w:lang w:eastAsia="es-CO"/>
        </w:rPr>
        <w:t>l</w:t>
      </w:r>
      <w:proofErr w:type="spellEnd"/>
      <w:r w:rsidRPr="00AF0DD2">
        <w:rPr>
          <w:rFonts w:ascii="Consolas" w:eastAsia="Times New Roman" w:hAnsi="Consolas" w:cs="Times New Roman"/>
          <w:color w:val="FFFFFF"/>
          <w:sz w:val="21"/>
          <w:szCs w:val="21"/>
          <w:lang w:eastAsia="es-CO"/>
        </w:rPr>
        <w:t>&gt;</w:t>
      </w:r>
    </w:p>
    <w:p w14:paraId="262272D0" w14:textId="0C244EE3" w:rsidR="00AF0DD2" w:rsidRPr="007E5F41" w:rsidRDefault="00AF0DD2" w:rsidP="00AF0DD2">
      <w:pPr>
        <w:rPr>
          <w:rFonts w:ascii="Times New Roman" w:hAnsi="Times New Roman" w:cs="Times New Roman"/>
          <w:b/>
          <w:bCs/>
          <w:i/>
          <w:iCs/>
          <w:sz w:val="48"/>
          <w:szCs w:val="48"/>
        </w:rPr>
      </w:pPr>
    </w:p>
    <w:p w14:paraId="67F30552" w14:textId="71201718" w:rsidR="003C4045" w:rsidRPr="007E5F41" w:rsidRDefault="003C4045" w:rsidP="00AF0DD2">
      <w:pPr>
        <w:rPr>
          <w:rFonts w:ascii="Times New Roman" w:hAnsi="Times New Roman" w:cs="Times New Roman"/>
          <w:b/>
          <w:bCs/>
          <w:i/>
          <w:iCs/>
          <w:sz w:val="48"/>
          <w:szCs w:val="48"/>
        </w:rPr>
      </w:pPr>
    </w:p>
    <w:p w14:paraId="7722DAAB" w14:textId="4E476A9C" w:rsidR="003C4045" w:rsidRPr="007E5F41" w:rsidRDefault="003C4045" w:rsidP="00AF0DD2">
      <w:pPr>
        <w:rPr>
          <w:rFonts w:ascii="Times New Roman" w:hAnsi="Times New Roman" w:cs="Times New Roman"/>
          <w:b/>
          <w:bCs/>
          <w:i/>
          <w:iCs/>
          <w:sz w:val="48"/>
          <w:szCs w:val="48"/>
        </w:rPr>
      </w:pPr>
      <w:r w:rsidRPr="007E5F41">
        <w:rPr>
          <w:rFonts w:ascii="Times New Roman" w:hAnsi="Times New Roman" w:cs="Times New Roman"/>
          <w:b/>
          <w:bCs/>
          <w:i/>
          <w:iCs/>
          <w:sz w:val="48"/>
          <w:szCs w:val="48"/>
        </w:rPr>
        <w:t>Anc</w:t>
      </w:r>
      <w:r w:rsidR="000F3526" w:rsidRPr="007E5F41">
        <w:rPr>
          <w:rFonts w:ascii="Times New Roman" w:hAnsi="Times New Roman" w:cs="Times New Roman"/>
          <w:b/>
          <w:bCs/>
          <w:i/>
          <w:iCs/>
          <w:sz w:val="48"/>
          <w:szCs w:val="48"/>
        </w:rPr>
        <w:t>las</w:t>
      </w:r>
      <w:r w:rsidRPr="007E5F41">
        <w:rPr>
          <w:rFonts w:ascii="Times New Roman" w:hAnsi="Times New Roman" w:cs="Times New Roman"/>
          <w:b/>
          <w:bCs/>
          <w:i/>
          <w:iCs/>
          <w:sz w:val="48"/>
          <w:szCs w:val="48"/>
        </w:rPr>
        <w:t xml:space="preserve"> (&lt;a&gt;)</w:t>
      </w:r>
    </w:p>
    <w:p w14:paraId="15AB2594" w14:textId="77F0137D" w:rsidR="000F3526" w:rsidRPr="000F3526" w:rsidRDefault="000F3526" w:rsidP="000F3526">
      <w:pPr>
        <w:shd w:val="clear" w:color="auto" w:fill="282822"/>
        <w:spacing w:after="0" w:line="285" w:lineRule="atLeast"/>
        <w:jc w:val="center"/>
        <w:rPr>
          <w:rFonts w:ascii="Consolas" w:eastAsia="Times New Roman" w:hAnsi="Consolas" w:cs="Times New Roman"/>
          <w:color w:val="FFFFFF"/>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proofErr w:type="spellStart"/>
      <w:r w:rsidRPr="000F3526">
        <w:rPr>
          <w:rFonts w:ascii="Consolas" w:eastAsia="Times New Roman" w:hAnsi="Consolas" w:cs="Times New Roman"/>
          <w:color w:val="F7ECB5"/>
          <w:sz w:val="32"/>
          <w:szCs w:val="32"/>
          <w:lang w:eastAsia="es-CO"/>
        </w:rPr>
        <w:t>href</w:t>
      </w:r>
      <w:proofErr w:type="spellEnd"/>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proofErr w:type="spellStart"/>
      <w:r w:rsidRPr="000F3526">
        <w:rPr>
          <w:rFonts w:ascii="Consolas" w:eastAsia="Times New Roman" w:hAnsi="Consolas" w:cs="Times New Roman"/>
          <w:color w:val="A7DBF7"/>
          <w:sz w:val="32"/>
          <w:szCs w:val="32"/>
          <w:lang w:eastAsia="es-CO"/>
        </w:rPr>
        <w:t>Photo</w:t>
      </w:r>
      <w:proofErr w:type="spellEnd"/>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50289799" w14:textId="2A309CB8" w:rsidR="000F3526" w:rsidRPr="000F3526" w:rsidRDefault="000F3526" w:rsidP="000F3526">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proofErr w:type="spellStart"/>
      <w:r w:rsidRPr="000F3526">
        <w:rPr>
          <w:rFonts w:ascii="Consolas" w:eastAsia="Times New Roman" w:hAnsi="Consolas" w:cs="Times New Roman"/>
          <w:color w:val="F7ECB5"/>
          <w:sz w:val="32"/>
          <w:szCs w:val="32"/>
          <w:lang w:eastAsia="es-CO"/>
        </w:rPr>
        <w:t>href</w:t>
      </w:r>
      <w:proofErr w:type="spellEnd"/>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proofErr w:type="spellStart"/>
      <w:r w:rsidRPr="000F3526">
        <w:rPr>
          <w:rFonts w:ascii="Consolas" w:eastAsia="Times New Roman" w:hAnsi="Consolas" w:cs="Times New Roman"/>
          <w:color w:val="A7DBF7"/>
          <w:sz w:val="32"/>
          <w:szCs w:val="32"/>
          <w:lang w:eastAsia="es-CO"/>
        </w:rPr>
        <w:t>Imagenes</w:t>
      </w:r>
      <w:proofErr w:type="spellEnd"/>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44E23979" w14:textId="5F0DEC78" w:rsidR="000F3526" w:rsidRPr="000F3526" w:rsidRDefault="000F3526" w:rsidP="000F3526">
      <w:pPr>
        <w:shd w:val="clear" w:color="auto" w:fill="282822"/>
        <w:spacing w:after="0" w:line="285" w:lineRule="atLeast"/>
        <w:jc w:val="center"/>
        <w:rPr>
          <w:rFonts w:ascii="Consolas" w:eastAsia="Times New Roman" w:hAnsi="Consolas" w:cs="Times New Roman"/>
          <w:color w:val="A7DBF7"/>
          <w:sz w:val="32"/>
          <w:szCs w:val="32"/>
          <w:lang w:eastAsia="es-CO"/>
        </w:rPr>
      </w:pPr>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A7DBF7"/>
          <w:sz w:val="32"/>
          <w:szCs w:val="32"/>
          <w:lang w:eastAsia="es-CO"/>
        </w:rPr>
        <w:t> </w:t>
      </w:r>
      <w:proofErr w:type="spellStart"/>
      <w:r w:rsidRPr="000F3526">
        <w:rPr>
          <w:rFonts w:ascii="Consolas" w:eastAsia="Times New Roman" w:hAnsi="Consolas" w:cs="Times New Roman"/>
          <w:color w:val="F7ECB5"/>
          <w:sz w:val="32"/>
          <w:szCs w:val="32"/>
          <w:lang w:eastAsia="es-CO"/>
        </w:rPr>
        <w:t>href</w:t>
      </w:r>
      <w:proofErr w:type="spellEnd"/>
      <w:r w:rsidRPr="000F3526">
        <w:rPr>
          <w:rFonts w:ascii="Consolas" w:eastAsia="Times New Roman" w:hAnsi="Consolas" w:cs="Times New Roman"/>
          <w:color w:val="A7DBF7"/>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BCF0C0"/>
          <w:sz w:val="32"/>
          <w:szCs w:val="32"/>
          <w:lang w:eastAsia="es-CO"/>
        </w:rPr>
        <w:t>#</w:t>
      </w:r>
      <w:r w:rsidRPr="000F3526">
        <w:rPr>
          <w:rFonts w:ascii="Consolas" w:eastAsia="Times New Roman" w:hAnsi="Consolas" w:cs="Times New Roman"/>
          <w:color w:val="6BFF81"/>
          <w:sz w:val="32"/>
          <w:szCs w:val="32"/>
          <w:lang w:eastAsia="es-CO"/>
        </w:rPr>
        <w:t>"</w:t>
      </w:r>
      <w:r w:rsidRPr="000F3526">
        <w:rPr>
          <w:rFonts w:ascii="Consolas" w:eastAsia="Times New Roman" w:hAnsi="Consolas" w:cs="Times New Roman"/>
          <w:color w:val="FFFFFF"/>
          <w:sz w:val="32"/>
          <w:szCs w:val="32"/>
          <w:lang w:eastAsia="es-CO"/>
        </w:rPr>
        <w:t>&gt;</w:t>
      </w:r>
      <w:proofErr w:type="spellStart"/>
      <w:r w:rsidRPr="000F3526">
        <w:rPr>
          <w:rFonts w:ascii="Consolas" w:eastAsia="Times New Roman" w:hAnsi="Consolas" w:cs="Times New Roman"/>
          <w:color w:val="A7DBF7"/>
          <w:sz w:val="32"/>
          <w:szCs w:val="32"/>
          <w:lang w:eastAsia="es-CO"/>
        </w:rPr>
        <w:t>Icon</w:t>
      </w:r>
      <w:proofErr w:type="spellEnd"/>
      <w:r w:rsidRPr="000F3526">
        <w:rPr>
          <w:rFonts w:ascii="Consolas" w:eastAsia="Times New Roman" w:hAnsi="Consolas" w:cs="Times New Roman"/>
          <w:color w:val="FFFFFF"/>
          <w:sz w:val="32"/>
          <w:szCs w:val="32"/>
          <w:lang w:eastAsia="es-CO"/>
        </w:rPr>
        <w:t>&lt;/</w:t>
      </w:r>
      <w:r w:rsidRPr="000F3526">
        <w:rPr>
          <w:rFonts w:ascii="Consolas" w:eastAsia="Times New Roman" w:hAnsi="Consolas" w:cs="Times New Roman"/>
          <w:color w:val="6DBDFA"/>
          <w:sz w:val="32"/>
          <w:szCs w:val="32"/>
          <w:lang w:eastAsia="es-CO"/>
        </w:rPr>
        <w:t>a</w:t>
      </w:r>
      <w:r w:rsidRPr="000F3526">
        <w:rPr>
          <w:rFonts w:ascii="Consolas" w:eastAsia="Times New Roman" w:hAnsi="Consolas" w:cs="Times New Roman"/>
          <w:color w:val="FFFFFF"/>
          <w:sz w:val="32"/>
          <w:szCs w:val="32"/>
          <w:lang w:eastAsia="es-CO"/>
        </w:rPr>
        <w:t>&gt;</w:t>
      </w:r>
    </w:p>
    <w:p w14:paraId="3CDEF362" w14:textId="55C2E8CF" w:rsidR="000F3526" w:rsidRDefault="000F3526" w:rsidP="00AF0DD2">
      <w:pPr>
        <w:rPr>
          <w:rFonts w:ascii="Times New Roman" w:hAnsi="Times New Roman" w:cs="Times New Roman"/>
          <w:b/>
          <w:bCs/>
          <w:i/>
          <w:iCs/>
          <w:sz w:val="48"/>
          <w:szCs w:val="48"/>
        </w:rPr>
      </w:pPr>
    </w:p>
    <w:p w14:paraId="316A2311" w14:textId="5A14927A" w:rsidR="005A1C4C" w:rsidRDefault="005A1C4C" w:rsidP="00AF0DD2">
      <w:pPr>
        <w:rPr>
          <w:rFonts w:ascii="Times New Roman" w:hAnsi="Times New Roman" w:cs="Times New Roman"/>
          <w:b/>
          <w:bCs/>
          <w:i/>
          <w:iCs/>
          <w:sz w:val="48"/>
          <w:szCs w:val="48"/>
        </w:rPr>
      </w:pPr>
      <w:proofErr w:type="spellStart"/>
      <w:r>
        <w:rPr>
          <w:rFonts w:ascii="Times New Roman" w:hAnsi="Times New Roman" w:cs="Times New Roman"/>
          <w:b/>
          <w:bCs/>
          <w:i/>
          <w:iCs/>
          <w:sz w:val="48"/>
          <w:szCs w:val="48"/>
        </w:rPr>
        <w:t>Images</w:t>
      </w:r>
      <w:proofErr w:type="spellEnd"/>
      <w:r>
        <w:rPr>
          <w:rFonts w:ascii="Times New Roman" w:hAnsi="Times New Roman" w:cs="Times New Roman"/>
          <w:b/>
          <w:bCs/>
          <w:i/>
          <w:iCs/>
          <w:sz w:val="48"/>
          <w:szCs w:val="48"/>
        </w:rPr>
        <w:t>.&lt;</w:t>
      </w:r>
      <w:proofErr w:type="spellStart"/>
      <w:r>
        <w:rPr>
          <w:rFonts w:ascii="Times New Roman" w:hAnsi="Times New Roman" w:cs="Times New Roman"/>
          <w:b/>
          <w:bCs/>
          <w:i/>
          <w:iCs/>
          <w:sz w:val="48"/>
          <w:szCs w:val="48"/>
        </w:rPr>
        <w:t>img</w:t>
      </w:r>
      <w:proofErr w:type="spellEnd"/>
      <w:r>
        <w:rPr>
          <w:rFonts w:ascii="Times New Roman" w:hAnsi="Times New Roman" w:cs="Times New Roman"/>
          <w:b/>
          <w:bCs/>
          <w:i/>
          <w:iCs/>
          <w:sz w:val="48"/>
          <w:szCs w:val="48"/>
        </w:rPr>
        <w:t>&gt;</w:t>
      </w:r>
    </w:p>
    <w:p w14:paraId="62444256" w14:textId="5821E851" w:rsidR="003262A0" w:rsidRPr="003262A0" w:rsidRDefault="003262A0" w:rsidP="00AF0DD2">
      <w:pPr>
        <w:rPr>
          <w:rFonts w:ascii="Times New Roman" w:hAnsi="Times New Roman" w:cs="Times New Roman"/>
          <w:sz w:val="24"/>
          <w:szCs w:val="24"/>
        </w:rPr>
      </w:pPr>
      <w:r>
        <w:rPr>
          <w:rFonts w:ascii="Times New Roman" w:hAnsi="Times New Roman" w:cs="Times New Roman"/>
          <w:sz w:val="24"/>
          <w:szCs w:val="24"/>
        </w:rPr>
        <w:t xml:space="preserve">Nos permite posicionar una imagen.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es donde se </w:t>
      </w:r>
      <w:proofErr w:type="gramStart"/>
      <w:r>
        <w:rPr>
          <w:rFonts w:ascii="Times New Roman" w:hAnsi="Times New Roman" w:cs="Times New Roman"/>
          <w:sz w:val="24"/>
          <w:szCs w:val="24"/>
        </w:rPr>
        <w:t>colocara</w:t>
      </w:r>
      <w:proofErr w:type="gramEnd"/>
      <w:r>
        <w:rPr>
          <w:rFonts w:ascii="Times New Roman" w:hAnsi="Times New Roman" w:cs="Times New Roman"/>
          <w:sz w:val="24"/>
          <w:szCs w:val="24"/>
        </w:rPr>
        <w:t xml:space="preserve"> la ruta de la imagen. </w:t>
      </w:r>
      <w:proofErr w:type="spellStart"/>
      <w:r>
        <w:rPr>
          <w:rFonts w:ascii="Times New Roman" w:hAnsi="Times New Roman" w:cs="Times New Roman"/>
          <w:sz w:val="24"/>
          <w:szCs w:val="24"/>
        </w:rPr>
        <w:t>Alternative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w:t>
      </w:r>
      <w:proofErr w:type="spellEnd"/>
      <w:r>
        <w:rPr>
          <w:rFonts w:ascii="Times New Roman" w:hAnsi="Times New Roman" w:cs="Times New Roman"/>
          <w:sz w:val="24"/>
          <w:szCs w:val="24"/>
        </w:rPr>
        <w:t xml:space="preserve">) es el texto alternativo que mostrará en caso de que la imagen no sea cargada.  </w:t>
      </w:r>
    </w:p>
    <w:p w14:paraId="53078DDD" w14:textId="3E659511" w:rsidR="003262A0" w:rsidRPr="003262A0" w:rsidRDefault="003262A0" w:rsidP="003262A0">
      <w:pPr>
        <w:shd w:val="clear" w:color="auto" w:fill="282822"/>
        <w:spacing w:after="0" w:line="285" w:lineRule="atLeast"/>
        <w:jc w:val="center"/>
        <w:rPr>
          <w:rFonts w:ascii="Consolas" w:eastAsia="Times New Roman" w:hAnsi="Consolas" w:cs="Times New Roman"/>
          <w:color w:val="A7DBF7"/>
          <w:sz w:val="36"/>
          <w:szCs w:val="36"/>
          <w:lang w:eastAsia="es-CO"/>
        </w:rPr>
      </w:pPr>
      <w:r w:rsidRPr="003262A0">
        <w:rPr>
          <w:rFonts w:ascii="Consolas" w:eastAsia="Times New Roman" w:hAnsi="Consolas" w:cs="Times New Roman"/>
          <w:color w:val="FFFFFF"/>
          <w:sz w:val="36"/>
          <w:szCs w:val="36"/>
          <w:lang w:eastAsia="es-CO"/>
        </w:rPr>
        <w:t>&lt;</w:t>
      </w:r>
      <w:proofErr w:type="spellStart"/>
      <w:r w:rsidRPr="003262A0">
        <w:rPr>
          <w:rFonts w:ascii="Consolas" w:eastAsia="Times New Roman" w:hAnsi="Consolas" w:cs="Times New Roman"/>
          <w:color w:val="6DBDFA"/>
          <w:sz w:val="36"/>
          <w:szCs w:val="36"/>
          <w:lang w:eastAsia="es-CO"/>
        </w:rPr>
        <w:t>img</w:t>
      </w:r>
      <w:proofErr w:type="spellEnd"/>
      <w:r w:rsidRPr="003262A0">
        <w:rPr>
          <w:rFonts w:ascii="Consolas" w:eastAsia="Times New Roman" w:hAnsi="Consolas" w:cs="Times New Roman"/>
          <w:color w:val="A7DBF7"/>
          <w:sz w:val="36"/>
          <w:szCs w:val="36"/>
          <w:lang w:eastAsia="es-CO"/>
        </w:rPr>
        <w:t> </w:t>
      </w:r>
      <w:proofErr w:type="spellStart"/>
      <w:r w:rsidRPr="003262A0">
        <w:rPr>
          <w:rFonts w:ascii="Consolas" w:eastAsia="Times New Roman" w:hAnsi="Consolas" w:cs="Times New Roman"/>
          <w:color w:val="F7ECB5"/>
          <w:sz w:val="36"/>
          <w:szCs w:val="36"/>
          <w:lang w:eastAsia="es-CO"/>
        </w:rPr>
        <w:t>src</w:t>
      </w:r>
      <w:proofErr w:type="spellEnd"/>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A7DBF7"/>
          <w:sz w:val="36"/>
          <w:szCs w:val="36"/>
          <w:lang w:eastAsia="es-CO"/>
        </w:rPr>
        <w:t> </w:t>
      </w:r>
      <w:proofErr w:type="spellStart"/>
      <w:r w:rsidRPr="003262A0">
        <w:rPr>
          <w:rFonts w:ascii="Consolas" w:eastAsia="Times New Roman" w:hAnsi="Consolas" w:cs="Times New Roman"/>
          <w:color w:val="F7ECB5"/>
          <w:sz w:val="36"/>
          <w:szCs w:val="36"/>
          <w:lang w:eastAsia="es-CO"/>
        </w:rPr>
        <w:t>alt</w:t>
      </w:r>
      <w:proofErr w:type="spellEnd"/>
      <w:r w:rsidRPr="003262A0">
        <w:rPr>
          <w:rFonts w:ascii="Consolas" w:eastAsia="Times New Roman" w:hAnsi="Consolas" w:cs="Times New Roman"/>
          <w:color w:val="A7DBF7"/>
          <w:sz w:val="36"/>
          <w:szCs w:val="36"/>
          <w:lang w:eastAsia="es-CO"/>
        </w:rPr>
        <w:t>=</w:t>
      </w:r>
      <w:r w:rsidRPr="003262A0">
        <w:rPr>
          <w:rFonts w:ascii="Consolas" w:eastAsia="Times New Roman" w:hAnsi="Consolas" w:cs="Times New Roman"/>
          <w:color w:val="6BFF81"/>
          <w:sz w:val="36"/>
          <w:szCs w:val="36"/>
          <w:lang w:eastAsia="es-CO"/>
        </w:rPr>
        <w:t>""</w:t>
      </w:r>
      <w:r w:rsidRPr="003262A0">
        <w:rPr>
          <w:rFonts w:ascii="Consolas" w:eastAsia="Times New Roman" w:hAnsi="Consolas" w:cs="Times New Roman"/>
          <w:color w:val="FFFFFF"/>
          <w:sz w:val="36"/>
          <w:szCs w:val="36"/>
          <w:lang w:eastAsia="es-CO"/>
        </w:rPr>
        <w:t>&gt;</w:t>
      </w:r>
    </w:p>
    <w:p w14:paraId="6B371514" w14:textId="7A15E6B8" w:rsidR="003262A0" w:rsidRDefault="003262A0" w:rsidP="00AF0DD2">
      <w:pPr>
        <w:rPr>
          <w:rFonts w:ascii="Times New Roman" w:hAnsi="Times New Roman" w:cs="Times New Roman"/>
          <w:b/>
          <w:bCs/>
          <w:i/>
          <w:iCs/>
          <w:sz w:val="48"/>
          <w:szCs w:val="48"/>
        </w:rPr>
      </w:pPr>
    </w:p>
    <w:p w14:paraId="354110DD" w14:textId="4BEB3D7C" w:rsidR="000829E2" w:rsidRDefault="000829E2" w:rsidP="00AF0DD2">
      <w:pPr>
        <w:rPr>
          <w:rFonts w:ascii="Times New Roman" w:hAnsi="Times New Roman" w:cs="Times New Roman"/>
          <w:b/>
          <w:bCs/>
          <w:i/>
          <w:iCs/>
          <w:sz w:val="48"/>
          <w:szCs w:val="48"/>
        </w:rPr>
      </w:pPr>
      <w:r>
        <w:rPr>
          <w:rFonts w:ascii="Times New Roman" w:hAnsi="Times New Roman" w:cs="Times New Roman"/>
          <w:b/>
          <w:bCs/>
          <w:i/>
          <w:iCs/>
          <w:sz w:val="48"/>
          <w:szCs w:val="48"/>
        </w:rPr>
        <w:t>Etiquetas Contenedoras.</w:t>
      </w:r>
    </w:p>
    <w:p w14:paraId="220A6326" w14:textId="1FDB7504"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038A74F0"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71B4BD47" w14:textId="73DA7C32" w:rsidR="000829E2" w:rsidRPr="007E5F41"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header</w:t>
      </w:r>
      <w:r w:rsidRPr="007E5F41">
        <w:rPr>
          <w:rFonts w:ascii="Consolas" w:eastAsia="Times New Roman" w:hAnsi="Consolas" w:cs="Times New Roman"/>
          <w:color w:val="FFFFFF"/>
          <w:sz w:val="32"/>
          <w:szCs w:val="32"/>
          <w:lang w:val="en-US" w:eastAsia="es-CO"/>
        </w:rPr>
        <w:t>&gt;</w:t>
      </w:r>
    </w:p>
    <w:p w14:paraId="1AA2A8D3" w14:textId="3B414642" w:rsidR="000829E2" w:rsidRPr="007E5F41" w:rsidRDefault="000829E2" w:rsidP="00AF0DD2">
      <w:pPr>
        <w:rPr>
          <w:rFonts w:ascii="Times New Roman" w:hAnsi="Times New Roman" w:cs="Times New Roman"/>
          <w:b/>
          <w:bCs/>
          <w:i/>
          <w:iCs/>
          <w:sz w:val="48"/>
          <w:szCs w:val="48"/>
          <w:lang w:val="en-US"/>
        </w:rPr>
      </w:pPr>
    </w:p>
    <w:p w14:paraId="18ECEE77" w14:textId="7C6CDB45"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5484FDCE"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0D09B8FB" w14:textId="5BFC29BF"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nav</w:t>
      </w:r>
      <w:r w:rsidRPr="007E5F41">
        <w:rPr>
          <w:rFonts w:ascii="Consolas" w:eastAsia="Times New Roman" w:hAnsi="Consolas" w:cs="Times New Roman"/>
          <w:color w:val="FFFFFF"/>
          <w:sz w:val="32"/>
          <w:szCs w:val="32"/>
          <w:lang w:val="en-US" w:eastAsia="es-CO"/>
        </w:rPr>
        <w:t>&gt;</w:t>
      </w:r>
    </w:p>
    <w:p w14:paraId="52311A5B" w14:textId="78F4ABC0" w:rsidR="000829E2" w:rsidRPr="007E5F41" w:rsidRDefault="000829E2" w:rsidP="00AF0DD2">
      <w:pPr>
        <w:rPr>
          <w:rFonts w:ascii="Times New Roman" w:hAnsi="Times New Roman" w:cs="Times New Roman"/>
          <w:b/>
          <w:bCs/>
          <w:i/>
          <w:iCs/>
          <w:sz w:val="48"/>
          <w:szCs w:val="48"/>
          <w:lang w:val="en-US"/>
        </w:rPr>
      </w:pPr>
    </w:p>
    <w:p w14:paraId="04F5149E" w14:textId="012AE329" w:rsidR="000829E2" w:rsidRPr="000829E2"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0829E2">
        <w:rPr>
          <w:rFonts w:ascii="Consolas" w:eastAsia="Times New Roman" w:hAnsi="Consolas" w:cs="Times New Roman"/>
          <w:color w:val="FFFFFF"/>
          <w:sz w:val="32"/>
          <w:szCs w:val="32"/>
          <w:lang w:val="en-US" w:eastAsia="es-CO"/>
        </w:rPr>
        <w:t>&lt;</w:t>
      </w:r>
      <w:r w:rsidRPr="000829E2">
        <w:rPr>
          <w:rFonts w:ascii="Consolas" w:eastAsia="Times New Roman" w:hAnsi="Consolas" w:cs="Times New Roman"/>
          <w:color w:val="6DBDFA"/>
          <w:sz w:val="32"/>
          <w:szCs w:val="32"/>
          <w:lang w:val="en-US" w:eastAsia="es-CO"/>
        </w:rPr>
        <w:t>main</w:t>
      </w:r>
      <w:r w:rsidRPr="000829E2">
        <w:rPr>
          <w:rFonts w:ascii="Consolas" w:eastAsia="Times New Roman" w:hAnsi="Consolas" w:cs="Times New Roman"/>
          <w:color w:val="FFFFFF"/>
          <w:sz w:val="32"/>
          <w:szCs w:val="32"/>
          <w:lang w:val="en-US" w:eastAsia="es-CO"/>
        </w:rPr>
        <w:t>&gt;</w:t>
      </w:r>
    </w:p>
    <w:p w14:paraId="655946FA" w14:textId="77777777" w:rsidR="000829E2" w:rsidRPr="000829E2"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2C9FB92D" w14:textId="068FB5F6" w:rsidR="000829E2" w:rsidRPr="007E5F41" w:rsidRDefault="000829E2" w:rsidP="000829E2">
      <w:pPr>
        <w:shd w:val="clear" w:color="auto" w:fill="282822"/>
        <w:spacing w:after="0" w:line="285" w:lineRule="atLeast"/>
        <w:rPr>
          <w:rFonts w:ascii="Consolas" w:eastAsia="Times New Roman" w:hAnsi="Consolas" w:cs="Times New Roman"/>
          <w:color w:val="FFFFFF"/>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main</w:t>
      </w:r>
      <w:r w:rsidRPr="007E5F41">
        <w:rPr>
          <w:rFonts w:ascii="Consolas" w:eastAsia="Times New Roman" w:hAnsi="Consolas" w:cs="Times New Roman"/>
          <w:color w:val="FFFFFF"/>
          <w:sz w:val="32"/>
          <w:szCs w:val="32"/>
          <w:lang w:val="en-US" w:eastAsia="es-CO"/>
        </w:rPr>
        <w:t>&gt;</w:t>
      </w:r>
    </w:p>
    <w:p w14:paraId="5D6DE21B" w14:textId="77777777" w:rsidR="000829E2" w:rsidRPr="007E5F41" w:rsidRDefault="000829E2" w:rsidP="00AF0DD2">
      <w:pPr>
        <w:rPr>
          <w:rFonts w:ascii="Times New Roman" w:hAnsi="Times New Roman" w:cs="Times New Roman"/>
          <w:b/>
          <w:bCs/>
          <w:i/>
          <w:iCs/>
          <w:sz w:val="48"/>
          <w:szCs w:val="48"/>
          <w:lang w:val="en-US"/>
        </w:rPr>
      </w:pPr>
    </w:p>
    <w:p w14:paraId="489AEC71" w14:textId="5D01D0FE"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A7DBF7"/>
          <w:sz w:val="32"/>
          <w:szCs w:val="32"/>
          <w:lang w:val="en-US" w:eastAsia="es-CO"/>
        </w:rPr>
        <w:t> </w:t>
      </w:r>
    </w:p>
    <w:p w14:paraId="7A6D8FAD" w14:textId="72A5C84B"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A7DBF7"/>
          <w:sz w:val="32"/>
          <w:szCs w:val="32"/>
          <w:lang w:val="en-US" w:eastAsia="es-CO"/>
        </w:rPr>
        <w:t>            </w:t>
      </w:r>
    </w:p>
    <w:p w14:paraId="582DDDE0" w14:textId="19736EC3"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section</w:t>
      </w:r>
      <w:r w:rsidRPr="007E5F41">
        <w:rPr>
          <w:rFonts w:ascii="Consolas" w:eastAsia="Times New Roman" w:hAnsi="Consolas" w:cs="Times New Roman"/>
          <w:color w:val="FFFFFF"/>
          <w:sz w:val="32"/>
          <w:szCs w:val="32"/>
          <w:lang w:val="en-US" w:eastAsia="es-CO"/>
        </w:rPr>
        <w:t>&gt;</w:t>
      </w:r>
    </w:p>
    <w:p w14:paraId="5C4D5D5A" w14:textId="4124CED4" w:rsidR="00AF0DD2" w:rsidRPr="007E5F41" w:rsidRDefault="00AF0DD2" w:rsidP="00AF0DD2">
      <w:pPr>
        <w:rPr>
          <w:rFonts w:ascii="Times New Roman" w:hAnsi="Times New Roman" w:cs="Times New Roman"/>
          <w:b/>
          <w:bCs/>
          <w:i/>
          <w:iCs/>
          <w:sz w:val="48"/>
          <w:szCs w:val="48"/>
          <w:lang w:val="en-US"/>
        </w:rPr>
      </w:pPr>
    </w:p>
    <w:p w14:paraId="57DF9258"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667B4B47" w14:textId="77777777"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p>
    <w:p w14:paraId="5091EC99" w14:textId="58CDB3E5" w:rsidR="000829E2" w:rsidRPr="007E5F41" w:rsidRDefault="000829E2" w:rsidP="000829E2">
      <w:pPr>
        <w:shd w:val="clear" w:color="auto" w:fill="282822"/>
        <w:spacing w:after="0" w:line="285" w:lineRule="atLeast"/>
        <w:rPr>
          <w:rFonts w:ascii="Consolas" w:eastAsia="Times New Roman" w:hAnsi="Consolas" w:cs="Times New Roman"/>
          <w:color w:val="A7DBF7"/>
          <w:sz w:val="32"/>
          <w:szCs w:val="32"/>
          <w:lang w:val="en-US" w:eastAsia="es-CO"/>
        </w:rPr>
      </w:pPr>
      <w:r w:rsidRPr="007E5F41">
        <w:rPr>
          <w:rFonts w:ascii="Consolas" w:eastAsia="Times New Roman" w:hAnsi="Consolas" w:cs="Times New Roman"/>
          <w:color w:val="FFFFFF"/>
          <w:sz w:val="32"/>
          <w:szCs w:val="32"/>
          <w:lang w:val="en-US" w:eastAsia="es-CO"/>
        </w:rPr>
        <w:t>&lt;/</w:t>
      </w:r>
      <w:r w:rsidRPr="007E5F41">
        <w:rPr>
          <w:rFonts w:ascii="Consolas" w:eastAsia="Times New Roman" w:hAnsi="Consolas" w:cs="Times New Roman"/>
          <w:color w:val="6DBDFA"/>
          <w:sz w:val="32"/>
          <w:szCs w:val="32"/>
          <w:lang w:val="en-US" w:eastAsia="es-CO"/>
        </w:rPr>
        <w:t>div</w:t>
      </w:r>
      <w:r w:rsidRPr="007E5F41">
        <w:rPr>
          <w:rFonts w:ascii="Consolas" w:eastAsia="Times New Roman" w:hAnsi="Consolas" w:cs="Times New Roman"/>
          <w:color w:val="FFFFFF"/>
          <w:sz w:val="32"/>
          <w:szCs w:val="32"/>
          <w:lang w:val="en-US" w:eastAsia="es-CO"/>
        </w:rPr>
        <w:t>&gt;</w:t>
      </w:r>
    </w:p>
    <w:p w14:paraId="3C1F7395" w14:textId="2303E2FF" w:rsidR="000829E2" w:rsidRPr="007E5F41" w:rsidRDefault="000829E2" w:rsidP="00AF0DD2">
      <w:pPr>
        <w:rPr>
          <w:rFonts w:ascii="Times New Roman" w:hAnsi="Times New Roman" w:cs="Times New Roman"/>
          <w:b/>
          <w:bCs/>
          <w:i/>
          <w:iCs/>
          <w:sz w:val="48"/>
          <w:szCs w:val="48"/>
          <w:lang w:val="en-US"/>
        </w:rPr>
      </w:pPr>
    </w:p>
    <w:p w14:paraId="36D77634" w14:textId="6C0259CA" w:rsidR="000829E2" w:rsidRPr="0048337B" w:rsidRDefault="000829E2" w:rsidP="000829E2">
      <w:pPr>
        <w:shd w:val="clear" w:color="auto" w:fill="282822"/>
        <w:spacing w:after="0" w:line="285" w:lineRule="atLeast"/>
        <w:rPr>
          <w:rFonts w:ascii="Consolas" w:eastAsia="Times New Roman" w:hAnsi="Consolas" w:cs="Times New Roman"/>
          <w:color w:val="FFFFFF"/>
          <w:sz w:val="32"/>
          <w:szCs w:val="32"/>
          <w:lang w:eastAsia="es-CO"/>
        </w:rPr>
      </w:pPr>
      <w:r w:rsidRPr="0048337B">
        <w:rPr>
          <w:rFonts w:ascii="Consolas" w:eastAsia="Times New Roman" w:hAnsi="Consolas" w:cs="Times New Roman"/>
          <w:color w:val="FFFFFF"/>
          <w:sz w:val="32"/>
          <w:szCs w:val="32"/>
          <w:lang w:eastAsia="es-CO"/>
        </w:rPr>
        <w:t>&lt;</w:t>
      </w:r>
      <w:r w:rsidRPr="0048337B">
        <w:rPr>
          <w:rFonts w:ascii="Consolas" w:eastAsia="Times New Roman" w:hAnsi="Consolas" w:cs="Times New Roman"/>
          <w:color w:val="6DBDFA"/>
          <w:sz w:val="32"/>
          <w:szCs w:val="32"/>
          <w:lang w:eastAsia="es-CO"/>
        </w:rPr>
        <w:t>footer</w:t>
      </w:r>
      <w:r w:rsidRPr="0048337B">
        <w:rPr>
          <w:rFonts w:ascii="Consolas" w:eastAsia="Times New Roman" w:hAnsi="Consolas" w:cs="Times New Roman"/>
          <w:color w:val="FFFFFF"/>
          <w:sz w:val="32"/>
          <w:szCs w:val="32"/>
          <w:lang w:eastAsia="es-CO"/>
        </w:rPr>
        <w:t>&gt;</w:t>
      </w:r>
    </w:p>
    <w:p w14:paraId="313B8229" w14:textId="77777777" w:rsidR="000829E2" w:rsidRPr="0048337B" w:rsidRDefault="000829E2" w:rsidP="000829E2">
      <w:pPr>
        <w:shd w:val="clear" w:color="auto" w:fill="282822"/>
        <w:spacing w:after="0" w:line="285" w:lineRule="atLeast"/>
        <w:rPr>
          <w:rFonts w:ascii="Consolas" w:eastAsia="Times New Roman" w:hAnsi="Consolas" w:cs="Times New Roman"/>
          <w:color w:val="A7DBF7"/>
          <w:sz w:val="32"/>
          <w:szCs w:val="32"/>
          <w:lang w:eastAsia="es-CO"/>
        </w:rPr>
      </w:pPr>
    </w:p>
    <w:p w14:paraId="66ED0118" w14:textId="2D4FDDF2" w:rsidR="000829E2" w:rsidRPr="000829E2" w:rsidRDefault="000829E2" w:rsidP="000829E2">
      <w:pPr>
        <w:shd w:val="clear" w:color="auto" w:fill="282822"/>
        <w:spacing w:after="0" w:line="285" w:lineRule="atLeast"/>
        <w:rPr>
          <w:rFonts w:ascii="Consolas" w:eastAsia="Times New Roman" w:hAnsi="Consolas" w:cs="Times New Roman"/>
          <w:color w:val="A7DBF7"/>
          <w:sz w:val="32"/>
          <w:szCs w:val="32"/>
          <w:lang w:eastAsia="es-CO"/>
        </w:rPr>
      </w:pPr>
      <w:r w:rsidRPr="000829E2">
        <w:rPr>
          <w:rFonts w:ascii="Consolas" w:eastAsia="Times New Roman" w:hAnsi="Consolas" w:cs="Times New Roman"/>
          <w:color w:val="FFFFFF"/>
          <w:sz w:val="32"/>
          <w:szCs w:val="32"/>
          <w:lang w:eastAsia="es-CO"/>
        </w:rPr>
        <w:t>&lt;/</w:t>
      </w:r>
      <w:r w:rsidRPr="000829E2">
        <w:rPr>
          <w:rFonts w:ascii="Consolas" w:eastAsia="Times New Roman" w:hAnsi="Consolas" w:cs="Times New Roman"/>
          <w:color w:val="6DBDFA"/>
          <w:sz w:val="32"/>
          <w:szCs w:val="32"/>
          <w:lang w:eastAsia="es-CO"/>
        </w:rPr>
        <w:t>footer</w:t>
      </w:r>
      <w:r w:rsidRPr="000829E2">
        <w:rPr>
          <w:rFonts w:ascii="Consolas" w:eastAsia="Times New Roman" w:hAnsi="Consolas" w:cs="Times New Roman"/>
          <w:color w:val="FFFFFF"/>
          <w:sz w:val="32"/>
          <w:szCs w:val="32"/>
          <w:lang w:eastAsia="es-CO"/>
        </w:rPr>
        <w:t>&gt;</w:t>
      </w:r>
    </w:p>
    <w:p w14:paraId="6728224E" w14:textId="76D6C569" w:rsidR="000829E2" w:rsidRDefault="000829E2" w:rsidP="00AF0DD2">
      <w:pPr>
        <w:rPr>
          <w:rFonts w:ascii="Times New Roman" w:hAnsi="Times New Roman" w:cs="Times New Roman"/>
          <w:b/>
          <w:bCs/>
          <w:i/>
          <w:iCs/>
          <w:sz w:val="48"/>
          <w:szCs w:val="48"/>
        </w:rPr>
      </w:pPr>
    </w:p>
    <w:p w14:paraId="0E736477" w14:textId="72C60D0B" w:rsidR="00C67B61" w:rsidRDefault="00C67B61" w:rsidP="00C67B61">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de </w:t>
      </w:r>
      <w:r>
        <w:rPr>
          <w:rFonts w:ascii="Times New Roman" w:eastAsia="Times New Roman" w:hAnsi="Times New Roman" w:cs="Times New Roman"/>
          <w:b/>
          <w:bCs/>
          <w:i/>
          <w:iCs/>
          <w:color w:val="FFC000"/>
          <w:kern w:val="36"/>
          <w:sz w:val="28"/>
          <w:szCs w:val="28"/>
          <w:lang w:eastAsia="es-CO"/>
        </w:rPr>
        <w:t>Responsive Design.</w:t>
      </w:r>
    </w:p>
    <w:p w14:paraId="1FE56A29" w14:textId="77777777" w:rsidR="00C67B61" w:rsidRPr="007E1F43" w:rsidRDefault="00C67B61" w:rsidP="00C67B61">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E1F43">
        <w:rPr>
          <w:rFonts w:ascii="Times New Roman" w:eastAsia="Times New Roman" w:hAnsi="Times New Roman" w:cs="Times New Roman"/>
          <w:b/>
          <w:bCs/>
          <w:kern w:val="36"/>
          <w:sz w:val="48"/>
          <w:szCs w:val="48"/>
          <w:lang w:eastAsia="es-CO"/>
        </w:rPr>
        <w:t>Conceptos elementales de Responsive Design</w:t>
      </w:r>
    </w:p>
    <w:p w14:paraId="3F26781E" w14:textId="77777777" w:rsidR="00C67B61" w:rsidRPr="007E1F43"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Para abordar el campo del Responsive Design es necesario que tengas claridad sobre algunos conceptos básicos.</w:t>
      </w:r>
    </w:p>
    <w:p w14:paraId="41DAECD7" w14:textId="77777777" w:rsidR="00C67B61" w:rsidRPr="007E1F43"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Por este motivo, durante esta clase aprenderás qué es el Responsive Design, cuáles son los lenguajes de programación que lo hacen posible, qué medidas son necesarias aplicar para lograr que tus proyectos se adapten a pantallas de diversas medidas y condiciones, cuáles son los principios del Responsive Design (</w:t>
      </w:r>
      <w:proofErr w:type="spellStart"/>
      <w:r w:rsidRPr="007E1F43">
        <w:rPr>
          <w:rFonts w:ascii="Times New Roman" w:eastAsia="Times New Roman" w:hAnsi="Times New Roman" w:cs="Times New Roman"/>
          <w:sz w:val="24"/>
          <w:szCs w:val="24"/>
          <w:lang w:eastAsia="es-CO"/>
        </w:rPr>
        <w:t>mostly</w:t>
      </w:r>
      <w:proofErr w:type="spellEnd"/>
      <w:r w:rsidRPr="007E1F43">
        <w:rPr>
          <w:rFonts w:ascii="Times New Roman" w:eastAsia="Times New Roman" w:hAnsi="Times New Roman" w:cs="Times New Roman"/>
          <w:sz w:val="24"/>
          <w:szCs w:val="24"/>
          <w:lang w:eastAsia="es-CO"/>
        </w:rPr>
        <w:t xml:space="preserve"> fluid, colocación de columnas, layout </w:t>
      </w:r>
      <w:proofErr w:type="spellStart"/>
      <w:r w:rsidRPr="007E1F43">
        <w:rPr>
          <w:rFonts w:ascii="Times New Roman" w:eastAsia="Times New Roman" w:hAnsi="Times New Roman" w:cs="Times New Roman"/>
          <w:sz w:val="24"/>
          <w:szCs w:val="24"/>
          <w:lang w:eastAsia="es-CO"/>
        </w:rPr>
        <w:t>shifter</w:t>
      </w:r>
      <w:proofErr w:type="spellEnd"/>
      <w:r w:rsidRPr="007E1F43">
        <w:rPr>
          <w:rFonts w:ascii="Times New Roman" w:eastAsia="Times New Roman" w:hAnsi="Times New Roman" w:cs="Times New Roman"/>
          <w:sz w:val="24"/>
          <w:szCs w:val="24"/>
          <w:lang w:eastAsia="es-CO"/>
        </w:rPr>
        <w:t xml:space="preserve">, </w:t>
      </w:r>
      <w:proofErr w:type="spellStart"/>
      <w:r w:rsidRPr="007E1F43">
        <w:rPr>
          <w:rFonts w:ascii="Times New Roman" w:eastAsia="Times New Roman" w:hAnsi="Times New Roman" w:cs="Times New Roman"/>
          <w:sz w:val="24"/>
          <w:szCs w:val="24"/>
          <w:lang w:eastAsia="es-CO"/>
        </w:rPr>
        <w:t>tiny</w:t>
      </w:r>
      <w:proofErr w:type="spellEnd"/>
      <w:r w:rsidRPr="007E1F43">
        <w:rPr>
          <w:rFonts w:ascii="Times New Roman" w:eastAsia="Times New Roman" w:hAnsi="Times New Roman" w:cs="Times New Roman"/>
          <w:sz w:val="24"/>
          <w:szCs w:val="24"/>
          <w:lang w:eastAsia="es-CO"/>
        </w:rPr>
        <w:t xml:space="preserve"> </w:t>
      </w:r>
      <w:proofErr w:type="spellStart"/>
      <w:r w:rsidRPr="007E1F43">
        <w:rPr>
          <w:rFonts w:ascii="Times New Roman" w:eastAsia="Times New Roman" w:hAnsi="Times New Roman" w:cs="Times New Roman"/>
          <w:sz w:val="24"/>
          <w:szCs w:val="24"/>
          <w:lang w:eastAsia="es-CO"/>
        </w:rPr>
        <w:t>tweaks</w:t>
      </w:r>
      <w:proofErr w:type="spellEnd"/>
      <w:r w:rsidRPr="007E1F43">
        <w:rPr>
          <w:rFonts w:ascii="Times New Roman" w:eastAsia="Times New Roman" w:hAnsi="Times New Roman" w:cs="Times New Roman"/>
          <w:sz w:val="24"/>
          <w:szCs w:val="24"/>
          <w:lang w:eastAsia="es-CO"/>
        </w:rPr>
        <w:t xml:space="preserve">, off </w:t>
      </w:r>
      <w:proofErr w:type="spellStart"/>
      <w:r w:rsidRPr="007E1F43">
        <w:rPr>
          <w:rFonts w:ascii="Times New Roman" w:eastAsia="Times New Roman" w:hAnsi="Times New Roman" w:cs="Times New Roman"/>
          <w:sz w:val="24"/>
          <w:szCs w:val="24"/>
          <w:lang w:eastAsia="es-CO"/>
        </w:rPr>
        <w:t>canvas</w:t>
      </w:r>
      <w:proofErr w:type="spellEnd"/>
      <w:r w:rsidRPr="007E1F43">
        <w:rPr>
          <w:rFonts w:ascii="Times New Roman" w:eastAsia="Times New Roman" w:hAnsi="Times New Roman" w:cs="Times New Roman"/>
          <w:sz w:val="24"/>
          <w:szCs w:val="24"/>
          <w:lang w:eastAsia="es-CO"/>
        </w:rPr>
        <w:t>).</w:t>
      </w:r>
    </w:p>
    <w:p w14:paraId="06BCDB10" w14:textId="77777777" w:rsidR="00C67B6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7E1F43">
        <w:rPr>
          <w:rFonts w:ascii="Times New Roman" w:eastAsia="Times New Roman" w:hAnsi="Times New Roman" w:cs="Times New Roman"/>
          <w:sz w:val="24"/>
          <w:szCs w:val="24"/>
          <w:lang w:eastAsia="es-CO"/>
        </w:rPr>
        <w:t xml:space="preserve">Finalmente, aprenderás el objetivo principal del Responsive Design: la óptima visualización </w:t>
      </w:r>
      <w:proofErr w:type="gramStart"/>
      <w:r w:rsidRPr="007E1F43">
        <w:rPr>
          <w:rFonts w:ascii="Times New Roman" w:eastAsia="Times New Roman" w:hAnsi="Times New Roman" w:cs="Times New Roman"/>
          <w:sz w:val="24"/>
          <w:szCs w:val="24"/>
          <w:lang w:eastAsia="es-CO"/>
        </w:rPr>
        <w:t>de las web</w:t>
      </w:r>
      <w:proofErr w:type="gramEnd"/>
      <w:r w:rsidRPr="007E1F43">
        <w:rPr>
          <w:rFonts w:ascii="Times New Roman" w:eastAsia="Times New Roman" w:hAnsi="Times New Roman" w:cs="Times New Roman"/>
          <w:sz w:val="24"/>
          <w:szCs w:val="24"/>
          <w:lang w:eastAsia="es-CO"/>
        </w:rPr>
        <w:t xml:space="preserve"> </w:t>
      </w:r>
      <w:proofErr w:type="spellStart"/>
      <w:r w:rsidRPr="007E1F43">
        <w:rPr>
          <w:rFonts w:ascii="Times New Roman" w:eastAsia="Times New Roman" w:hAnsi="Times New Roman" w:cs="Times New Roman"/>
          <w:sz w:val="24"/>
          <w:szCs w:val="24"/>
          <w:lang w:eastAsia="es-CO"/>
        </w:rPr>
        <w:t>sites</w:t>
      </w:r>
      <w:proofErr w:type="spellEnd"/>
      <w:r w:rsidRPr="007E1F43">
        <w:rPr>
          <w:rFonts w:ascii="Times New Roman" w:eastAsia="Times New Roman" w:hAnsi="Times New Roman" w:cs="Times New Roman"/>
          <w:sz w:val="24"/>
          <w:szCs w:val="24"/>
          <w:lang w:eastAsia="es-CO"/>
        </w:rPr>
        <w:t xml:space="preserve"> en cualquier dispositivo y podrás tener referentes en </w:t>
      </w:r>
      <w:hyperlink r:id="rId116" w:tgtFrame="_blank" w:history="1">
        <w:r w:rsidRPr="007E1F43">
          <w:rPr>
            <w:rFonts w:ascii="Times New Roman" w:eastAsia="Times New Roman" w:hAnsi="Times New Roman" w:cs="Times New Roman"/>
            <w:color w:val="0000FF"/>
            <w:sz w:val="24"/>
            <w:szCs w:val="24"/>
            <w:u w:val="single"/>
            <w:lang w:eastAsia="es-CO"/>
          </w:rPr>
          <w:t>www.mediaqueri.es</w:t>
        </w:r>
      </w:hyperlink>
      <w:r w:rsidRPr="007E1F43">
        <w:rPr>
          <w:rFonts w:ascii="Times New Roman" w:eastAsia="Times New Roman" w:hAnsi="Times New Roman" w:cs="Times New Roman"/>
          <w:sz w:val="24"/>
          <w:szCs w:val="24"/>
          <w:lang w:eastAsia="es-CO"/>
        </w:rPr>
        <w:t xml:space="preserve"> .</w:t>
      </w:r>
    </w:p>
    <w:p w14:paraId="162C97F5" w14:textId="77777777" w:rsidR="00C67B6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
    <w:p w14:paraId="47CE4CBF"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32"/>
          <w:szCs w:val="32"/>
          <w:lang w:eastAsia="es-CO"/>
        </w:rPr>
      </w:pPr>
      <w:r w:rsidRPr="0084111A">
        <w:rPr>
          <w:rFonts w:ascii="Times New Roman" w:eastAsia="Times New Roman" w:hAnsi="Times New Roman" w:cs="Times New Roman"/>
          <w:b/>
          <w:bCs/>
          <w:sz w:val="32"/>
          <w:szCs w:val="32"/>
          <w:lang w:eastAsia="es-CO"/>
        </w:rPr>
        <w:t>Patrones en responsive design.</w:t>
      </w:r>
    </w:p>
    <w:p w14:paraId="506324CF" w14:textId="77777777" w:rsidR="00C67B61" w:rsidRPr="0084111A"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proofErr w:type="spellStart"/>
      <w:r w:rsidRPr="0084111A">
        <w:rPr>
          <w:rStyle w:val="Textoennegrita"/>
          <w:rFonts w:ascii="Times New Roman" w:hAnsi="Times New Roman" w:cs="Times New Roman"/>
          <w:sz w:val="24"/>
          <w:szCs w:val="24"/>
        </w:rPr>
        <w:t>Mostly</w:t>
      </w:r>
      <w:proofErr w:type="spellEnd"/>
      <w:r w:rsidRPr="0084111A">
        <w:rPr>
          <w:rStyle w:val="Textoennegrita"/>
          <w:rFonts w:ascii="Times New Roman" w:hAnsi="Times New Roman" w:cs="Times New Roman"/>
          <w:sz w:val="24"/>
          <w:szCs w:val="24"/>
        </w:rPr>
        <w:t xml:space="preserve"> Fluid:</w:t>
      </w:r>
      <w:r w:rsidRPr="0084111A">
        <w:rPr>
          <w:rFonts w:ascii="Times New Roman" w:hAnsi="Times New Roman" w:cs="Times New Roman"/>
          <w:sz w:val="24"/>
          <w:szCs w:val="24"/>
        </w:rPr>
        <w:br/>
        <w:t xml:space="preserve">El patrón </w:t>
      </w:r>
      <w:proofErr w:type="spellStart"/>
      <w:r w:rsidRPr="0084111A">
        <w:rPr>
          <w:rFonts w:ascii="Times New Roman" w:hAnsi="Times New Roman" w:cs="Times New Roman"/>
          <w:sz w:val="24"/>
          <w:szCs w:val="24"/>
        </w:rPr>
        <w:t>Mostly</w:t>
      </w:r>
      <w:proofErr w:type="spellEnd"/>
      <w:r w:rsidRPr="0084111A">
        <w:rPr>
          <w:rFonts w:ascii="Times New Roman" w:hAnsi="Times New Roman" w:cs="Times New Roman"/>
          <w:sz w:val="24"/>
          <w:szCs w:val="24"/>
        </w:rPr>
        <w:t xml:space="preserve"> fluid consiste, principalmente, en una cuadrícula fluida. Por lo general, en las pantallas grandes o medianas se mantiene el mismo tamaño y simplemente se ajustan los márgenes en las más anchas.</w:t>
      </w:r>
      <w:r w:rsidRPr="0084111A">
        <w:rPr>
          <w:rFonts w:ascii="Times New Roman" w:hAnsi="Times New Roman" w:cs="Times New Roman"/>
          <w:sz w:val="24"/>
          <w:szCs w:val="24"/>
        </w:rPr>
        <w:br/>
        <w:t xml:space="preserve">En las pantallas más pequeñas, la cuadrícula fluida genera </w:t>
      </w:r>
      <w:proofErr w:type="gramStart"/>
      <w:r w:rsidRPr="0084111A">
        <w:rPr>
          <w:rFonts w:ascii="Times New Roman" w:hAnsi="Times New Roman" w:cs="Times New Roman"/>
          <w:sz w:val="24"/>
          <w:szCs w:val="24"/>
        </w:rPr>
        <w:t>el reprocesamiento</w:t>
      </w:r>
      <w:proofErr w:type="gramEnd"/>
      <w:r w:rsidRPr="0084111A">
        <w:rPr>
          <w:rFonts w:ascii="Times New Roman" w:hAnsi="Times New Roman" w:cs="Times New Roman"/>
          <w:sz w:val="24"/>
          <w:szCs w:val="24"/>
        </w:rPr>
        <w:t xml:space="preserve"> del contenido principal, mientras que las columnas se apilan verticalmente. Una de las mayores ventajas de este patrón es que, en general, solo se necesita un punto de interrupción entre las pantallas grandes y las pequeñas.</w:t>
      </w:r>
    </w:p>
    <w:p w14:paraId="068808D9" w14:textId="77777777" w:rsidR="00C67B61" w:rsidRDefault="00C67B61" w:rsidP="00C67B61">
      <w:pPr>
        <w:jc w:val="center"/>
      </w:pPr>
      <w:r>
        <w:rPr>
          <w:noProof/>
        </w:rPr>
        <w:lastRenderedPageBreak/>
        <w:drawing>
          <wp:inline distT="0" distB="0" distL="0" distR="0" wp14:anchorId="59C698D1" wp14:editId="32E180B0">
            <wp:extent cx="3882958" cy="2643557"/>
            <wp:effectExtent l="76200" t="76200" r="137160" b="13779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7727" cy="2646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812AC" w14:textId="77777777" w:rsidR="00C67B61" w:rsidRDefault="00C67B61" w:rsidP="00C67B61">
      <w:pPr>
        <w:jc w:val="center"/>
      </w:pPr>
    </w:p>
    <w:p w14:paraId="35811FE9" w14:textId="77777777" w:rsidR="00C67B61" w:rsidRPr="0084111A" w:rsidRDefault="00C67B61" w:rsidP="00C67B61">
      <w:pPr>
        <w:rPr>
          <w:rFonts w:ascii="Times New Roman" w:hAnsi="Times New Roman" w:cs="Times New Roman"/>
          <w:sz w:val="24"/>
          <w:szCs w:val="24"/>
        </w:rPr>
      </w:pPr>
      <w:r w:rsidRPr="0084111A">
        <w:rPr>
          <w:rStyle w:val="Textoennegrita"/>
          <w:rFonts w:ascii="Times New Roman" w:hAnsi="Times New Roman" w:cs="Times New Roman"/>
          <w:sz w:val="24"/>
          <w:szCs w:val="24"/>
        </w:rPr>
        <w:t>Colocación de columnas:</w:t>
      </w:r>
      <w:r w:rsidRPr="0084111A">
        <w:rPr>
          <w:rFonts w:ascii="Times New Roman" w:hAnsi="Times New Roman" w:cs="Times New Roman"/>
          <w:sz w:val="24"/>
          <w:szCs w:val="24"/>
        </w:rPr>
        <w:br/>
        <w:t>En el caso de los diseños con varias columnas de ancho completo, durante el proceso de colocación de columnas éstas únicamente se colocan de forma vertical debido a que el ancho de la ventana es demasiado reducido para el contenido.</w:t>
      </w:r>
      <w:r w:rsidRPr="0084111A">
        <w:rPr>
          <w:rFonts w:ascii="Times New Roman" w:hAnsi="Times New Roman" w:cs="Times New Roman"/>
          <w:sz w:val="24"/>
          <w:szCs w:val="24"/>
        </w:rPr>
        <w:br/>
        <w:t>En un momento dado, todas las columnas se apilan verticalmente. La selección de puntos de interrupción para este patrón de diseño depende del contenido y cambia para cada diseño.</w:t>
      </w:r>
    </w:p>
    <w:p w14:paraId="35B1F5CD" w14:textId="77777777" w:rsidR="00C67B61" w:rsidRDefault="00C67B61" w:rsidP="00C67B61">
      <w:pPr>
        <w:jc w:val="center"/>
      </w:pPr>
      <w:r>
        <w:rPr>
          <w:noProof/>
        </w:rPr>
        <w:drawing>
          <wp:inline distT="0" distB="0" distL="0" distR="0" wp14:anchorId="1012B5F5" wp14:editId="38DB3F90">
            <wp:extent cx="3843655" cy="2949102"/>
            <wp:effectExtent l="76200" t="76200" r="137795" b="13716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61191" cy="2962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2F903E" w14:textId="77777777" w:rsidR="00C67B61" w:rsidRDefault="00C67B61" w:rsidP="00C67B61">
      <w:pPr>
        <w:jc w:val="center"/>
      </w:pPr>
    </w:p>
    <w:p w14:paraId="46BD5B09" w14:textId="77777777" w:rsidR="00C67B61" w:rsidRPr="0084111A" w:rsidRDefault="00C67B61" w:rsidP="00C67B61">
      <w:pPr>
        <w:rPr>
          <w:rFonts w:ascii="Times New Roman" w:hAnsi="Times New Roman" w:cs="Times New Roman"/>
          <w:b/>
          <w:bCs/>
          <w:sz w:val="24"/>
          <w:szCs w:val="24"/>
        </w:rPr>
      </w:pPr>
      <w:r w:rsidRPr="0084111A">
        <w:rPr>
          <w:rFonts w:ascii="Times New Roman" w:hAnsi="Times New Roman" w:cs="Times New Roman"/>
          <w:b/>
          <w:bCs/>
          <w:sz w:val="24"/>
          <w:szCs w:val="24"/>
        </w:rPr>
        <w:lastRenderedPageBreak/>
        <w:t xml:space="preserve">Layout </w:t>
      </w:r>
      <w:proofErr w:type="spellStart"/>
      <w:r w:rsidRPr="0084111A">
        <w:rPr>
          <w:rFonts w:ascii="Times New Roman" w:hAnsi="Times New Roman" w:cs="Times New Roman"/>
          <w:b/>
          <w:bCs/>
          <w:sz w:val="24"/>
          <w:szCs w:val="24"/>
        </w:rPr>
        <w:t>shifter</w:t>
      </w:r>
      <w:proofErr w:type="spellEnd"/>
      <w:r w:rsidRPr="0084111A">
        <w:rPr>
          <w:rFonts w:ascii="Times New Roman" w:hAnsi="Times New Roman" w:cs="Times New Roman"/>
          <w:b/>
          <w:bCs/>
          <w:sz w:val="24"/>
          <w:szCs w:val="24"/>
        </w:rPr>
        <w:t>:</w:t>
      </w:r>
    </w:p>
    <w:p w14:paraId="695A512B"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 xml:space="preserve">El patrón Layout </w:t>
      </w:r>
      <w:proofErr w:type="spellStart"/>
      <w:r w:rsidRPr="0084111A">
        <w:rPr>
          <w:rFonts w:ascii="Times New Roman" w:hAnsi="Times New Roman" w:cs="Times New Roman"/>
          <w:sz w:val="24"/>
          <w:szCs w:val="24"/>
        </w:rPr>
        <w:t>shifter</w:t>
      </w:r>
      <w:proofErr w:type="spellEnd"/>
      <w:r w:rsidRPr="0084111A">
        <w:rPr>
          <w:rFonts w:ascii="Times New Roman" w:hAnsi="Times New Roman" w:cs="Times New Roman"/>
          <w:sz w:val="24"/>
          <w:szCs w:val="24"/>
        </w:rPr>
        <w:t xml:space="preserve"> es el más adaptable, ya que posee varios puntos de interrupción en diferentes anchos de pantalla.</w:t>
      </w:r>
    </w:p>
    <w:p w14:paraId="48E8C3D9"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La clave para este diseño es el desplazamiento del contenido, en lugar de su reprocesamiento y colocación debajo de otras columnas. Debido a las diferencias significativas entre cada punto de interrupción principal, es más complejo de mantener, y es posible que se deban realizar cambios dentro de los elementos, no solo en el diseño de contenido general.</w:t>
      </w:r>
    </w:p>
    <w:p w14:paraId="24AE44E2" w14:textId="77777777" w:rsidR="00C67B61" w:rsidRDefault="00C67B61" w:rsidP="00C67B61">
      <w:pPr>
        <w:jc w:val="center"/>
      </w:pPr>
      <w:r>
        <w:rPr>
          <w:noProof/>
        </w:rPr>
        <w:drawing>
          <wp:inline distT="0" distB="0" distL="0" distR="0" wp14:anchorId="4E223CB2" wp14:editId="127F5A26">
            <wp:extent cx="3912140" cy="2693035"/>
            <wp:effectExtent l="76200" t="76200" r="127000" b="12636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22038" cy="269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55EE7" w14:textId="77777777" w:rsidR="00C67B61" w:rsidRDefault="00C67B61" w:rsidP="00C67B61">
      <w:pPr>
        <w:rPr>
          <w:rFonts w:ascii="Times New Roman" w:hAnsi="Times New Roman" w:cs="Times New Roman"/>
          <w:b/>
          <w:bCs/>
          <w:sz w:val="24"/>
          <w:szCs w:val="24"/>
        </w:rPr>
      </w:pPr>
    </w:p>
    <w:p w14:paraId="1966A4BA" w14:textId="77777777" w:rsidR="00C67B61" w:rsidRPr="0084111A" w:rsidRDefault="00C67B61" w:rsidP="00C67B61">
      <w:pPr>
        <w:rPr>
          <w:rFonts w:ascii="Times New Roman" w:hAnsi="Times New Roman" w:cs="Times New Roman"/>
          <w:sz w:val="24"/>
          <w:szCs w:val="24"/>
        </w:rPr>
      </w:pPr>
      <w:proofErr w:type="spellStart"/>
      <w:r w:rsidRPr="0084111A">
        <w:rPr>
          <w:rFonts w:ascii="Times New Roman" w:hAnsi="Times New Roman" w:cs="Times New Roman"/>
          <w:b/>
          <w:bCs/>
          <w:sz w:val="24"/>
          <w:szCs w:val="24"/>
        </w:rPr>
        <w:t>Tiny</w:t>
      </w:r>
      <w:proofErr w:type="spellEnd"/>
      <w:r w:rsidRPr="0084111A">
        <w:rPr>
          <w:rFonts w:ascii="Times New Roman" w:hAnsi="Times New Roman" w:cs="Times New Roman"/>
          <w:b/>
          <w:bCs/>
          <w:sz w:val="24"/>
          <w:szCs w:val="24"/>
        </w:rPr>
        <w:t xml:space="preserve"> </w:t>
      </w:r>
      <w:proofErr w:type="spellStart"/>
      <w:r w:rsidRPr="0084111A">
        <w:rPr>
          <w:rFonts w:ascii="Times New Roman" w:hAnsi="Times New Roman" w:cs="Times New Roman"/>
          <w:b/>
          <w:bCs/>
          <w:sz w:val="24"/>
          <w:szCs w:val="24"/>
        </w:rPr>
        <w:t>tweaks</w:t>
      </w:r>
      <w:proofErr w:type="spellEnd"/>
      <w:r w:rsidRPr="0084111A">
        <w:rPr>
          <w:rFonts w:ascii="Times New Roman" w:hAnsi="Times New Roman" w:cs="Times New Roman"/>
          <w:sz w:val="24"/>
          <w:szCs w:val="24"/>
        </w:rPr>
        <w:t>:</w:t>
      </w:r>
    </w:p>
    <w:p w14:paraId="11CA4120"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 xml:space="preserve">El patrón </w:t>
      </w:r>
      <w:proofErr w:type="spellStart"/>
      <w:r w:rsidRPr="0084111A">
        <w:rPr>
          <w:rFonts w:ascii="Times New Roman" w:hAnsi="Times New Roman" w:cs="Times New Roman"/>
          <w:sz w:val="24"/>
          <w:szCs w:val="24"/>
        </w:rPr>
        <w:t>Tiny</w:t>
      </w:r>
      <w:proofErr w:type="spellEnd"/>
      <w:r w:rsidRPr="0084111A">
        <w:rPr>
          <w:rFonts w:ascii="Times New Roman" w:hAnsi="Times New Roman" w:cs="Times New Roman"/>
          <w:sz w:val="24"/>
          <w:szCs w:val="24"/>
        </w:rPr>
        <w:t xml:space="preserve"> </w:t>
      </w:r>
      <w:proofErr w:type="spellStart"/>
      <w:r w:rsidRPr="0084111A">
        <w:rPr>
          <w:rFonts w:ascii="Times New Roman" w:hAnsi="Times New Roman" w:cs="Times New Roman"/>
          <w:sz w:val="24"/>
          <w:szCs w:val="24"/>
        </w:rPr>
        <w:t>tweaks</w:t>
      </w:r>
      <w:proofErr w:type="spellEnd"/>
      <w:r w:rsidRPr="0084111A">
        <w:rPr>
          <w:rFonts w:ascii="Times New Roman" w:hAnsi="Times New Roman" w:cs="Times New Roman"/>
          <w:sz w:val="24"/>
          <w:szCs w:val="24"/>
        </w:rPr>
        <w:t xml:space="preserve"> permite realizar pequeños cambios en el diseño, como ajustar el tamaño de la fuente, cambiar el tamaño de las imágenes o desplazar el contenido de maneras muy poco significativas.</w:t>
      </w:r>
    </w:p>
    <w:p w14:paraId="17311C07"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Funciona correctamente en diseños con una sola columna, como los sitios web lineales de una sola página y los artículos con mucho texto.</w:t>
      </w:r>
    </w:p>
    <w:p w14:paraId="520D033F" w14:textId="77777777" w:rsidR="00C67B61" w:rsidRDefault="00C67B61" w:rsidP="00C67B61">
      <w:pPr>
        <w:jc w:val="center"/>
      </w:pPr>
      <w:r>
        <w:rPr>
          <w:noProof/>
        </w:rPr>
        <w:lastRenderedPageBreak/>
        <w:drawing>
          <wp:inline distT="0" distB="0" distL="0" distR="0" wp14:anchorId="3AB22358" wp14:editId="5F02C201">
            <wp:extent cx="3938641" cy="2501630"/>
            <wp:effectExtent l="76200" t="76200" r="138430" b="127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52085" cy="251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26565" w14:textId="77777777" w:rsidR="00C67B61" w:rsidRDefault="00C67B61" w:rsidP="00C67B61">
      <w:pPr>
        <w:jc w:val="center"/>
      </w:pPr>
    </w:p>
    <w:p w14:paraId="0638C7E9"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b/>
          <w:bCs/>
          <w:sz w:val="24"/>
          <w:szCs w:val="24"/>
        </w:rPr>
        <w:t xml:space="preserve">Off </w:t>
      </w:r>
      <w:proofErr w:type="spellStart"/>
      <w:r w:rsidRPr="0084111A">
        <w:rPr>
          <w:rFonts w:ascii="Times New Roman" w:hAnsi="Times New Roman" w:cs="Times New Roman"/>
          <w:b/>
          <w:bCs/>
          <w:sz w:val="24"/>
          <w:szCs w:val="24"/>
        </w:rPr>
        <w:t>canvas</w:t>
      </w:r>
      <w:proofErr w:type="spellEnd"/>
      <w:r w:rsidRPr="0084111A">
        <w:rPr>
          <w:rFonts w:ascii="Times New Roman" w:hAnsi="Times New Roman" w:cs="Times New Roman"/>
          <w:sz w:val="24"/>
          <w:szCs w:val="24"/>
        </w:rPr>
        <w:t>:</w:t>
      </w:r>
    </w:p>
    <w:p w14:paraId="4B59DE8E" w14:textId="77777777" w:rsidR="00C67B61" w:rsidRPr="0084111A" w:rsidRDefault="00C67B61" w:rsidP="00C67B61">
      <w:pPr>
        <w:rPr>
          <w:rFonts w:ascii="Times New Roman" w:hAnsi="Times New Roman" w:cs="Times New Roman"/>
          <w:sz w:val="24"/>
          <w:szCs w:val="24"/>
        </w:rPr>
      </w:pPr>
      <w:r w:rsidRPr="0084111A">
        <w:rPr>
          <w:rFonts w:ascii="Times New Roman" w:hAnsi="Times New Roman" w:cs="Times New Roman"/>
          <w:sz w:val="24"/>
          <w:szCs w:val="24"/>
        </w:rPr>
        <w:t xml:space="preserve">En lugar de apilar contenido verticalmente, el patrón Off </w:t>
      </w:r>
      <w:proofErr w:type="spellStart"/>
      <w:r w:rsidRPr="0084111A">
        <w:rPr>
          <w:rFonts w:ascii="Times New Roman" w:hAnsi="Times New Roman" w:cs="Times New Roman"/>
          <w:sz w:val="24"/>
          <w:szCs w:val="24"/>
        </w:rPr>
        <w:t>canvas</w:t>
      </w:r>
      <w:proofErr w:type="spellEnd"/>
      <w:r w:rsidRPr="0084111A">
        <w:rPr>
          <w:rFonts w:ascii="Times New Roman" w:hAnsi="Times New Roman" w:cs="Times New Roman"/>
          <w:sz w:val="24"/>
          <w:szCs w:val="24"/>
        </w:rPr>
        <w:t xml:space="preserve"> coloca contenido menos usado (tal vez menús de navegación o de </w:t>
      </w:r>
      <w:proofErr w:type="gramStart"/>
      <w:r w:rsidRPr="0084111A">
        <w:rPr>
          <w:rFonts w:ascii="Times New Roman" w:hAnsi="Times New Roman" w:cs="Times New Roman"/>
          <w:sz w:val="24"/>
          <w:szCs w:val="24"/>
        </w:rPr>
        <w:t>apps</w:t>
      </w:r>
      <w:proofErr w:type="gramEnd"/>
      <w:r w:rsidRPr="0084111A">
        <w:rPr>
          <w:rFonts w:ascii="Times New Roman" w:hAnsi="Times New Roman" w:cs="Times New Roman"/>
          <w:sz w:val="24"/>
          <w:szCs w:val="24"/>
        </w:rPr>
        <w:t>) fuera de la pantalla y solo lo muestra cuando el tamaño de la pantalla es suficientemente grande. En las pantallas más pequeñas, el acceso al contenido es posible con solo a un clic.</w:t>
      </w:r>
    </w:p>
    <w:p w14:paraId="51BBCE2B" w14:textId="77777777" w:rsidR="00C67B61" w:rsidRDefault="00C67B61" w:rsidP="00C67B61">
      <w:pPr>
        <w:jc w:val="center"/>
      </w:pPr>
      <w:r>
        <w:rPr>
          <w:noProof/>
        </w:rPr>
        <w:drawing>
          <wp:inline distT="0" distB="0" distL="0" distR="0" wp14:anchorId="07D994CE" wp14:editId="412E60A7">
            <wp:extent cx="3921868" cy="3025775"/>
            <wp:effectExtent l="76200" t="76200" r="135890" b="136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2297" cy="303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CE126A2" w14:textId="77777777" w:rsidR="00C67B61" w:rsidRDefault="00C67B61" w:rsidP="00C67B61"/>
    <w:p w14:paraId="5493D49D" w14:textId="77777777" w:rsidR="00C67B61" w:rsidRDefault="00C67B61" w:rsidP="00C67B61">
      <w:pPr>
        <w:rPr>
          <w:rFonts w:ascii="Times New Roman" w:hAnsi="Times New Roman" w:cs="Times New Roman"/>
          <w:b/>
          <w:bCs/>
          <w:sz w:val="48"/>
          <w:szCs w:val="48"/>
        </w:rPr>
      </w:pPr>
    </w:p>
    <w:p w14:paraId="46507AFA" w14:textId="77777777" w:rsidR="00C67B61" w:rsidRDefault="00C67B61" w:rsidP="00C67B61">
      <w:pPr>
        <w:rPr>
          <w:rFonts w:ascii="Times New Roman" w:hAnsi="Times New Roman" w:cs="Times New Roman"/>
          <w:b/>
          <w:bCs/>
          <w:sz w:val="48"/>
          <w:szCs w:val="48"/>
        </w:rPr>
      </w:pPr>
      <w:r w:rsidRPr="003E6563">
        <w:rPr>
          <w:rFonts w:ascii="Times New Roman" w:hAnsi="Times New Roman" w:cs="Times New Roman"/>
          <w:b/>
          <w:bCs/>
          <w:sz w:val="48"/>
          <w:szCs w:val="48"/>
        </w:rPr>
        <w:lastRenderedPageBreak/>
        <w:t>Conceptos</w:t>
      </w:r>
      <w:r>
        <w:rPr>
          <w:rFonts w:ascii="Times New Roman" w:hAnsi="Times New Roman" w:cs="Times New Roman"/>
          <w:b/>
          <w:bCs/>
          <w:sz w:val="48"/>
          <w:szCs w:val="48"/>
        </w:rPr>
        <w:t xml:space="preserve"> Importantes.</w:t>
      </w:r>
    </w:p>
    <w:p w14:paraId="188AB0E6" w14:textId="77777777" w:rsidR="00C67B61" w:rsidRDefault="00C67B61" w:rsidP="00C67B61">
      <w:pPr>
        <w:rPr>
          <w:rFonts w:ascii="Times New Roman" w:hAnsi="Times New Roman" w:cs="Times New Roman"/>
          <w:sz w:val="52"/>
          <w:szCs w:val="52"/>
        </w:rPr>
      </w:pPr>
      <w:r>
        <w:rPr>
          <w:noProof/>
        </w:rPr>
        <w:drawing>
          <wp:inline distT="0" distB="0" distL="0" distR="0" wp14:anchorId="2B3EBAE4" wp14:editId="2094769A">
            <wp:extent cx="5612130" cy="3215005"/>
            <wp:effectExtent l="0" t="0" r="762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215005"/>
                    </a:xfrm>
                    <a:prstGeom prst="rect">
                      <a:avLst/>
                    </a:prstGeom>
                  </pic:spPr>
                </pic:pic>
              </a:graphicData>
            </a:graphic>
          </wp:inline>
        </w:drawing>
      </w:r>
    </w:p>
    <w:p w14:paraId="1BB1267F" w14:textId="77777777" w:rsidR="00C67B61" w:rsidRDefault="00C67B61" w:rsidP="00C67B61">
      <w:pPr>
        <w:rPr>
          <w:rFonts w:ascii="Times New Roman" w:hAnsi="Times New Roman" w:cs="Times New Roman"/>
          <w:sz w:val="52"/>
          <w:szCs w:val="52"/>
        </w:rPr>
      </w:pPr>
      <w:r>
        <w:rPr>
          <w:noProof/>
        </w:rPr>
        <w:drawing>
          <wp:inline distT="0" distB="0" distL="0" distR="0" wp14:anchorId="7A96A724" wp14:editId="00970EF0">
            <wp:extent cx="5612130" cy="3650615"/>
            <wp:effectExtent l="0" t="0" r="762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650615"/>
                    </a:xfrm>
                    <a:prstGeom prst="rect">
                      <a:avLst/>
                    </a:prstGeom>
                  </pic:spPr>
                </pic:pic>
              </a:graphicData>
            </a:graphic>
          </wp:inline>
        </w:drawing>
      </w:r>
    </w:p>
    <w:p w14:paraId="761E9FCA" w14:textId="77777777" w:rsidR="00C67B61" w:rsidRDefault="00C67B61" w:rsidP="00C67B61">
      <w:pPr>
        <w:rPr>
          <w:rFonts w:ascii="Times New Roman" w:hAnsi="Times New Roman" w:cs="Times New Roman"/>
          <w:sz w:val="52"/>
          <w:szCs w:val="52"/>
        </w:rPr>
      </w:pPr>
      <w:r>
        <w:rPr>
          <w:noProof/>
        </w:rPr>
        <w:lastRenderedPageBreak/>
        <w:drawing>
          <wp:inline distT="0" distB="0" distL="0" distR="0" wp14:anchorId="3E24AE3B" wp14:editId="203CEB3F">
            <wp:extent cx="5612130" cy="347599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475990"/>
                    </a:xfrm>
                    <a:prstGeom prst="rect">
                      <a:avLst/>
                    </a:prstGeom>
                  </pic:spPr>
                </pic:pic>
              </a:graphicData>
            </a:graphic>
          </wp:inline>
        </w:drawing>
      </w:r>
    </w:p>
    <w:p w14:paraId="0FE4F76E" w14:textId="77777777" w:rsidR="00C67B61" w:rsidRDefault="00C67B61" w:rsidP="00C67B61">
      <w:pPr>
        <w:rPr>
          <w:rFonts w:ascii="Times New Roman" w:hAnsi="Times New Roman" w:cs="Times New Roman"/>
          <w:sz w:val="52"/>
          <w:szCs w:val="52"/>
        </w:rPr>
      </w:pPr>
      <w:r>
        <w:rPr>
          <w:noProof/>
        </w:rPr>
        <w:drawing>
          <wp:inline distT="0" distB="0" distL="0" distR="0" wp14:anchorId="5C199EB6" wp14:editId="5DEA8940">
            <wp:extent cx="5612130" cy="344995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449955"/>
                    </a:xfrm>
                    <a:prstGeom prst="rect">
                      <a:avLst/>
                    </a:prstGeom>
                  </pic:spPr>
                </pic:pic>
              </a:graphicData>
            </a:graphic>
          </wp:inline>
        </w:drawing>
      </w:r>
    </w:p>
    <w:p w14:paraId="5DF4F1EE" w14:textId="77777777" w:rsidR="00C67B61" w:rsidRDefault="00C67B61" w:rsidP="00C67B61">
      <w:pPr>
        <w:rPr>
          <w:rFonts w:ascii="Times New Roman" w:hAnsi="Times New Roman" w:cs="Times New Roman"/>
          <w:sz w:val="52"/>
          <w:szCs w:val="52"/>
        </w:rPr>
      </w:pPr>
      <w:r>
        <w:rPr>
          <w:noProof/>
        </w:rPr>
        <w:lastRenderedPageBreak/>
        <w:drawing>
          <wp:inline distT="0" distB="0" distL="0" distR="0" wp14:anchorId="09A053FD" wp14:editId="66C2CE6D">
            <wp:extent cx="5612130" cy="3232150"/>
            <wp:effectExtent l="0" t="0" r="762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232150"/>
                    </a:xfrm>
                    <a:prstGeom prst="rect">
                      <a:avLst/>
                    </a:prstGeom>
                  </pic:spPr>
                </pic:pic>
              </a:graphicData>
            </a:graphic>
          </wp:inline>
        </w:drawing>
      </w:r>
    </w:p>
    <w:p w14:paraId="18F20F6E" w14:textId="77777777" w:rsidR="00C67B61" w:rsidRDefault="00C67B61" w:rsidP="00C67B61">
      <w:pPr>
        <w:ind w:firstLine="708"/>
        <w:rPr>
          <w:rFonts w:ascii="Times New Roman" w:hAnsi="Times New Roman" w:cs="Times New Roman"/>
          <w:sz w:val="24"/>
          <w:szCs w:val="24"/>
        </w:rPr>
      </w:pPr>
    </w:p>
    <w:p w14:paraId="1946ABE1" w14:textId="77777777" w:rsidR="00C67B61" w:rsidRDefault="00C67B61" w:rsidP="00C67B61">
      <w:pPr>
        <w:ind w:firstLine="708"/>
        <w:rPr>
          <w:rFonts w:ascii="Times New Roman" w:hAnsi="Times New Roman" w:cs="Times New Roman"/>
          <w:sz w:val="24"/>
          <w:szCs w:val="24"/>
        </w:rPr>
      </w:pPr>
    </w:p>
    <w:p w14:paraId="473CA410" w14:textId="77777777" w:rsidR="00C67B61" w:rsidRDefault="00C67B61" w:rsidP="00C67B61">
      <w:pPr>
        <w:ind w:firstLine="708"/>
        <w:rPr>
          <w:rFonts w:ascii="Times New Roman" w:hAnsi="Times New Roman" w:cs="Times New Roman"/>
          <w:sz w:val="24"/>
          <w:szCs w:val="24"/>
        </w:rPr>
      </w:pPr>
    </w:p>
    <w:p w14:paraId="7C6EE508" w14:textId="77777777" w:rsidR="00C67B61" w:rsidRDefault="00C67B61" w:rsidP="00C67B61">
      <w:pPr>
        <w:ind w:firstLine="708"/>
        <w:rPr>
          <w:rFonts w:ascii="Times New Roman" w:hAnsi="Times New Roman" w:cs="Times New Roman"/>
          <w:sz w:val="24"/>
          <w:szCs w:val="24"/>
        </w:rPr>
      </w:pPr>
    </w:p>
    <w:p w14:paraId="45556156" w14:textId="77777777" w:rsidR="00C67B61" w:rsidRDefault="00C67B61" w:rsidP="00C67B61">
      <w:pPr>
        <w:ind w:firstLine="708"/>
        <w:rPr>
          <w:rFonts w:ascii="Times New Roman" w:hAnsi="Times New Roman" w:cs="Times New Roman"/>
          <w:sz w:val="24"/>
          <w:szCs w:val="24"/>
        </w:rPr>
      </w:pPr>
    </w:p>
    <w:p w14:paraId="7783FCC7" w14:textId="77777777" w:rsidR="00C67B61" w:rsidRDefault="00C67B61" w:rsidP="00C67B61">
      <w:pPr>
        <w:pStyle w:val="Ttulo1"/>
      </w:pPr>
    </w:p>
    <w:p w14:paraId="1D8544A6" w14:textId="77777777" w:rsidR="00C67B61" w:rsidRDefault="00C67B61" w:rsidP="00C67B61">
      <w:pPr>
        <w:pStyle w:val="Ttulo1"/>
      </w:pPr>
    </w:p>
    <w:p w14:paraId="1CA74C94" w14:textId="77777777" w:rsidR="00C67B61" w:rsidRDefault="00C67B61" w:rsidP="00C67B61">
      <w:pPr>
        <w:pStyle w:val="Ttulo1"/>
      </w:pPr>
    </w:p>
    <w:p w14:paraId="59318D0D" w14:textId="77777777" w:rsidR="00C67B61" w:rsidRDefault="00C67B61" w:rsidP="00C67B61">
      <w:pPr>
        <w:pStyle w:val="Ttulo1"/>
      </w:pPr>
    </w:p>
    <w:p w14:paraId="5CFD09E8" w14:textId="77777777" w:rsidR="00C67B61" w:rsidRDefault="00C67B61" w:rsidP="00C67B61">
      <w:pPr>
        <w:pStyle w:val="Ttulo1"/>
      </w:pPr>
    </w:p>
    <w:p w14:paraId="7271EF7B" w14:textId="77777777" w:rsidR="00C67B61" w:rsidRDefault="00C67B61" w:rsidP="00C67B61">
      <w:pPr>
        <w:pStyle w:val="Ttulo1"/>
      </w:pPr>
    </w:p>
    <w:p w14:paraId="17FD3899" w14:textId="77777777" w:rsidR="00C67B61" w:rsidRDefault="00C67B61" w:rsidP="00C67B61">
      <w:pPr>
        <w:pStyle w:val="Ttulo1"/>
      </w:pPr>
      <w:r>
        <w:lastRenderedPageBreak/>
        <w:t>Etiqueta meta viewport.</w:t>
      </w:r>
    </w:p>
    <w:p w14:paraId="6871033F" w14:textId="77777777" w:rsidR="00C67B61" w:rsidRPr="00260013" w:rsidRDefault="00C67B61" w:rsidP="00C67B61">
      <w:pPr>
        <w:pStyle w:val="Ttulo1"/>
        <w:rPr>
          <w:b w:val="0"/>
          <w:bCs w:val="0"/>
          <w:sz w:val="24"/>
          <w:szCs w:val="24"/>
        </w:rPr>
      </w:pPr>
      <w:r>
        <w:rPr>
          <w:b w:val="0"/>
          <w:bCs w:val="0"/>
          <w:sz w:val="24"/>
          <w:szCs w:val="24"/>
        </w:rPr>
        <w:t>E</w:t>
      </w:r>
      <w:r w:rsidRPr="00260013">
        <w:rPr>
          <w:b w:val="0"/>
          <w:bCs w:val="0"/>
          <w:sz w:val="24"/>
          <w:szCs w:val="24"/>
        </w:rPr>
        <w:t>sta es una etiqueta de metadatos que te ayudará a configurar tu website para que sea visible en dispositivos de menor tamaño. Uno de los objetivos principales al usar esta etiqueta será que conserves la legibilidad de tu página web, al variar el escalado de tus contenidos.</w:t>
      </w:r>
    </w:p>
    <w:p w14:paraId="52967488" w14:textId="77777777" w:rsidR="00C67B61" w:rsidRDefault="00C67B61" w:rsidP="00C67B61">
      <w:pPr>
        <w:rPr>
          <w:rFonts w:ascii="Times New Roman" w:hAnsi="Times New Roman" w:cs="Times New Roman"/>
          <w:sz w:val="24"/>
          <w:szCs w:val="24"/>
        </w:rPr>
      </w:pPr>
      <w:r>
        <w:rPr>
          <w:rFonts w:ascii="Times New Roman" w:hAnsi="Times New Roman" w:cs="Times New Roman"/>
          <w:sz w:val="24"/>
          <w:szCs w:val="24"/>
        </w:rPr>
        <w:t xml:space="preserve">La resolución estándar para una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Web Inicia desde 320px.  En dispositivos actuales es difícil que se logre una resolución menor que eso.</w:t>
      </w:r>
    </w:p>
    <w:p w14:paraId="71016DC7"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5A760A4E" wp14:editId="7D7642F3">
            <wp:extent cx="4145604" cy="1567180"/>
            <wp:effectExtent l="76200" t="76200" r="140970" b="128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20872"/>
                    <a:stretch/>
                  </pic:blipFill>
                  <pic:spPr bwMode="auto">
                    <a:xfrm>
                      <a:off x="0" y="0"/>
                      <a:ext cx="4161000" cy="157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DD6C78" w14:textId="77777777" w:rsidR="00C67B61" w:rsidRDefault="00C67B61" w:rsidP="00C67B61">
      <w:pPr>
        <w:jc w:val="center"/>
      </w:pPr>
      <w:r>
        <w:rPr>
          <w:rStyle w:val="CdigoHTML"/>
          <w:rFonts w:eastAsiaTheme="minorHAnsi"/>
        </w:rPr>
        <w:t>width=</w:t>
      </w:r>
      <w:proofErr w:type="spellStart"/>
      <w:r>
        <w:rPr>
          <w:rStyle w:val="CdigoHTML"/>
          <w:rFonts w:eastAsiaTheme="minorHAnsi"/>
        </w:rPr>
        <w:t>device</w:t>
      </w:r>
      <w:proofErr w:type="spellEnd"/>
      <w:r>
        <w:rPr>
          <w:rStyle w:val="CdigoHTML"/>
          <w:rFonts w:eastAsiaTheme="minorHAnsi"/>
        </w:rPr>
        <w:t>-width</w:t>
      </w:r>
      <w:r>
        <w:t xml:space="preserve"> para que se adapte según la pantalla del dispositivo</w:t>
      </w:r>
      <w:r>
        <w:br/>
      </w:r>
      <w:proofErr w:type="spellStart"/>
      <w:r>
        <w:rPr>
          <w:rStyle w:val="CdigoHTML"/>
          <w:rFonts w:eastAsiaTheme="minorHAnsi"/>
        </w:rPr>
        <w:t>initial-scale</w:t>
      </w:r>
      <w:proofErr w:type="spellEnd"/>
      <w:r>
        <w:rPr>
          <w:rStyle w:val="CdigoHTML"/>
          <w:rFonts w:eastAsiaTheme="minorHAnsi"/>
        </w:rPr>
        <w:t>=1.0</w:t>
      </w:r>
      <w:r>
        <w:t xml:space="preserve"> para indicar el escalado según el dispositivo</w:t>
      </w:r>
    </w:p>
    <w:p w14:paraId="6F971720"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3CF364B4" wp14:editId="606B341E">
            <wp:extent cx="5146040" cy="3221477"/>
            <wp:effectExtent l="76200" t="76200" r="130810" b="131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66834" cy="3234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F172C" w14:textId="77777777" w:rsidR="00C67B61" w:rsidRPr="006F374E" w:rsidRDefault="00C67B61" w:rsidP="00C67B61">
      <w:pPr>
        <w:shd w:val="clear" w:color="auto" w:fill="282822"/>
        <w:spacing w:after="0" w:line="285" w:lineRule="atLeast"/>
        <w:rPr>
          <w:rFonts w:ascii="Consolas" w:eastAsia="Times New Roman" w:hAnsi="Consolas" w:cs="Times New Roman"/>
          <w:color w:val="FFFFFF"/>
          <w:sz w:val="21"/>
          <w:szCs w:val="21"/>
          <w:lang w:val="en-US" w:eastAsia="es-CO"/>
        </w:rPr>
      </w:pPr>
      <w:r w:rsidRPr="006F374E">
        <w:rPr>
          <w:rFonts w:ascii="Consolas" w:eastAsia="Times New Roman" w:hAnsi="Consolas" w:cs="Times New Roman"/>
          <w:color w:val="FFFFFF"/>
          <w:sz w:val="21"/>
          <w:szCs w:val="21"/>
          <w:lang w:val="en-US" w:eastAsia="es-CO"/>
        </w:rPr>
        <w:t>&lt;</w:t>
      </w:r>
      <w:r w:rsidRPr="006F374E">
        <w:rPr>
          <w:rFonts w:ascii="Consolas" w:eastAsia="Times New Roman" w:hAnsi="Consolas" w:cs="Times New Roman"/>
          <w:color w:val="6DBDFA"/>
          <w:sz w:val="21"/>
          <w:szCs w:val="21"/>
          <w:lang w:val="en-US" w:eastAsia="es-CO"/>
        </w:rPr>
        <w:t>meta</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name</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viewport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A7DBF7"/>
          <w:sz w:val="21"/>
          <w:szCs w:val="21"/>
          <w:lang w:val="en-US" w:eastAsia="es-CO"/>
        </w:rPr>
        <w:t> </w:t>
      </w:r>
      <w:r w:rsidRPr="006F374E">
        <w:rPr>
          <w:rFonts w:ascii="Consolas" w:eastAsia="Times New Roman" w:hAnsi="Consolas" w:cs="Times New Roman"/>
          <w:color w:val="F7ECB5"/>
          <w:sz w:val="21"/>
          <w:szCs w:val="21"/>
          <w:lang w:val="en-US" w:eastAsia="es-CO"/>
        </w:rPr>
        <w:t>content</w:t>
      </w:r>
      <w:r w:rsidRPr="006F374E">
        <w:rPr>
          <w:rFonts w:ascii="Consolas" w:eastAsia="Times New Roman" w:hAnsi="Consolas" w:cs="Times New Roman"/>
          <w:color w:val="A7DBF7"/>
          <w:sz w:val="21"/>
          <w:szCs w:val="21"/>
          <w:lang w:val="en-US" w:eastAsia="es-CO"/>
        </w:rPr>
        <w:t>=</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BCF0C0"/>
          <w:sz w:val="21"/>
          <w:szCs w:val="21"/>
          <w:lang w:val="en-US" w:eastAsia="es-CO"/>
        </w:rPr>
        <w:t>width=device-width, initial-scale=1.0</w:t>
      </w:r>
      <w:r w:rsidRPr="006F374E">
        <w:rPr>
          <w:rFonts w:ascii="Consolas" w:eastAsia="Times New Roman" w:hAnsi="Consolas" w:cs="Times New Roman"/>
          <w:color w:val="6BFF81"/>
          <w:sz w:val="21"/>
          <w:szCs w:val="21"/>
          <w:lang w:val="en-US" w:eastAsia="es-CO"/>
        </w:rPr>
        <w:t>"</w:t>
      </w:r>
      <w:r w:rsidRPr="006F374E">
        <w:rPr>
          <w:rFonts w:ascii="Consolas" w:eastAsia="Times New Roman" w:hAnsi="Consolas" w:cs="Times New Roman"/>
          <w:color w:val="FFFFFF"/>
          <w:sz w:val="21"/>
          <w:szCs w:val="21"/>
          <w:lang w:val="en-US" w:eastAsia="es-CO"/>
        </w:rPr>
        <w:t>/&gt;</w:t>
      </w:r>
    </w:p>
    <w:p w14:paraId="65089FDD" w14:textId="77777777" w:rsidR="00C67B61" w:rsidRDefault="00C67B61" w:rsidP="00C67B61">
      <w:pPr>
        <w:jc w:val="center"/>
        <w:rPr>
          <w:rFonts w:ascii="Times New Roman" w:hAnsi="Times New Roman" w:cs="Times New Roman"/>
          <w:sz w:val="24"/>
          <w:szCs w:val="24"/>
          <w:lang w:val="en-US"/>
        </w:rPr>
      </w:pPr>
    </w:p>
    <w:p w14:paraId="16E9D9EC" w14:textId="77777777" w:rsidR="00C67B61" w:rsidRDefault="00C67B61" w:rsidP="00C67B61">
      <w:pPr>
        <w:jc w:val="center"/>
        <w:rPr>
          <w:rFonts w:ascii="Times New Roman" w:hAnsi="Times New Roman" w:cs="Times New Roman"/>
          <w:sz w:val="24"/>
          <w:szCs w:val="24"/>
          <w:lang w:val="en-US"/>
        </w:rPr>
      </w:pPr>
    </w:p>
    <w:p w14:paraId="2459F725" w14:textId="77777777" w:rsidR="00C67B61" w:rsidRDefault="00C67B61" w:rsidP="00C67B61">
      <w:pPr>
        <w:pStyle w:val="Ttulo1"/>
      </w:pPr>
      <w:r>
        <w:t>Medidas relativas útiles en Responsive Design.</w:t>
      </w:r>
    </w:p>
    <w:p w14:paraId="2A6B1A10" w14:textId="77777777" w:rsidR="00C67B61" w:rsidRDefault="00C67B61" w:rsidP="00C67B61">
      <w:pPr>
        <w:pStyle w:val="NormalWeb"/>
      </w:pPr>
      <w:r>
        <w:t xml:space="preserve">Lo primero que debes tener en cuenta es que estas medidas son maleables, en la medida en que dependen de su fuente de origen o medida madre. Entre ellas se encuentran el porcentaje (longitud referente al tamaño de los elementos padre), </w:t>
      </w:r>
      <w:proofErr w:type="gramStart"/>
      <w:r>
        <w:t>los em</w:t>
      </w:r>
      <w:proofErr w:type="gramEnd"/>
      <w:r>
        <w:t xml:space="preserve"> (unidad relativa al tamaño de fuente especificada más cercano), los rem (unidad relativa al tamaño de fuente especificada en el ancestro más lejano, como </w:t>
      </w:r>
      <w:proofErr w:type="spellStart"/>
      <w:r>
        <w:t>html</w:t>
      </w:r>
      <w:proofErr w:type="spellEnd"/>
      <w:r>
        <w:t xml:space="preserve"> o body) y tamaños del viewport </w:t>
      </w:r>
      <w:proofErr w:type="spellStart"/>
      <w:r>
        <w:t>vw</w:t>
      </w:r>
      <w:proofErr w:type="spellEnd"/>
      <w:r>
        <w:t>/</w:t>
      </w:r>
      <w:proofErr w:type="spellStart"/>
      <w:r>
        <w:t>vh</w:t>
      </w:r>
      <w:proofErr w:type="spellEnd"/>
      <w:r>
        <w:t xml:space="preserve"> (longitud relativa porcentual con respecto al viewport).</w:t>
      </w:r>
    </w:p>
    <w:p w14:paraId="69D3A68F" w14:textId="77777777" w:rsidR="00C67B61" w:rsidRDefault="00C67B61" w:rsidP="00C67B61">
      <w:pPr>
        <w:pStyle w:val="NormalWeb"/>
        <w:jc w:val="center"/>
      </w:pPr>
      <w:r>
        <w:rPr>
          <w:noProof/>
        </w:rPr>
        <w:drawing>
          <wp:inline distT="0" distB="0" distL="0" distR="0" wp14:anchorId="0BBB3DDD" wp14:editId="29410E65">
            <wp:extent cx="2490281" cy="2438400"/>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00882" cy="2448780"/>
                    </a:xfrm>
                    <a:prstGeom prst="rect">
                      <a:avLst/>
                    </a:prstGeom>
                  </pic:spPr>
                </pic:pic>
              </a:graphicData>
            </a:graphic>
          </wp:inline>
        </w:drawing>
      </w:r>
    </w:p>
    <w:p w14:paraId="77A9B87A" w14:textId="77777777" w:rsidR="00C67B61" w:rsidRDefault="00C67B61" w:rsidP="00C67B61">
      <w:pPr>
        <w:pStyle w:val="NormalWeb"/>
        <w:jc w:val="center"/>
      </w:pPr>
      <w:r>
        <w:rPr>
          <w:noProof/>
        </w:rPr>
        <w:lastRenderedPageBreak/>
        <w:drawing>
          <wp:inline distT="0" distB="0" distL="0" distR="0" wp14:anchorId="3FD1FAA1" wp14:editId="7588C655">
            <wp:extent cx="2529192" cy="2256817"/>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36933" cy="2263724"/>
                    </a:xfrm>
                    <a:prstGeom prst="rect">
                      <a:avLst/>
                    </a:prstGeom>
                  </pic:spPr>
                </pic:pic>
              </a:graphicData>
            </a:graphic>
          </wp:inline>
        </w:drawing>
      </w:r>
      <w:r>
        <w:rPr>
          <w:noProof/>
        </w:rPr>
        <w:drawing>
          <wp:inline distT="0" distB="0" distL="0" distR="0" wp14:anchorId="1B2D8E89" wp14:editId="3DC1E7B9">
            <wp:extent cx="5543550" cy="19907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3550" cy="1990725"/>
                    </a:xfrm>
                    <a:prstGeom prst="rect">
                      <a:avLst/>
                    </a:prstGeom>
                  </pic:spPr>
                </pic:pic>
              </a:graphicData>
            </a:graphic>
          </wp:inline>
        </w:drawing>
      </w:r>
    </w:p>
    <w:p w14:paraId="45171C2D" w14:textId="77777777" w:rsidR="00C67B61" w:rsidRDefault="00C67B61" w:rsidP="00C67B61">
      <w:pPr>
        <w:pStyle w:val="NormalWeb"/>
        <w:jc w:val="center"/>
      </w:pPr>
      <w:r>
        <w:rPr>
          <w:noProof/>
        </w:rPr>
        <w:drawing>
          <wp:inline distT="0" distB="0" distL="0" distR="0" wp14:anchorId="52E388C3" wp14:editId="7E027189">
            <wp:extent cx="556260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2600" cy="1409700"/>
                    </a:xfrm>
                    <a:prstGeom prst="rect">
                      <a:avLst/>
                    </a:prstGeom>
                  </pic:spPr>
                </pic:pic>
              </a:graphicData>
            </a:graphic>
          </wp:inline>
        </w:drawing>
      </w:r>
    </w:p>
    <w:p w14:paraId="22A0CDEE" w14:textId="77777777" w:rsidR="00C67B61" w:rsidRDefault="00C67B61" w:rsidP="00C67B61">
      <w:pPr>
        <w:pStyle w:val="NormalWeb"/>
        <w:jc w:val="center"/>
      </w:pPr>
      <w:r>
        <w:t xml:space="preserve">El padding se calcula a partir del valor establecido como </w:t>
      </w:r>
      <w:proofErr w:type="spellStart"/>
      <w:r w:rsidRPr="004E6046">
        <w:rPr>
          <w:i/>
          <w:iCs/>
        </w:rPr>
        <w:t>font-size</w:t>
      </w:r>
      <w:proofErr w:type="spellEnd"/>
      <w:r>
        <w:rPr>
          <w:i/>
          <w:iCs/>
        </w:rPr>
        <w:t xml:space="preserve"> </w:t>
      </w:r>
      <w:r>
        <w:t>para el elemento en sí.</w:t>
      </w:r>
    </w:p>
    <w:p w14:paraId="0E08E64D" w14:textId="77777777" w:rsidR="00C67B61" w:rsidRDefault="00C67B61" w:rsidP="00C67B61">
      <w:pPr>
        <w:pStyle w:val="NormalWeb"/>
        <w:jc w:val="center"/>
      </w:pPr>
      <w:r>
        <w:t>En este caso es 16px, por lo que su padding:2em = 32px</w:t>
      </w:r>
    </w:p>
    <w:p w14:paraId="0677CC5A" w14:textId="77777777" w:rsidR="00C67B61" w:rsidRDefault="00C67B61" w:rsidP="00C67B61">
      <w:pPr>
        <w:pStyle w:val="NormalWeb"/>
        <w:jc w:val="center"/>
      </w:pPr>
    </w:p>
    <w:p w14:paraId="3CE74AE6" w14:textId="77777777" w:rsidR="00C67B61" w:rsidRDefault="00C67B61" w:rsidP="00C67B61">
      <w:pPr>
        <w:pStyle w:val="NormalWeb"/>
        <w:jc w:val="center"/>
      </w:pPr>
    </w:p>
    <w:p w14:paraId="103127DC" w14:textId="77777777" w:rsidR="00C67B61" w:rsidRDefault="00C67B61" w:rsidP="00C67B61">
      <w:pPr>
        <w:pStyle w:val="NormalWeb"/>
        <w:jc w:val="center"/>
      </w:pPr>
      <w:r>
        <w:rPr>
          <w:noProof/>
        </w:rPr>
        <w:lastRenderedPageBreak/>
        <w:drawing>
          <wp:inline distT="0" distB="0" distL="0" distR="0" wp14:anchorId="3ECA86A9" wp14:editId="7A9CDED4">
            <wp:extent cx="2918298" cy="21391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22789" cy="2142397"/>
                    </a:xfrm>
                    <a:prstGeom prst="rect">
                      <a:avLst/>
                    </a:prstGeom>
                  </pic:spPr>
                </pic:pic>
              </a:graphicData>
            </a:graphic>
          </wp:inline>
        </w:drawing>
      </w:r>
    </w:p>
    <w:p w14:paraId="48D2CF47" w14:textId="77777777" w:rsidR="00C67B61" w:rsidRDefault="00C67B61" w:rsidP="00C67B61">
      <w:pPr>
        <w:pStyle w:val="NormalWeb"/>
        <w:jc w:val="center"/>
      </w:pPr>
      <w:r>
        <w:rPr>
          <w:noProof/>
        </w:rPr>
        <w:drawing>
          <wp:inline distT="0" distB="0" distL="0" distR="0" wp14:anchorId="6F1D5842" wp14:editId="53CFD5E2">
            <wp:extent cx="4914900" cy="2914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14900" cy="2914650"/>
                    </a:xfrm>
                    <a:prstGeom prst="rect">
                      <a:avLst/>
                    </a:prstGeom>
                  </pic:spPr>
                </pic:pic>
              </a:graphicData>
            </a:graphic>
          </wp:inline>
        </w:drawing>
      </w:r>
    </w:p>
    <w:p w14:paraId="5A66C503" w14:textId="77777777" w:rsidR="00C67B61" w:rsidRPr="004E6046" w:rsidRDefault="00C67B61" w:rsidP="00C67B61">
      <w:pPr>
        <w:pStyle w:val="NormalWeb"/>
        <w:jc w:val="center"/>
      </w:pPr>
      <w:r>
        <w:rPr>
          <w:noProof/>
        </w:rPr>
        <w:drawing>
          <wp:inline distT="0" distB="0" distL="0" distR="0" wp14:anchorId="674D2D52" wp14:editId="16D0840C">
            <wp:extent cx="5113736" cy="272374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4519" cy="2729488"/>
                    </a:xfrm>
                    <a:prstGeom prst="rect">
                      <a:avLst/>
                    </a:prstGeom>
                  </pic:spPr>
                </pic:pic>
              </a:graphicData>
            </a:graphic>
          </wp:inline>
        </w:drawing>
      </w:r>
    </w:p>
    <w:p w14:paraId="33A0E559" w14:textId="77777777" w:rsidR="00C67B61" w:rsidRDefault="00C67B61" w:rsidP="00C67B61">
      <w:pPr>
        <w:jc w:val="center"/>
        <w:rPr>
          <w:rFonts w:ascii="Times New Roman" w:hAnsi="Times New Roman" w:cs="Times New Roman"/>
          <w:sz w:val="24"/>
          <w:szCs w:val="24"/>
        </w:rPr>
      </w:pPr>
      <w:r>
        <w:rPr>
          <w:noProof/>
        </w:rPr>
        <w:lastRenderedPageBreak/>
        <w:drawing>
          <wp:anchor distT="0" distB="0" distL="114300" distR="114300" simplePos="0" relativeHeight="251659264" behindDoc="0" locked="0" layoutInCell="1" allowOverlap="1" wp14:anchorId="5866915B" wp14:editId="71E33775">
            <wp:simplePos x="0" y="0"/>
            <wp:positionH relativeFrom="margin">
              <wp:posOffset>-37465</wp:posOffset>
            </wp:positionH>
            <wp:positionV relativeFrom="page">
              <wp:posOffset>1097915</wp:posOffset>
            </wp:positionV>
            <wp:extent cx="3381375" cy="2188210"/>
            <wp:effectExtent l="0" t="0" r="9525" b="254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b="12295"/>
                    <a:stretch/>
                  </pic:blipFill>
                  <pic:spPr bwMode="auto">
                    <a:xfrm>
                      <a:off x="0" y="0"/>
                      <a:ext cx="3381375" cy="2188210"/>
                    </a:xfrm>
                    <a:prstGeom prst="rect">
                      <a:avLst/>
                    </a:prstGeom>
                    <a:ln>
                      <a:noFill/>
                    </a:ln>
                    <a:extLst>
                      <a:ext uri="{53640926-AAD7-44D8-BBD7-CCE9431645EC}">
                        <a14:shadowObscured xmlns:a14="http://schemas.microsoft.com/office/drawing/2010/main"/>
                      </a:ext>
                    </a:extLst>
                  </pic:spPr>
                </pic:pic>
              </a:graphicData>
            </a:graphic>
          </wp:anchor>
        </w:drawing>
      </w:r>
    </w:p>
    <w:p w14:paraId="3E8B5854" w14:textId="77777777" w:rsidR="00C67B61" w:rsidRDefault="00C67B61" w:rsidP="00C67B61">
      <w:pPr>
        <w:jc w:val="center"/>
        <w:rPr>
          <w:rFonts w:ascii="Times New Roman" w:hAnsi="Times New Roman" w:cs="Times New Roman"/>
          <w:sz w:val="24"/>
          <w:szCs w:val="24"/>
        </w:rPr>
      </w:pPr>
    </w:p>
    <w:p w14:paraId="02C875EC" w14:textId="77777777" w:rsidR="00C67B61" w:rsidRPr="00607EA1" w:rsidRDefault="00C67B61" w:rsidP="00C67B61">
      <w:pPr>
        <w:jc w:val="center"/>
        <w:rPr>
          <w:rFonts w:ascii="Times New Roman" w:hAnsi="Times New Roman" w:cs="Times New Roman"/>
          <w:sz w:val="24"/>
          <w:szCs w:val="24"/>
          <w:lang w:val="en-US"/>
        </w:rPr>
      </w:pPr>
      <w:proofErr w:type="spellStart"/>
      <w:r w:rsidRPr="00607EA1">
        <w:rPr>
          <w:rFonts w:ascii="Times New Roman" w:hAnsi="Times New Roman" w:cs="Times New Roman"/>
          <w:sz w:val="24"/>
          <w:szCs w:val="24"/>
          <w:lang w:val="en-US"/>
        </w:rPr>
        <w:t>vw</w:t>
      </w:r>
      <w:proofErr w:type="spellEnd"/>
      <w:proofErr w:type="gramStart"/>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proofErr w:type="gramEnd"/>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W</w:t>
      </w:r>
      <w:r>
        <w:rPr>
          <w:rFonts w:ascii="Times New Roman" w:hAnsi="Times New Roman" w:cs="Times New Roman"/>
          <w:sz w:val="24"/>
          <w:szCs w:val="24"/>
          <w:lang w:val="en-US"/>
        </w:rPr>
        <w:t>idth</w:t>
      </w:r>
      <w:r w:rsidRPr="00607EA1">
        <w:rPr>
          <w:rFonts w:ascii="Times New Roman" w:hAnsi="Times New Roman" w:cs="Times New Roman"/>
          <w:sz w:val="24"/>
          <w:szCs w:val="24"/>
          <w:lang w:val="en-US"/>
        </w:rPr>
        <w:t>”</w:t>
      </w:r>
    </w:p>
    <w:p w14:paraId="5F608552" w14:textId="77777777" w:rsidR="00C67B61" w:rsidRDefault="00C67B61" w:rsidP="00C67B61">
      <w:pPr>
        <w:jc w:val="center"/>
        <w:rPr>
          <w:rFonts w:ascii="Times New Roman" w:hAnsi="Times New Roman" w:cs="Times New Roman"/>
          <w:sz w:val="24"/>
          <w:szCs w:val="24"/>
          <w:lang w:val="en-US"/>
        </w:rPr>
      </w:pPr>
    </w:p>
    <w:p w14:paraId="14E7898A" w14:textId="77777777" w:rsidR="00C67B61" w:rsidRDefault="00C67B61" w:rsidP="00C67B61">
      <w:pPr>
        <w:jc w:val="center"/>
        <w:rPr>
          <w:rFonts w:ascii="Times New Roman" w:hAnsi="Times New Roman" w:cs="Times New Roman"/>
          <w:sz w:val="24"/>
          <w:szCs w:val="24"/>
          <w:lang w:val="en-US"/>
        </w:rPr>
      </w:pPr>
    </w:p>
    <w:p w14:paraId="11942916" w14:textId="77777777" w:rsidR="00C67B61" w:rsidRPr="00607EA1" w:rsidRDefault="00C67B61" w:rsidP="00C67B61">
      <w:pPr>
        <w:jc w:val="center"/>
        <w:rPr>
          <w:rFonts w:ascii="Times New Roman" w:hAnsi="Times New Roman" w:cs="Times New Roman"/>
          <w:sz w:val="24"/>
          <w:szCs w:val="24"/>
          <w:lang w:val="en-US"/>
        </w:rPr>
      </w:pPr>
      <w:proofErr w:type="spellStart"/>
      <w:r w:rsidRPr="00607EA1">
        <w:rPr>
          <w:rFonts w:ascii="Times New Roman" w:hAnsi="Times New Roman" w:cs="Times New Roman"/>
          <w:sz w:val="24"/>
          <w:szCs w:val="24"/>
          <w:lang w:val="en-US"/>
        </w:rPr>
        <w:t>v</w:t>
      </w:r>
      <w:r>
        <w:rPr>
          <w:rFonts w:ascii="Times New Roman" w:hAnsi="Times New Roman" w:cs="Times New Roman"/>
          <w:sz w:val="24"/>
          <w:szCs w:val="24"/>
          <w:lang w:val="en-US"/>
        </w:rPr>
        <w:t>h</w:t>
      </w:r>
      <w:proofErr w:type="spellEnd"/>
      <w:proofErr w:type="gramStart"/>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V</w:t>
      </w:r>
      <w:r w:rsidRPr="00607EA1">
        <w:rPr>
          <w:rFonts w:ascii="Times New Roman" w:hAnsi="Times New Roman" w:cs="Times New Roman"/>
          <w:sz w:val="24"/>
          <w:szCs w:val="24"/>
          <w:lang w:val="en-US"/>
        </w:rPr>
        <w:t>iewport</w:t>
      </w:r>
      <w:proofErr w:type="gramEnd"/>
      <w:r w:rsidRPr="00607EA1">
        <w:rPr>
          <w:rFonts w:ascii="Times New Roman" w:hAnsi="Times New Roman" w:cs="Times New Roman"/>
          <w:sz w:val="24"/>
          <w:szCs w:val="24"/>
          <w:lang w:val="en-US"/>
        </w:rPr>
        <w:t>-</w:t>
      </w:r>
      <w:r w:rsidRPr="00607EA1">
        <w:rPr>
          <w:rFonts w:ascii="Times New Roman" w:hAnsi="Times New Roman" w:cs="Times New Roman"/>
          <w:b/>
          <w:bCs/>
          <w:sz w:val="24"/>
          <w:szCs w:val="24"/>
          <w:lang w:val="en-US"/>
        </w:rPr>
        <w:t>H</w:t>
      </w:r>
      <w:r>
        <w:rPr>
          <w:rFonts w:ascii="Times New Roman" w:hAnsi="Times New Roman" w:cs="Times New Roman"/>
          <w:sz w:val="24"/>
          <w:szCs w:val="24"/>
          <w:lang w:val="en-US"/>
        </w:rPr>
        <w:t>eight</w:t>
      </w:r>
      <w:r w:rsidRPr="00607EA1">
        <w:rPr>
          <w:rFonts w:ascii="Times New Roman" w:hAnsi="Times New Roman" w:cs="Times New Roman"/>
          <w:sz w:val="24"/>
          <w:szCs w:val="24"/>
          <w:lang w:val="en-US"/>
        </w:rPr>
        <w:t>”</w:t>
      </w:r>
    </w:p>
    <w:p w14:paraId="7BF8DC13" w14:textId="77777777" w:rsidR="00C67B61" w:rsidRDefault="00C67B61" w:rsidP="00C67B61">
      <w:pPr>
        <w:jc w:val="center"/>
        <w:rPr>
          <w:rFonts w:ascii="Times New Roman" w:hAnsi="Times New Roman" w:cs="Times New Roman"/>
          <w:sz w:val="24"/>
          <w:szCs w:val="24"/>
        </w:rPr>
      </w:pPr>
      <w:r>
        <w:rPr>
          <w:noProof/>
        </w:rPr>
        <w:drawing>
          <wp:inline distT="0" distB="0" distL="0" distR="0" wp14:anchorId="34D376D2" wp14:editId="2F821EBF">
            <wp:extent cx="3396133" cy="422180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20681" cy="4252321"/>
                    </a:xfrm>
                    <a:prstGeom prst="rect">
                      <a:avLst/>
                    </a:prstGeom>
                  </pic:spPr>
                </pic:pic>
              </a:graphicData>
            </a:graphic>
          </wp:inline>
        </w:drawing>
      </w:r>
    </w:p>
    <w:p w14:paraId="151FAFC1" w14:textId="77777777" w:rsidR="00C67B61" w:rsidRDefault="00C67B61" w:rsidP="00C67B61">
      <w:pPr>
        <w:jc w:val="center"/>
        <w:rPr>
          <w:rFonts w:ascii="Times New Roman" w:hAnsi="Times New Roman" w:cs="Times New Roman"/>
          <w:sz w:val="24"/>
          <w:szCs w:val="24"/>
        </w:rPr>
      </w:pPr>
      <w:r>
        <w:rPr>
          <w:noProof/>
        </w:rPr>
        <w:lastRenderedPageBreak/>
        <w:drawing>
          <wp:inline distT="0" distB="0" distL="0" distR="0" wp14:anchorId="2DE251AA" wp14:editId="5E63BD26">
            <wp:extent cx="3267917" cy="2772383"/>
            <wp:effectExtent l="0" t="0" r="889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27763" cy="2823154"/>
                    </a:xfrm>
                    <a:prstGeom prst="rect">
                      <a:avLst/>
                    </a:prstGeom>
                  </pic:spPr>
                </pic:pic>
              </a:graphicData>
            </a:graphic>
          </wp:inline>
        </w:drawing>
      </w:r>
    </w:p>
    <w:p w14:paraId="7BA6337C" w14:textId="77777777" w:rsidR="00C67B61" w:rsidRDefault="00C67B61" w:rsidP="00C67B61">
      <w:pPr>
        <w:jc w:val="center"/>
        <w:rPr>
          <w:rFonts w:ascii="Times New Roman" w:hAnsi="Times New Roman" w:cs="Times New Roman"/>
          <w:sz w:val="24"/>
          <w:szCs w:val="24"/>
        </w:rPr>
      </w:pPr>
    </w:p>
    <w:p w14:paraId="32121AFA" w14:textId="77777777" w:rsidR="00C67B61" w:rsidRDefault="00C67B61" w:rsidP="00C67B61">
      <w:pPr>
        <w:jc w:val="center"/>
        <w:rPr>
          <w:rFonts w:ascii="Times New Roman" w:hAnsi="Times New Roman" w:cs="Times New Roman"/>
          <w:sz w:val="24"/>
          <w:szCs w:val="24"/>
        </w:rPr>
      </w:pPr>
    </w:p>
    <w:p w14:paraId="7BA1B744" w14:textId="77777777" w:rsidR="00C67B61" w:rsidRDefault="00C67B61" w:rsidP="00C67B61">
      <w:pPr>
        <w:jc w:val="center"/>
        <w:rPr>
          <w:rFonts w:ascii="Times New Roman" w:hAnsi="Times New Roman" w:cs="Times New Roman"/>
          <w:sz w:val="24"/>
          <w:szCs w:val="24"/>
        </w:rPr>
      </w:pPr>
    </w:p>
    <w:p w14:paraId="0600B2BA" w14:textId="77777777" w:rsidR="00C67B61" w:rsidRDefault="00C67B61" w:rsidP="00C67B61">
      <w:pPr>
        <w:jc w:val="center"/>
        <w:rPr>
          <w:rFonts w:ascii="Times New Roman" w:hAnsi="Times New Roman" w:cs="Times New Roman"/>
          <w:sz w:val="24"/>
          <w:szCs w:val="24"/>
        </w:rPr>
      </w:pPr>
    </w:p>
    <w:p w14:paraId="63D54955" w14:textId="77777777" w:rsidR="00C67B61" w:rsidRDefault="00C67B61" w:rsidP="00C67B61">
      <w:pPr>
        <w:jc w:val="center"/>
        <w:rPr>
          <w:rFonts w:ascii="Times New Roman" w:hAnsi="Times New Roman" w:cs="Times New Roman"/>
          <w:sz w:val="24"/>
          <w:szCs w:val="24"/>
        </w:rPr>
      </w:pPr>
    </w:p>
    <w:p w14:paraId="086B31D3" w14:textId="77777777" w:rsidR="00C67B61" w:rsidRDefault="00C67B61" w:rsidP="00C67B61">
      <w:pPr>
        <w:jc w:val="center"/>
        <w:rPr>
          <w:rFonts w:ascii="Times New Roman" w:hAnsi="Times New Roman" w:cs="Times New Roman"/>
          <w:sz w:val="24"/>
          <w:szCs w:val="24"/>
        </w:rPr>
      </w:pPr>
    </w:p>
    <w:p w14:paraId="13632D5E" w14:textId="77777777" w:rsidR="00C67B61" w:rsidRDefault="00C67B61" w:rsidP="00C67B61">
      <w:pPr>
        <w:jc w:val="center"/>
        <w:rPr>
          <w:rFonts w:ascii="Times New Roman" w:hAnsi="Times New Roman" w:cs="Times New Roman"/>
          <w:sz w:val="24"/>
          <w:szCs w:val="24"/>
        </w:rPr>
      </w:pPr>
    </w:p>
    <w:p w14:paraId="5ED02E16" w14:textId="77777777" w:rsidR="00C67B61" w:rsidRDefault="00C67B61" w:rsidP="00C67B61">
      <w:pPr>
        <w:jc w:val="center"/>
        <w:rPr>
          <w:rFonts w:ascii="Times New Roman" w:hAnsi="Times New Roman" w:cs="Times New Roman"/>
          <w:sz w:val="24"/>
          <w:szCs w:val="24"/>
        </w:rPr>
      </w:pPr>
    </w:p>
    <w:p w14:paraId="7384F202" w14:textId="77777777" w:rsidR="00C67B61" w:rsidRDefault="00C67B61" w:rsidP="00C67B61">
      <w:pPr>
        <w:jc w:val="center"/>
        <w:rPr>
          <w:rFonts w:ascii="Times New Roman" w:hAnsi="Times New Roman" w:cs="Times New Roman"/>
          <w:sz w:val="24"/>
          <w:szCs w:val="24"/>
        </w:rPr>
      </w:pPr>
    </w:p>
    <w:p w14:paraId="4E4525C5" w14:textId="77777777" w:rsidR="00C67B61" w:rsidRDefault="00C67B61" w:rsidP="00C67B61">
      <w:pPr>
        <w:jc w:val="center"/>
        <w:rPr>
          <w:rFonts w:ascii="Times New Roman" w:hAnsi="Times New Roman" w:cs="Times New Roman"/>
          <w:sz w:val="24"/>
          <w:szCs w:val="24"/>
        </w:rPr>
      </w:pPr>
    </w:p>
    <w:p w14:paraId="4DC6D7E6" w14:textId="77777777" w:rsidR="00C67B61" w:rsidRDefault="00C67B61" w:rsidP="00C67B61">
      <w:pPr>
        <w:jc w:val="center"/>
        <w:rPr>
          <w:rFonts w:ascii="Times New Roman" w:hAnsi="Times New Roman" w:cs="Times New Roman"/>
          <w:sz w:val="24"/>
          <w:szCs w:val="24"/>
        </w:rPr>
      </w:pPr>
    </w:p>
    <w:p w14:paraId="60556A85" w14:textId="77777777" w:rsidR="00C67B61" w:rsidRDefault="00C67B61" w:rsidP="00C67B61">
      <w:pPr>
        <w:jc w:val="center"/>
        <w:rPr>
          <w:rFonts w:ascii="Times New Roman" w:hAnsi="Times New Roman" w:cs="Times New Roman"/>
          <w:sz w:val="24"/>
          <w:szCs w:val="24"/>
        </w:rPr>
      </w:pPr>
    </w:p>
    <w:p w14:paraId="47E45399" w14:textId="77777777" w:rsidR="00C67B61" w:rsidRDefault="00C67B61" w:rsidP="00C67B61">
      <w:pPr>
        <w:jc w:val="center"/>
        <w:rPr>
          <w:rFonts w:ascii="Times New Roman" w:hAnsi="Times New Roman" w:cs="Times New Roman"/>
          <w:sz w:val="24"/>
          <w:szCs w:val="24"/>
        </w:rPr>
      </w:pPr>
    </w:p>
    <w:p w14:paraId="1D67E1E9" w14:textId="77777777" w:rsidR="00C67B61" w:rsidRDefault="00C67B61" w:rsidP="00C67B61">
      <w:pPr>
        <w:jc w:val="center"/>
        <w:rPr>
          <w:rFonts w:ascii="Times New Roman" w:hAnsi="Times New Roman" w:cs="Times New Roman"/>
          <w:sz w:val="24"/>
          <w:szCs w:val="24"/>
        </w:rPr>
      </w:pPr>
    </w:p>
    <w:p w14:paraId="35526C81" w14:textId="77777777" w:rsidR="00C67B61" w:rsidRDefault="00C67B61" w:rsidP="00C67B61">
      <w:pPr>
        <w:pStyle w:val="Ttulo1"/>
      </w:pPr>
    </w:p>
    <w:p w14:paraId="361967EE" w14:textId="77777777" w:rsidR="00C67B61" w:rsidRDefault="00C67B61" w:rsidP="00C67B61">
      <w:pPr>
        <w:pStyle w:val="Ttulo1"/>
      </w:pPr>
    </w:p>
    <w:p w14:paraId="07B4F1DA" w14:textId="77777777" w:rsidR="00C67B61" w:rsidRDefault="00C67B61" w:rsidP="00C67B61">
      <w:pPr>
        <w:pStyle w:val="Ttulo1"/>
      </w:pPr>
      <w:r>
        <w:lastRenderedPageBreak/>
        <w:t>Media queries</w:t>
      </w:r>
    </w:p>
    <w:p w14:paraId="43AEEA3F" w14:textId="77777777" w:rsidR="00C67B61" w:rsidRDefault="00C67B61" w:rsidP="00C67B61">
      <w:pPr>
        <w:pStyle w:val="NormalWeb"/>
      </w:pPr>
      <w:r>
        <w:t xml:space="preserve">Para que logres los resultados que deseas en tus proyectos, es necesario cambiar ciertas propiedades para modificar el tamaño de los textos, contenidos y hojas de estilo; la manera de hacer esto es </w:t>
      </w:r>
      <w:proofErr w:type="gramStart"/>
      <w:r>
        <w:t>el media</w:t>
      </w:r>
      <w:proofErr w:type="gramEnd"/>
      <w:r>
        <w:t xml:space="preserve"> queries.</w:t>
      </w:r>
    </w:p>
    <w:p w14:paraId="285D599D" w14:textId="77777777" w:rsidR="00C67B61" w:rsidRDefault="00C67B61" w:rsidP="00C67B61">
      <w:pPr>
        <w:pStyle w:val="NormalWeb"/>
      </w:pPr>
      <w:proofErr w:type="gramStart"/>
      <w:r>
        <w:t>El media</w:t>
      </w:r>
      <w:proofErr w:type="gramEnd"/>
      <w:r>
        <w:t xml:space="preserve"> queries es un módulo de </w:t>
      </w:r>
      <w:proofErr w:type="spellStart"/>
      <w:r>
        <w:t>css</w:t>
      </w:r>
      <w:proofErr w:type="spellEnd"/>
      <w:r>
        <w:t xml:space="preserve"> que hace posible al responsive design, éste existe desde el 2010 y se encarga de adaptar la representación del contenido a características del dispositivo.</w:t>
      </w:r>
    </w:p>
    <w:p w14:paraId="2043B700" w14:textId="77777777" w:rsidR="00C67B61" w:rsidRDefault="00C67B61" w:rsidP="00C67B61">
      <w:pPr>
        <w:pStyle w:val="NormalWeb"/>
        <w:jc w:val="center"/>
      </w:pPr>
      <w:r>
        <w:rPr>
          <w:noProof/>
        </w:rPr>
        <w:drawing>
          <wp:inline distT="0" distB="0" distL="0" distR="0" wp14:anchorId="335C4534" wp14:editId="75D7B307">
            <wp:extent cx="4638675" cy="185737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8675" cy="1857375"/>
                    </a:xfrm>
                    <a:prstGeom prst="rect">
                      <a:avLst/>
                    </a:prstGeom>
                  </pic:spPr>
                </pic:pic>
              </a:graphicData>
            </a:graphic>
          </wp:inline>
        </w:drawing>
      </w:r>
    </w:p>
    <w:p w14:paraId="60D0421B" w14:textId="77777777" w:rsidR="00C67B61" w:rsidRDefault="00C67B61" w:rsidP="00C67B61">
      <w:pPr>
        <w:pStyle w:val="NormalWeb"/>
        <w:jc w:val="center"/>
      </w:pPr>
      <w:r>
        <w:rPr>
          <w:noProof/>
        </w:rPr>
        <w:drawing>
          <wp:inline distT="0" distB="0" distL="0" distR="0" wp14:anchorId="6EFC1D42" wp14:editId="58FB67C8">
            <wp:extent cx="4562272" cy="1847248"/>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69435" cy="1850148"/>
                    </a:xfrm>
                    <a:prstGeom prst="rect">
                      <a:avLst/>
                    </a:prstGeom>
                  </pic:spPr>
                </pic:pic>
              </a:graphicData>
            </a:graphic>
          </wp:inline>
        </w:drawing>
      </w:r>
    </w:p>
    <w:p w14:paraId="3084EE1C" w14:textId="77777777" w:rsidR="00C67B61" w:rsidRDefault="00C67B61" w:rsidP="00C67B61">
      <w:pPr>
        <w:pStyle w:val="NormalWeb"/>
        <w:jc w:val="center"/>
      </w:pPr>
      <w:r>
        <w:rPr>
          <w:noProof/>
        </w:rPr>
        <w:drawing>
          <wp:inline distT="0" distB="0" distL="0" distR="0" wp14:anchorId="3FC958C5" wp14:editId="2A5F53BC">
            <wp:extent cx="4467225" cy="199072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7225" cy="1990725"/>
                    </a:xfrm>
                    <a:prstGeom prst="rect">
                      <a:avLst/>
                    </a:prstGeom>
                  </pic:spPr>
                </pic:pic>
              </a:graphicData>
            </a:graphic>
          </wp:inline>
        </w:drawing>
      </w:r>
    </w:p>
    <w:p w14:paraId="76AF7C03" w14:textId="77777777" w:rsidR="00C67B61" w:rsidRDefault="00C67B61" w:rsidP="00C67B61">
      <w:pPr>
        <w:pStyle w:val="NormalWeb"/>
        <w:jc w:val="center"/>
      </w:pPr>
    </w:p>
    <w:p w14:paraId="4535891C" w14:textId="77777777" w:rsidR="00C67B61" w:rsidRDefault="00C67B61" w:rsidP="00C67B61">
      <w:pPr>
        <w:pStyle w:val="NormalWeb"/>
        <w:jc w:val="center"/>
      </w:pPr>
      <w:r>
        <w:rPr>
          <w:noProof/>
        </w:rPr>
        <w:drawing>
          <wp:inline distT="0" distB="0" distL="0" distR="0" wp14:anchorId="261C28CB" wp14:editId="2155B0E4">
            <wp:extent cx="3838575" cy="32004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38575" cy="3200400"/>
                    </a:xfrm>
                    <a:prstGeom prst="rect">
                      <a:avLst/>
                    </a:prstGeom>
                  </pic:spPr>
                </pic:pic>
              </a:graphicData>
            </a:graphic>
          </wp:inline>
        </w:drawing>
      </w:r>
    </w:p>
    <w:p w14:paraId="31D9C121" w14:textId="77777777" w:rsidR="00C67B61" w:rsidRDefault="00C67B61" w:rsidP="00C67B61">
      <w:pPr>
        <w:pStyle w:val="NormalWeb"/>
        <w:jc w:val="center"/>
      </w:pPr>
      <w:r>
        <w:rPr>
          <w:noProof/>
        </w:rPr>
        <w:drawing>
          <wp:inline distT="0" distB="0" distL="0" distR="0" wp14:anchorId="6F6FD6B1" wp14:editId="308C4986">
            <wp:extent cx="3933825" cy="32480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33825" cy="3248025"/>
                    </a:xfrm>
                    <a:prstGeom prst="rect">
                      <a:avLst/>
                    </a:prstGeom>
                  </pic:spPr>
                </pic:pic>
              </a:graphicData>
            </a:graphic>
          </wp:inline>
        </w:drawing>
      </w:r>
    </w:p>
    <w:p w14:paraId="09D2CD2F" w14:textId="77777777" w:rsidR="00C67B61" w:rsidRDefault="00C67B61" w:rsidP="00C67B61">
      <w:pPr>
        <w:pStyle w:val="NormalWeb"/>
        <w:jc w:val="center"/>
      </w:pPr>
    </w:p>
    <w:p w14:paraId="77162E68" w14:textId="77777777" w:rsidR="00C67B61" w:rsidRDefault="00C67B61" w:rsidP="00C67B61">
      <w:pPr>
        <w:pStyle w:val="NormalWeb"/>
        <w:jc w:val="center"/>
      </w:pPr>
    </w:p>
    <w:p w14:paraId="28FF3DAD" w14:textId="77777777" w:rsidR="00C67B61" w:rsidRDefault="00C67B61" w:rsidP="00C67B61">
      <w:pPr>
        <w:pStyle w:val="NormalWeb"/>
        <w:jc w:val="center"/>
      </w:pPr>
    </w:p>
    <w:p w14:paraId="62EDCCEB" w14:textId="77777777" w:rsidR="00C67B61" w:rsidRDefault="00C67B61" w:rsidP="00C67B61">
      <w:pPr>
        <w:pStyle w:val="Ttulo1"/>
      </w:pPr>
      <w:r>
        <w:lastRenderedPageBreak/>
        <w:t>Formas de incluir media queries</w:t>
      </w:r>
    </w:p>
    <w:p w14:paraId="57DB409E"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r w:rsidRPr="00C7131E">
        <w:rPr>
          <w:rFonts w:ascii="Times New Roman" w:eastAsia="Times New Roman" w:hAnsi="Times New Roman" w:cs="Times New Roman"/>
          <w:b/>
          <w:bCs/>
          <w:sz w:val="24"/>
          <w:szCs w:val="24"/>
          <w:u w:val="single"/>
          <w:lang w:eastAsia="es-CO"/>
        </w:rPr>
        <w:t xml:space="preserve"> </w:t>
      </w:r>
      <w:r w:rsidRPr="00032E34">
        <w:rPr>
          <w:rFonts w:ascii="Times New Roman" w:eastAsia="Times New Roman" w:hAnsi="Times New Roman" w:cs="Times New Roman"/>
          <w:b/>
          <w:bCs/>
          <w:sz w:val="24"/>
          <w:szCs w:val="24"/>
          <w:u w:val="single"/>
          <w:lang w:eastAsia="es-CO"/>
        </w:rPr>
        <w:t>PRIMERA FORMA:</w:t>
      </w:r>
      <w:r w:rsidRPr="00032E34">
        <w:rPr>
          <w:rFonts w:ascii="Times New Roman" w:eastAsia="Times New Roman" w:hAnsi="Times New Roman" w:cs="Times New Roman"/>
          <w:sz w:val="24"/>
          <w:szCs w:val="24"/>
          <w:lang w:eastAsia="es-CO"/>
        </w:rPr>
        <w:br/>
        <w:t>Hacer una nueva hoja de estilos condicionando si se carga o no dicha hoja dependiendo de la condición del navegador.</w:t>
      </w:r>
      <w:r w:rsidRPr="00032E34">
        <w:rPr>
          <w:rFonts w:ascii="Times New Roman" w:eastAsia="Times New Roman" w:hAnsi="Times New Roman" w:cs="Times New Roman"/>
          <w:sz w:val="24"/>
          <w:szCs w:val="24"/>
          <w:lang w:eastAsia="es-CO"/>
        </w:rPr>
        <w:br/>
      </w:r>
      <w:ins w:id="0" w:author="Unknown">
        <w:r w:rsidRPr="00032E34">
          <w:rPr>
            <w:rFonts w:ascii="Times New Roman" w:eastAsia="Times New Roman" w:hAnsi="Times New Roman" w:cs="Times New Roman"/>
            <w:b/>
            <w:bCs/>
            <w:sz w:val="24"/>
            <w:szCs w:val="24"/>
            <w:lang w:eastAsia="es-CO"/>
          </w:rPr>
          <w:t xml:space="preserve">Añadir esta </w:t>
        </w:r>
        <w:proofErr w:type="spellStart"/>
        <w:r w:rsidRPr="00032E34">
          <w:rPr>
            <w:rFonts w:ascii="Times New Roman" w:eastAsia="Times New Roman" w:hAnsi="Times New Roman" w:cs="Times New Roman"/>
            <w:b/>
            <w:bCs/>
            <w:sz w:val="24"/>
            <w:szCs w:val="24"/>
            <w:lang w:eastAsia="es-CO"/>
          </w:rPr>
          <w:t>linea</w:t>
        </w:r>
        <w:proofErr w:type="spellEnd"/>
        <w:r w:rsidRPr="00032E34">
          <w:rPr>
            <w:rFonts w:ascii="Times New Roman" w:eastAsia="Times New Roman" w:hAnsi="Times New Roman" w:cs="Times New Roman"/>
            <w:b/>
            <w:bCs/>
            <w:sz w:val="24"/>
            <w:szCs w:val="24"/>
            <w:lang w:eastAsia="es-CO"/>
          </w:rPr>
          <w:t xml:space="preserve"> de código en el &lt;head&gt; del archivo HTML</w:t>
        </w:r>
      </w:ins>
    </w:p>
    <w:p w14:paraId="114AC0C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head</w:t>
      </w:r>
      <w:r w:rsidRPr="00032E34">
        <w:rPr>
          <w:rFonts w:ascii="Consolas" w:eastAsia="Times New Roman" w:hAnsi="Consolas" w:cs="Times New Roman"/>
          <w:color w:val="FFFFFF"/>
          <w:sz w:val="21"/>
          <w:szCs w:val="21"/>
          <w:lang w:val="en-US" w:eastAsia="es-CO"/>
        </w:rPr>
        <w:t>&gt;</w:t>
      </w:r>
    </w:p>
    <w:p w14:paraId="7BD30BF3"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FFFFF"/>
          <w:sz w:val="21"/>
          <w:szCs w:val="21"/>
          <w:lang w:val="en-US" w:eastAsia="es-CO"/>
        </w:rPr>
        <w:t>&lt;</w:t>
      </w:r>
      <w:r w:rsidRPr="00032E34">
        <w:rPr>
          <w:rFonts w:ascii="Consolas" w:eastAsia="Times New Roman" w:hAnsi="Consolas" w:cs="Times New Roman"/>
          <w:color w:val="6DBDFA"/>
          <w:sz w:val="21"/>
          <w:szCs w:val="21"/>
          <w:lang w:val="en-US" w:eastAsia="es-CO"/>
        </w:rPr>
        <w:t>link</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rel</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stylesheet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href</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css/media.css</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F7ECB5"/>
          <w:sz w:val="21"/>
          <w:szCs w:val="21"/>
          <w:lang w:val="en-US" w:eastAsia="es-CO"/>
        </w:rPr>
        <w:t>media</w:t>
      </w:r>
      <w:r w:rsidRPr="00032E34">
        <w:rPr>
          <w:rFonts w:ascii="Consolas" w:eastAsia="Times New Roman" w:hAnsi="Consolas" w:cs="Times New Roman"/>
          <w:color w:val="A7DBF7"/>
          <w:sz w:val="21"/>
          <w:szCs w:val="21"/>
          <w:lang w:val="en-US" w:eastAsia="es-CO"/>
        </w:rPr>
        <w:t>=</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BCF0C0"/>
          <w:sz w:val="21"/>
          <w:szCs w:val="21"/>
          <w:lang w:val="en-US" w:eastAsia="es-CO"/>
        </w:rPr>
        <w:t>screen and (max-</w:t>
      </w:r>
      <w:r>
        <w:rPr>
          <w:rFonts w:ascii="Consolas" w:eastAsia="Times New Roman" w:hAnsi="Consolas" w:cs="Times New Roman"/>
          <w:color w:val="BCF0C0"/>
          <w:sz w:val="21"/>
          <w:szCs w:val="21"/>
          <w:lang w:val="en-US" w:eastAsia="es-CO"/>
        </w:rPr>
        <w:t xml:space="preserve">                            </w:t>
      </w:r>
      <w:r w:rsidRPr="00032E34">
        <w:rPr>
          <w:rFonts w:ascii="Consolas" w:eastAsia="Times New Roman" w:hAnsi="Consolas" w:cs="Times New Roman"/>
          <w:color w:val="BCF0C0"/>
          <w:sz w:val="21"/>
          <w:szCs w:val="21"/>
          <w:lang w:val="en-US" w:eastAsia="es-CO"/>
        </w:rPr>
        <w:t>width:768px)</w:t>
      </w:r>
      <w:r w:rsidRPr="00032E34">
        <w:rPr>
          <w:rFonts w:ascii="Consolas" w:eastAsia="Times New Roman" w:hAnsi="Consolas" w:cs="Times New Roman"/>
          <w:color w:val="6BFF81"/>
          <w:sz w:val="21"/>
          <w:szCs w:val="21"/>
          <w:lang w:val="en-US" w:eastAsia="es-CO"/>
        </w:rPr>
        <w:t>"</w:t>
      </w:r>
      <w:r w:rsidRPr="00032E34">
        <w:rPr>
          <w:rFonts w:ascii="Consolas" w:eastAsia="Times New Roman" w:hAnsi="Consolas" w:cs="Times New Roman"/>
          <w:color w:val="FFFFFF"/>
          <w:sz w:val="21"/>
          <w:szCs w:val="21"/>
          <w:lang w:val="en-US" w:eastAsia="es-CO"/>
        </w:rPr>
        <w:t>/&gt;</w:t>
      </w:r>
    </w:p>
    <w:p w14:paraId="6A7E722B"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FFFFFF"/>
          <w:sz w:val="21"/>
          <w:szCs w:val="21"/>
          <w:lang w:eastAsia="es-CO"/>
        </w:rPr>
        <w:t>&lt;/</w:t>
      </w:r>
      <w:r w:rsidRPr="00032E34">
        <w:rPr>
          <w:rFonts w:ascii="Consolas" w:eastAsia="Times New Roman" w:hAnsi="Consolas" w:cs="Times New Roman"/>
          <w:color w:val="6DBDFA"/>
          <w:sz w:val="21"/>
          <w:szCs w:val="21"/>
          <w:lang w:eastAsia="es-CO"/>
        </w:rPr>
        <w:t>head</w:t>
      </w:r>
      <w:r w:rsidRPr="00032E34">
        <w:rPr>
          <w:rFonts w:ascii="Consolas" w:eastAsia="Times New Roman" w:hAnsi="Consolas" w:cs="Times New Roman"/>
          <w:color w:val="FFFFFF"/>
          <w:sz w:val="21"/>
          <w:szCs w:val="21"/>
          <w:lang w:eastAsia="es-CO"/>
        </w:rPr>
        <w:t>&gt;</w:t>
      </w:r>
      <w:r w:rsidRPr="00032E34">
        <w:rPr>
          <w:rFonts w:ascii="Consolas" w:eastAsia="Times New Roman" w:hAnsi="Consolas" w:cs="Times New Roman"/>
          <w:color w:val="A7DBF7"/>
          <w:sz w:val="21"/>
          <w:szCs w:val="21"/>
          <w:lang w:eastAsia="es-CO"/>
        </w:rPr>
        <w:t> </w:t>
      </w:r>
    </w:p>
    <w:p w14:paraId="0FEED66F"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
    <w:p w14:paraId="58A508A2"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u w:val="single"/>
          <w:lang w:eastAsia="es-CO"/>
        </w:rPr>
        <w:t>SEGUNDA FORMA:</w:t>
      </w:r>
      <w:r w:rsidRPr="00032E34">
        <w:rPr>
          <w:rFonts w:ascii="Times New Roman" w:eastAsia="Times New Roman" w:hAnsi="Times New Roman" w:cs="Times New Roman"/>
          <w:sz w:val="24"/>
          <w:szCs w:val="24"/>
          <w:lang w:eastAsia="es-CO"/>
        </w:rPr>
        <w:br/>
        <w:t xml:space="preserve">Agregar la expresión del Media </w:t>
      </w:r>
      <w:proofErr w:type="spellStart"/>
      <w:r w:rsidRPr="00032E34">
        <w:rPr>
          <w:rFonts w:ascii="Times New Roman" w:eastAsia="Times New Roman" w:hAnsi="Times New Roman" w:cs="Times New Roman"/>
          <w:sz w:val="24"/>
          <w:szCs w:val="24"/>
          <w:lang w:eastAsia="es-CO"/>
        </w:rPr>
        <w:t>Querie</w:t>
      </w:r>
      <w:proofErr w:type="spellEnd"/>
      <w:r w:rsidRPr="00032E34">
        <w:rPr>
          <w:rFonts w:ascii="Times New Roman" w:eastAsia="Times New Roman" w:hAnsi="Times New Roman" w:cs="Times New Roman"/>
          <w:sz w:val="24"/>
          <w:szCs w:val="24"/>
          <w:lang w:eastAsia="es-CO"/>
        </w:rPr>
        <w:t xml:space="preserve"> al final del </w:t>
      </w:r>
      <w:proofErr w:type="spellStart"/>
      <w:r w:rsidRPr="00032E34">
        <w:rPr>
          <w:rFonts w:ascii="Times New Roman" w:eastAsia="Times New Roman" w:hAnsi="Times New Roman" w:cs="Times New Roman"/>
          <w:sz w:val="24"/>
          <w:szCs w:val="24"/>
          <w:lang w:eastAsia="es-CO"/>
        </w:rPr>
        <w:t>codigo</w:t>
      </w:r>
      <w:proofErr w:type="spellEnd"/>
      <w:r w:rsidRPr="00032E34">
        <w:rPr>
          <w:rFonts w:ascii="Times New Roman" w:eastAsia="Times New Roman" w:hAnsi="Times New Roman" w:cs="Times New Roman"/>
          <w:sz w:val="24"/>
          <w:szCs w:val="24"/>
          <w:lang w:eastAsia="es-CO"/>
        </w:rPr>
        <w:t xml:space="preserve"> </w:t>
      </w:r>
      <w:proofErr w:type="spellStart"/>
      <w:r w:rsidRPr="00032E34">
        <w:rPr>
          <w:rFonts w:ascii="Times New Roman" w:eastAsia="Times New Roman" w:hAnsi="Times New Roman" w:cs="Times New Roman"/>
          <w:sz w:val="24"/>
          <w:szCs w:val="24"/>
          <w:lang w:eastAsia="es-CO"/>
        </w:rPr>
        <w:t>css</w:t>
      </w:r>
      <w:proofErr w:type="spellEnd"/>
      <w:r w:rsidRPr="00032E34">
        <w:rPr>
          <w:rFonts w:ascii="Times New Roman" w:eastAsia="Times New Roman" w:hAnsi="Times New Roman" w:cs="Times New Roman"/>
          <w:sz w:val="24"/>
          <w:szCs w:val="24"/>
          <w:lang w:eastAsia="es-CO"/>
        </w:rPr>
        <w:t>:</w:t>
      </w:r>
    </w:p>
    <w:p w14:paraId="4E49246A" w14:textId="77777777" w:rsidR="00C67B61" w:rsidRDefault="00C67B61" w:rsidP="00C67B61">
      <w:pPr>
        <w:spacing w:before="100" w:beforeAutospacing="1" w:after="100" w:afterAutospacing="1" w:line="240" w:lineRule="auto"/>
        <w:ind w:left="2124"/>
        <w:rPr>
          <w:rFonts w:ascii="Times New Roman" w:eastAsia="Times New Roman" w:hAnsi="Times New Roman" w:cs="Times New Roman"/>
          <w:b/>
          <w:bCs/>
          <w:sz w:val="24"/>
          <w:szCs w:val="24"/>
          <w:lang w:eastAsia="es-CO"/>
        </w:rPr>
      </w:pPr>
      <w:r w:rsidRPr="00032E34">
        <w:rPr>
          <w:rFonts w:ascii="Times New Roman" w:eastAsia="Times New Roman" w:hAnsi="Times New Roman" w:cs="Times New Roman"/>
          <w:b/>
          <w:bCs/>
          <w:sz w:val="24"/>
          <w:szCs w:val="24"/>
          <w:lang w:eastAsia="es-CO"/>
        </w:rPr>
        <w:t>@media screen and (</w:t>
      </w:r>
      <w:proofErr w:type="spellStart"/>
      <w:r w:rsidRPr="00032E34">
        <w:rPr>
          <w:rFonts w:ascii="Times New Roman" w:eastAsia="Times New Roman" w:hAnsi="Times New Roman" w:cs="Times New Roman"/>
          <w:b/>
          <w:bCs/>
          <w:sz w:val="24"/>
          <w:szCs w:val="24"/>
          <w:lang w:eastAsia="es-CO"/>
        </w:rPr>
        <w:t>max</w:t>
      </w:r>
      <w:proofErr w:type="spellEnd"/>
      <w:r w:rsidRPr="00032E34">
        <w:rPr>
          <w:rFonts w:ascii="Times New Roman" w:eastAsia="Times New Roman" w:hAnsi="Times New Roman" w:cs="Times New Roman"/>
          <w:b/>
          <w:bCs/>
          <w:sz w:val="24"/>
          <w:szCs w:val="24"/>
          <w:lang w:eastAsia="es-CO"/>
        </w:rPr>
        <w:t>-width: 768px) {</w:t>
      </w:r>
      <w:r w:rsidRPr="00032E34">
        <w:rPr>
          <w:rFonts w:ascii="Times New Roman" w:eastAsia="Times New Roman" w:hAnsi="Times New Roman" w:cs="Times New Roman"/>
          <w:sz w:val="24"/>
          <w:szCs w:val="24"/>
          <w:lang w:eastAsia="es-CO"/>
        </w:rPr>
        <w:br/>
      </w:r>
      <w:r>
        <w:rPr>
          <w:rFonts w:ascii="Times New Roman" w:eastAsia="Times New Roman" w:hAnsi="Times New Roman" w:cs="Times New Roman"/>
          <w:sz w:val="24"/>
          <w:szCs w:val="24"/>
          <w:lang w:eastAsia="es-CO"/>
        </w:rPr>
        <w:t xml:space="preserve">             </w:t>
      </w:r>
      <w:r w:rsidRPr="00032E34">
        <w:rPr>
          <w:rFonts w:ascii="Times New Roman" w:eastAsia="Times New Roman" w:hAnsi="Times New Roman" w:cs="Times New Roman"/>
          <w:sz w:val="24"/>
          <w:szCs w:val="24"/>
          <w:lang w:eastAsia="es-CO"/>
        </w:rPr>
        <w:t>[</w:t>
      </w:r>
      <w:proofErr w:type="spellStart"/>
      <w:r w:rsidRPr="00032E34">
        <w:rPr>
          <w:rFonts w:ascii="Times New Roman" w:eastAsia="Times New Roman" w:hAnsi="Times New Roman" w:cs="Times New Roman"/>
          <w:sz w:val="24"/>
          <w:szCs w:val="24"/>
          <w:lang w:eastAsia="es-CO"/>
        </w:rPr>
        <w:t>aqui</w:t>
      </w:r>
      <w:proofErr w:type="spellEnd"/>
      <w:r w:rsidRPr="00032E34">
        <w:rPr>
          <w:rFonts w:ascii="Times New Roman" w:eastAsia="Times New Roman" w:hAnsi="Times New Roman" w:cs="Times New Roman"/>
          <w:sz w:val="24"/>
          <w:szCs w:val="24"/>
          <w:lang w:eastAsia="es-CO"/>
        </w:rPr>
        <w:t xml:space="preserve"> se </w:t>
      </w:r>
      <w:proofErr w:type="spellStart"/>
      <w:r w:rsidRPr="00032E34">
        <w:rPr>
          <w:rFonts w:ascii="Times New Roman" w:eastAsia="Times New Roman" w:hAnsi="Times New Roman" w:cs="Times New Roman"/>
          <w:sz w:val="24"/>
          <w:szCs w:val="24"/>
          <w:lang w:eastAsia="es-CO"/>
        </w:rPr>
        <w:t>anaden</w:t>
      </w:r>
      <w:proofErr w:type="spellEnd"/>
      <w:r w:rsidRPr="00032E34">
        <w:rPr>
          <w:rFonts w:ascii="Times New Roman" w:eastAsia="Times New Roman" w:hAnsi="Times New Roman" w:cs="Times New Roman"/>
          <w:sz w:val="24"/>
          <w:szCs w:val="24"/>
          <w:lang w:eastAsia="es-CO"/>
        </w:rPr>
        <w:t xml:space="preserve"> los estilos </w:t>
      </w:r>
      <w:proofErr w:type="spellStart"/>
      <w:r w:rsidRPr="00032E34">
        <w:rPr>
          <w:rFonts w:ascii="Times New Roman" w:eastAsia="Times New Roman" w:hAnsi="Times New Roman" w:cs="Times New Roman"/>
          <w:sz w:val="24"/>
          <w:szCs w:val="24"/>
          <w:lang w:eastAsia="es-CO"/>
        </w:rPr>
        <w:t>css</w:t>
      </w:r>
      <w:proofErr w:type="spellEnd"/>
      <w:r w:rsidRPr="00032E34">
        <w:rPr>
          <w:rFonts w:ascii="Times New Roman" w:eastAsia="Times New Roman" w:hAnsi="Times New Roman" w:cs="Times New Roman"/>
          <w:sz w:val="24"/>
          <w:szCs w:val="24"/>
          <w:lang w:eastAsia="es-CO"/>
        </w:rPr>
        <w:t>]</w:t>
      </w:r>
      <w:r w:rsidRPr="00032E34">
        <w:rPr>
          <w:rFonts w:ascii="Times New Roman" w:eastAsia="Times New Roman" w:hAnsi="Times New Roman" w:cs="Times New Roman"/>
          <w:sz w:val="24"/>
          <w:szCs w:val="24"/>
          <w:lang w:eastAsia="es-CO"/>
        </w:rPr>
        <w:br/>
      </w:r>
      <w:r w:rsidRPr="00032E34">
        <w:rPr>
          <w:rFonts w:ascii="Times New Roman" w:eastAsia="Times New Roman" w:hAnsi="Times New Roman" w:cs="Times New Roman"/>
          <w:b/>
          <w:bCs/>
          <w:sz w:val="24"/>
          <w:szCs w:val="24"/>
          <w:lang w:eastAsia="es-CO"/>
        </w:rPr>
        <w:t>}</w:t>
      </w:r>
    </w:p>
    <w:p w14:paraId="6706D01F"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lang w:eastAsia="es-CO"/>
        </w:rPr>
        <w:t>EJEMPLO:</w:t>
      </w:r>
    </w:p>
    <w:p w14:paraId="0B6B1865"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00BFF9"/>
          <w:sz w:val="21"/>
          <w:szCs w:val="21"/>
          <w:lang w:eastAsia="es-CO"/>
        </w:rPr>
        <w:t>@media</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EC9CD2"/>
          <w:sz w:val="21"/>
          <w:szCs w:val="21"/>
          <w:lang w:eastAsia="es-CO"/>
        </w:rPr>
        <w:t>screen</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00BFF9"/>
          <w:sz w:val="21"/>
          <w:szCs w:val="21"/>
          <w:lang w:eastAsia="es-CO"/>
        </w:rPr>
        <w:t>and</w:t>
      </w:r>
      <w:r w:rsidRPr="00032E34">
        <w:rPr>
          <w:rFonts w:ascii="Consolas" w:eastAsia="Times New Roman" w:hAnsi="Consolas" w:cs="Times New Roman"/>
          <w:color w:val="A7DBF7"/>
          <w:sz w:val="21"/>
          <w:szCs w:val="21"/>
          <w:lang w:eastAsia="es-CO"/>
        </w:rPr>
        <w:t> (</w:t>
      </w:r>
      <w:proofErr w:type="spellStart"/>
      <w:r w:rsidRPr="00032E34">
        <w:rPr>
          <w:rFonts w:ascii="Consolas" w:eastAsia="Times New Roman" w:hAnsi="Consolas" w:cs="Times New Roman"/>
          <w:color w:val="7FDBCA"/>
          <w:sz w:val="21"/>
          <w:szCs w:val="21"/>
          <w:lang w:eastAsia="es-CO"/>
        </w:rPr>
        <w:t>max</w:t>
      </w:r>
      <w:proofErr w:type="spellEnd"/>
      <w:r w:rsidRPr="00032E34">
        <w:rPr>
          <w:rFonts w:ascii="Consolas" w:eastAsia="Times New Roman" w:hAnsi="Consolas" w:cs="Times New Roman"/>
          <w:color w:val="7FDBCA"/>
          <w:sz w:val="21"/>
          <w:szCs w:val="21"/>
          <w:lang w:eastAsia="es-CO"/>
        </w:rPr>
        <w:t>-width</w:t>
      </w: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768</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 { </w:t>
      </w:r>
    </w:p>
    <w:p w14:paraId="26939A15"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6DBDFA"/>
          <w:sz w:val="21"/>
          <w:szCs w:val="21"/>
          <w:lang w:val="en-US" w:eastAsia="es-CO"/>
        </w:rPr>
        <w:t>body</w:t>
      </w:r>
      <w:r w:rsidRPr="00032E34">
        <w:rPr>
          <w:rFonts w:ascii="Consolas" w:eastAsia="Times New Roman" w:hAnsi="Consolas" w:cs="Times New Roman"/>
          <w:color w:val="A7DBF7"/>
          <w:sz w:val="21"/>
          <w:szCs w:val="21"/>
          <w:lang w:val="en-US" w:eastAsia="es-CO"/>
        </w:rPr>
        <w:t> { </w:t>
      </w:r>
    </w:p>
    <w:p w14:paraId="078AE4B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7675B03F"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Background-color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red</w:t>
      </w:r>
      <w:r w:rsidRPr="00032E34">
        <w:rPr>
          <w:rFonts w:ascii="Consolas" w:eastAsia="Times New Roman" w:hAnsi="Consolas" w:cs="Times New Roman"/>
          <w:color w:val="A7DBF7"/>
          <w:sz w:val="21"/>
          <w:szCs w:val="21"/>
          <w:lang w:val="en-US" w:eastAsia="es-CO"/>
        </w:rPr>
        <w:t>;</w:t>
      </w:r>
    </w:p>
    <w:p w14:paraId="1BF76AAF"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 </w:t>
      </w:r>
    </w:p>
    <w:p w14:paraId="7DC4708C"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proofErr w:type="gramStart"/>
      <w:r w:rsidRPr="00032E34">
        <w:rPr>
          <w:rFonts w:ascii="Consolas" w:eastAsia="Times New Roman" w:hAnsi="Consolas" w:cs="Times New Roman"/>
          <w:color w:val="F7ECB5"/>
          <w:sz w:val="21"/>
          <w:szCs w:val="21"/>
          <w:lang w:val="en-US" w:eastAsia="es-CO"/>
        </w:rPr>
        <w:t>.</w:t>
      </w:r>
      <w:proofErr w:type="spellStart"/>
      <w:r w:rsidRPr="00032E34">
        <w:rPr>
          <w:rFonts w:ascii="Consolas" w:eastAsia="Times New Roman" w:hAnsi="Consolas" w:cs="Times New Roman"/>
          <w:color w:val="F7ECB5"/>
          <w:sz w:val="21"/>
          <w:szCs w:val="21"/>
          <w:lang w:val="en-US" w:eastAsia="es-CO"/>
        </w:rPr>
        <w:t>ventana</w:t>
      </w:r>
      <w:proofErr w:type="spellEnd"/>
      <w:proofErr w:type="gramEnd"/>
      <w:r w:rsidRPr="00032E34">
        <w:rPr>
          <w:rFonts w:ascii="Consolas" w:eastAsia="Times New Roman" w:hAnsi="Consolas" w:cs="Times New Roman"/>
          <w:color w:val="A7DBF7"/>
          <w:sz w:val="21"/>
          <w:szCs w:val="21"/>
          <w:lang w:val="en-US" w:eastAsia="es-CO"/>
        </w:rPr>
        <w:t> {</w:t>
      </w:r>
    </w:p>
    <w:p w14:paraId="741E94CE"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7FDBCA"/>
          <w:sz w:val="21"/>
          <w:szCs w:val="21"/>
          <w:lang w:val="en-US" w:eastAsia="es-CO"/>
        </w:rPr>
        <w:t>border</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8DEC95"/>
          <w:sz w:val="21"/>
          <w:szCs w:val="21"/>
          <w:lang w:val="en-US" w:eastAsia="es-CO"/>
        </w:rPr>
        <w:t>10</w:t>
      </w:r>
      <w:r w:rsidRPr="00032E34">
        <w:rPr>
          <w:rFonts w:ascii="Consolas" w:eastAsia="Times New Roman" w:hAnsi="Consolas" w:cs="Times New Roman"/>
          <w:color w:val="00BFF9"/>
          <w:sz w:val="21"/>
          <w:szCs w:val="21"/>
          <w:lang w:val="en-US" w:eastAsia="es-CO"/>
        </w:rPr>
        <w:t>px</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solid</w:t>
      </w:r>
      <w:r w:rsidRPr="00032E34">
        <w:rPr>
          <w:rFonts w:ascii="Consolas" w:eastAsia="Times New Roman" w:hAnsi="Consolas" w:cs="Times New Roman"/>
          <w:color w:val="A7DBF7"/>
          <w:sz w:val="21"/>
          <w:szCs w:val="21"/>
          <w:lang w:val="en-US" w:eastAsia="es-CO"/>
        </w:rPr>
        <w:t> </w:t>
      </w:r>
      <w:r w:rsidRPr="00032E34">
        <w:rPr>
          <w:rFonts w:ascii="Consolas" w:eastAsia="Times New Roman" w:hAnsi="Consolas" w:cs="Times New Roman"/>
          <w:color w:val="EC9CD2"/>
          <w:sz w:val="21"/>
          <w:szCs w:val="21"/>
          <w:lang w:val="en-US" w:eastAsia="es-CO"/>
        </w:rPr>
        <w:t>green</w:t>
      </w:r>
      <w:r w:rsidRPr="00032E34">
        <w:rPr>
          <w:rFonts w:ascii="Consolas" w:eastAsia="Times New Roman" w:hAnsi="Consolas" w:cs="Times New Roman"/>
          <w:color w:val="A7DBF7"/>
          <w:sz w:val="21"/>
          <w:szCs w:val="21"/>
          <w:lang w:val="en-US" w:eastAsia="es-CO"/>
        </w:rPr>
        <w:t>; </w:t>
      </w:r>
    </w:p>
    <w:p w14:paraId="543F9D0B"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val="en-US" w:eastAsia="es-CO"/>
        </w:rPr>
        <w:t>    </w:t>
      </w:r>
      <w:proofErr w:type="spellStart"/>
      <w:r w:rsidRPr="00032E34">
        <w:rPr>
          <w:rFonts w:ascii="Consolas" w:eastAsia="Times New Roman" w:hAnsi="Consolas" w:cs="Times New Roman"/>
          <w:color w:val="A7DBF7"/>
          <w:sz w:val="21"/>
          <w:szCs w:val="21"/>
          <w:lang w:eastAsia="es-CO"/>
        </w:rPr>
        <w:t>Dorder-radius</w:t>
      </w:r>
      <w:proofErr w:type="spellEnd"/>
      <w:r w:rsidRPr="00032E34">
        <w:rPr>
          <w:rFonts w:ascii="Consolas" w:eastAsia="Times New Roman" w:hAnsi="Consolas" w:cs="Times New Roman"/>
          <w:color w:val="A7DBF7"/>
          <w:sz w:val="21"/>
          <w:szCs w:val="21"/>
          <w:lang w:eastAsia="es-CO"/>
        </w:rPr>
        <w:t>: </w:t>
      </w:r>
      <w:r w:rsidRPr="00032E34">
        <w:rPr>
          <w:rFonts w:ascii="Consolas" w:eastAsia="Times New Roman" w:hAnsi="Consolas" w:cs="Times New Roman"/>
          <w:color w:val="8DEC95"/>
          <w:sz w:val="21"/>
          <w:szCs w:val="21"/>
          <w:lang w:eastAsia="es-CO"/>
        </w:rPr>
        <w:t>25</w:t>
      </w:r>
      <w:r w:rsidRPr="00032E34">
        <w:rPr>
          <w:rFonts w:ascii="Consolas" w:eastAsia="Times New Roman" w:hAnsi="Consolas" w:cs="Times New Roman"/>
          <w:color w:val="00BFF9"/>
          <w:sz w:val="21"/>
          <w:szCs w:val="21"/>
          <w:lang w:eastAsia="es-CO"/>
        </w:rPr>
        <w:t>px</w:t>
      </w:r>
      <w:r w:rsidRPr="00032E34">
        <w:rPr>
          <w:rFonts w:ascii="Consolas" w:eastAsia="Times New Roman" w:hAnsi="Consolas" w:cs="Times New Roman"/>
          <w:color w:val="A7DBF7"/>
          <w:sz w:val="21"/>
          <w:szCs w:val="21"/>
          <w:lang w:eastAsia="es-CO"/>
        </w:rPr>
        <w:t>;</w:t>
      </w:r>
    </w:p>
    <w:p w14:paraId="277892BA"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57A1BA58"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72769476" w14:textId="77777777" w:rsidR="00C67B61" w:rsidRPr="00032E34"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032E34">
        <w:rPr>
          <w:rFonts w:ascii="Consolas" w:eastAsia="Times New Roman" w:hAnsi="Consolas" w:cs="Times New Roman"/>
          <w:color w:val="A7DBF7"/>
          <w:sz w:val="21"/>
          <w:szCs w:val="21"/>
          <w:lang w:eastAsia="es-CO"/>
        </w:rPr>
        <w:t>  }</w:t>
      </w:r>
    </w:p>
    <w:p w14:paraId="4A2A728B" w14:textId="77777777" w:rsidR="00C67B61" w:rsidRPr="00032E34"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59792C1D" w14:textId="77777777" w:rsidR="00C67B61" w:rsidRDefault="00C67B61" w:rsidP="00C67B61">
      <w:pPr>
        <w:spacing w:before="100" w:beforeAutospacing="1" w:after="100" w:afterAutospacing="1" w:line="240" w:lineRule="auto"/>
        <w:rPr>
          <w:rFonts w:ascii="Times New Roman" w:eastAsia="Times New Roman" w:hAnsi="Times New Roman" w:cs="Times New Roman"/>
          <w:b/>
          <w:bCs/>
          <w:sz w:val="24"/>
          <w:szCs w:val="24"/>
          <w:lang w:eastAsia="es-CO"/>
        </w:rPr>
      </w:pPr>
    </w:p>
    <w:p w14:paraId="189E4AC6" w14:textId="77777777" w:rsidR="00C67B61" w:rsidRPr="00032E34"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032E34">
        <w:rPr>
          <w:rFonts w:ascii="Times New Roman" w:eastAsia="Times New Roman" w:hAnsi="Times New Roman" w:cs="Times New Roman"/>
          <w:b/>
          <w:bCs/>
          <w:sz w:val="24"/>
          <w:szCs w:val="24"/>
          <w:u w:val="single"/>
          <w:lang w:eastAsia="es-CO"/>
        </w:rPr>
        <w:t>TERCERA FORMA:</w:t>
      </w:r>
      <w:r w:rsidRPr="00032E34">
        <w:rPr>
          <w:rFonts w:ascii="Times New Roman" w:eastAsia="Times New Roman" w:hAnsi="Times New Roman" w:cs="Times New Roman"/>
          <w:sz w:val="24"/>
          <w:szCs w:val="24"/>
          <w:lang w:eastAsia="es-CO"/>
        </w:rPr>
        <w:br/>
        <w:t xml:space="preserve">Abriendo unas etiquetas </w:t>
      </w:r>
      <w:r w:rsidRPr="00032E34">
        <w:rPr>
          <w:rFonts w:ascii="Times New Roman" w:eastAsia="Times New Roman" w:hAnsi="Times New Roman" w:cs="Times New Roman"/>
          <w:b/>
          <w:bCs/>
          <w:sz w:val="24"/>
          <w:szCs w:val="24"/>
          <w:lang w:eastAsia="es-CO"/>
        </w:rPr>
        <w:t>&lt;</w:t>
      </w:r>
      <w:proofErr w:type="spellStart"/>
      <w:r w:rsidRPr="00032E34">
        <w:rPr>
          <w:rFonts w:ascii="Times New Roman" w:eastAsia="Times New Roman" w:hAnsi="Times New Roman" w:cs="Times New Roman"/>
          <w:b/>
          <w:bCs/>
          <w:sz w:val="24"/>
          <w:szCs w:val="24"/>
          <w:lang w:eastAsia="es-CO"/>
        </w:rPr>
        <w:t>styles</w:t>
      </w:r>
      <w:proofErr w:type="spellEnd"/>
      <w:r w:rsidRPr="00032E34">
        <w:rPr>
          <w:rFonts w:ascii="Times New Roman" w:eastAsia="Times New Roman" w:hAnsi="Times New Roman" w:cs="Times New Roman"/>
          <w:b/>
          <w:bCs/>
          <w:sz w:val="24"/>
          <w:szCs w:val="24"/>
          <w:lang w:eastAsia="es-CO"/>
        </w:rPr>
        <w:t>&gt; &lt;/</w:t>
      </w:r>
      <w:proofErr w:type="spellStart"/>
      <w:r w:rsidRPr="00032E34">
        <w:rPr>
          <w:rFonts w:ascii="Times New Roman" w:eastAsia="Times New Roman" w:hAnsi="Times New Roman" w:cs="Times New Roman"/>
          <w:b/>
          <w:bCs/>
          <w:sz w:val="24"/>
          <w:szCs w:val="24"/>
          <w:lang w:eastAsia="es-CO"/>
        </w:rPr>
        <w:t>styles</w:t>
      </w:r>
      <w:proofErr w:type="spellEnd"/>
      <w:r w:rsidRPr="00032E34">
        <w:rPr>
          <w:rFonts w:ascii="Times New Roman" w:eastAsia="Times New Roman" w:hAnsi="Times New Roman" w:cs="Times New Roman"/>
          <w:b/>
          <w:bCs/>
          <w:sz w:val="24"/>
          <w:szCs w:val="24"/>
          <w:lang w:eastAsia="es-CO"/>
        </w:rPr>
        <w:t>&gt;</w:t>
      </w:r>
      <w:r w:rsidRPr="00032E34">
        <w:rPr>
          <w:rFonts w:ascii="Times New Roman" w:eastAsia="Times New Roman" w:hAnsi="Times New Roman" w:cs="Times New Roman"/>
          <w:sz w:val="24"/>
          <w:szCs w:val="24"/>
          <w:lang w:eastAsia="es-CO"/>
        </w:rPr>
        <w:t xml:space="preserve"> al final del head y dentro de ellas invocar </w:t>
      </w:r>
      <w:proofErr w:type="gramStart"/>
      <w:r w:rsidRPr="00032E34">
        <w:rPr>
          <w:rFonts w:ascii="Times New Roman" w:eastAsia="Times New Roman" w:hAnsi="Times New Roman" w:cs="Times New Roman"/>
          <w:sz w:val="24"/>
          <w:szCs w:val="24"/>
          <w:lang w:eastAsia="es-CO"/>
        </w:rPr>
        <w:t>los media</w:t>
      </w:r>
      <w:proofErr w:type="gramEnd"/>
      <w:r w:rsidRPr="00032E34">
        <w:rPr>
          <w:rFonts w:ascii="Times New Roman" w:eastAsia="Times New Roman" w:hAnsi="Times New Roman" w:cs="Times New Roman"/>
          <w:sz w:val="24"/>
          <w:szCs w:val="24"/>
          <w:lang w:eastAsia="es-CO"/>
        </w:rPr>
        <w:t xml:space="preserve"> queries.</w:t>
      </w:r>
    </w:p>
    <w:p w14:paraId="0BA75989" w14:textId="77777777" w:rsidR="00C67B61" w:rsidRPr="00C7131E" w:rsidRDefault="00C67B61" w:rsidP="00C67B61">
      <w:pPr>
        <w:shd w:val="clear" w:color="auto" w:fill="282822"/>
        <w:spacing w:line="285" w:lineRule="atLeast"/>
        <w:rPr>
          <w:rFonts w:ascii="Consolas" w:eastAsia="Times New Roman" w:hAnsi="Consolas" w:cs="Times New Roman"/>
          <w:color w:val="A7DBF7"/>
          <w:sz w:val="21"/>
          <w:szCs w:val="21"/>
          <w:lang w:eastAsia="es-CO"/>
        </w:rPr>
      </w:pPr>
      <w:r w:rsidRPr="00032E34">
        <w:rPr>
          <w:rFonts w:ascii="Courier New" w:eastAsia="Times New Roman" w:hAnsi="Courier New" w:cs="Courier New"/>
          <w:sz w:val="20"/>
          <w:szCs w:val="20"/>
          <w:lang w:eastAsia="es-CO"/>
        </w:rPr>
        <w:t xml:space="preserve"> </w:t>
      </w:r>
      <w:r w:rsidRPr="00C7131E">
        <w:rPr>
          <w:rFonts w:ascii="Consolas" w:eastAsia="Times New Roman" w:hAnsi="Consolas" w:cs="Times New Roman"/>
          <w:color w:val="FFFFFF"/>
          <w:sz w:val="21"/>
          <w:szCs w:val="21"/>
          <w:lang w:eastAsia="es-CO"/>
        </w:rPr>
        <w:t>&lt;</w:t>
      </w:r>
      <w:proofErr w:type="spellStart"/>
      <w:r w:rsidRPr="00C7131E">
        <w:rPr>
          <w:rFonts w:ascii="Consolas" w:eastAsia="Times New Roman" w:hAnsi="Consolas" w:cs="Times New Roman"/>
          <w:color w:val="6DBDFA"/>
          <w:sz w:val="21"/>
          <w:szCs w:val="21"/>
          <w:lang w:eastAsia="es-CO"/>
        </w:rPr>
        <w:t>styles</w:t>
      </w:r>
      <w:proofErr w:type="spellEnd"/>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2E229AD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@media screen and (</w:t>
      </w:r>
      <w:proofErr w:type="spellStart"/>
      <w:r w:rsidRPr="00C7131E">
        <w:rPr>
          <w:rFonts w:ascii="Consolas" w:eastAsia="Times New Roman" w:hAnsi="Consolas" w:cs="Times New Roman"/>
          <w:color w:val="A7DBF7"/>
          <w:sz w:val="21"/>
          <w:szCs w:val="21"/>
          <w:lang w:eastAsia="es-CO"/>
        </w:rPr>
        <w:t>max</w:t>
      </w:r>
      <w:proofErr w:type="spellEnd"/>
      <w:r w:rsidRPr="00C7131E">
        <w:rPr>
          <w:rFonts w:ascii="Consolas" w:eastAsia="Times New Roman" w:hAnsi="Consolas" w:cs="Times New Roman"/>
          <w:color w:val="A7DBF7"/>
          <w:sz w:val="21"/>
          <w:szCs w:val="21"/>
          <w:lang w:eastAsia="es-CO"/>
        </w:rPr>
        <w:t>-width: 768px) { </w:t>
      </w:r>
    </w:p>
    <w:p w14:paraId="0099E054"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eastAsia="es-CO"/>
        </w:rPr>
        <w:lastRenderedPageBreak/>
        <w:t>        </w:t>
      </w:r>
      <w:r w:rsidRPr="00C7131E">
        <w:rPr>
          <w:rFonts w:ascii="Consolas" w:eastAsia="Times New Roman" w:hAnsi="Consolas" w:cs="Times New Roman"/>
          <w:color w:val="A7DBF7"/>
          <w:sz w:val="21"/>
          <w:szCs w:val="21"/>
          <w:lang w:val="en-US" w:eastAsia="es-CO"/>
        </w:rPr>
        <w:t>body { </w:t>
      </w:r>
    </w:p>
    <w:p w14:paraId="2A3FA3E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6680716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Background-color: red;</w:t>
      </w:r>
    </w:p>
    <w:p w14:paraId="688C15A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 </w:t>
      </w:r>
    </w:p>
    <w:p w14:paraId="6127D93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w:t>
      </w:r>
      <w:proofErr w:type="gramStart"/>
      <w:r w:rsidRPr="00C7131E">
        <w:rPr>
          <w:rFonts w:ascii="Consolas" w:eastAsia="Times New Roman" w:hAnsi="Consolas" w:cs="Times New Roman"/>
          <w:color w:val="A7DBF7"/>
          <w:sz w:val="21"/>
          <w:szCs w:val="21"/>
          <w:lang w:val="en-US" w:eastAsia="es-CO"/>
        </w:rPr>
        <w:t>.</w:t>
      </w:r>
      <w:proofErr w:type="spellStart"/>
      <w:r w:rsidRPr="00C7131E">
        <w:rPr>
          <w:rFonts w:ascii="Consolas" w:eastAsia="Times New Roman" w:hAnsi="Consolas" w:cs="Times New Roman"/>
          <w:color w:val="A7DBF7"/>
          <w:sz w:val="21"/>
          <w:szCs w:val="21"/>
          <w:lang w:val="en-US" w:eastAsia="es-CO"/>
        </w:rPr>
        <w:t>ventana</w:t>
      </w:r>
      <w:proofErr w:type="spellEnd"/>
      <w:proofErr w:type="gramEnd"/>
      <w:r w:rsidRPr="00C7131E">
        <w:rPr>
          <w:rFonts w:ascii="Consolas" w:eastAsia="Times New Roman" w:hAnsi="Consolas" w:cs="Times New Roman"/>
          <w:color w:val="A7DBF7"/>
          <w:sz w:val="21"/>
          <w:szCs w:val="21"/>
          <w:lang w:val="en-US" w:eastAsia="es-CO"/>
        </w:rPr>
        <w:t> {</w:t>
      </w:r>
    </w:p>
    <w:p w14:paraId="50C6327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C7131E">
        <w:rPr>
          <w:rFonts w:ascii="Consolas" w:eastAsia="Times New Roman" w:hAnsi="Consolas" w:cs="Times New Roman"/>
          <w:color w:val="A7DBF7"/>
          <w:sz w:val="21"/>
          <w:szCs w:val="21"/>
          <w:lang w:val="en-US" w:eastAsia="es-CO"/>
        </w:rPr>
        <w:t>          border: 10px solid green; </w:t>
      </w:r>
    </w:p>
    <w:p w14:paraId="5E8A93E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val="en-US" w:eastAsia="es-CO"/>
        </w:rPr>
        <w:t>          </w:t>
      </w:r>
      <w:proofErr w:type="spellStart"/>
      <w:r w:rsidRPr="00C7131E">
        <w:rPr>
          <w:rFonts w:ascii="Consolas" w:eastAsia="Times New Roman" w:hAnsi="Consolas" w:cs="Times New Roman"/>
          <w:color w:val="A7DBF7"/>
          <w:sz w:val="21"/>
          <w:szCs w:val="21"/>
          <w:lang w:eastAsia="es-CO"/>
        </w:rPr>
        <w:t>Dorder-radius</w:t>
      </w:r>
      <w:proofErr w:type="spellEnd"/>
      <w:r w:rsidRPr="00C7131E">
        <w:rPr>
          <w:rFonts w:ascii="Consolas" w:eastAsia="Times New Roman" w:hAnsi="Consolas" w:cs="Times New Roman"/>
          <w:color w:val="A7DBF7"/>
          <w:sz w:val="21"/>
          <w:szCs w:val="21"/>
          <w:lang w:eastAsia="es-CO"/>
        </w:rPr>
        <w:t>: 25px;</w:t>
      </w:r>
    </w:p>
    <w:p w14:paraId="0559309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49A97CE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062A5DC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p>
    <w:p w14:paraId="225D42D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FFFFFF"/>
          <w:sz w:val="21"/>
          <w:szCs w:val="21"/>
          <w:lang w:eastAsia="es-CO"/>
        </w:rPr>
        <w:t>&lt;/</w:t>
      </w:r>
      <w:proofErr w:type="spellStart"/>
      <w:r w:rsidRPr="00C7131E">
        <w:rPr>
          <w:rFonts w:ascii="Consolas" w:eastAsia="Times New Roman" w:hAnsi="Consolas" w:cs="Times New Roman"/>
          <w:color w:val="6DBDFA"/>
          <w:sz w:val="21"/>
          <w:szCs w:val="21"/>
          <w:lang w:eastAsia="es-CO"/>
        </w:rPr>
        <w:t>styles</w:t>
      </w:r>
      <w:proofErr w:type="spellEnd"/>
      <w:r w:rsidRPr="00C7131E">
        <w:rPr>
          <w:rFonts w:ascii="Consolas" w:eastAsia="Times New Roman" w:hAnsi="Consolas" w:cs="Times New Roman"/>
          <w:color w:val="FFFFFF"/>
          <w:sz w:val="21"/>
          <w:szCs w:val="21"/>
          <w:lang w:eastAsia="es-CO"/>
        </w:rPr>
        <w:t>&gt;</w:t>
      </w:r>
      <w:r w:rsidRPr="00C7131E">
        <w:rPr>
          <w:rFonts w:ascii="Consolas" w:eastAsia="Times New Roman" w:hAnsi="Consolas" w:cs="Times New Roman"/>
          <w:color w:val="A7DBF7"/>
          <w:sz w:val="21"/>
          <w:szCs w:val="21"/>
          <w:lang w:eastAsia="es-CO"/>
        </w:rPr>
        <w:t>  </w:t>
      </w:r>
    </w:p>
    <w:p w14:paraId="6ED8E805"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124A0C71"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3DCC1202"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4"/>
          <w:szCs w:val="24"/>
          <w:lang w:eastAsia="es-CO"/>
        </w:rPr>
      </w:pPr>
    </w:p>
    <w:p w14:paraId="58DBB117" w14:textId="77777777" w:rsidR="00C67B61" w:rsidRPr="00032E34"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2"/>
          <w:szCs w:val="32"/>
          <w:lang w:eastAsia="es-CO"/>
        </w:rPr>
      </w:pPr>
      <w:r w:rsidRPr="00032E34">
        <w:rPr>
          <w:rFonts w:ascii="Times New Roman" w:eastAsia="Times New Roman" w:hAnsi="Times New Roman" w:cs="Times New Roman"/>
          <w:b/>
          <w:bCs/>
          <w:sz w:val="32"/>
          <w:szCs w:val="32"/>
          <w:lang w:eastAsia="es-CO"/>
        </w:rPr>
        <w:t>Medidas standard para el diseño responsivo en formato Desktop:</w:t>
      </w:r>
    </w:p>
    <w:p w14:paraId="7F259B7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proofErr w:type="spellStart"/>
      <w:r w:rsidRPr="00C7131E">
        <w:rPr>
          <w:rFonts w:ascii="Consolas" w:eastAsia="Times New Roman" w:hAnsi="Consolas" w:cs="Times New Roman"/>
          <w:color w:val="7FDBCA"/>
          <w:sz w:val="21"/>
          <w:szCs w:val="21"/>
          <w:lang w:eastAsia="es-CO"/>
        </w:rPr>
        <w:t>max</w:t>
      </w:r>
      <w:proofErr w:type="spellEnd"/>
      <w:r w:rsidRPr="00C7131E">
        <w:rPr>
          <w:rFonts w:ascii="Consolas" w:eastAsia="Times New Roman" w:hAnsi="Consolas" w:cs="Times New Roman"/>
          <w:color w:val="7FDBCA"/>
          <w:sz w:val="21"/>
          <w:szCs w:val="21"/>
          <w:lang w:eastAsia="es-CO"/>
        </w:rPr>
        <w:t>-width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1024</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60C920F4"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w:t>
      </w:r>
      <w:proofErr w:type="spellStart"/>
      <w:r w:rsidRPr="00C7131E">
        <w:rPr>
          <w:rFonts w:ascii="Consolas" w:eastAsia="Times New Roman" w:hAnsi="Consolas" w:cs="Times New Roman"/>
          <w:color w:val="A7DBF7"/>
          <w:sz w:val="21"/>
          <w:szCs w:val="21"/>
          <w:lang w:eastAsia="es-CO"/>
        </w:rPr>
        <w:t>css</w:t>
      </w:r>
      <w:proofErr w:type="spellEnd"/>
      <w:r w:rsidRPr="00C7131E">
        <w:rPr>
          <w:rFonts w:ascii="Consolas" w:eastAsia="Times New Roman" w:hAnsi="Consolas" w:cs="Times New Roman"/>
          <w:color w:val="A7DBF7"/>
          <w:sz w:val="21"/>
          <w:szCs w:val="21"/>
          <w:lang w:eastAsia="es-CO"/>
        </w:rPr>
        <w:t> para dispositivos cuyo ancho </w:t>
      </w:r>
      <w:proofErr w:type="spellStart"/>
      <w:r w:rsidRPr="00C7131E">
        <w:rPr>
          <w:rFonts w:ascii="Consolas" w:eastAsia="Times New Roman" w:hAnsi="Consolas" w:cs="Times New Roman"/>
          <w:color w:val="A7DBF7"/>
          <w:sz w:val="21"/>
          <w:szCs w:val="21"/>
          <w:lang w:eastAsia="es-CO"/>
        </w:rPr>
        <w:t>maximo</w:t>
      </w:r>
      <w:proofErr w:type="spellEnd"/>
      <w:r w:rsidRPr="00C7131E">
        <w:rPr>
          <w:rFonts w:ascii="Consolas" w:eastAsia="Times New Roman" w:hAnsi="Consolas" w:cs="Times New Roman"/>
          <w:color w:val="A7DBF7"/>
          <w:sz w:val="21"/>
          <w:szCs w:val="21"/>
          <w:lang w:eastAsia="es-CO"/>
        </w:rPr>
        <w:t> son 1024</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1F0227D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30BFAFA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44C2BB97"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proofErr w:type="spellStart"/>
      <w:r w:rsidRPr="00C7131E">
        <w:rPr>
          <w:rFonts w:ascii="Consolas" w:eastAsia="Times New Roman" w:hAnsi="Consolas" w:cs="Times New Roman"/>
          <w:color w:val="7FDBCA"/>
          <w:sz w:val="21"/>
          <w:szCs w:val="21"/>
          <w:lang w:eastAsia="es-CO"/>
        </w:rPr>
        <w:t>max</w:t>
      </w:r>
      <w:proofErr w:type="spellEnd"/>
      <w:r w:rsidRPr="00C7131E">
        <w:rPr>
          <w:rFonts w:ascii="Consolas" w:eastAsia="Times New Roman" w:hAnsi="Consolas" w:cs="Times New Roman"/>
          <w:color w:val="7FDBCA"/>
          <w:sz w:val="21"/>
          <w:szCs w:val="21"/>
          <w:lang w:eastAsia="es-CO"/>
        </w:rPr>
        <w:t>-width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768</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7DA3577C"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w:t>
      </w:r>
      <w:proofErr w:type="spellStart"/>
      <w:r w:rsidRPr="00C7131E">
        <w:rPr>
          <w:rFonts w:ascii="Consolas" w:eastAsia="Times New Roman" w:hAnsi="Consolas" w:cs="Times New Roman"/>
          <w:color w:val="A7DBF7"/>
          <w:sz w:val="21"/>
          <w:szCs w:val="21"/>
          <w:lang w:eastAsia="es-CO"/>
        </w:rPr>
        <w:t>css</w:t>
      </w:r>
      <w:proofErr w:type="spellEnd"/>
      <w:r w:rsidRPr="00C7131E">
        <w:rPr>
          <w:rFonts w:ascii="Consolas" w:eastAsia="Times New Roman" w:hAnsi="Consolas" w:cs="Times New Roman"/>
          <w:color w:val="A7DBF7"/>
          <w:sz w:val="21"/>
          <w:szCs w:val="21"/>
          <w:lang w:eastAsia="es-CO"/>
        </w:rPr>
        <w:t> para dispositivos cuyo ancho </w:t>
      </w:r>
      <w:proofErr w:type="spellStart"/>
      <w:r w:rsidRPr="00C7131E">
        <w:rPr>
          <w:rFonts w:ascii="Consolas" w:eastAsia="Times New Roman" w:hAnsi="Consolas" w:cs="Times New Roman"/>
          <w:color w:val="A7DBF7"/>
          <w:sz w:val="21"/>
          <w:szCs w:val="21"/>
          <w:lang w:eastAsia="es-CO"/>
        </w:rPr>
        <w:t>maximo</w:t>
      </w:r>
      <w:proofErr w:type="spellEnd"/>
      <w:r w:rsidRPr="00C7131E">
        <w:rPr>
          <w:rFonts w:ascii="Consolas" w:eastAsia="Times New Roman" w:hAnsi="Consolas" w:cs="Times New Roman"/>
          <w:color w:val="A7DBF7"/>
          <w:sz w:val="21"/>
          <w:szCs w:val="21"/>
          <w:lang w:eastAsia="es-CO"/>
        </w:rPr>
        <w:t> son 768</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E6022C2"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49227046"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493A1AC0"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proofErr w:type="spellStart"/>
      <w:r w:rsidRPr="00C7131E">
        <w:rPr>
          <w:rFonts w:ascii="Consolas" w:eastAsia="Times New Roman" w:hAnsi="Consolas" w:cs="Times New Roman"/>
          <w:color w:val="7FDBCA"/>
          <w:sz w:val="21"/>
          <w:szCs w:val="21"/>
          <w:lang w:eastAsia="es-CO"/>
        </w:rPr>
        <w:t>max</w:t>
      </w:r>
      <w:proofErr w:type="spellEnd"/>
      <w:r w:rsidRPr="00C7131E">
        <w:rPr>
          <w:rFonts w:ascii="Consolas" w:eastAsia="Times New Roman" w:hAnsi="Consolas" w:cs="Times New Roman"/>
          <w:color w:val="7FDBCA"/>
          <w:sz w:val="21"/>
          <w:szCs w:val="21"/>
          <w:lang w:eastAsia="es-CO"/>
        </w:rPr>
        <w:t>-width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480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5521121D"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w:t>
      </w:r>
      <w:proofErr w:type="spellStart"/>
      <w:r w:rsidRPr="00C7131E">
        <w:rPr>
          <w:rFonts w:ascii="Consolas" w:eastAsia="Times New Roman" w:hAnsi="Consolas" w:cs="Times New Roman"/>
          <w:color w:val="A7DBF7"/>
          <w:sz w:val="21"/>
          <w:szCs w:val="21"/>
          <w:lang w:eastAsia="es-CO"/>
        </w:rPr>
        <w:t>css</w:t>
      </w:r>
      <w:proofErr w:type="spellEnd"/>
      <w:r w:rsidRPr="00C7131E">
        <w:rPr>
          <w:rFonts w:ascii="Consolas" w:eastAsia="Times New Roman" w:hAnsi="Consolas" w:cs="Times New Roman"/>
          <w:color w:val="A7DBF7"/>
          <w:sz w:val="21"/>
          <w:szCs w:val="21"/>
          <w:lang w:eastAsia="es-CO"/>
        </w:rPr>
        <w:t> para dispositivos cuyo ancho </w:t>
      </w:r>
      <w:proofErr w:type="spellStart"/>
      <w:r w:rsidRPr="00C7131E">
        <w:rPr>
          <w:rFonts w:ascii="Consolas" w:eastAsia="Times New Roman" w:hAnsi="Consolas" w:cs="Times New Roman"/>
          <w:color w:val="A7DBF7"/>
          <w:sz w:val="21"/>
          <w:szCs w:val="21"/>
          <w:lang w:eastAsia="es-CO"/>
        </w:rPr>
        <w:t>maximo</w:t>
      </w:r>
      <w:proofErr w:type="spellEnd"/>
      <w:r w:rsidRPr="00C7131E">
        <w:rPr>
          <w:rFonts w:ascii="Consolas" w:eastAsia="Times New Roman" w:hAnsi="Consolas" w:cs="Times New Roman"/>
          <w:color w:val="A7DBF7"/>
          <w:sz w:val="21"/>
          <w:szCs w:val="21"/>
          <w:lang w:eastAsia="es-CO"/>
        </w:rPr>
        <w:t> son 480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70C0BE9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2D5DBCAB"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p>
    <w:p w14:paraId="001BBCF9"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00BFF9"/>
          <w:sz w:val="21"/>
          <w:szCs w:val="21"/>
          <w:lang w:eastAsia="es-CO"/>
        </w:rPr>
        <w:t>@media</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EC9CD2"/>
          <w:sz w:val="21"/>
          <w:szCs w:val="21"/>
          <w:lang w:eastAsia="es-CO"/>
        </w:rPr>
        <w:t>screen</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00BFF9"/>
          <w:sz w:val="21"/>
          <w:szCs w:val="21"/>
          <w:lang w:eastAsia="es-CO"/>
        </w:rPr>
        <w:t>and</w:t>
      </w:r>
      <w:r w:rsidRPr="00C7131E">
        <w:rPr>
          <w:rFonts w:ascii="Consolas" w:eastAsia="Times New Roman" w:hAnsi="Consolas" w:cs="Times New Roman"/>
          <w:color w:val="A7DBF7"/>
          <w:sz w:val="21"/>
          <w:szCs w:val="21"/>
          <w:lang w:eastAsia="es-CO"/>
        </w:rPr>
        <w:t> (</w:t>
      </w:r>
      <w:proofErr w:type="spellStart"/>
      <w:r w:rsidRPr="00C7131E">
        <w:rPr>
          <w:rFonts w:ascii="Consolas" w:eastAsia="Times New Roman" w:hAnsi="Consolas" w:cs="Times New Roman"/>
          <w:color w:val="7FDBCA"/>
          <w:sz w:val="21"/>
          <w:szCs w:val="21"/>
          <w:lang w:eastAsia="es-CO"/>
        </w:rPr>
        <w:t>max</w:t>
      </w:r>
      <w:proofErr w:type="spellEnd"/>
      <w:r w:rsidRPr="00C7131E">
        <w:rPr>
          <w:rFonts w:ascii="Consolas" w:eastAsia="Times New Roman" w:hAnsi="Consolas" w:cs="Times New Roman"/>
          <w:color w:val="7FDBCA"/>
          <w:sz w:val="21"/>
          <w:szCs w:val="21"/>
          <w:lang w:eastAsia="es-CO"/>
        </w:rPr>
        <w:t>-width</w:t>
      </w:r>
      <w:r w:rsidRPr="00C7131E">
        <w:rPr>
          <w:rFonts w:ascii="Consolas" w:eastAsia="Times New Roman" w:hAnsi="Consolas" w:cs="Times New Roman"/>
          <w:color w:val="A7DBF7"/>
          <w:sz w:val="21"/>
          <w:szCs w:val="21"/>
          <w:lang w:eastAsia="es-CO"/>
        </w:rPr>
        <w:t>: </w:t>
      </w:r>
      <w:r w:rsidRPr="00C7131E">
        <w:rPr>
          <w:rFonts w:ascii="Consolas" w:eastAsia="Times New Roman" w:hAnsi="Consolas" w:cs="Times New Roman"/>
          <w:color w:val="8DEC95"/>
          <w:sz w:val="21"/>
          <w:szCs w:val="21"/>
          <w:lang w:eastAsia="es-CO"/>
        </w:rPr>
        <w:t>320</w:t>
      </w:r>
      <w:r w:rsidRPr="00C7131E">
        <w:rPr>
          <w:rFonts w:ascii="Consolas" w:eastAsia="Times New Roman" w:hAnsi="Consolas" w:cs="Times New Roman"/>
          <w:color w:val="00BFF9"/>
          <w:sz w:val="21"/>
          <w:szCs w:val="21"/>
          <w:lang w:eastAsia="es-CO"/>
        </w:rPr>
        <w:t>px</w:t>
      </w:r>
      <w:r w:rsidRPr="00C7131E">
        <w:rPr>
          <w:rFonts w:ascii="Consolas" w:eastAsia="Times New Roman" w:hAnsi="Consolas" w:cs="Times New Roman"/>
          <w:color w:val="A7DBF7"/>
          <w:sz w:val="21"/>
          <w:szCs w:val="21"/>
          <w:lang w:eastAsia="es-CO"/>
        </w:rPr>
        <w:t>) {</w:t>
      </w:r>
    </w:p>
    <w:p w14:paraId="432D4F8F"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  [Estilos </w:t>
      </w:r>
      <w:proofErr w:type="spellStart"/>
      <w:r w:rsidRPr="00C7131E">
        <w:rPr>
          <w:rFonts w:ascii="Consolas" w:eastAsia="Times New Roman" w:hAnsi="Consolas" w:cs="Times New Roman"/>
          <w:color w:val="A7DBF7"/>
          <w:sz w:val="21"/>
          <w:szCs w:val="21"/>
          <w:lang w:eastAsia="es-CO"/>
        </w:rPr>
        <w:t>css</w:t>
      </w:r>
      <w:proofErr w:type="spellEnd"/>
      <w:r w:rsidRPr="00C7131E">
        <w:rPr>
          <w:rFonts w:ascii="Consolas" w:eastAsia="Times New Roman" w:hAnsi="Consolas" w:cs="Times New Roman"/>
          <w:color w:val="A7DBF7"/>
          <w:sz w:val="21"/>
          <w:szCs w:val="21"/>
          <w:lang w:eastAsia="es-CO"/>
        </w:rPr>
        <w:t> para dispositivos cuyo ancho </w:t>
      </w:r>
      <w:proofErr w:type="spellStart"/>
      <w:r w:rsidRPr="00C7131E">
        <w:rPr>
          <w:rFonts w:ascii="Consolas" w:eastAsia="Times New Roman" w:hAnsi="Consolas" w:cs="Times New Roman"/>
          <w:color w:val="A7DBF7"/>
          <w:sz w:val="21"/>
          <w:szCs w:val="21"/>
          <w:lang w:eastAsia="es-CO"/>
        </w:rPr>
        <w:t>maximo</w:t>
      </w:r>
      <w:proofErr w:type="spellEnd"/>
      <w:r w:rsidRPr="00C7131E">
        <w:rPr>
          <w:rFonts w:ascii="Consolas" w:eastAsia="Times New Roman" w:hAnsi="Consolas" w:cs="Times New Roman"/>
          <w:color w:val="A7DBF7"/>
          <w:sz w:val="21"/>
          <w:szCs w:val="21"/>
          <w:lang w:eastAsia="es-CO"/>
        </w:rPr>
        <w:t> son 320</w:t>
      </w:r>
      <w:r w:rsidRPr="00C7131E">
        <w:rPr>
          <w:rFonts w:ascii="Consolas" w:eastAsia="Times New Roman" w:hAnsi="Consolas" w:cs="Times New Roman"/>
          <w:color w:val="F7ECB5"/>
          <w:sz w:val="21"/>
          <w:szCs w:val="21"/>
          <w:lang w:eastAsia="es-CO"/>
        </w:rPr>
        <w:t>px</w:t>
      </w:r>
      <w:r w:rsidRPr="00C7131E">
        <w:rPr>
          <w:rFonts w:ascii="Consolas" w:eastAsia="Times New Roman" w:hAnsi="Consolas" w:cs="Times New Roman"/>
          <w:color w:val="A7DBF7"/>
          <w:sz w:val="21"/>
          <w:szCs w:val="21"/>
          <w:lang w:eastAsia="es-CO"/>
        </w:rPr>
        <w:t>]</w:t>
      </w:r>
    </w:p>
    <w:p w14:paraId="3C51F625" w14:textId="77777777" w:rsidR="00C67B61" w:rsidRPr="00C7131E"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C7131E">
        <w:rPr>
          <w:rFonts w:ascii="Consolas" w:eastAsia="Times New Roman" w:hAnsi="Consolas" w:cs="Times New Roman"/>
          <w:color w:val="A7DBF7"/>
          <w:sz w:val="21"/>
          <w:szCs w:val="21"/>
          <w:lang w:eastAsia="es-CO"/>
        </w:rPr>
        <w:t>}</w:t>
      </w:r>
    </w:p>
    <w:p w14:paraId="2F5CBF76" w14:textId="77777777" w:rsidR="00C67B61" w:rsidRDefault="00C67B61" w:rsidP="00C67B61">
      <w:pPr>
        <w:pStyle w:val="NormalWeb"/>
        <w:jc w:val="center"/>
      </w:pPr>
    </w:p>
    <w:p w14:paraId="1429D96D" w14:textId="77777777" w:rsidR="00C67B61" w:rsidRDefault="00C67B61" w:rsidP="00C67B61">
      <w:pPr>
        <w:pStyle w:val="NormalWeb"/>
        <w:jc w:val="center"/>
      </w:pPr>
    </w:p>
    <w:p w14:paraId="2486EFFC" w14:textId="77777777" w:rsidR="00C67B61" w:rsidRDefault="00C67B61" w:rsidP="00C67B61">
      <w:pPr>
        <w:pStyle w:val="NormalWeb"/>
        <w:jc w:val="center"/>
      </w:pPr>
    </w:p>
    <w:p w14:paraId="67B151AA" w14:textId="77777777" w:rsidR="00C67B61" w:rsidRDefault="00C67B61" w:rsidP="00C67B61">
      <w:pPr>
        <w:pStyle w:val="NormalWeb"/>
        <w:jc w:val="center"/>
      </w:pPr>
    </w:p>
    <w:p w14:paraId="1896CCAA" w14:textId="77777777" w:rsidR="00C67B61" w:rsidRDefault="00C67B61" w:rsidP="00C67B61">
      <w:pPr>
        <w:pStyle w:val="NormalWeb"/>
        <w:jc w:val="center"/>
      </w:pPr>
    </w:p>
    <w:p w14:paraId="6C364A6E" w14:textId="77777777" w:rsidR="00C67B61" w:rsidRDefault="00C67B61" w:rsidP="00C67B61">
      <w:pPr>
        <w:pStyle w:val="NormalWeb"/>
        <w:jc w:val="center"/>
      </w:pPr>
    </w:p>
    <w:p w14:paraId="79D25265" w14:textId="77777777" w:rsidR="00C67B61" w:rsidRDefault="00C67B61" w:rsidP="00C67B61">
      <w:pPr>
        <w:pStyle w:val="NormalWeb"/>
        <w:jc w:val="center"/>
      </w:pPr>
    </w:p>
    <w:p w14:paraId="14AFF763" w14:textId="77777777" w:rsidR="00C67B61" w:rsidRDefault="00C67B61" w:rsidP="00C67B61">
      <w:pPr>
        <w:pStyle w:val="Ttulo1"/>
      </w:pPr>
      <w:r>
        <w:lastRenderedPageBreak/>
        <w:t>Ajustando el Header.</w:t>
      </w:r>
    </w:p>
    <w:p w14:paraId="3DB24CD5" w14:textId="77777777" w:rsidR="00C67B61" w:rsidRDefault="00C67B61" w:rsidP="00C67B61">
      <w:pPr>
        <w:pStyle w:val="Ttulo1"/>
      </w:pPr>
      <w:r>
        <w:rPr>
          <w:noProof/>
        </w:rPr>
        <w:drawing>
          <wp:inline distT="0" distB="0" distL="0" distR="0" wp14:anchorId="10ED7206" wp14:editId="003C0994">
            <wp:extent cx="6001385" cy="358950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14364" cy="3597269"/>
                    </a:xfrm>
                    <a:prstGeom prst="rect">
                      <a:avLst/>
                    </a:prstGeom>
                    <a:noFill/>
                    <a:ln>
                      <a:noFill/>
                    </a:ln>
                  </pic:spPr>
                </pic:pic>
              </a:graphicData>
            </a:graphic>
          </wp:inline>
        </w:drawing>
      </w:r>
    </w:p>
    <w:p w14:paraId="7C3A663C" w14:textId="77777777" w:rsidR="00C67B61" w:rsidRDefault="00C67B61" w:rsidP="00C67B61">
      <w:pPr>
        <w:pStyle w:val="Ttulo1"/>
      </w:pPr>
      <w:r>
        <w:t>Realizando ajustes responsivos</w:t>
      </w:r>
    </w:p>
    <w:p w14:paraId="67710A59"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Siempre es mejor tener las cosas en </w:t>
      </w:r>
      <w:r w:rsidRPr="00D15905">
        <w:rPr>
          <w:sz w:val="24"/>
          <w:szCs w:val="24"/>
        </w:rPr>
        <w:t>display: block</w:t>
      </w:r>
      <w:r w:rsidRPr="00D15905">
        <w:rPr>
          <w:b w:val="0"/>
          <w:bCs w:val="0"/>
          <w:sz w:val="24"/>
          <w:szCs w:val="24"/>
        </w:rPr>
        <w:t xml:space="preserve"> y en </w:t>
      </w:r>
      <w:r w:rsidRPr="00D15905">
        <w:rPr>
          <w:sz w:val="24"/>
          <w:szCs w:val="24"/>
        </w:rPr>
        <w:t>width: auto</w:t>
      </w:r>
      <w:r w:rsidRPr="00D15905">
        <w:rPr>
          <w:b w:val="0"/>
          <w:bCs w:val="0"/>
          <w:sz w:val="24"/>
          <w:szCs w:val="24"/>
        </w:rPr>
        <w:t xml:space="preserve"> porque da mucho mejor rendimiento en el render del navegador. </w:t>
      </w:r>
    </w:p>
    <w:p w14:paraId="76A6F097"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Para hacer </w:t>
      </w:r>
      <w:proofErr w:type="spellStart"/>
      <w:r w:rsidRPr="00D15905">
        <w:rPr>
          <w:b w:val="0"/>
          <w:bCs w:val="0"/>
          <w:sz w:val="24"/>
          <w:szCs w:val="24"/>
        </w:rPr>
        <w:t>img</w:t>
      </w:r>
      <w:proofErr w:type="spellEnd"/>
      <w:r w:rsidRPr="00D15905">
        <w:rPr>
          <w:b w:val="0"/>
          <w:bCs w:val="0"/>
          <w:sz w:val="24"/>
          <w:szCs w:val="24"/>
        </w:rPr>
        <w:t xml:space="preserve"> </w:t>
      </w:r>
      <w:proofErr w:type="spellStart"/>
      <w:r w:rsidRPr="00D15905">
        <w:rPr>
          <w:b w:val="0"/>
          <w:bCs w:val="0"/>
          <w:sz w:val="24"/>
          <w:szCs w:val="24"/>
        </w:rPr>
        <w:t>responsives</w:t>
      </w:r>
      <w:proofErr w:type="spellEnd"/>
      <w:r w:rsidRPr="00D15905">
        <w:rPr>
          <w:b w:val="0"/>
          <w:bCs w:val="0"/>
          <w:sz w:val="24"/>
          <w:szCs w:val="24"/>
        </w:rPr>
        <w:t xml:space="preserve"> usar </w:t>
      </w:r>
      <w:proofErr w:type="spellStart"/>
      <w:r w:rsidRPr="00D15905">
        <w:rPr>
          <w:sz w:val="24"/>
          <w:szCs w:val="24"/>
        </w:rPr>
        <w:t>max</w:t>
      </w:r>
      <w:proofErr w:type="spellEnd"/>
      <w:r w:rsidRPr="00D15905">
        <w:rPr>
          <w:sz w:val="24"/>
          <w:szCs w:val="24"/>
        </w:rPr>
        <w:t>-width: 100%</w:t>
      </w:r>
      <w:r w:rsidRPr="00D15905">
        <w:rPr>
          <w:b w:val="0"/>
          <w:bCs w:val="0"/>
          <w:sz w:val="24"/>
          <w:szCs w:val="24"/>
        </w:rPr>
        <w:t xml:space="preserve"> Ajusta la imagen al tamaño del container. NO LO PONGAS EN EL MEDIA QUERY SI NO EN EL CODIGO CSS ORIGINAL</w:t>
      </w:r>
    </w:p>
    <w:p w14:paraId="7D68BF26"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Como buena </w:t>
      </w:r>
      <w:proofErr w:type="spellStart"/>
      <w:r w:rsidRPr="00D15905">
        <w:rPr>
          <w:b w:val="0"/>
          <w:bCs w:val="0"/>
          <w:sz w:val="24"/>
          <w:szCs w:val="24"/>
        </w:rPr>
        <w:t>practica</w:t>
      </w:r>
      <w:proofErr w:type="spellEnd"/>
      <w:r w:rsidRPr="00D15905">
        <w:rPr>
          <w:b w:val="0"/>
          <w:bCs w:val="0"/>
          <w:sz w:val="24"/>
          <w:szCs w:val="24"/>
        </w:rPr>
        <w:t xml:space="preserve"> poner el width y el height en %, como un 50% o 100%, para tener buenos resultados a la hora de nuestro diseño responsivo</w:t>
      </w:r>
    </w:p>
    <w:p w14:paraId="3679FD08"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Cuando hay unidades de márgenes o relleno, es recomendable hacer la sumatoria al momento de ajustar porcentajes a las unidades de ancho. Ejemplo: 48% width (para repartir entre 2 elementos), mas 1% de </w:t>
      </w:r>
      <w:proofErr w:type="spellStart"/>
      <w:r w:rsidRPr="00D15905">
        <w:rPr>
          <w:b w:val="0"/>
          <w:bCs w:val="0"/>
          <w:sz w:val="24"/>
          <w:szCs w:val="24"/>
        </w:rPr>
        <w:t>margin</w:t>
      </w:r>
      <w:proofErr w:type="spellEnd"/>
      <w:r w:rsidRPr="00D15905">
        <w:rPr>
          <w:b w:val="0"/>
          <w:bCs w:val="0"/>
          <w:sz w:val="24"/>
          <w:szCs w:val="24"/>
        </w:rPr>
        <w:t>, que en total sumarian 48% + 48% + 1% + 1% +1% +1%.</w:t>
      </w:r>
    </w:p>
    <w:p w14:paraId="00ECE8DD"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 xml:space="preserve">Con la tecla WINDOWS + [PUNTO] Abrimos los </w:t>
      </w:r>
      <w:proofErr w:type="spellStart"/>
      <w:r w:rsidRPr="00D15905">
        <w:rPr>
          <w:b w:val="0"/>
          <w:bCs w:val="0"/>
          <w:sz w:val="24"/>
          <w:szCs w:val="24"/>
        </w:rPr>
        <w:t>emojis</w:t>
      </w:r>
      <w:proofErr w:type="spellEnd"/>
      <w:r w:rsidRPr="00D15905">
        <w:rPr>
          <w:b w:val="0"/>
          <w:bCs w:val="0"/>
          <w:sz w:val="24"/>
          <w:szCs w:val="24"/>
        </w:rPr>
        <w:t xml:space="preserve"> en </w:t>
      </w:r>
      <w:proofErr w:type="spellStart"/>
      <w:r w:rsidRPr="00D15905">
        <w:rPr>
          <w:b w:val="0"/>
          <w:bCs w:val="0"/>
          <w:sz w:val="24"/>
          <w:szCs w:val="24"/>
        </w:rPr>
        <w:t>windows</w:t>
      </w:r>
      <w:proofErr w:type="spellEnd"/>
      <w:r w:rsidRPr="00D15905">
        <w:rPr>
          <w:b w:val="0"/>
          <w:bCs w:val="0"/>
          <w:sz w:val="24"/>
          <w:szCs w:val="24"/>
        </w:rPr>
        <w:t xml:space="preserve"> 10.</w:t>
      </w:r>
    </w:p>
    <w:p w14:paraId="1BAE084E" w14:textId="77777777" w:rsidR="00C67B61" w:rsidRPr="00D15905" w:rsidRDefault="00C67B61" w:rsidP="00C67B61">
      <w:pPr>
        <w:pStyle w:val="Ttulo1"/>
        <w:numPr>
          <w:ilvl w:val="0"/>
          <w:numId w:val="8"/>
        </w:numPr>
        <w:rPr>
          <w:b w:val="0"/>
          <w:bCs w:val="0"/>
          <w:sz w:val="24"/>
          <w:szCs w:val="24"/>
        </w:rPr>
      </w:pPr>
      <w:r w:rsidRPr="00D15905">
        <w:rPr>
          <w:b w:val="0"/>
          <w:bCs w:val="0"/>
          <w:sz w:val="24"/>
          <w:szCs w:val="24"/>
        </w:rPr>
        <w:t>Al centrar objetos</w:t>
      </w:r>
      <w:r>
        <w:rPr>
          <w:b w:val="0"/>
          <w:bCs w:val="0"/>
          <w:sz w:val="24"/>
          <w:szCs w:val="24"/>
        </w:rPr>
        <w:t>:</w:t>
      </w:r>
    </w:p>
    <w:p w14:paraId="7E815DA4" w14:textId="77777777" w:rsidR="00C67B61" w:rsidRPr="00D15905"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proofErr w:type="spellStart"/>
      <w:r w:rsidRPr="00D15905">
        <w:rPr>
          <w:rFonts w:ascii="Times New Roman" w:eastAsia="Times New Roman" w:hAnsi="Times New Roman" w:cs="Times New Roman"/>
          <w:b/>
          <w:bCs/>
          <w:i/>
          <w:iCs/>
          <w:sz w:val="24"/>
          <w:szCs w:val="24"/>
          <w:lang w:eastAsia="es-CO"/>
        </w:rPr>
        <w:t>margin</w:t>
      </w:r>
      <w:proofErr w:type="spellEnd"/>
      <w:r w:rsidRPr="00D15905">
        <w:rPr>
          <w:rFonts w:ascii="Times New Roman" w:eastAsia="Times New Roman" w:hAnsi="Times New Roman" w:cs="Times New Roman"/>
          <w:b/>
          <w:bCs/>
          <w:i/>
          <w:iCs/>
          <w:sz w:val="24"/>
          <w:szCs w:val="24"/>
          <w:lang w:eastAsia="es-CO"/>
        </w:rPr>
        <w:t>: 0 auto</w:t>
      </w:r>
      <w:r w:rsidRPr="00D15905">
        <w:rPr>
          <w:rFonts w:ascii="Times New Roman" w:eastAsia="Times New Roman" w:hAnsi="Times New Roman" w:cs="Times New Roman"/>
          <w:sz w:val="24"/>
          <w:szCs w:val="24"/>
          <w:lang w:eastAsia="es-CO"/>
        </w:rPr>
        <w:t xml:space="preserve">” </w:t>
      </w:r>
      <w:r w:rsidRPr="00D15905">
        <w:rPr>
          <w:rFonts w:ascii="Times New Roman" w:hAnsi="Times New Roman" w:cs="Times New Roman"/>
          <w:sz w:val="24"/>
          <w:szCs w:val="24"/>
        </w:rPr>
        <w:t>se utiliza normalmente para bloques como div, figure, o alguna otra etiqueta que sirve como contenedor</w:t>
      </w:r>
    </w:p>
    <w:p w14:paraId="43F268F5" w14:textId="77777777" w:rsidR="00C67B61" w:rsidRPr="00D15905"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D15905">
        <w:rPr>
          <w:rFonts w:ascii="Times New Roman" w:eastAsia="Times New Roman" w:hAnsi="Times New Roman" w:cs="Times New Roman"/>
          <w:sz w:val="24"/>
          <w:szCs w:val="24"/>
          <w:lang w:eastAsia="es-CO"/>
        </w:rPr>
        <w:t>“</w:t>
      </w:r>
      <w:proofErr w:type="spellStart"/>
      <w:r w:rsidRPr="00D15905">
        <w:rPr>
          <w:rFonts w:ascii="Times New Roman" w:eastAsia="Times New Roman" w:hAnsi="Times New Roman" w:cs="Times New Roman"/>
          <w:b/>
          <w:bCs/>
          <w:i/>
          <w:iCs/>
          <w:sz w:val="24"/>
          <w:szCs w:val="24"/>
          <w:lang w:eastAsia="es-CO"/>
        </w:rPr>
        <w:t>text-align</w:t>
      </w:r>
      <w:proofErr w:type="spellEnd"/>
      <w:r w:rsidRPr="00D15905">
        <w:rPr>
          <w:rFonts w:ascii="Times New Roman" w:eastAsia="Times New Roman" w:hAnsi="Times New Roman" w:cs="Times New Roman"/>
          <w:b/>
          <w:bCs/>
          <w:i/>
          <w:iCs/>
          <w:sz w:val="24"/>
          <w:szCs w:val="24"/>
          <w:lang w:eastAsia="es-CO"/>
        </w:rPr>
        <w:t>: center</w:t>
      </w:r>
      <w:r w:rsidRPr="00D15905">
        <w:rPr>
          <w:rFonts w:ascii="Times New Roman" w:eastAsia="Times New Roman" w:hAnsi="Times New Roman" w:cs="Times New Roman"/>
          <w:sz w:val="24"/>
          <w:szCs w:val="24"/>
          <w:lang w:eastAsia="es-CO"/>
        </w:rPr>
        <w:t>” n</w:t>
      </w:r>
      <w:r w:rsidRPr="00D15905">
        <w:rPr>
          <w:rFonts w:ascii="Times New Roman" w:hAnsi="Times New Roman" w:cs="Times New Roman"/>
          <w:sz w:val="24"/>
          <w:szCs w:val="24"/>
        </w:rPr>
        <w:t xml:space="preserve">os permite centrar el contenido, como los encabezados, textos, imágenes dentro de </w:t>
      </w:r>
      <w:proofErr w:type="spellStart"/>
      <w:r w:rsidRPr="00D15905">
        <w:rPr>
          <w:rFonts w:ascii="Times New Roman" w:hAnsi="Times New Roman" w:cs="Times New Roman"/>
          <w:sz w:val="24"/>
          <w:szCs w:val="24"/>
        </w:rPr>
        <w:t>parráfos</w:t>
      </w:r>
      <w:proofErr w:type="spellEnd"/>
      <w:r w:rsidRPr="00D15905">
        <w:rPr>
          <w:rFonts w:ascii="Times New Roman" w:hAnsi="Times New Roman" w:cs="Times New Roman"/>
          <w:sz w:val="24"/>
          <w:szCs w:val="24"/>
        </w:rPr>
        <w:t>, etc. que están dentro de sus respectivas cajas.</w:t>
      </w:r>
    </w:p>
    <w:p w14:paraId="45B1515A" w14:textId="77777777" w:rsidR="00C67B61" w:rsidRPr="000E00E1" w:rsidRDefault="00C67B61" w:rsidP="00C67B61">
      <w:pPr>
        <w:pStyle w:val="Ttulo1"/>
        <w:ind w:left="720"/>
        <w:rPr>
          <w:b w:val="0"/>
          <w:bCs w:val="0"/>
          <w:sz w:val="24"/>
          <w:szCs w:val="24"/>
        </w:rPr>
      </w:pPr>
    </w:p>
    <w:p w14:paraId="3E8AB513" w14:textId="77777777" w:rsidR="00C67B61" w:rsidRDefault="00C67B61" w:rsidP="00C67B61">
      <w:pPr>
        <w:pStyle w:val="Ttulo2"/>
        <w:rPr>
          <w:rFonts w:ascii="Times New Roman" w:hAnsi="Times New Roman" w:cs="Times New Roman"/>
          <w:b/>
          <w:bCs/>
          <w:color w:val="auto"/>
          <w:sz w:val="48"/>
          <w:szCs w:val="48"/>
        </w:rPr>
      </w:pPr>
      <w:r w:rsidRPr="00267D04">
        <w:rPr>
          <w:rFonts w:ascii="Times New Roman" w:hAnsi="Times New Roman" w:cs="Times New Roman"/>
          <w:b/>
          <w:bCs/>
          <w:color w:val="auto"/>
          <w:sz w:val="48"/>
          <w:szCs w:val="48"/>
        </w:rPr>
        <w:t>CSS Positions</w:t>
      </w:r>
    </w:p>
    <w:p w14:paraId="6A516966" w14:textId="77777777" w:rsidR="00C67B61" w:rsidRPr="005E663B" w:rsidRDefault="00C67B61" w:rsidP="00C67B61">
      <w:pPr>
        <w:rPr>
          <w:rFonts w:ascii="Times New Roman" w:hAnsi="Times New Roman" w:cs="Times New Roman"/>
          <w:sz w:val="24"/>
          <w:szCs w:val="24"/>
        </w:rPr>
      </w:pPr>
      <w:r w:rsidRPr="005E663B">
        <w:rPr>
          <w:rFonts w:ascii="Times New Roman" w:hAnsi="Times New Roman" w:cs="Times New Roman"/>
          <w:sz w:val="24"/>
          <w:szCs w:val="24"/>
        </w:rPr>
        <w:t>Es importante tener presente:</w:t>
      </w:r>
    </w:p>
    <w:p w14:paraId="5045638B"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Todos los elementos mantienen un flujo dentro del HTML.</w:t>
      </w:r>
    </w:p>
    <w:p w14:paraId="11089E2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Este flujo casi siempre se rompe debido al posicionamiento que queremos darles a los elementos.</w:t>
      </w:r>
    </w:p>
    <w:p w14:paraId="12A7B25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Todos los elementos por defecto son </w:t>
      </w:r>
      <w:r w:rsidRPr="005E663B">
        <w:rPr>
          <w:rFonts w:ascii="Times New Roman" w:hAnsi="Times New Roman" w:cs="Times New Roman"/>
          <w:b/>
          <w:bCs/>
          <w:i/>
          <w:iCs/>
          <w:sz w:val="24"/>
          <w:szCs w:val="24"/>
        </w:rPr>
        <w:t>Static.  “No posicionado”</w:t>
      </w:r>
    </w:p>
    <w:p w14:paraId="467125E5"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Al manejar elementos posicionados se desbloqueará el </w:t>
      </w:r>
      <w:r w:rsidRPr="005E663B">
        <w:rPr>
          <w:rFonts w:ascii="Times New Roman" w:hAnsi="Times New Roman" w:cs="Times New Roman"/>
          <w:b/>
          <w:bCs/>
          <w:i/>
          <w:iCs/>
          <w:sz w:val="24"/>
          <w:szCs w:val="24"/>
        </w:rPr>
        <w:t xml:space="preserve">z-index </w:t>
      </w:r>
      <w:r w:rsidRPr="005E663B">
        <w:rPr>
          <w:rFonts w:ascii="Times New Roman" w:hAnsi="Times New Roman" w:cs="Times New Roman"/>
          <w:sz w:val="24"/>
          <w:szCs w:val="24"/>
        </w:rPr>
        <w:t>que nos servirá para la superposición de elementos.</w:t>
      </w:r>
    </w:p>
    <w:p w14:paraId="7DC792D0" w14:textId="77777777" w:rsidR="00C67B61" w:rsidRPr="005E663B" w:rsidRDefault="00C67B61" w:rsidP="00C67B61">
      <w:pPr>
        <w:pStyle w:val="Prrafodelista"/>
        <w:numPr>
          <w:ilvl w:val="0"/>
          <w:numId w:val="13"/>
        </w:numPr>
        <w:rPr>
          <w:rFonts w:ascii="Times New Roman" w:hAnsi="Times New Roman" w:cs="Times New Roman"/>
          <w:sz w:val="24"/>
          <w:szCs w:val="24"/>
        </w:rPr>
      </w:pPr>
      <w:r w:rsidRPr="005E663B">
        <w:rPr>
          <w:rFonts w:ascii="Times New Roman" w:hAnsi="Times New Roman" w:cs="Times New Roman"/>
          <w:sz w:val="24"/>
          <w:szCs w:val="24"/>
        </w:rPr>
        <w:t xml:space="preserve">El ancho de un elemento posicionado </w:t>
      </w:r>
      <w:proofErr w:type="spellStart"/>
      <w:r w:rsidRPr="005E663B">
        <w:rPr>
          <w:rFonts w:ascii="Times New Roman" w:hAnsi="Times New Roman" w:cs="Times New Roman"/>
          <w:sz w:val="24"/>
          <w:szCs w:val="24"/>
        </w:rPr>
        <w:t>esta</w:t>
      </w:r>
      <w:proofErr w:type="spellEnd"/>
      <w:r w:rsidRPr="005E663B">
        <w:rPr>
          <w:rFonts w:ascii="Times New Roman" w:hAnsi="Times New Roman" w:cs="Times New Roman"/>
          <w:sz w:val="24"/>
          <w:szCs w:val="24"/>
        </w:rPr>
        <w:t xml:space="preserve"> definido por su contenido.</w:t>
      </w:r>
    </w:p>
    <w:p w14:paraId="6C58207C" w14:textId="77777777" w:rsidR="00C67B61" w:rsidRPr="00366EFC" w:rsidRDefault="00C67B61" w:rsidP="00C67B61">
      <w:r>
        <w:rPr>
          <w:noProof/>
        </w:rPr>
        <w:drawing>
          <wp:inline distT="0" distB="0" distL="0" distR="0" wp14:anchorId="1A482B7D" wp14:editId="5DB92124">
            <wp:extent cx="5612130" cy="2450465"/>
            <wp:effectExtent l="76200" t="76200" r="140970" b="1403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2130" cy="245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316AF" w14:textId="77777777" w:rsidR="00C67B61" w:rsidRPr="00267D04" w:rsidRDefault="00C67B61" w:rsidP="00C67B61">
      <w:pPr>
        <w:numPr>
          <w:ilvl w:val="0"/>
          <w:numId w:val="10"/>
        </w:numPr>
        <w:spacing w:before="100" w:beforeAutospacing="1" w:after="100" w:afterAutospacing="1" w:line="240" w:lineRule="auto"/>
        <w:rPr>
          <w:rFonts w:ascii="Times New Roman" w:hAnsi="Times New Roman" w:cs="Times New Roman"/>
          <w:sz w:val="24"/>
          <w:szCs w:val="24"/>
        </w:rPr>
      </w:pPr>
      <w:r w:rsidRPr="00267D04">
        <w:rPr>
          <w:rStyle w:val="Textoennegrita"/>
          <w:rFonts w:ascii="Times New Roman" w:hAnsi="Times New Roman" w:cs="Times New Roman"/>
          <w:sz w:val="24"/>
          <w:szCs w:val="24"/>
        </w:rPr>
        <w:t>Static</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(la posición por defecto)</w:t>
      </w:r>
      <w:r>
        <w:rPr>
          <w:rFonts w:ascii="Times New Roman" w:hAnsi="Times New Roman" w:cs="Times New Roman"/>
          <w:sz w:val="24"/>
          <w:szCs w:val="24"/>
        </w:rPr>
        <w:t xml:space="preserve">: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se considera un elemento posicionado porque es la posición por defecto dentro </w:t>
      </w:r>
      <w:r>
        <w:rPr>
          <w:rFonts w:ascii="Times New Roman" w:eastAsia="Times New Roman" w:hAnsi="Times New Roman" w:cs="Times New Roman"/>
          <w:sz w:val="24"/>
          <w:szCs w:val="24"/>
          <w:lang w:eastAsia="es-CO"/>
        </w:rPr>
        <w:t xml:space="preserve">del HTML, este es el posicionamiento predeterminado </w:t>
      </w:r>
      <w:r w:rsidRPr="00267D04">
        <w:rPr>
          <w:rFonts w:ascii="Times New Roman" w:eastAsia="Times New Roman" w:hAnsi="Times New Roman" w:cs="Times New Roman"/>
          <w:sz w:val="24"/>
          <w:szCs w:val="24"/>
          <w:lang w:eastAsia="es-CO"/>
        </w:rPr>
        <w:t xml:space="preserve">y cuando encuentren documentación static se considera como </w:t>
      </w:r>
      <w:r>
        <w:rPr>
          <w:rFonts w:ascii="Times New Roman" w:eastAsia="Times New Roman" w:hAnsi="Times New Roman" w:cs="Times New Roman"/>
          <w:sz w:val="24"/>
          <w:szCs w:val="24"/>
          <w:lang w:eastAsia="es-CO"/>
        </w:rPr>
        <w:t xml:space="preserve">un elemento </w:t>
      </w:r>
      <w:r w:rsidRPr="00267D04">
        <w:rPr>
          <w:rFonts w:ascii="Times New Roman" w:eastAsia="Times New Roman" w:hAnsi="Times New Roman" w:cs="Times New Roman"/>
          <w:b/>
          <w:bCs/>
          <w:sz w:val="24"/>
          <w:szCs w:val="24"/>
          <w:lang w:eastAsia="es-CO"/>
        </w:rPr>
        <w:t>NO</w:t>
      </w:r>
      <w:r w:rsidRPr="00267D04">
        <w:rPr>
          <w:rFonts w:ascii="Times New Roman" w:eastAsia="Times New Roman" w:hAnsi="Times New Roman" w:cs="Times New Roman"/>
          <w:sz w:val="24"/>
          <w:szCs w:val="24"/>
          <w:lang w:eastAsia="es-CO"/>
        </w:rPr>
        <w:t xml:space="preserve"> posicionado.</w:t>
      </w:r>
    </w:p>
    <w:p w14:paraId="21E9DEC4" w14:textId="77777777" w:rsidR="00C67B61" w:rsidRPr="00267D04" w:rsidRDefault="00C67B61" w:rsidP="00C67B61">
      <w:pPr>
        <w:pStyle w:val="NormalWeb"/>
      </w:pPr>
      <w:r w:rsidRPr="00267D04">
        <w:t xml:space="preserve">Con las otras opciones, se activan las propiedades de </w:t>
      </w:r>
      <w:r w:rsidRPr="0065200D">
        <w:rPr>
          <w:b/>
          <w:bCs/>
        </w:rPr>
        <w:t>top, bottom, left, right</w:t>
      </w:r>
      <w:r w:rsidRPr="00267D04">
        <w:t xml:space="preserve"> y </w:t>
      </w:r>
      <w:r w:rsidRPr="0065200D">
        <w:rPr>
          <w:b/>
          <w:bCs/>
        </w:rPr>
        <w:t>z-index</w:t>
      </w:r>
      <w:r w:rsidRPr="00267D04">
        <w:t>.</w:t>
      </w:r>
    </w:p>
    <w:p w14:paraId="2413B89B" w14:textId="77777777" w:rsidR="00C67B61" w:rsidRPr="00E81093"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R</w:t>
      </w:r>
      <w:r w:rsidRPr="00267D04">
        <w:rPr>
          <w:rStyle w:val="Textoennegrita"/>
          <w:rFonts w:ascii="Times New Roman" w:hAnsi="Times New Roman" w:cs="Times New Roman"/>
          <w:sz w:val="24"/>
          <w:szCs w:val="24"/>
        </w:rPr>
        <w:t>elative</w:t>
      </w:r>
      <w:r w:rsidRPr="00267D04">
        <w:rPr>
          <w:rFonts w:ascii="Times New Roman" w:hAnsi="Times New Roman" w:cs="Times New Roman"/>
          <w:sz w:val="24"/>
          <w:szCs w:val="24"/>
        </w:rPr>
        <w:t>: el objeto se mueve en base al lugar donde se encuentra originalmente.</w:t>
      </w:r>
      <w:r>
        <w:rPr>
          <w:rFonts w:ascii="Times New Roman" w:hAnsi="Times New Roman" w:cs="Times New Roman"/>
          <w:sz w:val="24"/>
          <w:szCs w:val="24"/>
        </w:rPr>
        <w:t xml:space="preserve"> </w:t>
      </w:r>
      <w:r w:rsidRPr="00267D04">
        <w:rPr>
          <w:rFonts w:ascii="Times New Roman" w:eastAsia="Times New Roman" w:hAnsi="Times New Roman" w:cs="Times New Roman"/>
          <w:sz w:val="24"/>
          <w:szCs w:val="24"/>
          <w:lang w:eastAsia="es-CO"/>
        </w:rPr>
        <w:t xml:space="preserve">Cuando </w:t>
      </w:r>
      <w:r>
        <w:rPr>
          <w:rFonts w:ascii="Times New Roman" w:eastAsia="Times New Roman" w:hAnsi="Times New Roman" w:cs="Times New Roman"/>
          <w:sz w:val="24"/>
          <w:szCs w:val="24"/>
          <w:lang w:eastAsia="es-CO"/>
        </w:rPr>
        <w:t>se coloca</w:t>
      </w:r>
      <w:r w:rsidRPr="00267D04">
        <w:rPr>
          <w:rFonts w:ascii="Times New Roman" w:eastAsia="Times New Roman" w:hAnsi="Times New Roman" w:cs="Times New Roman"/>
          <w:sz w:val="24"/>
          <w:szCs w:val="24"/>
          <w:lang w:eastAsia="es-CO"/>
        </w:rPr>
        <w:t xml:space="preserve"> un elemento en relative no ocurre un cambio a primera vista sin embargo cuando </w:t>
      </w:r>
      <w:r>
        <w:rPr>
          <w:rFonts w:ascii="Times New Roman" w:eastAsia="Times New Roman" w:hAnsi="Times New Roman" w:cs="Times New Roman"/>
          <w:sz w:val="24"/>
          <w:szCs w:val="24"/>
          <w:lang w:eastAsia="es-CO"/>
        </w:rPr>
        <w:t>se mueve</w:t>
      </w:r>
      <w:r w:rsidRPr="00267D04">
        <w:rPr>
          <w:rFonts w:ascii="Times New Roman" w:eastAsia="Times New Roman" w:hAnsi="Times New Roman" w:cs="Times New Roman"/>
          <w:sz w:val="24"/>
          <w:szCs w:val="24"/>
          <w:lang w:eastAsia="es-CO"/>
        </w:rPr>
        <w:t xml:space="preserve"> el elemento</w:t>
      </w:r>
      <w:r>
        <w:rPr>
          <w:rFonts w:ascii="Times New Roman" w:eastAsia="Times New Roman" w:hAnsi="Times New Roman" w:cs="Times New Roman"/>
          <w:sz w:val="24"/>
          <w:szCs w:val="24"/>
          <w:lang w:eastAsia="es-CO"/>
        </w:rPr>
        <w:t>,</w:t>
      </w:r>
      <w:r w:rsidRPr="00267D04">
        <w:rPr>
          <w:rFonts w:ascii="Times New Roman" w:eastAsia="Times New Roman" w:hAnsi="Times New Roman" w:cs="Times New Roman"/>
          <w:sz w:val="24"/>
          <w:szCs w:val="24"/>
          <w:lang w:eastAsia="es-CO"/>
        </w:rPr>
        <w:t xml:space="preserve"> el DOM que es todo el documento HTML RESPETA el espacio que está ocupando dicho elemento</w:t>
      </w:r>
      <w:r>
        <w:rPr>
          <w:rFonts w:ascii="Times New Roman" w:eastAsia="Times New Roman" w:hAnsi="Times New Roman" w:cs="Times New Roman"/>
          <w:sz w:val="24"/>
          <w:szCs w:val="24"/>
          <w:lang w:eastAsia="es-CO"/>
        </w:rPr>
        <w:t xml:space="preserve">. </w:t>
      </w:r>
    </w:p>
    <w:p w14:paraId="239DDD04"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E81093">
        <w:rPr>
          <w:rFonts w:ascii="Times New Roman" w:hAnsi="Times New Roman" w:cs="Times New Roman"/>
          <w:sz w:val="24"/>
          <w:szCs w:val="24"/>
        </w:rPr>
        <w:t xml:space="preserve">El elemento es posicionado </w:t>
      </w:r>
      <w:proofErr w:type="gramStart"/>
      <w:r w:rsidRPr="00E81093">
        <w:rPr>
          <w:rFonts w:ascii="Times New Roman" w:hAnsi="Times New Roman" w:cs="Times New Roman"/>
          <w:sz w:val="24"/>
          <w:szCs w:val="24"/>
        </w:rPr>
        <w:t>de acuerdo al</w:t>
      </w:r>
      <w:proofErr w:type="gramEnd"/>
      <w:r w:rsidRPr="00E81093">
        <w:rPr>
          <w:rFonts w:ascii="Times New Roman" w:hAnsi="Times New Roman" w:cs="Times New Roman"/>
          <w:sz w:val="24"/>
          <w:szCs w:val="24"/>
        </w:rPr>
        <w:t xml:space="preserve"> flujo normal del documento, y luego es desplazado con relación a sí mismo, con base en los valores de top, right, bottom, and left. El desplazamiento no afecta la posición de ningún otro elemento; por lo </w:t>
      </w:r>
      <w:r w:rsidRPr="00E81093">
        <w:rPr>
          <w:rFonts w:ascii="Times New Roman" w:hAnsi="Times New Roman" w:cs="Times New Roman"/>
          <w:sz w:val="24"/>
          <w:szCs w:val="24"/>
        </w:rPr>
        <w:lastRenderedPageBreak/>
        <w:t>que, el espacio que se le da al elemento en el esquema de la página es el mismo como si la posición fuera static.</w:t>
      </w:r>
    </w:p>
    <w:p w14:paraId="7A349999" w14:textId="77777777" w:rsidR="00C67B61"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5A166E">
        <w:rPr>
          <w:rFonts w:ascii="Times New Roman" w:hAnsi="Times New Roman" w:cs="Times New Roman"/>
          <w:i/>
          <w:iCs/>
          <w:sz w:val="24"/>
          <w:szCs w:val="24"/>
          <w:highlight w:val="yellow"/>
        </w:rPr>
        <w:t xml:space="preserve">Su </w:t>
      </w:r>
      <w:proofErr w:type="spellStart"/>
      <w:r w:rsidRPr="005A166E">
        <w:rPr>
          <w:rFonts w:ascii="Times New Roman" w:hAnsi="Times New Roman" w:cs="Times New Roman"/>
          <w:i/>
          <w:iCs/>
          <w:sz w:val="24"/>
          <w:szCs w:val="24"/>
          <w:highlight w:val="yellow"/>
        </w:rPr>
        <w:t>posicion</w:t>
      </w:r>
      <w:proofErr w:type="spellEnd"/>
      <w:r w:rsidRPr="005A166E">
        <w:rPr>
          <w:rFonts w:ascii="Times New Roman" w:hAnsi="Times New Roman" w:cs="Times New Roman"/>
          <w:i/>
          <w:iCs/>
          <w:sz w:val="24"/>
          <w:szCs w:val="24"/>
          <w:highlight w:val="yellow"/>
        </w:rPr>
        <w:t xml:space="preserve"> </w:t>
      </w:r>
      <w:proofErr w:type="gramStart"/>
      <w:r w:rsidRPr="005A166E">
        <w:rPr>
          <w:rFonts w:ascii="Times New Roman" w:hAnsi="Times New Roman" w:cs="Times New Roman"/>
          <w:i/>
          <w:iCs/>
          <w:sz w:val="24"/>
          <w:szCs w:val="24"/>
          <w:highlight w:val="yellow"/>
        </w:rPr>
        <w:t>va</w:t>
      </w:r>
      <w:proofErr w:type="gramEnd"/>
      <w:r w:rsidRPr="005A166E">
        <w:rPr>
          <w:rFonts w:ascii="Times New Roman" w:hAnsi="Times New Roman" w:cs="Times New Roman"/>
          <w:i/>
          <w:iCs/>
          <w:sz w:val="24"/>
          <w:szCs w:val="24"/>
          <w:highlight w:val="yellow"/>
        </w:rPr>
        <w:t xml:space="preserve"> ser </w:t>
      </w:r>
      <w:r w:rsidRPr="0043184E">
        <w:rPr>
          <w:rFonts w:ascii="Times New Roman" w:hAnsi="Times New Roman" w:cs="Times New Roman"/>
          <w:b/>
          <w:bCs/>
          <w:i/>
          <w:iCs/>
          <w:sz w:val="24"/>
          <w:szCs w:val="24"/>
          <w:highlight w:val="yellow"/>
        </w:rPr>
        <w:t>relativa</w:t>
      </w:r>
      <w:r w:rsidRPr="005A166E">
        <w:rPr>
          <w:rFonts w:ascii="Times New Roman" w:hAnsi="Times New Roman" w:cs="Times New Roman"/>
          <w:i/>
          <w:iCs/>
          <w:sz w:val="24"/>
          <w:szCs w:val="24"/>
          <w:highlight w:val="yellow"/>
        </w:rPr>
        <w:t xml:space="preserve"> a su posicionamiento en el flujo del HTML</w:t>
      </w:r>
    </w:p>
    <w:p w14:paraId="4EF576CC" w14:textId="77777777" w:rsidR="00C67B61" w:rsidRPr="005A166E"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7A7EF8">
        <w:rPr>
          <w:rFonts w:ascii="Times New Roman" w:hAnsi="Times New Roman" w:cs="Times New Roman"/>
          <w:i/>
          <w:iCs/>
          <w:sz w:val="24"/>
          <w:szCs w:val="24"/>
          <w:highlight w:val="yellow"/>
        </w:rPr>
        <w:t xml:space="preserve">Mantiene el </w:t>
      </w:r>
      <w:proofErr w:type="spellStart"/>
      <w:r w:rsidRPr="007A7EF8">
        <w:rPr>
          <w:rFonts w:ascii="Times New Roman" w:hAnsi="Times New Roman" w:cs="Times New Roman"/>
          <w:i/>
          <w:iCs/>
          <w:sz w:val="24"/>
          <w:szCs w:val="24"/>
          <w:highlight w:val="yellow"/>
        </w:rPr>
        <w:t>vinculo</w:t>
      </w:r>
      <w:proofErr w:type="spellEnd"/>
      <w:r>
        <w:rPr>
          <w:rFonts w:ascii="Times New Roman" w:hAnsi="Times New Roman" w:cs="Times New Roman"/>
          <w:i/>
          <w:iCs/>
          <w:sz w:val="24"/>
          <w:szCs w:val="24"/>
        </w:rPr>
        <w:t>.</w:t>
      </w:r>
    </w:p>
    <w:p w14:paraId="39DB3F76" w14:textId="77777777" w:rsidR="00C67B61" w:rsidRPr="00E81093"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22395C45" wp14:editId="0D95883B">
            <wp:extent cx="3813175" cy="2383155"/>
            <wp:effectExtent l="76200" t="76200" r="130175" b="131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530E" w14:textId="77777777" w:rsidR="00C67B61" w:rsidRPr="00720BFA" w:rsidRDefault="00C67B61" w:rsidP="00C67B61">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CO"/>
        </w:rPr>
      </w:pPr>
      <w:r w:rsidRPr="00267D04">
        <w:rPr>
          <w:rStyle w:val="Textoennegrita"/>
          <w:rFonts w:ascii="Times New Roman" w:hAnsi="Times New Roman" w:cs="Times New Roman"/>
          <w:sz w:val="24"/>
          <w:szCs w:val="24"/>
        </w:rPr>
        <w:t>Absolute</w:t>
      </w:r>
      <w:r w:rsidRPr="00267D04">
        <w:rPr>
          <w:rFonts w:ascii="Times New Roman" w:hAnsi="Times New Roman" w:cs="Times New Roman"/>
          <w:sz w:val="24"/>
          <w:szCs w:val="24"/>
        </w:rPr>
        <w:t>: el objeto se ubica de manera absoluta con el elemento más cercano que tenga posición relativa o con el body.</w:t>
      </w:r>
      <w:r w:rsidRPr="00A60D2F">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L</w:t>
      </w:r>
      <w:r w:rsidRPr="00267D04">
        <w:rPr>
          <w:rFonts w:ascii="Times New Roman" w:eastAsia="Times New Roman" w:hAnsi="Times New Roman" w:cs="Times New Roman"/>
          <w:sz w:val="24"/>
          <w:szCs w:val="24"/>
          <w:lang w:eastAsia="es-CO"/>
        </w:rPr>
        <w:t xml:space="preserve">os valores toman referencia del ancestro POSICIONADO más cercano quiero decir del </w:t>
      </w:r>
      <w:r w:rsidRPr="004D3750">
        <w:rPr>
          <w:rFonts w:ascii="Times New Roman" w:eastAsia="Times New Roman" w:hAnsi="Times New Roman" w:cs="Times New Roman"/>
          <w:b/>
          <w:bCs/>
          <w:sz w:val="24"/>
          <w:szCs w:val="24"/>
          <w:lang w:eastAsia="es-CO"/>
        </w:rPr>
        <w:t>ancestro</w:t>
      </w:r>
      <w:r w:rsidRPr="00267D04">
        <w:rPr>
          <w:rFonts w:ascii="Times New Roman" w:eastAsia="Times New Roman" w:hAnsi="Times New Roman" w:cs="Times New Roman"/>
          <w:sz w:val="24"/>
          <w:szCs w:val="24"/>
          <w:lang w:eastAsia="es-CO"/>
        </w:rPr>
        <w:t xml:space="preserve"> que tenga alguna de estas propiedades establecidas</w:t>
      </w:r>
      <w:r>
        <w:rPr>
          <w:rFonts w:ascii="Times New Roman" w:eastAsia="Times New Roman" w:hAnsi="Times New Roman" w:cs="Times New Roman"/>
          <w:sz w:val="24"/>
          <w:szCs w:val="24"/>
          <w:lang w:eastAsia="es-CO"/>
        </w:rPr>
        <w:t>.</w:t>
      </w:r>
      <w:r w:rsidRPr="00720BFA">
        <w:t xml:space="preserve"> </w:t>
      </w:r>
    </w:p>
    <w:p w14:paraId="45651AF9" w14:textId="77777777" w:rsidR="00C67B61" w:rsidRPr="00720BFA"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El elemento se ubica relativo al bloque contenedor inicial. Su posición final está determinada por los valores de [top, right, bottom, y left].</w:t>
      </w:r>
    </w:p>
    <w:p w14:paraId="52C8A8F5" w14:textId="77777777" w:rsidR="00C67B61" w:rsidRDefault="00C67B61" w:rsidP="00C67B61">
      <w:pPr>
        <w:spacing w:before="100" w:beforeAutospacing="1" w:after="100" w:afterAutospacing="1" w:line="240" w:lineRule="auto"/>
        <w:ind w:left="720"/>
        <w:rPr>
          <w:rFonts w:ascii="Times New Roman" w:eastAsia="Times New Roman" w:hAnsi="Times New Roman" w:cs="Times New Roman"/>
          <w:sz w:val="24"/>
          <w:szCs w:val="24"/>
          <w:lang w:eastAsia="es-CO"/>
        </w:rPr>
      </w:pPr>
      <w:r w:rsidRPr="00720BFA">
        <w:rPr>
          <w:rFonts w:ascii="Times New Roman" w:eastAsia="Times New Roman" w:hAnsi="Times New Roman" w:cs="Times New Roman"/>
          <w:sz w:val="24"/>
          <w:szCs w:val="24"/>
          <w:lang w:eastAsia="es-CO"/>
        </w:rPr>
        <w:t>Este valor crea un nuevo contexto de apilamiento cuando el valor de z-index no es auto. Elementos absolutamente posicionados pueden tener margen, y no colapsan con ningún otro margen.</w:t>
      </w:r>
    </w:p>
    <w:p w14:paraId="7706AB6C" w14:textId="77777777" w:rsidR="00C67B61" w:rsidRPr="00DD20C7"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DD20C7">
        <w:rPr>
          <w:rFonts w:ascii="Times New Roman" w:hAnsi="Times New Roman" w:cs="Times New Roman"/>
          <w:b/>
          <w:bCs/>
          <w:i/>
          <w:iCs/>
          <w:sz w:val="24"/>
          <w:szCs w:val="24"/>
          <w:highlight w:val="yellow"/>
        </w:rPr>
        <w:t>No</w:t>
      </w:r>
      <w:r w:rsidRPr="00DD20C7">
        <w:rPr>
          <w:rFonts w:ascii="Times New Roman" w:hAnsi="Times New Roman" w:cs="Times New Roman"/>
          <w:i/>
          <w:iCs/>
          <w:sz w:val="24"/>
          <w:szCs w:val="24"/>
          <w:highlight w:val="yellow"/>
        </w:rPr>
        <w:t xml:space="preserve"> mantiene el </w:t>
      </w:r>
      <w:proofErr w:type="spellStart"/>
      <w:r w:rsidRPr="00DD20C7">
        <w:rPr>
          <w:rFonts w:ascii="Times New Roman" w:hAnsi="Times New Roman" w:cs="Times New Roman"/>
          <w:i/>
          <w:iCs/>
          <w:sz w:val="24"/>
          <w:szCs w:val="24"/>
          <w:highlight w:val="yellow"/>
        </w:rPr>
        <w:t>vinculo</w:t>
      </w:r>
      <w:proofErr w:type="spellEnd"/>
      <w:r w:rsidRPr="00DD20C7">
        <w:rPr>
          <w:rFonts w:ascii="Times New Roman" w:hAnsi="Times New Roman" w:cs="Times New Roman"/>
          <w:i/>
          <w:iCs/>
          <w:sz w:val="24"/>
          <w:szCs w:val="24"/>
          <w:highlight w:val="yellow"/>
        </w:rPr>
        <w:t xml:space="preserve"> con el espacio del elemento en el flujo del HTML</w:t>
      </w:r>
      <w:r>
        <w:rPr>
          <w:rFonts w:ascii="Times New Roman" w:hAnsi="Times New Roman" w:cs="Times New Roman"/>
          <w:i/>
          <w:iCs/>
          <w:sz w:val="24"/>
          <w:szCs w:val="24"/>
        </w:rPr>
        <w:t>.</w:t>
      </w:r>
    </w:p>
    <w:p w14:paraId="55EB4811"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lastRenderedPageBreak/>
        <w:drawing>
          <wp:inline distT="0" distB="0" distL="0" distR="0" wp14:anchorId="3C97E5A6" wp14:editId="2A51DD35">
            <wp:extent cx="3813175" cy="2383155"/>
            <wp:effectExtent l="76200" t="76200" r="130175" b="131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13175"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89B81" w14:textId="77777777" w:rsidR="00C67B61" w:rsidRPr="00267D04" w:rsidRDefault="00C67B61" w:rsidP="00C67B61">
      <w:pPr>
        <w:spacing w:before="100" w:beforeAutospacing="1" w:after="100" w:afterAutospacing="1" w:line="240" w:lineRule="auto"/>
        <w:ind w:left="720"/>
        <w:rPr>
          <w:rFonts w:ascii="Times New Roman" w:hAnsi="Times New Roman" w:cs="Times New Roman"/>
          <w:sz w:val="24"/>
          <w:szCs w:val="24"/>
        </w:rPr>
      </w:pPr>
    </w:p>
    <w:p w14:paraId="1CB269D9" w14:textId="77777777" w:rsidR="00C67B61" w:rsidRPr="007463BD"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F</w:t>
      </w:r>
      <w:r w:rsidRPr="00267D04">
        <w:rPr>
          <w:rStyle w:val="Textoennegrita"/>
          <w:rFonts w:ascii="Times New Roman" w:hAnsi="Times New Roman" w:cs="Times New Roman"/>
          <w:sz w:val="24"/>
          <w:szCs w:val="24"/>
        </w:rPr>
        <w:t>ixed</w:t>
      </w:r>
      <w:r w:rsidRPr="00267D04">
        <w:rPr>
          <w:rFonts w:ascii="Times New Roman" w:hAnsi="Times New Roman" w:cs="Times New Roman"/>
          <w:sz w:val="24"/>
          <w:szCs w:val="24"/>
        </w:rPr>
        <w:t>: El elemento se muestra de manera fija en el viewport.</w:t>
      </w:r>
      <w:r w:rsidRPr="007463BD">
        <w:t xml:space="preserve"> </w:t>
      </w:r>
      <w:r w:rsidRPr="007463BD">
        <w:rPr>
          <w:rFonts w:ascii="Times New Roman" w:hAnsi="Times New Roman" w:cs="Times New Roman"/>
          <w:sz w:val="24"/>
          <w:szCs w:val="24"/>
        </w:rPr>
        <w:t xml:space="preserve">El elemento con un valor fijo permanecerá fijo en la parte especificada de la página, incluso si este elemento se tira hacia arriba o hacia abajo. Podemos determinar la ubicación de este elemento con las propiedades de </w:t>
      </w:r>
      <w:r w:rsidRPr="00720BFA">
        <w:rPr>
          <w:rFonts w:ascii="Times New Roman" w:eastAsia="Times New Roman" w:hAnsi="Times New Roman" w:cs="Times New Roman"/>
          <w:sz w:val="24"/>
          <w:szCs w:val="24"/>
          <w:lang w:eastAsia="es-CO"/>
        </w:rPr>
        <w:t>[top, right, bottom, y left]</w:t>
      </w:r>
      <w:r w:rsidRPr="007463BD">
        <w:rPr>
          <w:rFonts w:ascii="Times New Roman" w:hAnsi="Times New Roman" w:cs="Times New Roman"/>
          <w:sz w:val="24"/>
          <w:szCs w:val="24"/>
        </w:rPr>
        <w:t>.</w:t>
      </w:r>
    </w:p>
    <w:p w14:paraId="03937656"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Por ejemplo, si queremos que el elemento se ubique en la parte inferior derecha de la página, será suficiente escribir los siguientes códigos CSS.</w:t>
      </w:r>
    </w:p>
    <w:p w14:paraId="4B2F862D"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21A0142C" wp14:editId="15328E44">
            <wp:extent cx="461962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19625" cy="1028700"/>
                    </a:xfrm>
                    <a:prstGeom prst="rect">
                      <a:avLst/>
                    </a:prstGeom>
                  </pic:spPr>
                </pic:pic>
              </a:graphicData>
            </a:graphic>
          </wp:inline>
        </w:drawing>
      </w:r>
    </w:p>
    <w:p w14:paraId="793B4A61" w14:textId="77777777" w:rsidR="00C67B61"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sidRPr="00915B5E">
        <w:rPr>
          <w:rFonts w:ascii="Times New Roman" w:hAnsi="Times New Roman" w:cs="Times New Roman"/>
          <w:i/>
          <w:iCs/>
          <w:sz w:val="24"/>
          <w:szCs w:val="24"/>
          <w:highlight w:val="yellow"/>
        </w:rPr>
        <w:t>El elemento pierde su espacio en el flujo</w:t>
      </w:r>
      <w:r>
        <w:rPr>
          <w:rFonts w:ascii="Times New Roman" w:hAnsi="Times New Roman" w:cs="Times New Roman"/>
          <w:i/>
          <w:iCs/>
          <w:sz w:val="24"/>
          <w:szCs w:val="24"/>
          <w:highlight w:val="yellow"/>
        </w:rPr>
        <w:t xml:space="preserve"> por lo que pueden quedar elementos superpuestos</w:t>
      </w:r>
      <w:r w:rsidRPr="00915B5E">
        <w:rPr>
          <w:rFonts w:ascii="Times New Roman" w:hAnsi="Times New Roman" w:cs="Times New Roman"/>
          <w:i/>
          <w:iCs/>
          <w:sz w:val="24"/>
          <w:szCs w:val="24"/>
          <w:highlight w:val="yellow"/>
        </w:rPr>
        <w:t>.</w:t>
      </w:r>
    </w:p>
    <w:p w14:paraId="72A169DD" w14:textId="77777777" w:rsidR="00C67B61" w:rsidRPr="00915B5E" w:rsidRDefault="00C67B61" w:rsidP="00C67B61">
      <w:pPr>
        <w:spacing w:before="100" w:beforeAutospacing="1" w:after="100" w:afterAutospacing="1" w:line="240" w:lineRule="auto"/>
        <w:ind w:left="720"/>
        <w:jc w:val="center"/>
        <w:rPr>
          <w:rFonts w:ascii="Times New Roman" w:hAnsi="Times New Roman" w:cs="Times New Roman"/>
          <w:i/>
          <w:iCs/>
          <w:sz w:val="24"/>
          <w:szCs w:val="24"/>
        </w:rPr>
      </w:pPr>
      <w:r>
        <w:rPr>
          <w:noProof/>
        </w:rPr>
        <w:lastRenderedPageBreak/>
        <w:drawing>
          <wp:inline distT="0" distB="0" distL="0" distR="0" wp14:anchorId="4F88759C" wp14:editId="4114B046">
            <wp:extent cx="4320702" cy="1911023"/>
            <wp:effectExtent l="76200" t="76200" r="137160" b="127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0674" cy="1915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74297" w14:textId="77777777" w:rsidR="00C67B61" w:rsidRPr="00267D04" w:rsidRDefault="00C67B61" w:rsidP="00C67B61">
      <w:pPr>
        <w:spacing w:before="100" w:beforeAutospacing="1" w:after="100" w:afterAutospacing="1" w:line="240" w:lineRule="auto"/>
        <w:ind w:left="720"/>
        <w:jc w:val="center"/>
        <w:rPr>
          <w:rFonts w:ascii="Times New Roman" w:hAnsi="Times New Roman" w:cs="Times New Roman"/>
          <w:sz w:val="24"/>
          <w:szCs w:val="24"/>
        </w:rPr>
      </w:pPr>
    </w:p>
    <w:p w14:paraId="557265B5" w14:textId="77777777" w:rsidR="00C67B61" w:rsidRPr="007463BD" w:rsidRDefault="00C67B61" w:rsidP="00C67B61">
      <w:pPr>
        <w:numPr>
          <w:ilvl w:val="0"/>
          <w:numId w:val="11"/>
        </w:numPr>
        <w:spacing w:before="100" w:beforeAutospacing="1" w:after="100" w:afterAutospacing="1" w:line="240" w:lineRule="auto"/>
        <w:rPr>
          <w:rFonts w:ascii="Times New Roman" w:hAnsi="Times New Roman" w:cs="Times New Roman"/>
          <w:sz w:val="24"/>
          <w:szCs w:val="24"/>
        </w:rPr>
      </w:pPr>
      <w:r>
        <w:rPr>
          <w:rStyle w:val="Textoennegrita"/>
          <w:rFonts w:ascii="Times New Roman" w:hAnsi="Times New Roman" w:cs="Times New Roman"/>
          <w:sz w:val="24"/>
          <w:szCs w:val="24"/>
        </w:rPr>
        <w:t>S</w:t>
      </w:r>
      <w:r w:rsidRPr="00267D04">
        <w:rPr>
          <w:rStyle w:val="Textoennegrita"/>
          <w:rFonts w:ascii="Times New Roman" w:hAnsi="Times New Roman" w:cs="Times New Roman"/>
          <w:sz w:val="24"/>
          <w:szCs w:val="24"/>
        </w:rPr>
        <w:t>ticky</w:t>
      </w:r>
      <w:r w:rsidRPr="00267D04">
        <w:rPr>
          <w:rFonts w:ascii="Times New Roman" w:hAnsi="Times New Roman" w:cs="Times New Roman"/>
          <w:sz w:val="24"/>
          <w:szCs w:val="24"/>
        </w:rPr>
        <w:t>: El elemento se queda de manera fija una vez que aparece en pantalla.</w:t>
      </w:r>
      <w:r w:rsidRPr="007463BD">
        <w:t xml:space="preserve"> </w:t>
      </w:r>
      <w:r w:rsidRPr="007463BD">
        <w:rPr>
          <w:rFonts w:ascii="Times New Roman" w:hAnsi="Times New Roman" w:cs="Times New Roman"/>
          <w:sz w:val="24"/>
          <w:szCs w:val="24"/>
        </w:rPr>
        <w:t>Un elemento con un valor fijo regresa entre propiedades relativas y fijas. Mientras está de pie de acuerdo con la ubicación de la página, si intenta deshacerse de este elemento mientras desplaza su página hacia arriba o hacia abajo, comienza a actuar como un elemento fijo y cuando el elemento llega a su posición original, continúa actuando como un elemento relativo nuevamente.</w:t>
      </w:r>
    </w:p>
    <w:p w14:paraId="20B4BC34" w14:textId="77777777" w:rsidR="00C67B61" w:rsidRDefault="00C67B61" w:rsidP="00C67B61">
      <w:pPr>
        <w:spacing w:before="100" w:beforeAutospacing="1" w:after="100" w:afterAutospacing="1" w:line="240" w:lineRule="auto"/>
        <w:ind w:left="720"/>
        <w:rPr>
          <w:rFonts w:ascii="Times New Roman" w:hAnsi="Times New Roman" w:cs="Times New Roman"/>
          <w:sz w:val="24"/>
          <w:szCs w:val="24"/>
        </w:rPr>
      </w:pPr>
      <w:r w:rsidRPr="007463BD">
        <w:rPr>
          <w:rFonts w:ascii="Times New Roman" w:hAnsi="Times New Roman" w:cs="Times New Roman"/>
          <w:sz w:val="24"/>
          <w:szCs w:val="24"/>
        </w:rPr>
        <w:t>Para dar un ejemplo de esto</w:t>
      </w:r>
      <w:r>
        <w:rPr>
          <w:rFonts w:ascii="Times New Roman" w:hAnsi="Times New Roman" w:cs="Times New Roman"/>
          <w:sz w:val="24"/>
          <w:szCs w:val="24"/>
        </w:rPr>
        <w:t>:</w:t>
      </w:r>
    </w:p>
    <w:p w14:paraId="50A4DC80" w14:textId="77777777" w:rsidR="00C67B61" w:rsidRDefault="00C67B61" w:rsidP="00C67B61">
      <w:pPr>
        <w:spacing w:before="100" w:beforeAutospacing="1" w:after="100" w:afterAutospacing="1" w:line="240" w:lineRule="auto"/>
        <w:ind w:left="720"/>
        <w:jc w:val="right"/>
        <w:rPr>
          <w:rFonts w:ascii="Times New Roman" w:hAnsi="Times New Roman" w:cs="Times New Roman"/>
          <w:sz w:val="24"/>
          <w:szCs w:val="24"/>
        </w:rPr>
      </w:pPr>
      <w:r>
        <w:rPr>
          <w:noProof/>
        </w:rPr>
        <w:drawing>
          <wp:inline distT="0" distB="0" distL="0" distR="0" wp14:anchorId="51BB35A9" wp14:editId="16067222">
            <wp:extent cx="5612130" cy="869315"/>
            <wp:effectExtent l="76200" t="76200" r="140970" b="1403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BEA86" w14:textId="77777777" w:rsidR="00C67B61" w:rsidRDefault="00C67B61" w:rsidP="00C67B61">
      <w:pPr>
        <w:spacing w:before="100" w:beforeAutospacing="1" w:after="100" w:afterAutospacing="1" w:line="240" w:lineRule="auto"/>
        <w:ind w:left="720"/>
        <w:jc w:val="center"/>
        <w:rPr>
          <w:rFonts w:ascii="Times New Roman" w:hAnsi="Times New Roman" w:cs="Times New Roman"/>
          <w:sz w:val="24"/>
          <w:szCs w:val="24"/>
        </w:rPr>
      </w:pPr>
      <w:r>
        <w:rPr>
          <w:noProof/>
        </w:rPr>
        <w:drawing>
          <wp:inline distT="0" distB="0" distL="0" distR="0" wp14:anchorId="10553EBF" wp14:editId="3154E84D">
            <wp:extent cx="4152196" cy="2714017"/>
            <wp:effectExtent l="0" t="0" r="127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79700" cy="2731994"/>
                    </a:xfrm>
                    <a:prstGeom prst="rect">
                      <a:avLst/>
                    </a:prstGeom>
                    <a:noFill/>
                    <a:ln>
                      <a:noFill/>
                    </a:ln>
                  </pic:spPr>
                </pic:pic>
              </a:graphicData>
            </a:graphic>
          </wp:inline>
        </w:drawing>
      </w:r>
    </w:p>
    <w:p w14:paraId="6150F038" w14:textId="77777777" w:rsidR="00C67B61" w:rsidRPr="00267D04" w:rsidRDefault="00C67B61" w:rsidP="00C67B61">
      <w:pPr>
        <w:spacing w:before="100" w:beforeAutospacing="1" w:after="100" w:afterAutospacing="1" w:line="240" w:lineRule="auto"/>
        <w:jc w:val="center"/>
        <w:rPr>
          <w:rFonts w:ascii="Times New Roman" w:hAnsi="Times New Roman" w:cs="Times New Roman"/>
          <w:sz w:val="24"/>
          <w:szCs w:val="24"/>
        </w:rPr>
      </w:pPr>
    </w:p>
    <w:p w14:paraId="791C7081" w14:textId="77777777" w:rsidR="00C67B61" w:rsidRDefault="00C67B61" w:rsidP="00C67B61">
      <w:pPr>
        <w:pStyle w:val="Ttulo1"/>
      </w:pPr>
      <w:r>
        <w:t>Videos HTML5</w:t>
      </w:r>
    </w:p>
    <w:p w14:paraId="5314EEBC" w14:textId="77777777" w:rsidR="00C67B61" w:rsidRDefault="00C67B61" w:rsidP="00C67B61">
      <w:pPr>
        <w:pStyle w:val="NormalWeb"/>
      </w:pPr>
      <w:r>
        <w:t xml:space="preserve">Como sabes, los videos son contenidos cada vez más comunes e incluso necesarios en </w:t>
      </w:r>
      <w:proofErr w:type="gramStart"/>
      <w:r>
        <w:t>las web</w:t>
      </w:r>
      <w:proofErr w:type="gramEnd"/>
      <w:r>
        <w:t xml:space="preserve"> </w:t>
      </w:r>
      <w:proofErr w:type="spellStart"/>
      <w:r>
        <w:t>sites</w:t>
      </w:r>
      <w:proofErr w:type="spellEnd"/>
      <w:r>
        <w:t>.</w:t>
      </w:r>
    </w:p>
    <w:p w14:paraId="65179576" w14:textId="77777777" w:rsidR="00C67B61" w:rsidRDefault="00C67B61" w:rsidP="00C67B61">
      <w:pPr>
        <w:pStyle w:val="NormalWeb"/>
      </w:pPr>
      <w:r>
        <w:t>Por esta razón, en esta clase aprenderás a incluir un video en tu proyecto y, por lo tanto, lo modificarás para convertirlo en un material responsivo, es decir, que sea coherente con tu trabajo de Responsive Design.</w:t>
      </w:r>
    </w:p>
    <w:p w14:paraId="54CDB0AC" w14:textId="77777777" w:rsidR="00C67B61" w:rsidRDefault="00C67B61" w:rsidP="00C67B61">
      <w:pPr>
        <w:pStyle w:val="NormalWeb"/>
      </w:pPr>
      <w:r>
        <w:t>Para aprender esto es necesario que elijas cualquier video que tengas en su formato original y aplicar las siguientes líneas:</w:t>
      </w:r>
    </w:p>
    <w:p w14:paraId="71FFAA65" w14:textId="77777777" w:rsidR="00C67B61" w:rsidRPr="002B0BDF" w:rsidRDefault="00C67B61" w:rsidP="00C67B61">
      <w:pPr>
        <w:pStyle w:val="NormalWeb"/>
        <w:rPr>
          <w:b/>
          <w:bCs/>
          <w:lang w:val="en-US"/>
        </w:rPr>
      </w:pPr>
      <w:r w:rsidRPr="002B0BDF">
        <w:rPr>
          <w:b/>
          <w:bCs/>
          <w:lang w:val="en-US"/>
        </w:rPr>
        <w:t>HTML</w:t>
      </w:r>
    </w:p>
    <w:p w14:paraId="7838E4D1" w14:textId="77777777" w:rsidR="00C67B61" w:rsidRPr="00D34D93" w:rsidRDefault="00C67B61" w:rsidP="00C67B61">
      <w:pPr>
        <w:shd w:val="clear" w:color="auto" w:fill="282822"/>
        <w:spacing w:after="0" w:line="285" w:lineRule="atLeast"/>
        <w:rPr>
          <w:rFonts w:ascii="Consolas" w:eastAsia="Times New Roman" w:hAnsi="Consolas" w:cs="Times New Roman"/>
          <w:color w:val="FFFFFF"/>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FFFFF"/>
          <w:sz w:val="21"/>
          <w:szCs w:val="21"/>
          <w:lang w:val="en-US" w:eastAsia="es-CO"/>
        </w:rPr>
        <w: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class</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html-video</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src</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videos/f8.mp4</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width</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1280</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height</w:t>
      </w:r>
      <w:r w:rsidRPr="00D34D93">
        <w:rPr>
          <w:rFonts w:ascii="Consolas" w:eastAsia="Times New Roman" w:hAnsi="Consolas" w:cs="Times New Roman"/>
          <w:color w:val="A7DBF7"/>
          <w:sz w:val="21"/>
          <w:szCs w:val="21"/>
          <w:lang w:val="en-US" w:eastAsia="es-CO"/>
        </w:rPr>
        <w:t>=</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BCF0C0"/>
          <w:sz w:val="21"/>
          <w:szCs w:val="21"/>
          <w:lang w:val="en-US" w:eastAsia="es-CO"/>
        </w:rPr>
        <w:t>720px</w:t>
      </w:r>
      <w:r w:rsidRPr="00D34D93">
        <w:rPr>
          <w:rFonts w:ascii="Consolas" w:eastAsia="Times New Roman" w:hAnsi="Consolas" w:cs="Times New Roman"/>
          <w:color w:val="6BFF81"/>
          <w:sz w:val="21"/>
          <w:szCs w:val="21"/>
          <w:lang w:val="en-US" w:eastAsia="es-CO"/>
        </w:rPr>
        <w: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F7ECB5"/>
          <w:sz w:val="21"/>
          <w:szCs w:val="21"/>
          <w:lang w:val="en-US" w:eastAsia="es-CO"/>
        </w:rPr>
        <w:t>controls</w:t>
      </w:r>
      <w:r w:rsidRPr="00D34D93">
        <w:rPr>
          <w:rFonts w:ascii="Consolas" w:eastAsia="Times New Roman" w:hAnsi="Consolas" w:cs="Times New Roman"/>
          <w:color w:val="FFFFFF"/>
          <w:sz w:val="21"/>
          <w:szCs w:val="21"/>
          <w:lang w:val="en-US" w:eastAsia="es-CO"/>
        </w:rPr>
        <w:t>&gt;&lt;/</w:t>
      </w:r>
      <w:r w:rsidRPr="00D34D93">
        <w:rPr>
          <w:rFonts w:ascii="Consolas" w:eastAsia="Times New Roman" w:hAnsi="Consolas" w:cs="Times New Roman"/>
          <w:color w:val="6DBDFA"/>
          <w:sz w:val="21"/>
          <w:szCs w:val="21"/>
          <w:lang w:val="en-US" w:eastAsia="es-CO"/>
        </w:rPr>
        <w:t>video</w:t>
      </w:r>
      <w:r w:rsidRPr="00D34D93">
        <w:rPr>
          <w:rFonts w:ascii="Consolas" w:eastAsia="Times New Roman" w:hAnsi="Consolas" w:cs="Times New Roman"/>
          <w:color w:val="FFFFFF"/>
          <w:sz w:val="21"/>
          <w:szCs w:val="21"/>
          <w:lang w:val="en-US" w:eastAsia="es-CO"/>
        </w:rPr>
        <w:t>&gt;</w:t>
      </w:r>
    </w:p>
    <w:p w14:paraId="39AF1725" w14:textId="77777777" w:rsidR="00C67B61" w:rsidRDefault="00C67B61" w:rsidP="00C67B61">
      <w:pPr>
        <w:pStyle w:val="NormalWeb"/>
        <w:rPr>
          <w:b/>
          <w:bCs/>
          <w:lang w:val="en-US"/>
        </w:rPr>
      </w:pPr>
      <w:r>
        <w:rPr>
          <w:noProof/>
        </w:rPr>
        <w:drawing>
          <wp:inline distT="0" distB="0" distL="0" distR="0" wp14:anchorId="21608D51" wp14:editId="101A30E0">
            <wp:extent cx="5612130" cy="40856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49058"/>
                    <a:stretch/>
                  </pic:blipFill>
                  <pic:spPr bwMode="auto">
                    <a:xfrm>
                      <a:off x="0" y="0"/>
                      <a:ext cx="5612130" cy="408561"/>
                    </a:xfrm>
                    <a:prstGeom prst="rect">
                      <a:avLst/>
                    </a:prstGeom>
                    <a:ln>
                      <a:noFill/>
                    </a:ln>
                    <a:extLst>
                      <a:ext uri="{53640926-AAD7-44D8-BBD7-CCE9431645EC}">
                        <a14:shadowObscured xmlns:a14="http://schemas.microsoft.com/office/drawing/2010/main"/>
                      </a:ext>
                    </a:extLst>
                  </pic:spPr>
                </pic:pic>
              </a:graphicData>
            </a:graphic>
          </wp:inline>
        </w:drawing>
      </w:r>
    </w:p>
    <w:p w14:paraId="0D17AB9B" w14:textId="77777777" w:rsidR="00C67B61" w:rsidRDefault="00C67B61" w:rsidP="00C67B61">
      <w:pPr>
        <w:pStyle w:val="NormalWeb"/>
        <w:rPr>
          <w:lang w:val="en-US"/>
        </w:rPr>
      </w:pPr>
      <w:r w:rsidRPr="00D34D93">
        <w:rPr>
          <w:b/>
          <w:bCs/>
          <w:lang w:val="en-US"/>
        </w:rPr>
        <w:t>CSS</w:t>
      </w:r>
      <w:r>
        <w:rPr>
          <w:lang w:val="en-US"/>
        </w:rPr>
        <w:t>:</w:t>
      </w:r>
    </w:p>
    <w:p w14:paraId="601EFF85"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F7ECB5"/>
          <w:sz w:val="21"/>
          <w:szCs w:val="21"/>
          <w:lang w:val="en-US" w:eastAsia="es-CO"/>
        </w:rPr>
        <w:t>.html-video</w:t>
      </w:r>
      <w:r w:rsidRPr="00D34D93">
        <w:rPr>
          <w:rFonts w:ascii="Consolas" w:eastAsia="Times New Roman" w:hAnsi="Consolas" w:cs="Times New Roman"/>
          <w:color w:val="A7DBF7"/>
          <w:sz w:val="21"/>
          <w:szCs w:val="21"/>
          <w:lang w:val="en-US" w:eastAsia="es-CO"/>
        </w:rPr>
        <w:t> {</w:t>
      </w:r>
    </w:p>
    <w:p w14:paraId="203D8396"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width</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8DEC95"/>
          <w:sz w:val="21"/>
          <w:szCs w:val="21"/>
          <w:lang w:val="en-US" w:eastAsia="es-CO"/>
        </w:rPr>
        <w:t>100</w:t>
      </w:r>
      <w:r w:rsidRPr="00D34D93">
        <w:rPr>
          <w:rFonts w:ascii="Consolas" w:eastAsia="Times New Roman" w:hAnsi="Consolas" w:cs="Times New Roman"/>
          <w:color w:val="00BFF9"/>
          <w:sz w:val="21"/>
          <w:szCs w:val="21"/>
          <w:lang w:val="en-US" w:eastAsia="es-CO"/>
        </w:rPr>
        <w:t>%</w:t>
      </w:r>
      <w:r w:rsidRPr="00D34D93">
        <w:rPr>
          <w:rFonts w:ascii="Consolas" w:eastAsia="Times New Roman" w:hAnsi="Consolas" w:cs="Times New Roman"/>
          <w:color w:val="A7DBF7"/>
          <w:sz w:val="21"/>
          <w:szCs w:val="21"/>
          <w:lang w:val="en-US" w:eastAsia="es-CO"/>
        </w:rPr>
        <w:t>;</w:t>
      </w:r>
    </w:p>
    <w:p w14:paraId="72EDC50A"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7FDBCA"/>
          <w:sz w:val="21"/>
          <w:szCs w:val="21"/>
          <w:lang w:val="en-US" w:eastAsia="es-CO"/>
        </w:rPr>
        <w:t>height</w:t>
      </w:r>
      <w:r w:rsidRPr="00D34D93">
        <w:rPr>
          <w:rFonts w:ascii="Consolas" w:eastAsia="Times New Roman" w:hAnsi="Consolas" w:cs="Times New Roman"/>
          <w:color w:val="A7DBF7"/>
          <w:sz w:val="21"/>
          <w:szCs w:val="21"/>
          <w:lang w:val="en-US" w:eastAsia="es-CO"/>
        </w:rPr>
        <w:t>: </w:t>
      </w:r>
      <w:r w:rsidRPr="00D34D93">
        <w:rPr>
          <w:rFonts w:ascii="Consolas" w:eastAsia="Times New Roman" w:hAnsi="Consolas" w:cs="Times New Roman"/>
          <w:color w:val="EC9CD2"/>
          <w:sz w:val="21"/>
          <w:szCs w:val="21"/>
          <w:lang w:val="en-US" w:eastAsia="es-CO"/>
        </w:rPr>
        <w:t>auto</w:t>
      </w:r>
      <w:r w:rsidRPr="00D34D93">
        <w:rPr>
          <w:rFonts w:ascii="Consolas" w:eastAsia="Times New Roman" w:hAnsi="Consolas" w:cs="Times New Roman"/>
          <w:color w:val="A7DBF7"/>
          <w:sz w:val="21"/>
          <w:szCs w:val="21"/>
          <w:lang w:val="en-US" w:eastAsia="es-CO"/>
        </w:rPr>
        <w:t>;</w:t>
      </w:r>
    </w:p>
    <w:p w14:paraId="26AD0FA3" w14:textId="77777777" w:rsidR="00C67B61" w:rsidRPr="00D34D93"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D34D93">
        <w:rPr>
          <w:rFonts w:ascii="Consolas" w:eastAsia="Times New Roman" w:hAnsi="Consolas" w:cs="Times New Roman"/>
          <w:color w:val="A7DBF7"/>
          <w:sz w:val="21"/>
          <w:szCs w:val="21"/>
          <w:lang w:eastAsia="es-CO"/>
        </w:rPr>
        <w:t>}</w:t>
      </w:r>
    </w:p>
    <w:p w14:paraId="583DB58F" w14:textId="77777777" w:rsidR="00C67B61" w:rsidRPr="002B0BDF" w:rsidRDefault="00C67B61" w:rsidP="00C67B61">
      <w:pPr>
        <w:pStyle w:val="NormalWeb"/>
      </w:pPr>
    </w:p>
    <w:p w14:paraId="526B0484" w14:textId="77777777" w:rsidR="00C67B61" w:rsidRPr="002B0BDF" w:rsidRDefault="00C67B61" w:rsidP="00C67B61">
      <w:pPr>
        <w:pStyle w:val="NormalWeb"/>
      </w:pPr>
    </w:p>
    <w:p w14:paraId="6E99266C" w14:textId="77777777" w:rsidR="00C67B61" w:rsidRPr="002B0BDF" w:rsidRDefault="00C67B61" w:rsidP="00C67B61">
      <w:pPr>
        <w:pStyle w:val="NormalWeb"/>
      </w:pPr>
    </w:p>
    <w:p w14:paraId="046401B6" w14:textId="77777777" w:rsidR="00C67B61" w:rsidRPr="002B0BDF" w:rsidRDefault="00C67B61" w:rsidP="00C67B61">
      <w:pPr>
        <w:pStyle w:val="NormalWeb"/>
      </w:pPr>
    </w:p>
    <w:p w14:paraId="0BA25BFE" w14:textId="77777777" w:rsidR="00C67B61" w:rsidRPr="002B0BDF" w:rsidRDefault="00C67B61" w:rsidP="00C67B61">
      <w:pPr>
        <w:pStyle w:val="NormalWeb"/>
      </w:pPr>
    </w:p>
    <w:p w14:paraId="6EAFCD94" w14:textId="77777777" w:rsidR="00C67B61" w:rsidRPr="002B0BDF" w:rsidRDefault="00C67B61" w:rsidP="00C67B61">
      <w:pPr>
        <w:pStyle w:val="NormalWeb"/>
      </w:pPr>
    </w:p>
    <w:p w14:paraId="696E8A58" w14:textId="77777777" w:rsidR="00C67B61" w:rsidRPr="002B0BDF" w:rsidRDefault="00C67B61" w:rsidP="00C67B61">
      <w:pPr>
        <w:pStyle w:val="NormalWeb"/>
      </w:pPr>
    </w:p>
    <w:p w14:paraId="50BE3B3E" w14:textId="77777777" w:rsidR="00C67B61" w:rsidRPr="002B0BDF" w:rsidRDefault="00C67B61" w:rsidP="00C67B61">
      <w:pPr>
        <w:pStyle w:val="NormalWeb"/>
      </w:pPr>
    </w:p>
    <w:p w14:paraId="2CF39B3B" w14:textId="77777777" w:rsidR="00C67B61" w:rsidRDefault="00C67B61" w:rsidP="00C67B61">
      <w:pPr>
        <w:pStyle w:val="Ttulo1"/>
      </w:pPr>
      <w:r>
        <w:lastRenderedPageBreak/>
        <w:t>Video insertado</w:t>
      </w:r>
    </w:p>
    <w:p w14:paraId="1896FAE1" w14:textId="77777777" w:rsidR="00C67B61" w:rsidRDefault="00C67B61" w:rsidP="00C67B61">
      <w:pPr>
        <w:pStyle w:val="NormalWeb"/>
      </w:pPr>
      <w:r>
        <w:t>En esta clase aprenderás a implementar videos responsive en tu proyecto, originarios o alojados en otras plataformas (como YouTube y/o Vimeo). Por este motivo trabajarás con la etiqueta iframe.</w:t>
      </w:r>
    </w:p>
    <w:p w14:paraId="73235869" w14:textId="77777777" w:rsidR="00C67B61" w:rsidRDefault="00C67B61" w:rsidP="00C67B61">
      <w:pPr>
        <w:pStyle w:val="NormalWeb"/>
      </w:pPr>
      <w:r>
        <w:t>Ésta etiqueta hará posible que el video que insertes tenga la posibilidad de adaptarse a distintas formas de visualización, aunque, a pesar de ellas, aprenderás cuáles son las diferencias entre usar un video inserto y hacerlo desde html5.</w:t>
      </w:r>
    </w:p>
    <w:p w14:paraId="2E03A9B5" w14:textId="77777777" w:rsidR="00C67B61" w:rsidRDefault="00C67B61" w:rsidP="00C67B61">
      <w:pPr>
        <w:pStyle w:val="NormalWeb"/>
        <w:jc w:val="center"/>
      </w:pPr>
      <w:r w:rsidRPr="003219EB">
        <w:rPr>
          <w:highlight w:val="yellow"/>
        </w:rPr>
        <w:t>Para extraer un video de YouTube:</w:t>
      </w:r>
    </w:p>
    <w:p w14:paraId="5D925E71" w14:textId="77777777" w:rsidR="00C67B61" w:rsidRDefault="00C67B61" w:rsidP="00C67B61">
      <w:pPr>
        <w:pStyle w:val="NormalWeb"/>
      </w:pPr>
      <w:r>
        <w:rPr>
          <w:noProof/>
        </w:rPr>
        <w:drawing>
          <wp:inline distT="0" distB="0" distL="0" distR="0" wp14:anchorId="57D1A9AF" wp14:editId="21679424">
            <wp:extent cx="2374624" cy="1361021"/>
            <wp:effectExtent l="76200" t="76200" r="140335" b="12509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756"/>
                    <a:stretch/>
                  </pic:blipFill>
                  <pic:spPr bwMode="auto">
                    <a:xfrm>
                      <a:off x="0" y="0"/>
                      <a:ext cx="2403623" cy="1377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DAADC55" wp14:editId="3ED365A5">
            <wp:extent cx="2744821" cy="1370330"/>
            <wp:effectExtent l="76200" t="76200" r="132080" b="134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88143" cy="1391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3DFF26" w14:textId="77777777" w:rsidR="00C67B61" w:rsidRDefault="00C67B61" w:rsidP="00C67B61">
      <w:pPr>
        <w:pStyle w:val="NormalWeb"/>
      </w:pPr>
      <w:r>
        <w:t>La etiqueta &lt;iframe&gt;&lt;/iframe&gt; se utiliza para insertar contenido de otras páginas web dentro de la tuya, como por ejemplo videos de YouTube.</w:t>
      </w:r>
    </w:p>
    <w:p w14:paraId="0C723671"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A7DBF7"/>
          <w:sz w:val="21"/>
          <w:szCs w:val="21"/>
          <w:lang w:eastAsia="es-CO"/>
        </w:rPr>
        <w:t> </w:t>
      </w:r>
      <w:proofErr w:type="spellStart"/>
      <w:r w:rsidRPr="00B879AF">
        <w:rPr>
          <w:rFonts w:ascii="Consolas" w:eastAsia="Times New Roman" w:hAnsi="Consolas" w:cs="Times New Roman"/>
          <w:color w:val="F7ECB5"/>
          <w:sz w:val="21"/>
          <w:szCs w:val="21"/>
          <w:lang w:eastAsia="es-CO"/>
        </w:rPr>
        <w:t>class</w:t>
      </w:r>
      <w:proofErr w:type="spellEnd"/>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flexible-video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FFFFFF"/>
          <w:sz w:val="21"/>
          <w:szCs w:val="21"/>
          <w:lang w:eastAsia="es-CO"/>
        </w:rPr>
        <w:t>&gt;</w:t>
      </w:r>
    </w:p>
    <w:p w14:paraId="149F342B"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class</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youtube</w:t>
      </w:r>
      <w:r>
        <w:rPr>
          <w:rFonts w:ascii="Consolas" w:eastAsia="Times New Roman" w:hAnsi="Consolas" w:cs="Times New Roman"/>
          <w:color w:val="BCF0C0"/>
          <w:sz w:val="21"/>
          <w:szCs w:val="21"/>
          <w:lang w:eastAsia="es-CO"/>
        </w:rPr>
        <w:t>-</w:t>
      </w:r>
      <w:r w:rsidRPr="00B879AF">
        <w:rPr>
          <w:rFonts w:ascii="Consolas" w:eastAsia="Times New Roman" w:hAnsi="Consolas" w:cs="Times New Roman"/>
          <w:color w:val="BCF0C0"/>
          <w:sz w:val="21"/>
          <w:szCs w:val="21"/>
          <w:lang w:eastAsia="es-CO"/>
        </w:rPr>
        <w:t>video</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width</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560</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height</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315</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eastAsia="es-CO"/>
        </w:rPr>
        <w:t>src</w:t>
      </w:r>
      <w:r w:rsidRPr="00B879AF">
        <w:rPr>
          <w:rFonts w:ascii="Consolas" w:eastAsia="Times New Roman" w:hAnsi="Consolas" w:cs="Times New Roman"/>
          <w:color w:val="A7DBF7"/>
          <w:sz w:val="21"/>
          <w:szCs w:val="21"/>
          <w:lang w:eastAsia="es-CO"/>
        </w:rPr>
        <w:t>=</w:t>
      </w:r>
      <w:r w:rsidRPr="00B879AF">
        <w:rPr>
          <w:rFonts w:ascii="Consolas" w:eastAsia="Times New Roman" w:hAnsi="Consolas" w:cs="Times New Roman"/>
          <w:color w:val="6BFF81"/>
          <w:sz w:val="21"/>
          <w:szCs w:val="21"/>
          <w:lang w:eastAsia="es-CO"/>
        </w:rPr>
        <w:t>"</w:t>
      </w:r>
      <w:r w:rsidRPr="00B879AF">
        <w:rPr>
          <w:rFonts w:ascii="Consolas" w:eastAsia="Times New Roman" w:hAnsi="Consolas" w:cs="Times New Roman"/>
          <w:color w:val="BCF0C0"/>
          <w:sz w:val="21"/>
          <w:szCs w:val="21"/>
          <w:lang w:eastAsia="es-CO"/>
        </w:rPr>
        <w:t>https://www.youtube.com/embed/Dm9Zf1Q_A</w:t>
      </w:r>
      <w:r w:rsidRPr="00B879AF">
        <w:rPr>
          <w:rFonts w:ascii="Consolas" w:eastAsia="Times New Roman" w:hAnsi="Consolas" w:cs="Times New Roman"/>
          <w:color w:val="6BFF81"/>
          <w:sz w:val="21"/>
          <w:szCs w:val="21"/>
          <w:lang w:eastAsia="es-CO"/>
        </w:rPr>
        <w:t>"</w:t>
      </w:r>
    </w:p>
    <w:p w14:paraId="3AA1020E"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7ECB5"/>
          <w:sz w:val="21"/>
          <w:szCs w:val="21"/>
          <w:lang w:val="en-US" w:eastAsia="es-CO"/>
        </w:rPr>
        <w:t>frameborder</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0</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A7DBF7"/>
          <w:sz w:val="21"/>
          <w:szCs w:val="21"/>
          <w:lang w:val="en-US" w:eastAsia="es-CO"/>
        </w:rPr>
        <w:t> </w:t>
      </w:r>
      <w:r w:rsidRPr="00B879AF">
        <w:rPr>
          <w:rFonts w:ascii="Consolas" w:eastAsia="Times New Roman" w:hAnsi="Consolas" w:cs="Times New Roman"/>
          <w:color w:val="F7ECB5"/>
          <w:sz w:val="21"/>
          <w:szCs w:val="21"/>
          <w:lang w:val="en-US" w:eastAsia="es-CO"/>
        </w:rPr>
        <w:t>allow</w:t>
      </w:r>
      <w:r w:rsidRPr="00B879AF">
        <w:rPr>
          <w:rFonts w:ascii="Consolas" w:eastAsia="Times New Roman" w:hAnsi="Consolas" w:cs="Times New Roman"/>
          <w:color w:val="A7DBF7"/>
          <w:sz w:val="21"/>
          <w:szCs w:val="21"/>
          <w:lang w:val="en-US" w:eastAsia="es-CO"/>
        </w:rPr>
        <w:t>=</w:t>
      </w:r>
      <w:r w:rsidRPr="00B879AF">
        <w:rPr>
          <w:rFonts w:ascii="Consolas" w:eastAsia="Times New Roman" w:hAnsi="Consolas" w:cs="Times New Roman"/>
          <w:color w:val="6BFF81"/>
          <w:sz w:val="21"/>
          <w:szCs w:val="21"/>
          <w:lang w:val="en-US" w:eastAsia="es-CO"/>
        </w:rPr>
        <w:t>"</w:t>
      </w:r>
      <w:r w:rsidRPr="00B879AF">
        <w:rPr>
          <w:rFonts w:ascii="Consolas" w:eastAsia="Times New Roman" w:hAnsi="Consolas" w:cs="Times New Roman"/>
          <w:color w:val="BCF0C0"/>
          <w:sz w:val="21"/>
          <w:szCs w:val="21"/>
          <w:lang w:val="en-US" w:eastAsia="es-CO"/>
        </w:rPr>
        <w:t>accelerometer; autoplay; clipboard-write; encrypted-media; gyroscope; picture-in-picture</w:t>
      </w:r>
      <w:r w:rsidRPr="00B879AF">
        <w:rPr>
          <w:rFonts w:ascii="Consolas" w:eastAsia="Times New Roman" w:hAnsi="Consolas" w:cs="Times New Roman"/>
          <w:color w:val="6BFF81"/>
          <w:sz w:val="21"/>
          <w:szCs w:val="21"/>
          <w:lang w:val="en-US" w:eastAsia="es-CO"/>
        </w:rPr>
        <w:t>"</w:t>
      </w:r>
    </w:p>
    <w:p w14:paraId="4DD8A1E9"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val="en-US" w:eastAsia="es-CO"/>
        </w:rPr>
        <w:t>      </w:t>
      </w:r>
      <w:proofErr w:type="spellStart"/>
      <w:r w:rsidRPr="00B879AF">
        <w:rPr>
          <w:rFonts w:ascii="Consolas" w:eastAsia="Times New Roman" w:hAnsi="Consolas" w:cs="Times New Roman"/>
          <w:color w:val="F7ECB5"/>
          <w:sz w:val="21"/>
          <w:szCs w:val="21"/>
          <w:lang w:eastAsia="es-CO"/>
        </w:rPr>
        <w:t>allowfullscreen</w:t>
      </w:r>
      <w:proofErr w:type="spellEnd"/>
      <w:r w:rsidRPr="00B879AF">
        <w:rPr>
          <w:rFonts w:ascii="Consolas" w:eastAsia="Times New Roman" w:hAnsi="Consolas" w:cs="Times New Roman"/>
          <w:color w:val="FFFFFF"/>
          <w:sz w:val="21"/>
          <w:szCs w:val="21"/>
          <w:lang w:eastAsia="es-CO"/>
        </w:rPr>
        <w:t>&gt;</w:t>
      </w:r>
    </w:p>
    <w:p w14:paraId="0AC844C9"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iframe</w:t>
      </w:r>
      <w:r w:rsidRPr="00B879AF">
        <w:rPr>
          <w:rFonts w:ascii="Consolas" w:eastAsia="Times New Roman" w:hAnsi="Consolas" w:cs="Times New Roman"/>
          <w:color w:val="FFFFFF"/>
          <w:sz w:val="21"/>
          <w:szCs w:val="21"/>
          <w:lang w:eastAsia="es-CO"/>
        </w:rPr>
        <w:t>&gt;</w:t>
      </w:r>
    </w:p>
    <w:p w14:paraId="40037E07" w14:textId="77777777" w:rsidR="00C67B61" w:rsidRPr="00B879AF"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B879AF">
        <w:rPr>
          <w:rFonts w:ascii="Consolas" w:eastAsia="Times New Roman" w:hAnsi="Consolas" w:cs="Times New Roman"/>
          <w:color w:val="A7DBF7"/>
          <w:sz w:val="21"/>
          <w:szCs w:val="21"/>
          <w:lang w:eastAsia="es-CO"/>
        </w:rPr>
        <w:t>  </w:t>
      </w:r>
      <w:r w:rsidRPr="00B879AF">
        <w:rPr>
          <w:rFonts w:ascii="Consolas" w:eastAsia="Times New Roman" w:hAnsi="Consolas" w:cs="Times New Roman"/>
          <w:color w:val="FFFFFF"/>
          <w:sz w:val="21"/>
          <w:szCs w:val="21"/>
          <w:lang w:eastAsia="es-CO"/>
        </w:rPr>
        <w:t>&lt;/</w:t>
      </w:r>
      <w:r w:rsidRPr="00B879AF">
        <w:rPr>
          <w:rFonts w:ascii="Consolas" w:eastAsia="Times New Roman" w:hAnsi="Consolas" w:cs="Times New Roman"/>
          <w:color w:val="6DBDFA"/>
          <w:sz w:val="21"/>
          <w:szCs w:val="21"/>
          <w:lang w:eastAsia="es-CO"/>
        </w:rPr>
        <w:t>div</w:t>
      </w:r>
      <w:r w:rsidRPr="00B879AF">
        <w:rPr>
          <w:rFonts w:ascii="Consolas" w:eastAsia="Times New Roman" w:hAnsi="Consolas" w:cs="Times New Roman"/>
          <w:color w:val="FFFFFF"/>
          <w:sz w:val="21"/>
          <w:szCs w:val="21"/>
          <w:lang w:eastAsia="es-CO"/>
        </w:rPr>
        <w:t>&gt;</w:t>
      </w:r>
    </w:p>
    <w:p w14:paraId="6106B66C" w14:textId="77777777" w:rsidR="00C67B61" w:rsidRDefault="00C67B61" w:rsidP="00C67B61">
      <w:pPr>
        <w:pStyle w:val="NormalWeb"/>
      </w:pPr>
      <w:r>
        <w:t xml:space="preserve">A diferencia de los videos HTML (tema anterior), en este caso los tamaños de width y height no los puede calcular automáticamente. </w:t>
      </w:r>
    </w:p>
    <w:p w14:paraId="59912BF1" w14:textId="77777777" w:rsidR="00C67B61" w:rsidRDefault="00C67B61" w:rsidP="00C67B61">
      <w:pPr>
        <w:pStyle w:val="NormalWeb"/>
        <w:jc w:val="center"/>
      </w:pPr>
      <w:r w:rsidRPr="00297DCD">
        <w:rPr>
          <w:highlight w:val="yellow"/>
        </w:rPr>
        <w:t>Entonces NO sirve poner:</w:t>
      </w:r>
    </w:p>
    <w:p w14:paraId="314FAD2B"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F7ECB5"/>
          <w:sz w:val="21"/>
          <w:szCs w:val="21"/>
          <w:lang w:eastAsia="es-CO"/>
        </w:rPr>
        <w:t>.</w:t>
      </w:r>
      <w:proofErr w:type="spellStart"/>
      <w:r w:rsidRPr="003219EB">
        <w:rPr>
          <w:rFonts w:ascii="Consolas" w:eastAsia="Times New Roman" w:hAnsi="Consolas" w:cs="Times New Roman"/>
          <w:color w:val="F7ECB5"/>
          <w:sz w:val="21"/>
          <w:szCs w:val="21"/>
          <w:lang w:eastAsia="es-CO"/>
        </w:rPr>
        <w:t>youtube</w:t>
      </w:r>
      <w:proofErr w:type="spellEnd"/>
      <w:r w:rsidRPr="003219EB">
        <w:rPr>
          <w:rFonts w:ascii="Consolas" w:eastAsia="Times New Roman" w:hAnsi="Consolas" w:cs="Times New Roman"/>
          <w:color w:val="F7ECB5"/>
          <w:sz w:val="21"/>
          <w:szCs w:val="21"/>
          <w:lang w:eastAsia="es-CO"/>
        </w:rPr>
        <w:t>-video</w:t>
      </w:r>
      <w:r w:rsidRPr="003219EB">
        <w:rPr>
          <w:rFonts w:ascii="Consolas" w:eastAsia="Times New Roman" w:hAnsi="Consolas" w:cs="Times New Roman"/>
          <w:color w:val="A7DBF7"/>
          <w:sz w:val="21"/>
          <w:szCs w:val="21"/>
          <w:lang w:eastAsia="es-CO"/>
        </w:rPr>
        <w:t> {</w:t>
      </w:r>
    </w:p>
    <w:p w14:paraId="58B324AF"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width</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8DEC95"/>
          <w:sz w:val="21"/>
          <w:szCs w:val="21"/>
          <w:lang w:eastAsia="es-CO"/>
        </w:rPr>
        <w:t>100</w:t>
      </w:r>
      <w:r w:rsidRPr="003219EB">
        <w:rPr>
          <w:rFonts w:ascii="Consolas" w:eastAsia="Times New Roman" w:hAnsi="Consolas" w:cs="Times New Roman"/>
          <w:color w:val="00BFF9"/>
          <w:sz w:val="21"/>
          <w:szCs w:val="21"/>
          <w:lang w:eastAsia="es-CO"/>
        </w:rPr>
        <w:t>%</w:t>
      </w:r>
      <w:r w:rsidRPr="003219EB">
        <w:rPr>
          <w:rFonts w:ascii="Consolas" w:eastAsia="Times New Roman" w:hAnsi="Consolas" w:cs="Times New Roman"/>
          <w:color w:val="A7DBF7"/>
          <w:sz w:val="21"/>
          <w:szCs w:val="21"/>
          <w:lang w:eastAsia="es-CO"/>
        </w:rPr>
        <w:t>;</w:t>
      </w:r>
    </w:p>
    <w:p w14:paraId="6B933426"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7FDBCA"/>
          <w:sz w:val="21"/>
          <w:szCs w:val="21"/>
          <w:lang w:eastAsia="es-CO"/>
        </w:rPr>
        <w:t>height</w:t>
      </w:r>
      <w:r w:rsidRPr="003219EB">
        <w:rPr>
          <w:rFonts w:ascii="Consolas" w:eastAsia="Times New Roman" w:hAnsi="Consolas" w:cs="Times New Roman"/>
          <w:color w:val="A7DBF7"/>
          <w:sz w:val="21"/>
          <w:szCs w:val="21"/>
          <w:lang w:eastAsia="es-CO"/>
        </w:rPr>
        <w:t>: </w:t>
      </w:r>
      <w:r w:rsidRPr="003219EB">
        <w:rPr>
          <w:rFonts w:ascii="Consolas" w:eastAsia="Times New Roman" w:hAnsi="Consolas" w:cs="Times New Roman"/>
          <w:color w:val="EC9CD2"/>
          <w:sz w:val="21"/>
          <w:szCs w:val="21"/>
          <w:lang w:eastAsia="es-CO"/>
        </w:rPr>
        <w:t>auto</w:t>
      </w:r>
      <w:r w:rsidRPr="003219EB">
        <w:rPr>
          <w:rFonts w:ascii="Consolas" w:eastAsia="Times New Roman" w:hAnsi="Consolas" w:cs="Times New Roman"/>
          <w:color w:val="A7DBF7"/>
          <w:sz w:val="21"/>
          <w:szCs w:val="21"/>
          <w:lang w:eastAsia="es-CO"/>
        </w:rPr>
        <w:t>;</w:t>
      </w:r>
    </w:p>
    <w:p w14:paraId="09448933" w14:textId="77777777" w:rsidR="00C67B61" w:rsidRPr="003219EB" w:rsidRDefault="00C67B61" w:rsidP="00C67B61">
      <w:pPr>
        <w:shd w:val="clear" w:color="auto" w:fill="282822"/>
        <w:spacing w:after="0" w:line="285" w:lineRule="atLeast"/>
        <w:rPr>
          <w:rFonts w:ascii="Consolas" w:eastAsia="Times New Roman" w:hAnsi="Consolas" w:cs="Times New Roman"/>
          <w:color w:val="A7DBF7"/>
          <w:sz w:val="21"/>
          <w:szCs w:val="21"/>
          <w:lang w:eastAsia="es-CO"/>
        </w:rPr>
      </w:pPr>
      <w:r w:rsidRPr="003219EB">
        <w:rPr>
          <w:rFonts w:ascii="Consolas" w:eastAsia="Times New Roman" w:hAnsi="Consolas" w:cs="Times New Roman"/>
          <w:color w:val="A7DBF7"/>
          <w:sz w:val="21"/>
          <w:szCs w:val="21"/>
          <w:lang w:eastAsia="es-CO"/>
        </w:rPr>
        <w:t>}</w:t>
      </w:r>
    </w:p>
    <w:p w14:paraId="25501284" w14:textId="77777777" w:rsidR="00C67B61" w:rsidRDefault="00C67B61" w:rsidP="00C67B61">
      <w:pPr>
        <w:pStyle w:val="NormalWeb"/>
      </w:pPr>
    </w:p>
    <w:p w14:paraId="0BE31325" w14:textId="77777777" w:rsidR="00C67B61" w:rsidRDefault="00C67B61" w:rsidP="00C67B61">
      <w:pPr>
        <w:pStyle w:val="NormalWeb"/>
      </w:pPr>
    </w:p>
    <w:p w14:paraId="216226F8" w14:textId="77777777" w:rsidR="00C67B61" w:rsidRDefault="00C67B61" w:rsidP="00C67B61">
      <w:pPr>
        <w:pStyle w:val="NormalWeb"/>
      </w:pPr>
      <w:r>
        <w:t xml:space="preserve">Por lo tanto, para mantener las proporciones del video se utiliza un </w:t>
      </w:r>
      <w:r>
        <w:rPr>
          <w:rStyle w:val="CdigoHTML"/>
        </w:rPr>
        <w:t>&lt;div&gt;</w:t>
      </w:r>
      <w:r>
        <w:t xml:space="preserve"> contenedor. En este </w:t>
      </w:r>
      <w:r>
        <w:rPr>
          <w:rStyle w:val="CdigoHTML"/>
        </w:rPr>
        <w:t>div</w:t>
      </w:r>
      <w:r>
        <w:t xml:space="preserve"> se pone sin altura y se utiliza </w:t>
      </w:r>
      <w:r>
        <w:rPr>
          <w:rStyle w:val="CdigoHTML"/>
        </w:rPr>
        <w:t>padding-top</w:t>
      </w:r>
      <w:r>
        <w:t xml:space="preserve"> que, a diferencia de </w:t>
      </w:r>
      <w:r>
        <w:rPr>
          <w:rStyle w:val="CdigoHTML"/>
        </w:rPr>
        <w:t>height</w:t>
      </w:r>
      <w:r>
        <w:t xml:space="preserve">, calcula el porcentaje en base al tamaño del </w:t>
      </w:r>
      <w:r>
        <w:rPr>
          <w:rStyle w:val="CdigoHTML"/>
        </w:rPr>
        <w:t>width</w:t>
      </w:r>
      <w:r>
        <w:t xml:space="preserve">. Para saber el valor del </w:t>
      </w:r>
      <w:r>
        <w:rPr>
          <w:rStyle w:val="CdigoHTML"/>
        </w:rPr>
        <w:t>padding-top</w:t>
      </w:r>
      <w:r>
        <w:t xml:space="preserve"> es necesario realizar una regla de 3 simple para calcular los porcentajes adecuados. Para saber la altura se debe hacer: </w:t>
      </w:r>
      <w:r>
        <w:rPr>
          <w:rStyle w:val="CdigoHTML"/>
        </w:rPr>
        <w:t>height * 100 / width</w:t>
      </w:r>
      <w:r>
        <w:t xml:space="preserve">. </w:t>
      </w:r>
    </w:p>
    <w:p w14:paraId="4D7DB83B" w14:textId="77777777" w:rsidR="00C67B61" w:rsidRDefault="00C67B61" w:rsidP="00C67B61">
      <w:pPr>
        <w:pStyle w:val="NormalWeb"/>
      </w:pPr>
      <w:r>
        <w:t xml:space="preserve">Y si necesitan saber el porcentaje necesario del ancho es: </w:t>
      </w:r>
      <w:r>
        <w:rPr>
          <w:rStyle w:val="CdigoHTML"/>
        </w:rPr>
        <w:t>width * 100 / height</w:t>
      </w:r>
      <w:r>
        <w:t>.</w:t>
      </w:r>
      <w:r>
        <w:br/>
        <w:t xml:space="preserve">Para que el video quede adentro del div contenedor se utiliza </w:t>
      </w:r>
      <w:proofErr w:type="gramStart"/>
      <w:r>
        <w:t xml:space="preserve">el </w:t>
      </w:r>
      <w:r>
        <w:rPr>
          <w:rStyle w:val="CdigoHTML"/>
        </w:rPr>
        <w:t>position</w:t>
      </w:r>
      <w:proofErr w:type="gramEnd"/>
      <w:r>
        <w:rPr>
          <w:rStyle w:val="CdigoHTML"/>
        </w:rPr>
        <w:t>: Absolute</w:t>
      </w:r>
      <w:r>
        <w:t>, como vimos en las otras clases.</w:t>
      </w:r>
    </w:p>
    <w:p w14:paraId="6B119BDA" w14:textId="77777777" w:rsidR="00C67B61" w:rsidRDefault="00C67B61" w:rsidP="00C67B61">
      <w:pPr>
        <w:pStyle w:val="NormalWeb"/>
        <w:jc w:val="center"/>
      </w:pPr>
      <w:r>
        <w:rPr>
          <w:noProof/>
        </w:rPr>
        <w:drawing>
          <wp:inline distT="0" distB="0" distL="0" distR="0" wp14:anchorId="4EEF50B2" wp14:editId="4DF789C4">
            <wp:extent cx="3371850" cy="276225"/>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71850" cy="276225"/>
                    </a:xfrm>
                    <a:prstGeom prst="rect">
                      <a:avLst/>
                    </a:prstGeom>
                  </pic:spPr>
                </pic:pic>
              </a:graphicData>
            </a:graphic>
          </wp:inline>
        </w:drawing>
      </w:r>
    </w:p>
    <w:p w14:paraId="1D94F408" w14:textId="77777777" w:rsidR="00C67B61" w:rsidRDefault="00C67B61" w:rsidP="00C67B61">
      <w:pPr>
        <w:pStyle w:val="NormalWeb"/>
        <w:jc w:val="center"/>
      </w:pPr>
      <w:r>
        <w:rPr>
          <w:noProof/>
        </w:rPr>
        <w:drawing>
          <wp:inline distT="0" distB="0" distL="0" distR="0" wp14:anchorId="2C6CFA86" wp14:editId="6BD3A3BE">
            <wp:extent cx="554477" cy="89466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43457" r="44962"/>
                    <a:stretch/>
                  </pic:blipFill>
                  <pic:spPr bwMode="auto">
                    <a:xfrm>
                      <a:off x="0" y="0"/>
                      <a:ext cx="554901" cy="895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3DB1A7" wp14:editId="26D51070">
            <wp:extent cx="1556426" cy="894715"/>
            <wp:effectExtent l="0" t="0" r="5715"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1982" r="55509"/>
                    <a:stretch/>
                  </pic:blipFill>
                  <pic:spPr bwMode="auto">
                    <a:xfrm>
                      <a:off x="0" y="0"/>
                      <a:ext cx="1557531" cy="895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E45813" wp14:editId="1113C45F">
            <wp:extent cx="466593" cy="894715"/>
            <wp:effectExtent l="0" t="0" r="0"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38" r="87816"/>
                    <a:stretch/>
                  </pic:blipFill>
                  <pic:spPr bwMode="auto">
                    <a:xfrm>
                      <a:off x="0" y="0"/>
                      <a:ext cx="466924" cy="895350"/>
                    </a:xfrm>
                    <a:prstGeom prst="rect">
                      <a:avLst/>
                    </a:prstGeom>
                    <a:ln>
                      <a:noFill/>
                    </a:ln>
                    <a:extLst>
                      <a:ext uri="{53640926-AAD7-44D8-BBD7-CCE9431645EC}">
                        <a14:shadowObscured xmlns:a14="http://schemas.microsoft.com/office/drawing/2010/main"/>
                      </a:ext>
                    </a:extLst>
                  </pic:spPr>
                </pic:pic>
              </a:graphicData>
            </a:graphic>
          </wp:inline>
        </w:drawing>
      </w:r>
    </w:p>
    <w:p w14:paraId="766297DE" w14:textId="77777777" w:rsidR="00C67B61" w:rsidRDefault="00C67B61" w:rsidP="00C67B61">
      <w:pPr>
        <w:pStyle w:val="NormalWeb"/>
        <w:jc w:val="center"/>
      </w:pPr>
      <w:r>
        <w:rPr>
          <w:noProof/>
        </w:rPr>
        <w:drawing>
          <wp:inline distT="0" distB="0" distL="0" distR="0" wp14:anchorId="3E612077" wp14:editId="2F2758A9">
            <wp:extent cx="3810000" cy="90487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10000" cy="904875"/>
                    </a:xfrm>
                    <a:prstGeom prst="rect">
                      <a:avLst/>
                    </a:prstGeom>
                  </pic:spPr>
                </pic:pic>
              </a:graphicData>
            </a:graphic>
          </wp:inline>
        </w:drawing>
      </w:r>
    </w:p>
    <w:p w14:paraId="3F690BFF" w14:textId="77777777" w:rsidR="00C67B61" w:rsidRDefault="00C67B61" w:rsidP="00C67B61">
      <w:pPr>
        <w:pStyle w:val="NormalWeb"/>
      </w:pPr>
      <w:r>
        <w:br/>
        <w:t xml:space="preserve">En conclusión, si el video es de 16:9 en horizontal el código CSS del </w:t>
      </w:r>
      <w:r>
        <w:rPr>
          <w:rStyle w:val="CdigoHTML"/>
        </w:rPr>
        <w:t>div</w:t>
      </w:r>
      <w:r>
        <w:t xml:space="preserve"> contenedor va a quedar:</w:t>
      </w:r>
    </w:p>
    <w:p w14:paraId="3BFE024A"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proofErr w:type="gramStart"/>
      <w:r w:rsidRPr="00541573">
        <w:rPr>
          <w:rFonts w:ascii="Consolas" w:eastAsia="Times New Roman" w:hAnsi="Consolas" w:cs="Times New Roman"/>
          <w:color w:val="F7ECB5"/>
          <w:sz w:val="21"/>
          <w:szCs w:val="21"/>
          <w:lang w:val="en-US" w:eastAsia="es-CO"/>
        </w:rPr>
        <w:t>.flexible</w:t>
      </w:r>
      <w:proofErr w:type="gramEnd"/>
      <w:r w:rsidRPr="00541573">
        <w:rPr>
          <w:rFonts w:ascii="Consolas" w:eastAsia="Times New Roman" w:hAnsi="Consolas" w:cs="Times New Roman"/>
          <w:color w:val="F7ECB5"/>
          <w:sz w:val="21"/>
          <w:szCs w:val="21"/>
          <w:lang w:val="en-US" w:eastAsia="es-CO"/>
        </w:rPr>
        <w:t>-video</w:t>
      </w:r>
      <w:r w:rsidRPr="00541573">
        <w:rPr>
          <w:rFonts w:ascii="Consolas" w:eastAsia="Times New Roman" w:hAnsi="Consolas" w:cs="Times New Roman"/>
          <w:color w:val="A7DBF7"/>
          <w:sz w:val="21"/>
          <w:szCs w:val="21"/>
          <w:lang w:val="en-US" w:eastAsia="es-CO"/>
        </w:rPr>
        <w:t> {</w:t>
      </w:r>
    </w:p>
    <w:p w14:paraId="1AAAA3C2"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F58F8E9"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3351B54C"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padding-top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56.25</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60A4F65B"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relative</w:t>
      </w:r>
      <w:r w:rsidRPr="00541573">
        <w:rPr>
          <w:rFonts w:ascii="Consolas" w:eastAsia="Times New Roman" w:hAnsi="Consolas" w:cs="Times New Roman"/>
          <w:color w:val="A7DBF7"/>
          <w:sz w:val="21"/>
          <w:szCs w:val="21"/>
          <w:lang w:val="en-US" w:eastAsia="es-CO"/>
        </w:rPr>
        <w:t>;</w:t>
      </w:r>
    </w:p>
    <w:p w14:paraId="338BE16B" w14:textId="77777777" w:rsidR="00C67B61" w:rsidRPr="002B0BDF"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w:t>
      </w:r>
    </w:p>
    <w:p w14:paraId="18538FFA" w14:textId="77777777" w:rsidR="00C67B61" w:rsidRDefault="00C67B61" w:rsidP="00C67B61">
      <w:pPr>
        <w:shd w:val="clear" w:color="auto" w:fill="282822"/>
        <w:spacing w:after="0" w:line="285" w:lineRule="atLeast"/>
        <w:rPr>
          <w:rFonts w:ascii="Consolas" w:eastAsia="Times New Roman" w:hAnsi="Consolas" w:cs="Times New Roman"/>
          <w:color w:val="F7ECB5"/>
          <w:sz w:val="21"/>
          <w:szCs w:val="21"/>
          <w:lang w:val="en-US" w:eastAsia="es-CO"/>
        </w:rPr>
      </w:pPr>
    </w:p>
    <w:p w14:paraId="58C735F2"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proofErr w:type="gramStart"/>
      <w:r w:rsidRPr="00541573">
        <w:rPr>
          <w:rFonts w:ascii="Consolas" w:eastAsia="Times New Roman" w:hAnsi="Consolas" w:cs="Times New Roman"/>
          <w:color w:val="F7ECB5"/>
          <w:sz w:val="21"/>
          <w:szCs w:val="21"/>
          <w:lang w:val="en-US" w:eastAsia="es-CO"/>
        </w:rPr>
        <w:t>.</w:t>
      </w:r>
      <w:proofErr w:type="spellStart"/>
      <w:r w:rsidRPr="00541573">
        <w:rPr>
          <w:rFonts w:ascii="Consolas" w:eastAsia="Times New Roman" w:hAnsi="Consolas" w:cs="Times New Roman"/>
          <w:color w:val="F7ECB5"/>
          <w:sz w:val="21"/>
          <w:szCs w:val="21"/>
          <w:lang w:val="en-US" w:eastAsia="es-CO"/>
        </w:rPr>
        <w:t>youtube</w:t>
      </w:r>
      <w:proofErr w:type="spellEnd"/>
      <w:proofErr w:type="gramEnd"/>
      <w:r w:rsidRPr="00541573">
        <w:rPr>
          <w:rFonts w:ascii="Consolas" w:eastAsia="Times New Roman" w:hAnsi="Consolas" w:cs="Times New Roman"/>
          <w:color w:val="F7ECB5"/>
          <w:sz w:val="21"/>
          <w:szCs w:val="21"/>
          <w:lang w:val="en-US" w:eastAsia="es-CO"/>
        </w:rPr>
        <w:t>-video</w:t>
      </w:r>
      <w:r w:rsidRPr="00541573">
        <w:rPr>
          <w:rFonts w:ascii="Consolas" w:eastAsia="Times New Roman" w:hAnsi="Consolas" w:cs="Times New Roman"/>
          <w:color w:val="A7DBF7"/>
          <w:sz w:val="21"/>
          <w:szCs w:val="21"/>
          <w:lang w:val="en-US" w:eastAsia="es-CO"/>
        </w:rPr>
        <w:t> {</w:t>
      </w:r>
    </w:p>
    <w:p w14:paraId="6D6D73BB"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1AFDBF9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auto</w:t>
      </w:r>
      <w:r w:rsidRPr="00541573">
        <w:rPr>
          <w:rFonts w:ascii="Consolas" w:eastAsia="Times New Roman" w:hAnsi="Consolas" w:cs="Times New Roman"/>
          <w:color w:val="A7DBF7"/>
          <w:sz w:val="21"/>
          <w:szCs w:val="21"/>
          <w:lang w:val="en-US" w:eastAsia="es-CO"/>
        </w:rPr>
        <w:t>;</w:t>
      </w:r>
    </w:p>
    <w:p w14:paraId="13AB40F3"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position</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EC9CD2"/>
          <w:sz w:val="21"/>
          <w:szCs w:val="21"/>
          <w:lang w:val="en-US" w:eastAsia="es-CO"/>
        </w:rPr>
        <w:t>absolute</w:t>
      </w:r>
      <w:r w:rsidRPr="00541573">
        <w:rPr>
          <w:rFonts w:ascii="Consolas" w:eastAsia="Times New Roman" w:hAnsi="Consolas" w:cs="Times New Roman"/>
          <w:color w:val="A7DBF7"/>
          <w:sz w:val="21"/>
          <w:szCs w:val="21"/>
          <w:lang w:val="en-US" w:eastAsia="es-CO"/>
        </w:rPr>
        <w:t>;</w:t>
      </w:r>
    </w:p>
    <w:p w14:paraId="2BE755E3"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top</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64D6B45D"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bottom</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1BD237E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lastRenderedPageBreak/>
        <w:t>  </w:t>
      </w:r>
      <w:r w:rsidRPr="00541573">
        <w:rPr>
          <w:rFonts w:ascii="Consolas" w:eastAsia="Times New Roman" w:hAnsi="Consolas" w:cs="Times New Roman"/>
          <w:color w:val="7FDBCA"/>
          <w:sz w:val="21"/>
          <w:szCs w:val="21"/>
          <w:lang w:val="en-US" w:eastAsia="es-CO"/>
        </w:rPr>
        <w:t>right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6AB6F314"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left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0</w:t>
      </w:r>
      <w:r w:rsidRPr="00541573">
        <w:rPr>
          <w:rFonts w:ascii="Consolas" w:eastAsia="Times New Roman" w:hAnsi="Consolas" w:cs="Times New Roman"/>
          <w:color w:val="A7DBF7"/>
          <w:sz w:val="21"/>
          <w:szCs w:val="21"/>
          <w:lang w:val="en-US" w:eastAsia="es-CO"/>
        </w:rPr>
        <w:t>;</w:t>
      </w:r>
    </w:p>
    <w:p w14:paraId="07982A86"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width</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73A40B80" w14:textId="77777777" w:rsidR="00C67B61" w:rsidRPr="00541573"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7FDBCA"/>
          <w:sz w:val="21"/>
          <w:szCs w:val="21"/>
          <w:lang w:val="en-US" w:eastAsia="es-CO"/>
        </w:rPr>
        <w:t>height</w:t>
      </w:r>
      <w:r w:rsidRPr="00541573">
        <w:rPr>
          <w:rFonts w:ascii="Consolas" w:eastAsia="Times New Roman" w:hAnsi="Consolas" w:cs="Times New Roman"/>
          <w:color w:val="A7DBF7"/>
          <w:sz w:val="21"/>
          <w:szCs w:val="21"/>
          <w:lang w:val="en-US" w:eastAsia="es-CO"/>
        </w:rPr>
        <w:t>: </w:t>
      </w:r>
      <w:r w:rsidRPr="00541573">
        <w:rPr>
          <w:rFonts w:ascii="Consolas" w:eastAsia="Times New Roman" w:hAnsi="Consolas" w:cs="Times New Roman"/>
          <w:color w:val="8DEC95"/>
          <w:sz w:val="21"/>
          <w:szCs w:val="21"/>
          <w:lang w:val="en-US" w:eastAsia="es-CO"/>
        </w:rPr>
        <w:t>100</w:t>
      </w:r>
      <w:r w:rsidRPr="00541573">
        <w:rPr>
          <w:rFonts w:ascii="Consolas" w:eastAsia="Times New Roman" w:hAnsi="Consolas" w:cs="Times New Roman"/>
          <w:color w:val="00BFF9"/>
          <w:sz w:val="21"/>
          <w:szCs w:val="21"/>
          <w:lang w:val="en-US" w:eastAsia="es-CO"/>
        </w:rPr>
        <w:t>%</w:t>
      </w:r>
      <w:r w:rsidRPr="00541573">
        <w:rPr>
          <w:rFonts w:ascii="Consolas" w:eastAsia="Times New Roman" w:hAnsi="Consolas" w:cs="Times New Roman"/>
          <w:color w:val="A7DBF7"/>
          <w:sz w:val="21"/>
          <w:szCs w:val="21"/>
          <w:lang w:val="en-US" w:eastAsia="es-CO"/>
        </w:rPr>
        <w:t>;</w:t>
      </w:r>
    </w:p>
    <w:p w14:paraId="775A2FDF" w14:textId="77777777" w:rsidR="00C67B61" w:rsidRPr="00280670"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r w:rsidRPr="00280670">
        <w:rPr>
          <w:rFonts w:ascii="Consolas" w:eastAsia="Times New Roman" w:hAnsi="Consolas" w:cs="Times New Roman"/>
          <w:color w:val="A7DBF7"/>
          <w:sz w:val="21"/>
          <w:szCs w:val="21"/>
          <w:lang w:val="en-US" w:eastAsia="es-CO"/>
        </w:rPr>
        <w:t>}</w:t>
      </w:r>
    </w:p>
    <w:p w14:paraId="59EB8050" w14:textId="77777777" w:rsidR="00C67B61" w:rsidRPr="00280670" w:rsidRDefault="00C67B61" w:rsidP="00C67B61">
      <w:pPr>
        <w:shd w:val="clear" w:color="auto" w:fill="282822"/>
        <w:spacing w:after="0" w:line="285" w:lineRule="atLeast"/>
        <w:rPr>
          <w:rFonts w:ascii="Consolas" w:eastAsia="Times New Roman" w:hAnsi="Consolas" w:cs="Times New Roman"/>
          <w:color w:val="A7DBF7"/>
          <w:sz w:val="21"/>
          <w:szCs w:val="21"/>
          <w:lang w:val="en-US" w:eastAsia="es-CO"/>
        </w:rPr>
      </w:pPr>
    </w:p>
    <w:p w14:paraId="3AA6521B" w14:textId="77777777" w:rsidR="00C67B61" w:rsidRPr="00280670" w:rsidRDefault="00C67B61" w:rsidP="00C67B61">
      <w:pPr>
        <w:pStyle w:val="NormalWeb"/>
        <w:rPr>
          <w:lang w:val="en-US"/>
        </w:rPr>
      </w:pPr>
    </w:p>
    <w:p w14:paraId="19A8B5DF" w14:textId="77777777" w:rsidR="00C67B61" w:rsidRPr="00280670" w:rsidRDefault="00C67B61" w:rsidP="00C67B61">
      <w:pPr>
        <w:pStyle w:val="NormalWeb"/>
        <w:rPr>
          <w:lang w:val="en-US"/>
        </w:rPr>
      </w:pPr>
    </w:p>
    <w:p w14:paraId="7855DA3D" w14:textId="77777777" w:rsidR="00C67B61" w:rsidRPr="00280670" w:rsidRDefault="00C67B61" w:rsidP="00C67B61">
      <w:pPr>
        <w:pStyle w:val="NormalWeb"/>
        <w:rPr>
          <w:lang w:val="en-US"/>
        </w:rPr>
      </w:pPr>
    </w:p>
    <w:p w14:paraId="10A25923" w14:textId="77777777" w:rsidR="00C67B61" w:rsidRPr="00280670" w:rsidRDefault="00C67B61" w:rsidP="00C67B61">
      <w:pPr>
        <w:pStyle w:val="NormalWeb"/>
        <w:rPr>
          <w:lang w:val="en-US"/>
        </w:rPr>
      </w:pPr>
    </w:p>
    <w:p w14:paraId="3F425AAC" w14:textId="77777777" w:rsidR="00C67B61" w:rsidRPr="00280670" w:rsidRDefault="00C67B61" w:rsidP="00C67B61">
      <w:pPr>
        <w:pStyle w:val="NormalWeb"/>
        <w:rPr>
          <w:lang w:val="en-US"/>
        </w:rPr>
      </w:pPr>
    </w:p>
    <w:p w14:paraId="6F9D52D8" w14:textId="77777777" w:rsidR="00C67B61" w:rsidRPr="00280670" w:rsidRDefault="00C67B61" w:rsidP="00C67B61">
      <w:pPr>
        <w:pStyle w:val="NormalWeb"/>
        <w:rPr>
          <w:lang w:val="en-US"/>
        </w:rPr>
      </w:pPr>
    </w:p>
    <w:p w14:paraId="01802AEC" w14:textId="77777777" w:rsidR="00C67B61" w:rsidRPr="00280670" w:rsidRDefault="00C67B61" w:rsidP="00C67B61">
      <w:pPr>
        <w:pStyle w:val="NormalWeb"/>
        <w:rPr>
          <w:lang w:val="en-US"/>
        </w:rPr>
      </w:pPr>
    </w:p>
    <w:p w14:paraId="2CFB5C5A" w14:textId="6B1E9970" w:rsidR="00C67B61" w:rsidRPr="00280670" w:rsidRDefault="00C67B61" w:rsidP="00C67B61">
      <w:pPr>
        <w:pStyle w:val="NormalWeb"/>
        <w:jc w:val="center"/>
        <w:rPr>
          <w:b/>
          <w:bCs/>
          <w:sz w:val="40"/>
          <w:szCs w:val="40"/>
          <w:lang w:val="en-US"/>
        </w:rPr>
      </w:pPr>
      <w:r w:rsidRPr="00280670">
        <w:rPr>
          <w:b/>
          <w:bCs/>
          <w:sz w:val="40"/>
          <w:szCs w:val="40"/>
          <w:lang w:val="en-US"/>
        </w:rPr>
        <w:t xml:space="preserve">Pagina para </w:t>
      </w:r>
      <w:proofErr w:type="spellStart"/>
      <w:r w:rsidRPr="00280670">
        <w:rPr>
          <w:b/>
          <w:bCs/>
          <w:sz w:val="40"/>
          <w:szCs w:val="40"/>
          <w:lang w:val="en-US"/>
        </w:rPr>
        <w:t>practicar</w:t>
      </w:r>
      <w:proofErr w:type="spellEnd"/>
      <w:r w:rsidRPr="00280670">
        <w:rPr>
          <w:b/>
          <w:bCs/>
          <w:sz w:val="40"/>
          <w:szCs w:val="40"/>
          <w:lang w:val="en-US"/>
        </w:rPr>
        <w:t xml:space="preserve"> </w:t>
      </w:r>
      <w:proofErr w:type="spellStart"/>
      <w:r w:rsidR="00280670" w:rsidRPr="00280670">
        <w:rPr>
          <w:b/>
          <w:bCs/>
          <w:sz w:val="40"/>
          <w:szCs w:val="40"/>
          <w:lang w:val="en-US"/>
        </w:rPr>
        <w:t>código</w:t>
      </w:r>
      <w:proofErr w:type="spellEnd"/>
      <w:r w:rsidRPr="00280670">
        <w:rPr>
          <w:b/>
          <w:bCs/>
          <w:sz w:val="40"/>
          <w:szCs w:val="40"/>
          <w:lang w:val="en-US"/>
        </w:rPr>
        <w:t>.</w:t>
      </w:r>
    </w:p>
    <w:p w14:paraId="4212C083" w14:textId="77777777" w:rsidR="00C67B61" w:rsidRPr="00280670" w:rsidRDefault="00C67B61" w:rsidP="00C67B61">
      <w:pPr>
        <w:pStyle w:val="NormalWeb"/>
        <w:jc w:val="center"/>
        <w:rPr>
          <w:i/>
          <w:iCs/>
          <w:sz w:val="40"/>
          <w:szCs w:val="40"/>
          <w:lang w:val="en-US"/>
        </w:rPr>
      </w:pPr>
      <w:r w:rsidRPr="00280670">
        <w:rPr>
          <w:i/>
          <w:iCs/>
          <w:sz w:val="40"/>
          <w:szCs w:val="40"/>
          <w:highlight w:val="yellow"/>
          <w:lang w:val="en-US"/>
        </w:rPr>
        <w:t>https://www.codewars.com/</w:t>
      </w:r>
    </w:p>
    <w:p w14:paraId="6470426F" w14:textId="77777777" w:rsidR="00C67B61" w:rsidRPr="00280670" w:rsidRDefault="00C67B61" w:rsidP="00C67B61">
      <w:pPr>
        <w:pStyle w:val="NormalWeb"/>
        <w:rPr>
          <w:lang w:val="en-US"/>
        </w:rPr>
      </w:pPr>
    </w:p>
    <w:p w14:paraId="41B18094" w14:textId="77777777" w:rsidR="00C67B61" w:rsidRPr="00280670" w:rsidRDefault="00C67B61" w:rsidP="00C67B61">
      <w:pPr>
        <w:pStyle w:val="NormalWeb"/>
        <w:rPr>
          <w:lang w:val="en-US"/>
        </w:rPr>
      </w:pPr>
    </w:p>
    <w:p w14:paraId="519E88F4" w14:textId="77777777" w:rsidR="00C67B61" w:rsidRPr="00280670" w:rsidRDefault="00C67B61" w:rsidP="00C67B61">
      <w:pPr>
        <w:pStyle w:val="NormalWeb"/>
        <w:rPr>
          <w:lang w:val="en-US"/>
        </w:rPr>
      </w:pPr>
    </w:p>
    <w:p w14:paraId="49F8D4A7" w14:textId="77777777" w:rsidR="00C67B61" w:rsidRPr="00280670" w:rsidRDefault="00C67B61" w:rsidP="00C67B61">
      <w:pPr>
        <w:pStyle w:val="NormalWeb"/>
        <w:rPr>
          <w:lang w:val="en-US"/>
        </w:rPr>
      </w:pPr>
    </w:p>
    <w:p w14:paraId="6A02E69A" w14:textId="77777777" w:rsidR="00C67B61" w:rsidRPr="00280670" w:rsidRDefault="00C67B61" w:rsidP="00C67B61">
      <w:pPr>
        <w:pStyle w:val="NormalWeb"/>
        <w:rPr>
          <w:lang w:val="en-US"/>
        </w:rPr>
      </w:pPr>
    </w:p>
    <w:p w14:paraId="0C559D48" w14:textId="77777777" w:rsidR="00C67B61" w:rsidRPr="00280670" w:rsidRDefault="00C67B61" w:rsidP="00C67B61">
      <w:pPr>
        <w:pStyle w:val="NormalWeb"/>
        <w:rPr>
          <w:lang w:val="en-US"/>
        </w:rPr>
      </w:pPr>
    </w:p>
    <w:p w14:paraId="4B7F85E2" w14:textId="77777777" w:rsidR="00C67B61" w:rsidRPr="00280670" w:rsidRDefault="00C67B61" w:rsidP="00C67B61">
      <w:pPr>
        <w:pStyle w:val="NormalWeb"/>
        <w:rPr>
          <w:lang w:val="en-US"/>
        </w:rPr>
      </w:pPr>
    </w:p>
    <w:p w14:paraId="764007D0" w14:textId="77777777" w:rsidR="00C67B61" w:rsidRPr="00280670" w:rsidRDefault="00C67B61" w:rsidP="00C67B61">
      <w:pPr>
        <w:pStyle w:val="NormalWeb"/>
        <w:rPr>
          <w:lang w:val="en-US"/>
        </w:rPr>
      </w:pPr>
    </w:p>
    <w:p w14:paraId="1178B92A" w14:textId="77777777" w:rsidR="00C67B61" w:rsidRPr="00280670" w:rsidRDefault="00C67B61" w:rsidP="00C67B61">
      <w:pPr>
        <w:pStyle w:val="NormalWeb"/>
        <w:rPr>
          <w:lang w:val="en-US"/>
        </w:rPr>
      </w:pPr>
    </w:p>
    <w:p w14:paraId="5F644ACF" w14:textId="77777777" w:rsidR="00C67B61" w:rsidRPr="00280670" w:rsidRDefault="00C67B61" w:rsidP="00C67B61">
      <w:pPr>
        <w:pStyle w:val="NormalWeb"/>
        <w:rPr>
          <w:lang w:val="en-US"/>
        </w:rPr>
      </w:pPr>
    </w:p>
    <w:p w14:paraId="2596DD23" w14:textId="77777777" w:rsidR="00C67B61" w:rsidRPr="00280670" w:rsidRDefault="00C67B61" w:rsidP="00C67B61">
      <w:pPr>
        <w:pStyle w:val="NormalWeb"/>
        <w:rPr>
          <w:lang w:val="en-US"/>
        </w:rPr>
      </w:pPr>
    </w:p>
    <w:p w14:paraId="27AE5DCF" w14:textId="77777777" w:rsidR="00C67B61" w:rsidRDefault="00C67B61" w:rsidP="00C67B61">
      <w:pPr>
        <w:pStyle w:val="Ttulo1"/>
      </w:pPr>
      <w:r>
        <w:t>Fuentes de iconos</w:t>
      </w:r>
    </w:p>
    <w:p w14:paraId="67519CB9" w14:textId="77777777" w:rsidR="00C67B61" w:rsidRDefault="00C67B61" w:rsidP="00C67B61">
      <w:pPr>
        <w:pStyle w:val="NormalWeb"/>
      </w:pPr>
      <w:r>
        <w:t>Todo menú necesita de la presencia de iconos, por este motivo, en esta clase aprenderás sobre las fuentes de iconos y las aplicarás en la realización del menú de tu proyecto.</w:t>
      </w:r>
    </w:p>
    <w:p w14:paraId="40F64CD5" w14:textId="77777777" w:rsidR="00C67B61" w:rsidRDefault="00C67B61" w:rsidP="00C67B61">
      <w:pPr>
        <w:pStyle w:val="NormalWeb"/>
      </w:pPr>
      <w:r>
        <w:t xml:space="preserve">En este abordaje a las fuentes de iconos, conocerás la plataforma </w:t>
      </w:r>
      <w:hyperlink r:id="rId158" w:tgtFrame="_blank" w:history="1">
        <w:r>
          <w:rPr>
            <w:rStyle w:val="Hipervnculo"/>
          </w:rPr>
          <w:t>icomoon.io</w:t>
        </w:r>
      </w:hyperlink>
      <w:r>
        <w:t>, en ella podrás importar o añadir familias de iconos, desde tu computador o desde el sistema.</w:t>
      </w:r>
    </w:p>
    <w:p w14:paraId="43EE693C" w14:textId="0E4AB8CB" w:rsidR="00C67B61" w:rsidRDefault="00EC3077" w:rsidP="00C67B61">
      <w:pPr>
        <w:pStyle w:val="NormalWeb"/>
        <w:jc w:val="center"/>
        <w:rPr>
          <w:rStyle w:val="Hipervnculo"/>
          <w:i/>
          <w:iCs/>
          <w:sz w:val="44"/>
          <w:szCs w:val="44"/>
        </w:rPr>
      </w:pPr>
      <w:hyperlink r:id="rId159" w:history="1">
        <w:r w:rsidR="00C67B61" w:rsidRPr="00F42D94">
          <w:rPr>
            <w:rStyle w:val="Hipervnculo"/>
            <w:i/>
            <w:iCs/>
            <w:sz w:val="44"/>
            <w:szCs w:val="44"/>
            <w:highlight w:val="yellow"/>
          </w:rPr>
          <w:t>https://icomoon.io/</w:t>
        </w:r>
      </w:hyperlink>
    </w:p>
    <w:p w14:paraId="639FF4F9" w14:textId="672BD629" w:rsidR="000B7ADC" w:rsidRPr="000B7ADC" w:rsidRDefault="000B7ADC" w:rsidP="00C67B61">
      <w:pPr>
        <w:pStyle w:val="NormalWeb"/>
        <w:jc w:val="center"/>
        <w:rPr>
          <w:i/>
          <w:iCs/>
          <w:sz w:val="44"/>
          <w:szCs w:val="44"/>
          <w:u w:val="single"/>
        </w:rPr>
      </w:pPr>
      <w:r w:rsidRPr="000B7ADC">
        <w:rPr>
          <w:i/>
          <w:iCs/>
          <w:sz w:val="44"/>
          <w:szCs w:val="44"/>
          <w:highlight w:val="yellow"/>
          <w:u w:val="single"/>
        </w:rPr>
        <w:t>https://www.flaticon.es/</w:t>
      </w:r>
    </w:p>
    <w:p w14:paraId="2C48052E" w14:textId="77777777" w:rsidR="00C67B61" w:rsidRDefault="00C67B61" w:rsidP="00C67B61">
      <w:pPr>
        <w:pStyle w:val="NormalWeb"/>
        <w:jc w:val="center"/>
        <w:rPr>
          <w:i/>
          <w:iCs/>
          <w:sz w:val="44"/>
          <w:szCs w:val="44"/>
        </w:rPr>
      </w:pPr>
      <w:r>
        <w:rPr>
          <w:noProof/>
        </w:rPr>
        <w:drawing>
          <wp:inline distT="0" distB="0" distL="0" distR="0" wp14:anchorId="138126A9" wp14:editId="5CB4DE03">
            <wp:extent cx="3038475" cy="2124075"/>
            <wp:effectExtent l="76200" t="76200" r="142875" b="1428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38475"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FB7C24" w14:textId="77777777" w:rsidR="00C67B61" w:rsidRDefault="00C67B61" w:rsidP="00C67B61">
      <w:pPr>
        <w:pStyle w:val="NormalWeb"/>
        <w:jc w:val="center"/>
        <w:rPr>
          <w:i/>
          <w:iCs/>
          <w:sz w:val="44"/>
          <w:szCs w:val="44"/>
        </w:rPr>
      </w:pPr>
      <w:r>
        <w:rPr>
          <w:noProof/>
        </w:rPr>
        <w:lastRenderedPageBreak/>
        <w:drawing>
          <wp:inline distT="0" distB="0" distL="0" distR="0" wp14:anchorId="21B5F0E8" wp14:editId="5BE7C9A0">
            <wp:extent cx="5612130" cy="2931795"/>
            <wp:effectExtent l="76200" t="76200" r="140970" b="135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293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D66765" w14:textId="77777777" w:rsidR="00C67B61" w:rsidRDefault="00C67B61" w:rsidP="00C67B61">
      <w:pPr>
        <w:pStyle w:val="NormalWeb"/>
      </w:pPr>
      <w:r>
        <w:t xml:space="preserve">Al descargar los archivos encontraremos un archivo </w:t>
      </w:r>
      <w:r w:rsidRPr="00407D8D">
        <w:rPr>
          <w:i/>
          <w:iCs/>
          <w:u w:val="single"/>
        </w:rPr>
        <w:t>style.css</w:t>
      </w:r>
      <w:r>
        <w:t xml:space="preserve"> de código con la etiqueta @</w:t>
      </w:r>
      <w:proofErr w:type="spellStart"/>
      <w:r>
        <w:t>font</w:t>
      </w:r>
      <w:proofErr w:type="spellEnd"/>
      <w:r>
        <w:t xml:space="preserve">- </w:t>
      </w:r>
      <w:proofErr w:type="spellStart"/>
      <w:r>
        <w:t>face</w:t>
      </w:r>
      <w:proofErr w:type="spellEnd"/>
      <w:r>
        <w:t xml:space="preserve">, que acogerá a otros atributos como </w:t>
      </w:r>
      <w:proofErr w:type="spellStart"/>
      <w:r>
        <w:t>font</w:t>
      </w:r>
      <w:proofErr w:type="spellEnd"/>
      <w:r>
        <w:t xml:space="preserve">- </w:t>
      </w:r>
      <w:proofErr w:type="spellStart"/>
      <w:r>
        <w:t>family</w:t>
      </w:r>
      <w:proofErr w:type="spellEnd"/>
      <w:r>
        <w:t xml:space="preserve">, </w:t>
      </w:r>
      <w:proofErr w:type="spellStart"/>
      <w:r>
        <w:t>font</w:t>
      </w:r>
      <w:proofErr w:type="spellEnd"/>
      <w:r>
        <w:t xml:space="preserve">- </w:t>
      </w:r>
      <w:proofErr w:type="spellStart"/>
      <w:r>
        <w:t>style</w:t>
      </w:r>
      <w:proofErr w:type="spellEnd"/>
      <w:r>
        <w:t xml:space="preserve"> y </w:t>
      </w:r>
      <w:proofErr w:type="spellStart"/>
      <w:r>
        <w:t>font</w:t>
      </w:r>
      <w:proofErr w:type="spellEnd"/>
      <w:r>
        <w:t xml:space="preserve">- </w:t>
      </w:r>
      <w:proofErr w:type="spellStart"/>
      <w:r>
        <w:t>weigth</w:t>
      </w:r>
      <w:proofErr w:type="spellEnd"/>
      <w:r>
        <w:t xml:space="preserve">, </w:t>
      </w:r>
      <w:proofErr w:type="spellStart"/>
      <w:r>
        <w:t>font</w:t>
      </w:r>
      <w:proofErr w:type="spellEnd"/>
      <w:r>
        <w:t xml:space="preserve">- </w:t>
      </w:r>
      <w:proofErr w:type="spellStart"/>
      <w:r>
        <w:t>variant</w:t>
      </w:r>
      <w:proofErr w:type="spellEnd"/>
      <w:r>
        <w:t xml:space="preserve">, que serán necesarios en nuestro proyecto. </w:t>
      </w:r>
    </w:p>
    <w:p w14:paraId="474939E6" w14:textId="77777777" w:rsidR="00C67B61" w:rsidRDefault="00C67B61" w:rsidP="00C67B61">
      <w:pPr>
        <w:pStyle w:val="NormalWeb"/>
        <w:numPr>
          <w:ilvl w:val="0"/>
          <w:numId w:val="14"/>
        </w:numPr>
      </w:pPr>
      <w:r>
        <w:t>Esto deberemos pasarlo a nuestros estilos.</w:t>
      </w:r>
    </w:p>
    <w:p w14:paraId="5F3F0CD6"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00BFF9"/>
          <w:sz w:val="16"/>
          <w:szCs w:val="16"/>
          <w:lang w:eastAsia="es-CO"/>
        </w:rPr>
        <w:t>@</w:t>
      </w:r>
      <w:proofErr w:type="spellStart"/>
      <w:r w:rsidRPr="00407D8D">
        <w:rPr>
          <w:rFonts w:ascii="Consolas" w:eastAsia="Times New Roman" w:hAnsi="Consolas" w:cs="Times New Roman"/>
          <w:color w:val="00BFF9"/>
          <w:sz w:val="16"/>
          <w:szCs w:val="16"/>
          <w:lang w:eastAsia="es-CO"/>
        </w:rPr>
        <w:t>font-face</w:t>
      </w:r>
      <w:proofErr w:type="spellEnd"/>
      <w:r w:rsidRPr="00407D8D">
        <w:rPr>
          <w:rFonts w:ascii="Consolas" w:eastAsia="Times New Roman" w:hAnsi="Consolas" w:cs="Times New Roman"/>
          <w:color w:val="A7DBF7"/>
          <w:sz w:val="16"/>
          <w:szCs w:val="16"/>
          <w:lang w:eastAsia="es-CO"/>
        </w:rPr>
        <w:t> {</w:t>
      </w:r>
    </w:p>
    <w:p w14:paraId="10DC573F"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proofErr w:type="spellStart"/>
      <w:r w:rsidRPr="00407D8D">
        <w:rPr>
          <w:rFonts w:ascii="Consolas" w:eastAsia="Times New Roman" w:hAnsi="Consolas" w:cs="Times New Roman"/>
          <w:color w:val="7FDBCA"/>
          <w:sz w:val="16"/>
          <w:szCs w:val="16"/>
          <w:lang w:eastAsia="es-CO"/>
        </w:rPr>
        <w:t>font-family</w:t>
      </w:r>
      <w:proofErr w:type="spellEnd"/>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6BFF81"/>
          <w:sz w:val="16"/>
          <w:szCs w:val="16"/>
          <w:lang w:eastAsia="es-CO"/>
        </w:rPr>
        <w:t>'</w:t>
      </w:r>
      <w:proofErr w:type="spellStart"/>
      <w:r w:rsidRPr="00407D8D">
        <w:rPr>
          <w:rFonts w:ascii="Consolas" w:eastAsia="Times New Roman" w:hAnsi="Consolas" w:cs="Times New Roman"/>
          <w:color w:val="BCF0C0"/>
          <w:sz w:val="16"/>
          <w:szCs w:val="16"/>
          <w:lang w:eastAsia="es-CO"/>
        </w:rPr>
        <w:t>icomoon</w:t>
      </w:r>
      <w:proofErr w:type="spellEnd"/>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700BB5C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  </w:t>
      </w:r>
      <w:proofErr w:type="spellStart"/>
      <w:r w:rsidRPr="00407D8D">
        <w:rPr>
          <w:rFonts w:ascii="Consolas" w:eastAsia="Times New Roman" w:hAnsi="Consolas" w:cs="Times New Roman"/>
          <w:color w:val="7FDBCA"/>
          <w:sz w:val="16"/>
          <w:szCs w:val="16"/>
          <w:lang w:eastAsia="es-CO"/>
        </w:rPr>
        <w:t>src</w:t>
      </w:r>
      <w:proofErr w:type="spellEnd"/>
      <w:r w:rsidRPr="00407D8D">
        <w:rPr>
          <w:rFonts w:ascii="Consolas" w:eastAsia="Times New Roman" w:hAnsi="Consolas" w:cs="Times New Roman"/>
          <w:color w:val="A7DBF7"/>
          <w:sz w:val="16"/>
          <w:szCs w:val="16"/>
          <w:lang w:eastAsia="es-CO"/>
        </w:rPr>
        <w:t>:  </w:t>
      </w:r>
      <w:proofErr w:type="gramStart"/>
      <w:r w:rsidRPr="00407D8D">
        <w:rPr>
          <w:rFonts w:ascii="Consolas" w:eastAsia="Times New Roman" w:hAnsi="Consolas" w:cs="Times New Roman"/>
          <w:color w:val="F7ECB5"/>
          <w:sz w:val="16"/>
          <w:szCs w:val="16"/>
          <w:lang w:eastAsia="es-CO"/>
        </w:rPr>
        <w:t>url</w:t>
      </w:r>
      <w:r w:rsidRPr="00407D8D">
        <w:rPr>
          <w:rFonts w:ascii="Consolas" w:eastAsia="Times New Roman" w:hAnsi="Consolas" w:cs="Times New Roman"/>
          <w:color w:val="A7DBF7"/>
          <w:sz w:val="16"/>
          <w:szCs w:val="16"/>
          <w:lang w:eastAsia="es-CO"/>
        </w:rPr>
        <w:t>(</w:t>
      </w:r>
      <w:r w:rsidRPr="00407D8D">
        <w:rPr>
          <w:rFonts w:ascii="Consolas" w:eastAsia="Times New Roman" w:hAnsi="Consolas" w:cs="Times New Roman"/>
          <w:color w:val="6BFF81"/>
          <w:sz w:val="16"/>
          <w:szCs w:val="16"/>
          <w:lang w:eastAsia="es-CO"/>
        </w:rPr>
        <w:t>'</w:t>
      </w:r>
      <w:proofErr w:type="spellStart"/>
      <w:r w:rsidRPr="00407D8D">
        <w:rPr>
          <w:rFonts w:ascii="Consolas" w:eastAsia="Times New Roman" w:hAnsi="Consolas" w:cs="Times New Roman"/>
          <w:color w:val="BCF0C0"/>
          <w:sz w:val="16"/>
          <w:szCs w:val="16"/>
          <w:lang w:eastAsia="es-CO"/>
        </w:rPr>
        <w:t>fonts</w:t>
      </w:r>
      <w:proofErr w:type="spellEnd"/>
      <w:r w:rsidRPr="00407D8D">
        <w:rPr>
          <w:rFonts w:ascii="Consolas" w:eastAsia="Times New Roman" w:hAnsi="Consolas" w:cs="Times New Roman"/>
          <w:color w:val="BCF0C0"/>
          <w:sz w:val="16"/>
          <w:szCs w:val="16"/>
          <w:lang w:eastAsia="es-CO"/>
        </w:rPr>
        <w:t>/icomoon.eot?</w:t>
      </w:r>
      <w:proofErr w:type="gramEnd"/>
      <w:r w:rsidRPr="00407D8D">
        <w:rPr>
          <w:rFonts w:ascii="Consolas" w:eastAsia="Times New Roman" w:hAnsi="Consolas" w:cs="Times New Roman"/>
          <w:color w:val="BCF0C0"/>
          <w:sz w:val="16"/>
          <w:szCs w:val="16"/>
          <w:lang w:eastAsia="es-CO"/>
        </w:rPr>
        <w:t>pni8ak</w:t>
      </w:r>
      <w:r w:rsidRPr="00407D8D">
        <w:rPr>
          <w:rFonts w:ascii="Consolas" w:eastAsia="Times New Roman" w:hAnsi="Consolas" w:cs="Times New Roman"/>
          <w:color w:val="6BFF81"/>
          <w:sz w:val="16"/>
          <w:szCs w:val="16"/>
          <w:lang w:eastAsia="es-CO"/>
        </w:rPr>
        <w:t>'</w:t>
      </w:r>
      <w:r w:rsidRPr="00407D8D">
        <w:rPr>
          <w:rFonts w:ascii="Consolas" w:eastAsia="Times New Roman" w:hAnsi="Consolas" w:cs="Times New Roman"/>
          <w:color w:val="A7DBF7"/>
          <w:sz w:val="16"/>
          <w:szCs w:val="16"/>
          <w:lang w:eastAsia="es-CO"/>
        </w:rPr>
        <w:t>);</w:t>
      </w:r>
    </w:p>
    <w:p w14:paraId="0C49350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7FDBCA"/>
          <w:sz w:val="16"/>
          <w:szCs w:val="16"/>
          <w:lang w:val="en-US" w:eastAsia="es-CO"/>
        </w:rPr>
        <w:t>src</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gramStart"/>
      <w:r w:rsidRPr="00407D8D">
        <w:rPr>
          <w:rFonts w:ascii="Consolas" w:eastAsia="Times New Roman" w:hAnsi="Consolas" w:cs="Times New Roman"/>
          <w:color w:val="BCF0C0"/>
          <w:sz w:val="16"/>
          <w:szCs w:val="16"/>
          <w:lang w:val="en-US" w:eastAsia="es-CO"/>
        </w:rPr>
        <w:t>fonts/icomoon.eot?pni</w:t>
      </w:r>
      <w:proofErr w:type="gramEnd"/>
      <w:r w:rsidRPr="00407D8D">
        <w:rPr>
          <w:rFonts w:ascii="Consolas" w:eastAsia="Times New Roman" w:hAnsi="Consolas" w:cs="Times New Roman"/>
          <w:color w:val="BCF0C0"/>
          <w:sz w:val="16"/>
          <w:szCs w:val="16"/>
          <w:lang w:val="en-US" w:eastAsia="es-CO"/>
        </w:rPr>
        <w:t>8ak#iefix</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embedded-opentype</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6F838409"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gramStart"/>
      <w:r w:rsidRPr="00407D8D">
        <w:rPr>
          <w:rFonts w:ascii="Consolas" w:eastAsia="Times New Roman" w:hAnsi="Consolas" w:cs="Times New Roman"/>
          <w:color w:val="BCF0C0"/>
          <w:sz w:val="16"/>
          <w:szCs w:val="16"/>
          <w:lang w:val="en-US" w:eastAsia="es-CO"/>
        </w:rPr>
        <w:t>fonts/icomoon.ttf?pni</w:t>
      </w:r>
      <w:proofErr w:type="gramEnd"/>
      <w:r w:rsidRPr="00407D8D">
        <w:rPr>
          <w:rFonts w:ascii="Consolas" w:eastAsia="Times New Roman" w:hAnsi="Consolas" w:cs="Times New Roman"/>
          <w:color w:val="BCF0C0"/>
          <w:sz w:val="16"/>
          <w:szCs w:val="16"/>
          <w:lang w:val="en-US" w:eastAsia="es-CO"/>
        </w:rPr>
        <w:t>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spellStart"/>
      <w:r w:rsidRPr="00407D8D">
        <w:rPr>
          <w:rFonts w:ascii="Consolas" w:eastAsia="Times New Roman" w:hAnsi="Consolas" w:cs="Times New Roman"/>
          <w:color w:val="BCF0C0"/>
          <w:sz w:val="16"/>
          <w:szCs w:val="16"/>
          <w:lang w:val="en-US" w:eastAsia="es-CO"/>
        </w:rPr>
        <w:t>truetype</w:t>
      </w:r>
      <w:proofErr w:type="spellEnd"/>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236D463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gramStart"/>
      <w:r w:rsidRPr="00407D8D">
        <w:rPr>
          <w:rFonts w:ascii="Consolas" w:eastAsia="Times New Roman" w:hAnsi="Consolas" w:cs="Times New Roman"/>
          <w:color w:val="BCF0C0"/>
          <w:sz w:val="16"/>
          <w:szCs w:val="16"/>
          <w:lang w:val="en-US" w:eastAsia="es-CO"/>
        </w:rPr>
        <w:t>fonts/icomoon.woff?pni</w:t>
      </w:r>
      <w:proofErr w:type="gramEnd"/>
      <w:r w:rsidRPr="00407D8D">
        <w:rPr>
          <w:rFonts w:ascii="Consolas" w:eastAsia="Times New Roman" w:hAnsi="Consolas" w:cs="Times New Roman"/>
          <w:color w:val="BCF0C0"/>
          <w:sz w:val="16"/>
          <w:szCs w:val="16"/>
          <w:lang w:val="en-US" w:eastAsia="es-CO"/>
        </w:rPr>
        <w:t>8ak</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spellStart"/>
      <w:r w:rsidRPr="00407D8D">
        <w:rPr>
          <w:rFonts w:ascii="Consolas" w:eastAsia="Times New Roman" w:hAnsi="Consolas" w:cs="Times New Roman"/>
          <w:color w:val="BCF0C0"/>
          <w:sz w:val="16"/>
          <w:szCs w:val="16"/>
          <w:lang w:val="en-US" w:eastAsia="es-CO"/>
        </w:rPr>
        <w:t>woff</w:t>
      </w:r>
      <w:proofErr w:type="spellEnd"/>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322B195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url</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gramStart"/>
      <w:r w:rsidRPr="00407D8D">
        <w:rPr>
          <w:rFonts w:ascii="Consolas" w:eastAsia="Times New Roman" w:hAnsi="Consolas" w:cs="Times New Roman"/>
          <w:color w:val="BCF0C0"/>
          <w:sz w:val="16"/>
          <w:szCs w:val="16"/>
          <w:lang w:val="en-US" w:eastAsia="es-CO"/>
        </w:rPr>
        <w:t>fonts/icomoon.svg?pni</w:t>
      </w:r>
      <w:proofErr w:type="gramEnd"/>
      <w:r w:rsidRPr="00407D8D">
        <w:rPr>
          <w:rFonts w:ascii="Consolas" w:eastAsia="Times New Roman" w:hAnsi="Consolas" w:cs="Times New Roman"/>
          <w:color w:val="BCF0C0"/>
          <w:sz w:val="16"/>
          <w:szCs w:val="16"/>
          <w:lang w:val="en-US" w:eastAsia="es-CO"/>
        </w:rPr>
        <w:t>8ak#icomoon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format</w:t>
      </w: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6BFF81"/>
          <w:sz w:val="16"/>
          <w:szCs w:val="16"/>
          <w:lang w:val="en-US" w:eastAsia="es-CO"/>
        </w:rPr>
        <w:t>'</w:t>
      </w:r>
      <w:proofErr w:type="spellStart"/>
      <w:r w:rsidRPr="00407D8D">
        <w:rPr>
          <w:rFonts w:ascii="Consolas" w:eastAsia="Times New Roman" w:hAnsi="Consolas" w:cs="Times New Roman"/>
          <w:color w:val="BCF0C0"/>
          <w:sz w:val="16"/>
          <w:szCs w:val="16"/>
          <w:lang w:val="en-US" w:eastAsia="es-CO"/>
        </w:rPr>
        <w:t>svg</w:t>
      </w:r>
      <w:proofErr w:type="spellEnd"/>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3A77563A"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0F33B71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E034318"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font-display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block</w:t>
      </w:r>
      <w:r w:rsidRPr="00407D8D">
        <w:rPr>
          <w:rFonts w:ascii="Consolas" w:eastAsia="Times New Roman" w:hAnsi="Consolas" w:cs="Times New Roman"/>
          <w:color w:val="A7DBF7"/>
          <w:sz w:val="16"/>
          <w:szCs w:val="16"/>
          <w:lang w:val="en-US" w:eastAsia="es-CO"/>
        </w:rPr>
        <w:t>;</w:t>
      </w:r>
    </w:p>
    <w:p w14:paraId="6E31DED6"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0A3E9FE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1F88DA40"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F7ECB5"/>
          <w:sz w:val="16"/>
          <w:szCs w:val="16"/>
          <w:lang w:val="en-US" w:eastAsia="es-CO"/>
        </w:rPr>
        <w:t>class</w:t>
      </w:r>
      <w:r w:rsidRPr="00407D8D">
        <w:rPr>
          <w:rFonts w:ascii="Consolas" w:eastAsia="Times New Roman" w:hAnsi="Consolas" w:cs="Times New Roman"/>
          <w:color w:val="00BFF9"/>
          <w:sz w:val="16"/>
          <w:szCs w:val="16"/>
          <w:lang w:val="en-US" w:eastAsia="es-CO"/>
        </w:rPr>
        <w:t>*=</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BCF0C0"/>
          <w:sz w:val="16"/>
          <w:szCs w:val="16"/>
          <w:lang w:val="en-US" w:eastAsia="es-CO"/>
        </w:rPr>
        <w:t> icon-</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p>
    <w:p w14:paraId="60299CB8"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w:t>
      </w:r>
      <w:proofErr w:type="gramStart"/>
      <w:r w:rsidRPr="00407D8D">
        <w:rPr>
          <w:rFonts w:ascii="Consolas" w:eastAsia="Times New Roman" w:hAnsi="Consolas" w:cs="Times New Roman"/>
          <w:color w:val="999999"/>
          <w:sz w:val="16"/>
          <w:szCs w:val="16"/>
          <w:lang w:val="en-US" w:eastAsia="es-CO"/>
        </w:rPr>
        <w:t>use !important</w:t>
      </w:r>
      <w:proofErr w:type="gramEnd"/>
      <w:r w:rsidRPr="00407D8D">
        <w:rPr>
          <w:rFonts w:ascii="Consolas" w:eastAsia="Times New Roman" w:hAnsi="Consolas" w:cs="Times New Roman"/>
          <w:color w:val="999999"/>
          <w:sz w:val="16"/>
          <w:szCs w:val="16"/>
          <w:lang w:val="en-US" w:eastAsia="es-CO"/>
        </w:rPr>
        <w:t> to prevent issues with browser extensions that change fonts */</w:t>
      </w:r>
    </w:p>
    <w:p w14:paraId="376E260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font-family</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proofErr w:type="spellStart"/>
      <w:r w:rsidRPr="00407D8D">
        <w:rPr>
          <w:rFonts w:ascii="Consolas" w:eastAsia="Times New Roman" w:hAnsi="Consolas" w:cs="Times New Roman"/>
          <w:color w:val="BCF0C0"/>
          <w:sz w:val="16"/>
          <w:szCs w:val="16"/>
          <w:lang w:val="en-US" w:eastAsia="es-CO"/>
        </w:rPr>
        <w:t>icomoon</w:t>
      </w:r>
      <w:proofErr w:type="spellEnd"/>
      <w:proofErr w:type="gramStart"/>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00BFF9"/>
          <w:sz w:val="16"/>
          <w:szCs w:val="16"/>
          <w:lang w:val="en-US" w:eastAsia="es-CO"/>
        </w:rPr>
        <w:t>!important</w:t>
      </w:r>
      <w:proofErr w:type="gramEnd"/>
      <w:r w:rsidRPr="00407D8D">
        <w:rPr>
          <w:rFonts w:ascii="Consolas" w:eastAsia="Times New Roman" w:hAnsi="Consolas" w:cs="Times New Roman"/>
          <w:color w:val="A7DBF7"/>
          <w:sz w:val="16"/>
          <w:szCs w:val="16"/>
          <w:lang w:val="en-US" w:eastAsia="es-CO"/>
        </w:rPr>
        <w:t>;</w:t>
      </w:r>
    </w:p>
    <w:p w14:paraId="17B56C3B"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proofErr w:type="gramStart"/>
      <w:r w:rsidRPr="00407D8D">
        <w:rPr>
          <w:rFonts w:ascii="Consolas" w:eastAsia="Times New Roman" w:hAnsi="Consolas" w:cs="Times New Roman"/>
          <w:color w:val="7FDBCA"/>
          <w:sz w:val="16"/>
          <w:szCs w:val="16"/>
          <w:lang w:val="en-US" w:eastAsia="es-CO"/>
        </w:rPr>
        <w:t>speak</w:t>
      </w:r>
      <w:r w:rsidRPr="00407D8D">
        <w:rPr>
          <w:rFonts w:ascii="Consolas" w:eastAsia="Times New Roman" w:hAnsi="Consolas" w:cs="Times New Roman"/>
          <w:color w:val="A7DBF7"/>
          <w:sz w:val="16"/>
          <w:szCs w:val="16"/>
          <w:lang w:val="en-US" w:eastAsia="es-CO"/>
        </w:rPr>
        <w:t>:</w:t>
      </w:r>
      <w:proofErr w:type="gramEnd"/>
      <w:r w:rsidRPr="00407D8D">
        <w:rPr>
          <w:rFonts w:ascii="Consolas" w:eastAsia="Times New Roman" w:hAnsi="Consolas" w:cs="Times New Roman"/>
          <w:color w:val="A7DBF7"/>
          <w:sz w:val="16"/>
          <w:szCs w:val="16"/>
          <w:lang w:val="en-US" w:eastAsia="es-CO"/>
        </w:rPr>
        <w:t> never;</w:t>
      </w:r>
    </w:p>
    <w:p w14:paraId="2605C1D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font-style</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45E9331C"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font-weight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1E5A9E4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font-variant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normal</w:t>
      </w:r>
      <w:r w:rsidRPr="00407D8D">
        <w:rPr>
          <w:rFonts w:ascii="Consolas" w:eastAsia="Times New Roman" w:hAnsi="Consolas" w:cs="Times New Roman"/>
          <w:color w:val="A7DBF7"/>
          <w:sz w:val="16"/>
          <w:szCs w:val="16"/>
          <w:lang w:val="en-US" w:eastAsia="es-CO"/>
        </w:rPr>
        <w:t>;</w:t>
      </w:r>
    </w:p>
    <w:p w14:paraId="1575D85E"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text-transform</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none</w:t>
      </w:r>
      <w:r w:rsidRPr="00407D8D">
        <w:rPr>
          <w:rFonts w:ascii="Consolas" w:eastAsia="Times New Roman" w:hAnsi="Consolas" w:cs="Times New Roman"/>
          <w:color w:val="A7DBF7"/>
          <w:sz w:val="16"/>
          <w:szCs w:val="16"/>
          <w:lang w:val="en-US" w:eastAsia="es-CO"/>
        </w:rPr>
        <w:t>;</w:t>
      </w:r>
    </w:p>
    <w:p w14:paraId="64FA3CD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line-height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8DEC95"/>
          <w:sz w:val="16"/>
          <w:szCs w:val="16"/>
          <w:lang w:val="en-US" w:eastAsia="es-CO"/>
        </w:rPr>
        <w:t>1</w:t>
      </w:r>
      <w:r w:rsidRPr="00407D8D">
        <w:rPr>
          <w:rFonts w:ascii="Consolas" w:eastAsia="Times New Roman" w:hAnsi="Consolas" w:cs="Times New Roman"/>
          <w:color w:val="A7DBF7"/>
          <w:sz w:val="16"/>
          <w:szCs w:val="16"/>
          <w:lang w:val="en-US" w:eastAsia="es-CO"/>
        </w:rPr>
        <w:t>;</w:t>
      </w:r>
    </w:p>
    <w:p w14:paraId="6EFC7112"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658ABA7F"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99999"/>
          <w:sz w:val="16"/>
          <w:szCs w:val="16"/>
          <w:lang w:val="en-US" w:eastAsia="es-CO"/>
        </w:rPr>
        <w:t>/* Better Font Rendering =========== */</w:t>
      </w:r>
    </w:p>
    <w:p w14:paraId="162176D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t>
      </w:r>
      <w:proofErr w:type="spellStart"/>
      <w:r w:rsidRPr="00407D8D">
        <w:rPr>
          <w:rFonts w:ascii="Consolas" w:eastAsia="Times New Roman" w:hAnsi="Consolas" w:cs="Times New Roman"/>
          <w:color w:val="7FDBCA"/>
          <w:sz w:val="16"/>
          <w:szCs w:val="16"/>
          <w:lang w:val="en-US" w:eastAsia="es-CO"/>
        </w:rPr>
        <w:t>webkit</w:t>
      </w:r>
      <w:proofErr w:type="spellEnd"/>
      <w:r w:rsidRPr="00407D8D">
        <w:rPr>
          <w:rFonts w:ascii="Consolas" w:eastAsia="Times New Roman" w:hAnsi="Consolas" w:cs="Times New Roman"/>
          <w:color w:val="7FDBCA"/>
          <w:sz w:val="16"/>
          <w:szCs w:val="16"/>
          <w:lang w:val="en-US" w:eastAsia="es-CO"/>
        </w:rPr>
        <w:t>-font-smoothing</w:t>
      </w:r>
      <w:r w:rsidRPr="00407D8D">
        <w:rPr>
          <w:rFonts w:ascii="Consolas" w:eastAsia="Times New Roman" w:hAnsi="Consolas" w:cs="Times New Roman"/>
          <w:color w:val="A7DBF7"/>
          <w:sz w:val="16"/>
          <w:szCs w:val="16"/>
          <w:lang w:val="en-US" w:eastAsia="es-CO"/>
        </w:rPr>
        <w:t>: </w:t>
      </w:r>
      <w:proofErr w:type="spellStart"/>
      <w:r w:rsidRPr="00407D8D">
        <w:rPr>
          <w:rFonts w:ascii="Consolas" w:eastAsia="Times New Roman" w:hAnsi="Consolas" w:cs="Times New Roman"/>
          <w:color w:val="EC9CD2"/>
          <w:sz w:val="16"/>
          <w:szCs w:val="16"/>
          <w:lang w:val="en-US" w:eastAsia="es-CO"/>
        </w:rPr>
        <w:t>antialiased</w:t>
      </w:r>
      <w:proofErr w:type="spellEnd"/>
      <w:r w:rsidRPr="00407D8D">
        <w:rPr>
          <w:rFonts w:ascii="Consolas" w:eastAsia="Times New Roman" w:hAnsi="Consolas" w:cs="Times New Roman"/>
          <w:color w:val="A7DBF7"/>
          <w:sz w:val="16"/>
          <w:szCs w:val="16"/>
          <w:lang w:val="en-US" w:eastAsia="es-CO"/>
        </w:rPr>
        <w:t>;</w:t>
      </w:r>
    </w:p>
    <w:p w14:paraId="1CD84A95"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w:t>
      </w:r>
      <w:proofErr w:type="spellStart"/>
      <w:r w:rsidRPr="00407D8D">
        <w:rPr>
          <w:rFonts w:ascii="Consolas" w:eastAsia="Times New Roman" w:hAnsi="Consolas" w:cs="Times New Roman"/>
          <w:color w:val="7FDBCA"/>
          <w:sz w:val="16"/>
          <w:szCs w:val="16"/>
          <w:lang w:val="en-US" w:eastAsia="es-CO"/>
        </w:rPr>
        <w:t>moz</w:t>
      </w:r>
      <w:proofErr w:type="spellEnd"/>
      <w:r w:rsidRPr="00407D8D">
        <w:rPr>
          <w:rFonts w:ascii="Consolas" w:eastAsia="Times New Roman" w:hAnsi="Consolas" w:cs="Times New Roman"/>
          <w:color w:val="7FDBCA"/>
          <w:sz w:val="16"/>
          <w:szCs w:val="16"/>
          <w:lang w:val="en-US" w:eastAsia="es-CO"/>
        </w:rPr>
        <w:t>-</w:t>
      </w:r>
      <w:proofErr w:type="spellStart"/>
      <w:r w:rsidRPr="00407D8D">
        <w:rPr>
          <w:rFonts w:ascii="Consolas" w:eastAsia="Times New Roman" w:hAnsi="Consolas" w:cs="Times New Roman"/>
          <w:color w:val="7FDBCA"/>
          <w:sz w:val="16"/>
          <w:szCs w:val="16"/>
          <w:lang w:val="en-US" w:eastAsia="es-CO"/>
        </w:rPr>
        <w:t>osx</w:t>
      </w:r>
      <w:proofErr w:type="spellEnd"/>
      <w:r w:rsidRPr="00407D8D">
        <w:rPr>
          <w:rFonts w:ascii="Consolas" w:eastAsia="Times New Roman" w:hAnsi="Consolas" w:cs="Times New Roman"/>
          <w:color w:val="7FDBCA"/>
          <w:sz w:val="16"/>
          <w:szCs w:val="16"/>
          <w:lang w:val="en-US" w:eastAsia="es-CO"/>
        </w:rPr>
        <w:t>-font-smoothing</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EC9CD2"/>
          <w:sz w:val="16"/>
          <w:szCs w:val="16"/>
          <w:lang w:val="en-US" w:eastAsia="es-CO"/>
        </w:rPr>
        <w:t>grayscale</w:t>
      </w:r>
      <w:r w:rsidRPr="00407D8D">
        <w:rPr>
          <w:rFonts w:ascii="Consolas" w:eastAsia="Times New Roman" w:hAnsi="Consolas" w:cs="Times New Roman"/>
          <w:color w:val="A7DBF7"/>
          <w:sz w:val="16"/>
          <w:szCs w:val="16"/>
          <w:lang w:val="en-US" w:eastAsia="es-CO"/>
        </w:rPr>
        <w:t>;</w:t>
      </w:r>
    </w:p>
    <w:p w14:paraId="30B1E602"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33D1B730"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
    <w:p w14:paraId="0F6D8BD3"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roofErr w:type="gramStart"/>
      <w:r w:rsidRPr="00407D8D">
        <w:rPr>
          <w:rFonts w:ascii="Consolas" w:eastAsia="Times New Roman" w:hAnsi="Consolas" w:cs="Times New Roman"/>
          <w:color w:val="F7ECB5"/>
          <w:sz w:val="16"/>
          <w:szCs w:val="16"/>
          <w:lang w:val="en-US" w:eastAsia="es-CO"/>
        </w:rPr>
        <w:t>.</w:t>
      </w:r>
      <w:proofErr w:type="spellStart"/>
      <w:r w:rsidRPr="00407D8D">
        <w:rPr>
          <w:rFonts w:ascii="Consolas" w:eastAsia="Times New Roman" w:hAnsi="Consolas" w:cs="Times New Roman"/>
          <w:color w:val="F7ECB5"/>
          <w:sz w:val="16"/>
          <w:szCs w:val="16"/>
          <w:lang w:val="en-US" w:eastAsia="es-CO"/>
        </w:rPr>
        <w:t>icon</w:t>
      </w:r>
      <w:proofErr w:type="gramEnd"/>
      <w:r w:rsidRPr="00407D8D">
        <w:rPr>
          <w:rFonts w:ascii="Consolas" w:eastAsia="Times New Roman" w:hAnsi="Consolas" w:cs="Times New Roman"/>
          <w:color w:val="F7ECB5"/>
          <w:sz w:val="16"/>
          <w:szCs w:val="16"/>
          <w:lang w:val="en-US" w:eastAsia="es-CO"/>
        </w:rPr>
        <w:t>-anchor:before</w:t>
      </w:r>
      <w:proofErr w:type="spellEnd"/>
      <w:r w:rsidRPr="00407D8D">
        <w:rPr>
          <w:rFonts w:ascii="Consolas" w:eastAsia="Times New Roman" w:hAnsi="Consolas" w:cs="Times New Roman"/>
          <w:color w:val="A7DBF7"/>
          <w:sz w:val="16"/>
          <w:szCs w:val="16"/>
          <w:lang w:val="en-US" w:eastAsia="es-CO"/>
        </w:rPr>
        <w:t> {</w:t>
      </w:r>
    </w:p>
    <w:p w14:paraId="7899D9E4"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content</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82AAFF"/>
          <w:sz w:val="16"/>
          <w:szCs w:val="16"/>
          <w:lang w:val="en-US" w:eastAsia="es-CO"/>
        </w:rPr>
        <w:t>\e900</w:t>
      </w:r>
      <w:r w:rsidRPr="00407D8D">
        <w:rPr>
          <w:rFonts w:ascii="Consolas" w:eastAsia="Times New Roman" w:hAnsi="Consolas" w:cs="Times New Roman"/>
          <w:color w:val="6BFF81"/>
          <w:sz w:val="16"/>
          <w:szCs w:val="16"/>
          <w:lang w:val="en-US" w:eastAsia="es-CO"/>
        </w:rPr>
        <w:t>"</w:t>
      </w:r>
      <w:r w:rsidRPr="00407D8D">
        <w:rPr>
          <w:rFonts w:ascii="Consolas" w:eastAsia="Times New Roman" w:hAnsi="Consolas" w:cs="Times New Roman"/>
          <w:color w:val="A7DBF7"/>
          <w:sz w:val="16"/>
          <w:szCs w:val="16"/>
          <w:lang w:val="en-US" w:eastAsia="es-CO"/>
        </w:rPr>
        <w:t>;</w:t>
      </w:r>
    </w:p>
    <w:p w14:paraId="41490187"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val="en-US" w:eastAsia="es-CO"/>
        </w:rPr>
        <w:t>color</w:t>
      </w:r>
      <w:r w:rsidRPr="00407D8D">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92B6F4"/>
          <w:sz w:val="16"/>
          <w:szCs w:val="16"/>
          <w:lang w:val="en-US" w:eastAsia="es-CO"/>
        </w:rPr>
        <w:t>#</w:t>
      </w:r>
      <w:r w:rsidRPr="00407D8D">
        <w:rPr>
          <w:rFonts w:ascii="Consolas" w:eastAsia="Times New Roman" w:hAnsi="Consolas" w:cs="Times New Roman"/>
          <w:color w:val="82AAFF"/>
          <w:sz w:val="16"/>
          <w:szCs w:val="16"/>
          <w:lang w:val="en-US" w:eastAsia="es-CO"/>
        </w:rPr>
        <w:t>8940fa</w:t>
      </w:r>
      <w:r w:rsidRPr="00407D8D">
        <w:rPr>
          <w:rFonts w:ascii="Consolas" w:eastAsia="Times New Roman" w:hAnsi="Consolas" w:cs="Times New Roman"/>
          <w:color w:val="A7DBF7"/>
          <w:sz w:val="16"/>
          <w:szCs w:val="16"/>
          <w:lang w:val="en-US" w:eastAsia="es-CO"/>
        </w:rPr>
        <w:t>;</w:t>
      </w:r>
    </w:p>
    <w:p w14:paraId="28CC821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w:t>
      </w:r>
    </w:p>
    <w:p w14:paraId="48A6A0D7"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proofErr w:type="gramStart"/>
      <w:r w:rsidRPr="00407D8D">
        <w:rPr>
          <w:rFonts w:ascii="Consolas" w:eastAsia="Times New Roman" w:hAnsi="Consolas" w:cs="Times New Roman"/>
          <w:color w:val="F7ECB5"/>
          <w:sz w:val="16"/>
          <w:szCs w:val="16"/>
          <w:lang w:val="en-US" w:eastAsia="es-CO"/>
        </w:rPr>
        <w:t>.</w:t>
      </w:r>
      <w:proofErr w:type="spellStart"/>
      <w:r w:rsidRPr="00407D8D">
        <w:rPr>
          <w:rFonts w:ascii="Consolas" w:eastAsia="Times New Roman" w:hAnsi="Consolas" w:cs="Times New Roman"/>
          <w:color w:val="F7ECB5"/>
          <w:sz w:val="16"/>
          <w:szCs w:val="16"/>
          <w:lang w:val="en-US" w:eastAsia="es-CO"/>
        </w:rPr>
        <w:t>icon</w:t>
      </w:r>
      <w:proofErr w:type="gramEnd"/>
      <w:r w:rsidRPr="00407D8D">
        <w:rPr>
          <w:rFonts w:ascii="Consolas" w:eastAsia="Times New Roman" w:hAnsi="Consolas" w:cs="Times New Roman"/>
          <w:color w:val="F7ECB5"/>
          <w:sz w:val="16"/>
          <w:szCs w:val="16"/>
          <w:lang w:val="en-US" w:eastAsia="es-CO"/>
        </w:rPr>
        <w:t>-android:before</w:t>
      </w:r>
      <w:proofErr w:type="spellEnd"/>
      <w:r w:rsidRPr="00407D8D">
        <w:rPr>
          <w:rFonts w:ascii="Consolas" w:eastAsia="Times New Roman" w:hAnsi="Consolas" w:cs="Times New Roman"/>
          <w:color w:val="A7DBF7"/>
          <w:sz w:val="16"/>
          <w:szCs w:val="16"/>
          <w:lang w:val="en-US" w:eastAsia="es-CO"/>
        </w:rPr>
        <w:t> {</w:t>
      </w:r>
    </w:p>
    <w:p w14:paraId="3B7529B4" w14:textId="77777777" w:rsidR="00C67B61" w:rsidRPr="00280670" w:rsidRDefault="00C67B61" w:rsidP="00C67B61">
      <w:pPr>
        <w:shd w:val="clear" w:color="auto" w:fill="282822"/>
        <w:spacing w:after="0" w:line="285" w:lineRule="atLeast"/>
        <w:rPr>
          <w:rFonts w:ascii="Consolas" w:eastAsia="Times New Roman" w:hAnsi="Consolas" w:cs="Times New Roman"/>
          <w:color w:val="A7DBF7"/>
          <w:sz w:val="16"/>
          <w:szCs w:val="16"/>
          <w:lang w:val="en-US" w:eastAsia="es-CO"/>
        </w:rPr>
      </w:pPr>
      <w:r w:rsidRPr="00407D8D">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7FDBCA"/>
          <w:sz w:val="16"/>
          <w:szCs w:val="16"/>
          <w:lang w:val="en-US" w:eastAsia="es-CO"/>
        </w:rPr>
        <w:t>content</w:t>
      </w:r>
      <w:r w:rsidRPr="00280670">
        <w:rPr>
          <w:rFonts w:ascii="Consolas" w:eastAsia="Times New Roman" w:hAnsi="Consolas" w:cs="Times New Roman"/>
          <w:color w:val="A7DBF7"/>
          <w:sz w:val="16"/>
          <w:szCs w:val="16"/>
          <w:lang w:val="en-US" w:eastAsia="es-CO"/>
        </w:rPr>
        <w:t>: </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82AAFF"/>
          <w:sz w:val="16"/>
          <w:szCs w:val="16"/>
          <w:lang w:val="en-US" w:eastAsia="es-CO"/>
        </w:rPr>
        <w:t>\e901</w:t>
      </w:r>
      <w:r w:rsidRPr="00280670">
        <w:rPr>
          <w:rFonts w:ascii="Consolas" w:eastAsia="Times New Roman" w:hAnsi="Consolas" w:cs="Times New Roman"/>
          <w:color w:val="6BFF81"/>
          <w:sz w:val="16"/>
          <w:szCs w:val="16"/>
          <w:lang w:val="en-US" w:eastAsia="es-CO"/>
        </w:rPr>
        <w:t>"</w:t>
      </w:r>
      <w:r w:rsidRPr="00280670">
        <w:rPr>
          <w:rFonts w:ascii="Consolas" w:eastAsia="Times New Roman" w:hAnsi="Consolas" w:cs="Times New Roman"/>
          <w:color w:val="A7DBF7"/>
          <w:sz w:val="16"/>
          <w:szCs w:val="16"/>
          <w:lang w:val="en-US" w:eastAsia="es-CO"/>
        </w:rPr>
        <w:t>;</w:t>
      </w:r>
    </w:p>
    <w:p w14:paraId="18CDB0D1"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280670">
        <w:rPr>
          <w:rFonts w:ascii="Consolas" w:eastAsia="Times New Roman" w:hAnsi="Consolas" w:cs="Times New Roman"/>
          <w:color w:val="A7DBF7"/>
          <w:sz w:val="16"/>
          <w:szCs w:val="16"/>
          <w:lang w:val="en-US" w:eastAsia="es-CO"/>
        </w:rPr>
        <w:t>  </w:t>
      </w:r>
      <w:r w:rsidRPr="00407D8D">
        <w:rPr>
          <w:rFonts w:ascii="Consolas" w:eastAsia="Times New Roman" w:hAnsi="Consolas" w:cs="Times New Roman"/>
          <w:color w:val="7FDBCA"/>
          <w:sz w:val="16"/>
          <w:szCs w:val="16"/>
          <w:lang w:eastAsia="es-CO"/>
        </w:rPr>
        <w:t>color</w:t>
      </w:r>
      <w:r w:rsidRPr="00407D8D">
        <w:rPr>
          <w:rFonts w:ascii="Consolas" w:eastAsia="Times New Roman" w:hAnsi="Consolas" w:cs="Times New Roman"/>
          <w:color w:val="A7DBF7"/>
          <w:sz w:val="16"/>
          <w:szCs w:val="16"/>
          <w:lang w:eastAsia="es-CO"/>
        </w:rPr>
        <w:t>: </w:t>
      </w:r>
      <w:r w:rsidRPr="00407D8D">
        <w:rPr>
          <w:rFonts w:ascii="Consolas" w:eastAsia="Times New Roman" w:hAnsi="Consolas" w:cs="Times New Roman"/>
          <w:color w:val="92B6F4"/>
          <w:sz w:val="16"/>
          <w:szCs w:val="16"/>
          <w:lang w:eastAsia="es-CO"/>
        </w:rPr>
        <w:t>#</w:t>
      </w:r>
      <w:r w:rsidRPr="00407D8D">
        <w:rPr>
          <w:rFonts w:ascii="Consolas" w:eastAsia="Times New Roman" w:hAnsi="Consolas" w:cs="Times New Roman"/>
          <w:color w:val="82AAFF"/>
          <w:sz w:val="16"/>
          <w:szCs w:val="16"/>
          <w:lang w:eastAsia="es-CO"/>
        </w:rPr>
        <w:t>3ddc84</w:t>
      </w:r>
      <w:r w:rsidRPr="00407D8D">
        <w:rPr>
          <w:rFonts w:ascii="Consolas" w:eastAsia="Times New Roman" w:hAnsi="Consolas" w:cs="Times New Roman"/>
          <w:color w:val="A7DBF7"/>
          <w:sz w:val="16"/>
          <w:szCs w:val="16"/>
          <w:lang w:eastAsia="es-CO"/>
        </w:rPr>
        <w:t>;</w:t>
      </w:r>
    </w:p>
    <w:p w14:paraId="2604EDE9" w14:textId="77777777" w:rsidR="00C67B61" w:rsidRPr="00407D8D" w:rsidRDefault="00C67B61" w:rsidP="00C67B61">
      <w:pPr>
        <w:shd w:val="clear" w:color="auto" w:fill="282822"/>
        <w:spacing w:after="0" w:line="285" w:lineRule="atLeast"/>
        <w:rPr>
          <w:rFonts w:ascii="Consolas" w:eastAsia="Times New Roman" w:hAnsi="Consolas" w:cs="Times New Roman"/>
          <w:color w:val="A7DBF7"/>
          <w:sz w:val="16"/>
          <w:szCs w:val="16"/>
          <w:lang w:eastAsia="es-CO"/>
        </w:rPr>
      </w:pPr>
      <w:r w:rsidRPr="00407D8D">
        <w:rPr>
          <w:rFonts w:ascii="Consolas" w:eastAsia="Times New Roman" w:hAnsi="Consolas" w:cs="Times New Roman"/>
          <w:color w:val="A7DBF7"/>
          <w:sz w:val="16"/>
          <w:szCs w:val="16"/>
          <w:lang w:eastAsia="es-CO"/>
        </w:rPr>
        <w:t>}</w:t>
      </w:r>
    </w:p>
    <w:p w14:paraId="2627CF06" w14:textId="77777777" w:rsidR="00C67B61" w:rsidRDefault="00C67B61" w:rsidP="00C67B61">
      <w:pPr>
        <w:pStyle w:val="NormalWeb"/>
        <w:ind w:left="720"/>
      </w:pPr>
    </w:p>
    <w:p w14:paraId="603DE8AD" w14:textId="77777777" w:rsidR="00C67B61" w:rsidRDefault="00C67B61" w:rsidP="00C67B61">
      <w:pPr>
        <w:pStyle w:val="NormalWeb"/>
        <w:ind w:left="720"/>
      </w:pPr>
    </w:p>
    <w:p w14:paraId="42142A56" w14:textId="77777777" w:rsidR="00C67B61" w:rsidRDefault="00C67B61" w:rsidP="00C67B61">
      <w:pPr>
        <w:pStyle w:val="NormalWeb"/>
        <w:numPr>
          <w:ilvl w:val="0"/>
          <w:numId w:val="14"/>
        </w:numPr>
      </w:pPr>
      <w:r>
        <w:t xml:space="preserve">También tendremos que copiar la carpeta </w:t>
      </w:r>
      <w:proofErr w:type="spellStart"/>
      <w:r>
        <w:rPr>
          <w:i/>
          <w:iCs/>
          <w:u w:val="single"/>
        </w:rPr>
        <w:t>f</w:t>
      </w:r>
      <w:r w:rsidRPr="00407D8D">
        <w:rPr>
          <w:i/>
          <w:iCs/>
          <w:u w:val="single"/>
        </w:rPr>
        <w:t>onts</w:t>
      </w:r>
      <w:proofErr w:type="spellEnd"/>
      <w:r w:rsidRPr="00407D8D">
        <w:rPr>
          <w:i/>
          <w:iCs/>
        </w:rPr>
        <w:t xml:space="preserve"> </w:t>
      </w:r>
      <w:r>
        <w:t>a nuestro proyecto.</w:t>
      </w:r>
    </w:p>
    <w:p w14:paraId="1AA8F7E4" w14:textId="77777777" w:rsidR="00C67B61" w:rsidRDefault="00C67B61" w:rsidP="00C67B61">
      <w:pPr>
        <w:pStyle w:val="NormalWeb"/>
        <w:numPr>
          <w:ilvl w:val="0"/>
          <w:numId w:val="14"/>
        </w:numPr>
      </w:pPr>
      <w:r>
        <w:t xml:space="preserve"> Luego cambiaremos las rutas que estaban colocadas en el </w:t>
      </w:r>
      <w:proofErr w:type="spellStart"/>
      <w:r>
        <w:t>css</w:t>
      </w:r>
      <w:proofErr w:type="spellEnd"/>
      <w:r>
        <w:t xml:space="preserve"> anteriormente copiado, por las rutas apuntando a nuestro proyecto.</w:t>
      </w:r>
    </w:p>
    <w:p w14:paraId="5F3AA6B7" w14:textId="77777777" w:rsidR="00C67B61" w:rsidRDefault="00C67B61" w:rsidP="00C67B61">
      <w:pPr>
        <w:pStyle w:val="NormalWeb"/>
        <w:jc w:val="center"/>
        <w:rPr>
          <w:noProof/>
        </w:rPr>
      </w:pPr>
      <w:r>
        <w:rPr>
          <w:noProof/>
        </w:rPr>
        <w:drawing>
          <wp:inline distT="0" distB="0" distL="0" distR="0" wp14:anchorId="662ED4B1" wp14:editId="2DA274C6">
            <wp:extent cx="5612130" cy="1994535"/>
            <wp:effectExtent l="0" t="0" r="762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1994535"/>
                    </a:xfrm>
                    <a:prstGeom prst="rect">
                      <a:avLst/>
                    </a:prstGeom>
                  </pic:spPr>
                </pic:pic>
              </a:graphicData>
            </a:graphic>
          </wp:inline>
        </w:drawing>
      </w:r>
      <w:r>
        <w:rPr>
          <w:noProof/>
        </w:rPr>
        <w:t xml:space="preserve"> </w:t>
      </w:r>
    </w:p>
    <w:p w14:paraId="681A9FDB" w14:textId="77777777" w:rsidR="00C67B61" w:rsidRDefault="00C67B61" w:rsidP="00C67B61">
      <w:pPr>
        <w:pStyle w:val="NormalWeb"/>
        <w:numPr>
          <w:ilvl w:val="0"/>
          <w:numId w:val="15"/>
        </w:numPr>
      </w:pPr>
      <w:r>
        <w:t>Para agregarlo al proyecto solo debo llamar la clase en mi elemento HTML.</w:t>
      </w:r>
    </w:p>
    <w:p w14:paraId="60738B8B" w14:textId="77777777" w:rsidR="00C67B61" w:rsidRDefault="00C67B61" w:rsidP="00C67B61">
      <w:pPr>
        <w:pStyle w:val="NormalWeb"/>
        <w:ind w:left="720"/>
        <w:jc w:val="center"/>
      </w:pPr>
      <w:r>
        <w:rPr>
          <w:noProof/>
        </w:rPr>
        <w:drawing>
          <wp:inline distT="0" distB="0" distL="0" distR="0" wp14:anchorId="4C66AE0A" wp14:editId="1A2F94DF">
            <wp:extent cx="3105150" cy="666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05150" cy="666750"/>
                    </a:xfrm>
                    <a:prstGeom prst="rect">
                      <a:avLst/>
                    </a:prstGeom>
                  </pic:spPr>
                </pic:pic>
              </a:graphicData>
            </a:graphic>
          </wp:inline>
        </w:drawing>
      </w:r>
    </w:p>
    <w:p w14:paraId="4BBD3E6B" w14:textId="77777777" w:rsidR="00C67B61" w:rsidRDefault="00C67B61" w:rsidP="00C67B61">
      <w:pPr>
        <w:pStyle w:val="NormalWeb"/>
        <w:ind w:left="720"/>
      </w:pPr>
    </w:p>
    <w:p w14:paraId="3610706E" w14:textId="77777777" w:rsidR="00C67B61" w:rsidRDefault="00C67B61" w:rsidP="00C67B61">
      <w:pPr>
        <w:pStyle w:val="NormalWeb"/>
        <w:ind w:left="720"/>
      </w:pPr>
    </w:p>
    <w:p w14:paraId="2FB5F278" w14:textId="77777777" w:rsidR="00C67B61" w:rsidRDefault="00C67B61" w:rsidP="00C67B61">
      <w:pPr>
        <w:pStyle w:val="NormalWeb"/>
        <w:ind w:left="720"/>
      </w:pPr>
    </w:p>
    <w:p w14:paraId="7223BC82" w14:textId="77777777" w:rsidR="00C67B61" w:rsidRDefault="00C67B61" w:rsidP="00C67B61">
      <w:pPr>
        <w:pStyle w:val="NormalWeb"/>
        <w:ind w:left="720"/>
      </w:pPr>
    </w:p>
    <w:p w14:paraId="6003BC0A" w14:textId="77777777" w:rsidR="00C67B61" w:rsidRDefault="00C67B61" w:rsidP="00C67B61">
      <w:pPr>
        <w:pStyle w:val="NormalWeb"/>
        <w:ind w:left="720"/>
      </w:pPr>
    </w:p>
    <w:p w14:paraId="0A51AC5E" w14:textId="77777777" w:rsidR="00C67B61" w:rsidRDefault="00C67B61" w:rsidP="00C67B61">
      <w:pPr>
        <w:pStyle w:val="NormalWeb"/>
        <w:ind w:left="720"/>
      </w:pPr>
    </w:p>
    <w:p w14:paraId="7A4E58BA" w14:textId="77777777" w:rsidR="00C67B61" w:rsidRDefault="00C67B61" w:rsidP="00C67B61">
      <w:pPr>
        <w:pStyle w:val="NormalWeb"/>
        <w:ind w:left="720"/>
      </w:pPr>
    </w:p>
    <w:p w14:paraId="2AAEDBD2" w14:textId="77777777" w:rsidR="00C67B61" w:rsidRDefault="00C67B61" w:rsidP="00C67B61">
      <w:pPr>
        <w:pStyle w:val="NormalWeb"/>
        <w:ind w:left="720"/>
      </w:pPr>
    </w:p>
    <w:p w14:paraId="1133D1B2" w14:textId="77777777" w:rsidR="00C67B61" w:rsidRDefault="00C67B61" w:rsidP="00C67B61">
      <w:pPr>
        <w:pStyle w:val="NormalWeb"/>
        <w:ind w:left="720"/>
      </w:pPr>
    </w:p>
    <w:p w14:paraId="0C005B4E" w14:textId="77777777" w:rsidR="00C67B61" w:rsidRDefault="00C67B61" w:rsidP="00C67B61">
      <w:pPr>
        <w:pStyle w:val="NormalWeb"/>
        <w:ind w:left="720"/>
      </w:pPr>
    </w:p>
    <w:p w14:paraId="04BB7750" w14:textId="77777777" w:rsidR="00C67B61" w:rsidRDefault="00C67B61" w:rsidP="00C67B61">
      <w:pPr>
        <w:pStyle w:val="NormalWeb"/>
        <w:ind w:left="720"/>
      </w:pPr>
    </w:p>
    <w:p w14:paraId="26DCDF7A" w14:textId="77777777" w:rsidR="00C67B61" w:rsidRDefault="00C67B61" w:rsidP="00C67B61">
      <w:pPr>
        <w:pStyle w:val="NormalWeb"/>
        <w:ind w:left="720"/>
      </w:pPr>
    </w:p>
    <w:p w14:paraId="027613A1" w14:textId="77777777" w:rsidR="00C67B61" w:rsidRDefault="00C67B61" w:rsidP="00C67B61">
      <w:pPr>
        <w:pStyle w:val="Ttulo1"/>
      </w:pPr>
    </w:p>
    <w:p w14:paraId="06DBC5D5" w14:textId="77777777" w:rsidR="00C67B61" w:rsidRDefault="00C67B61" w:rsidP="00C67B61">
      <w:pPr>
        <w:pStyle w:val="Ttulo1"/>
      </w:pPr>
      <w:r>
        <w:t>Añadiendo un menú de hamburguesa</w:t>
      </w:r>
    </w:p>
    <w:p w14:paraId="384134A7" w14:textId="77777777" w:rsidR="00C67B61" w:rsidRDefault="00C67B61" w:rsidP="00C67B61">
      <w:pPr>
        <w:pStyle w:val="NormalWeb"/>
      </w:pPr>
      <w:r>
        <w:t>En esta clase convertirás el ícono que has elegido según las fuentes de íconos y le destinarás una función, es decir, le adjudicarás un “</w:t>
      </w:r>
      <w:proofErr w:type="spellStart"/>
      <w:r>
        <w:t>call</w:t>
      </w:r>
      <w:proofErr w:type="spellEnd"/>
      <w:r>
        <w:t xml:space="preserve"> </w:t>
      </w:r>
      <w:proofErr w:type="spellStart"/>
      <w:r>
        <w:t>to</w:t>
      </w:r>
      <w:proofErr w:type="spellEnd"/>
      <w:r>
        <w:t xml:space="preserve"> </w:t>
      </w:r>
      <w:proofErr w:type="spellStart"/>
      <w:r>
        <w:t>action</w:t>
      </w:r>
      <w:proofErr w:type="spellEnd"/>
      <w:r>
        <w:t xml:space="preserve">” o llamado a la acción. Así, tu usuario sabrá cómo relacionar el ícono a la función que necesita realizar. </w:t>
      </w:r>
    </w:p>
    <w:p w14:paraId="388DC4F3" w14:textId="77777777" w:rsidR="00C67B61" w:rsidRDefault="00C67B61" w:rsidP="00C67B61">
      <w:pPr>
        <w:pStyle w:val="NormalWeb"/>
      </w:pPr>
      <w:r>
        <w:t xml:space="preserve">Para ello le añadiremos una nueva clase </w:t>
      </w:r>
      <w:proofErr w:type="spellStart"/>
      <w:r>
        <w:rPr>
          <w:i/>
          <w:iCs/>
        </w:rPr>
        <w:t>b</w:t>
      </w:r>
      <w:r w:rsidRPr="00D200EC">
        <w:rPr>
          <w:i/>
          <w:iCs/>
        </w:rPr>
        <w:t>urger</w:t>
      </w:r>
      <w:proofErr w:type="spellEnd"/>
      <w:r w:rsidRPr="00D200EC">
        <w:rPr>
          <w:i/>
          <w:iCs/>
        </w:rPr>
        <w:t>-button</w:t>
      </w:r>
      <w:r>
        <w:rPr>
          <w:i/>
          <w:iCs/>
        </w:rPr>
        <w:t xml:space="preserve"> </w:t>
      </w:r>
      <w:r>
        <w:t>ajustándolo como un botón.</w:t>
      </w:r>
    </w:p>
    <w:p w14:paraId="31C9641D" w14:textId="77777777" w:rsidR="00C67B61" w:rsidRDefault="00C67B61" w:rsidP="00C67B61">
      <w:pPr>
        <w:pStyle w:val="NormalWeb"/>
        <w:jc w:val="center"/>
      </w:pPr>
      <w:r>
        <w:rPr>
          <w:noProof/>
        </w:rPr>
        <w:drawing>
          <wp:inline distT="0" distB="0" distL="0" distR="0" wp14:anchorId="2E6EDD52" wp14:editId="6E2D5001">
            <wp:extent cx="374332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43325" cy="514350"/>
                    </a:xfrm>
                    <a:prstGeom prst="rect">
                      <a:avLst/>
                    </a:prstGeom>
                  </pic:spPr>
                </pic:pic>
              </a:graphicData>
            </a:graphic>
          </wp:inline>
        </w:drawing>
      </w:r>
    </w:p>
    <w:p w14:paraId="16126B1A" w14:textId="77777777" w:rsidR="00C67B61" w:rsidRDefault="00C67B61" w:rsidP="00C67B61">
      <w:pPr>
        <w:pStyle w:val="NormalWeb"/>
      </w:pPr>
      <w:r>
        <w:rPr>
          <w:noProof/>
        </w:rPr>
        <w:lastRenderedPageBreak/>
        <w:drawing>
          <wp:inline distT="0" distB="0" distL="0" distR="0" wp14:anchorId="5B631F90" wp14:editId="04BEB20E">
            <wp:extent cx="5612130" cy="23653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2365375"/>
                    </a:xfrm>
                    <a:prstGeom prst="rect">
                      <a:avLst/>
                    </a:prstGeom>
                  </pic:spPr>
                </pic:pic>
              </a:graphicData>
            </a:graphic>
          </wp:inline>
        </w:drawing>
      </w:r>
    </w:p>
    <w:p w14:paraId="5BA3919F" w14:textId="77777777" w:rsidR="00C67B61" w:rsidRDefault="00C67B61" w:rsidP="00C67B61">
      <w:pPr>
        <w:pStyle w:val="NormalWeb"/>
      </w:pPr>
      <w:r>
        <w:rPr>
          <w:noProof/>
        </w:rPr>
        <w:drawing>
          <wp:inline distT="0" distB="0" distL="0" distR="0" wp14:anchorId="22C1754A" wp14:editId="72BD662E">
            <wp:extent cx="5612130" cy="1165860"/>
            <wp:effectExtent l="76200" t="76200" r="140970" b="129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116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65E0D" w14:textId="77777777" w:rsidR="00C67B61" w:rsidRDefault="00C67B61" w:rsidP="00C67B61">
      <w:pPr>
        <w:pStyle w:val="NormalWeb"/>
      </w:pPr>
    </w:p>
    <w:p w14:paraId="4E22D1AB" w14:textId="77777777" w:rsidR="00C67B61" w:rsidRDefault="00C67B61" w:rsidP="00C67B61">
      <w:pPr>
        <w:pStyle w:val="NormalWeb"/>
      </w:pPr>
    </w:p>
    <w:p w14:paraId="28D268C3" w14:textId="77777777" w:rsidR="00C67B61" w:rsidRDefault="00C67B61" w:rsidP="00C67B61">
      <w:pPr>
        <w:pStyle w:val="NormalWeb"/>
      </w:pPr>
    </w:p>
    <w:p w14:paraId="2B09B9F0" w14:textId="77777777" w:rsidR="00C67B61" w:rsidRDefault="00C67B61" w:rsidP="00C67B61">
      <w:pPr>
        <w:pStyle w:val="NormalWeb"/>
      </w:pPr>
    </w:p>
    <w:p w14:paraId="2F2EEF66" w14:textId="77777777" w:rsidR="00C67B61" w:rsidRDefault="00C67B61" w:rsidP="00C67B61">
      <w:pPr>
        <w:pStyle w:val="NormalWeb"/>
      </w:pPr>
    </w:p>
    <w:p w14:paraId="36A2F346" w14:textId="77777777" w:rsidR="00C67B61" w:rsidRDefault="00C67B61" w:rsidP="00C67B61">
      <w:pPr>
        <w:pStyle w:val="Ttulo1"/>
      </w:pPr>
      <w:r>
        <w:t>Posicionando el menú</w:t>
      </w:r>
    </w:p>
    <w:p w14:paraId="245B8864" w14:textId="77777777" w:rsidR="00C67B61" w:rsidRDefault="00C67B61" w:rsidP="00C67B61">
      <w:pPr>
        <w:pStyle w:val="NormalWeb"/>
      </w:pPr>
      <w:r>
        <w:t>Antes de que tu menú tenga elementos que permitan la interactividad, es necesario definir sus posiciones y ordenamientos desde tu editor de código. En esta clase definirás los tamaños de tu menú, de los textos y, especialmente, trabajarás sobre sus estilos. Estos estilos los irás comprobando en distintas opciones de visualización o tamaños de dispositivos, con el propósito de estar realizando un trabajo efectivo en cuanto al responsive design. No obstante, al finalizar verás que aún no tiene la posibilidad de aparecer y esconderse, según lo necesite tu usuario, por este motivo: te invitamos a ver la próxima clase en donde usarás elementos de javascript para brindarle otra experiencia, mucho más completa, a tus usuarios.</w:t>
      </w:r>
    </w:p>
    <w:p w14:paraId="668C3480" w14:textId="77777777" w:rsidR="00C67B61" w:rsidRDefault="00C67B61" w:rsidP="00C67B61">
      <w:pPr>
        <w:pStyle w:val="NormalWeb"/>
        <w:numPr>
          <w:ilvl w:val="0"/>
          <w:numId w:val="15"/>
        </w:numPr>
      </w:pPr>
      <w:r>
        <w:lastRenderedPageBreak/>
        <w:t xml:space="preserve">Primero agregaremos estilos a nuestro </w:t>
      </w:r>
      <w:r w:rsidRPr="004D6F63">
        <w:rPr>
          <w:i/>
          <w:iCs/>
          <w:u w:val="single"/>
        </w:rPr>
        <w:t>.menu</w:t>
      </w:r>
      <w:r>
        <w:rPr>
          <w:i/>
          <w:iCs/>
          <w:u w:val="single"/>
        </w:rPr>
        <w:t xml:space="preserve"> </w:t>
      </w:r>
      <w:r w:rsidRPr="004D6F63">
        <w:t xml:space="preserve">que </w:t>
      </w:r>
      <w:r>
        <w:t xml:space="preserve">en este caso es nuestro </w:t>
      </w:r>
      <w:proofErr w:type="spellStart"/>
      <w:r>
        <w:t>navBar</w:t>
      </w:r>
      <w:proofErr w:type="spellEnd"/>
      <w:r>
        <w:t>.</w:t>
      </w:r>
    </w:p>
    <w:p w14:paraId="2BC6F9FA" w14:textId="77777777" w:rsidR="00C67B61" w:rsidRDefault="00C67B61" w:rsidP="00C67B61">
      <w:pPr>
        <w:pStyle w:val="NormalWeb"/>
        <w:rPr>
          <w:lang w:val="es-MX"/>
        </w:rPr>
      </w:pPr>
      <w:r>
        <w:rPr>
          <w:noProof/>
        </w:rPr>
        <w:drawing>
          <wp:inline distT="0" distB="0" distL="0" distR="0" wp14:anchorId="6705EBCB" wp14:editId="6933B8F7">
            <wp:extent cx="5612130" cy="2492375"/>
            <wp:effectExtent l="0" t="0" r="762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2492375"/>
                    </a:xfrm>
                    <a:prstGeom prst="rect">
                      <a:avLst/>
                    </a:prstGeom>
                  </pic:spPr>
                </pic:pic>
              </a:graphicData>
            </a:graphic>
          </wp:inline>
        </w:drawing>
      </w:r>
    </w:p>
    <w:p w14:paraId="0B70BFBE" w14:textId="77777777" w:rsidR="00C67B61" w:rsidRDefault="00C67B61" w:rsidP="00C67B61">
      <w:pPr>
        <w:pStyle w:val="NormalWeb"/>
        <w:numPr>
          <w:ilvl w:val="0"/>
          <w:numId w:val="15"/>
        </w:numPr>
        <w:rPr>
          <w:lang w:val="es-MX"/>
        </w:rPr>
      </w:pPr>
      <w:r>
        <w:rPr>
          <w:lang w:val="es-MX"/>
        </w:rPr>
        <w:t xml:space="preserve">Aquí añadimos una clase </w:t>
      </w:r>
      <w:r w:rsidRPr="004D6F63">
        <w:rPr>
          <w:i/>
          <w:iCs/>
          <w:u w:val="single"/>
          <w:lang w:val="es-MX"/>
        </w:rPr>
        <w:t>.</w:t>
      </w:r>
      <w:proofErr w:type="spellStart"/>
      <w:r w:rsidRPr="004D6F63">
        <w:rPr>
          <w:i/>
          <w:iCs/>
          <w:u w:val="single"/>
          <w:lang w:val="es-MX"/>
        </w:rPr>
        <w:t>is</w:t>
      </w:r>
      <w:proofErr w:type="spellEnd"/>
      <w:r w:rsidRPr="004D6F63">
        <w:rPr>
          <w:i/>
          <w:iCs/>
          <w:u w:val="single"/>
          <w:lang w:val="es-MX"/>
        </w:rPr>
        <w:t>-active</w:t>
      </w:r>
      <w:r>
        <w:rPr>
          <w:lang w:val="es-MX"/>
        </w:rPr>
        <w:t xml:space="preserve"> que nos permite mostrar el </w:t>
      </w:r>
      <w:proofErr w:type="spellStart"/>
      <w:r>
        <w:rPr>
          <w:lang w:val="es-MX"/>
        </w:rPr>
        <w:t>navBar</w:t>
      </w:r>
      <w:proofErr w:type="spellEnd"/>
      <w:r>
        <w:rPr>
          <w:lang w:val="es-MX"/>
        </w:rPr>
        <w:t xml:space="preserve"> </w:t>
      </w:r>
      <w:proofErr w:type="gramStart"/>
      <w:r>
        <w:rPr>
          <w:lang w:val="es-MX"/>
        </w:rPr>
        <w:t>ya que</w:t>
      </w:r>
      <w:proofErr w:type="gramEnd"/>
      <w:r>
        <w:rPr>
          <w:lang w:val="es-MX"/>
        </w:rPr>
        <w:t xml:space="preserve"> si nos fijamos, en los estilos nuestro </w:t>
      </w:r>
      <w:r w:rsidRPr="004D6F63">
        <w:rPr>
          <w:i/>
          <w:iCs/>
          <w:u w:val="single"/>
          <w:lang w:val="es-MX"/>
        </w:rPr>
        <w:t>.menu</w:t>
      </w:r>
      <w:r>
        <w:rPr>
          <w:lang w:val="es-MX"/>
        </w:rPr>
        <w:t xml:space="preserve"> tiene un </w:t>
      </w:r>
      <w:r w:rsidRPr="004D6F63">
        <w:rPr>
          <w:i/>
          <w:iCs/>
          <w:u w:val="single"/>
          <w:lang w:val="es-MX"/>
        </w:rPr>
        <w:t>left:-100vw;</w:t>
      </w:r>
      <w:r>
        <w:rPr>
          <w:i/>
          <w:iCs/>
          <w:u w:val="single"/>
          <w:lang w:val="es-MX"/>
        </w:rPr>
        <w:t xml:space="preserve"> </w:t>
      </w:r>
      <w:r>
        <w:rPr>
          <w:lang w:val="es-MX"/>
        </w:rPr>
        <w:t xml:space="preserve">y al colocarle un </w:t>
      </w:r>
      <w:r w:rsidRPr="004D6F63">
        <w:rPr>
          <w:i/>
          <w:iCs/>
          <w:lang w:val="es-MX"/>
        </w:rPr>
        <w:t>left:0</w:t>
      </w:r>
      <w:r>
        <w:rPr>
          <w:i/>
          <w:iCs/>
          <w:lang w:val="es-MX"/>
        </w:rPr>
        <w:t xml:space="preserve"> </w:t>
      </w:r>
      <w:r>
        <w:rPr>
          <w:lang w:val="es-MX"/>
        </w:rPr>
        <w:t>lo que haría es que se visualice en nuestro viewport.</w:t>
      </w:r>
    </w:p>
    <w:p w14:paraId="7F78A048" w14:textId="77777777" w:rsidR="00C67B61" w:rsidRPr="004D6F63" w:rsidRDefault="00C67B61" w:rsidP="00C67B61">
      <w:pPr>
        <w:pStyle w:val="NormalWeb"/>
        <w:numPr>
          <w:ilvl w:val="0"/>
          <w:numId w:val="15"/>
        </w:numPr>
        <w:rPr>
          <w:lang w:val="es-MX"/>
        </w:rPr>
      </w:pPr>
      <w:r>
        <w:rPr>
          <w:lang w:val="es-MX"/>
        </w:rPr>
        <w:t>Luego tendremos que darle interacción con JavaScript añadiendo una etiqueta &lt;script&gt; en nuestro HTML.</w:t>
      </w:r>
    </w:p>
    <w:p w14:paraId="51A9D634" w14:textId="77777777" w:rsidR="00C67B61" w:rsidRDefault="00C67B61" w:rsidP="00C67B61">
      <w:pPr>
        <w:pStyle w:val="NormalWeb"/>
        <w:rPr>
          <w:lang w:val="es-MX"/>
        </w:rPr>
      </w:pPr>
      <w:r>
        <w:rPr>
          <w:noProof/>
        </w:rPr>
        <w:drawing>
          <wp:inline distT="0" distB="0" distL="0" distR="0" wp14:anchorId="004BBCFE" wp14:editId="749E06E8">
            <wp:extent cx="5612130" cy="366268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3662680"/>
                    </a:xfrm>
                    <a:prstGeom prst="rect">
                      <a:avLst/>
                    </a:prstGeom>
                  </pic:spPr>
                </pic:pic>
              </a:graphicData>
            </a:graphic>
          </wp:inline>
        </w:drawing>
      </w:r>
    </w:p>
    <w:p w14:paraId="7B8B6007" w14:textId="77777777" w:rsidR="00C67B61" w:rsidRDefault="00C67B61" w:rsidP="00C67B61">
      <w:pPr>
        <w:pStyle w:val="NormalWeb"/>
        <w:rPr>
          <w:lang w:val="es-MX"/>
        </w:rPr>
      </w:pPr>
    </w:p>
    <w:p w14:paraId="2CEFF643" w14:textId="77777777" w:rsidR="00C67B61" w:rsidRDefault="00C67B61" w:rsidP="00C67B61">
      <w:pPr>
        <w:pStyle w:val="NormalWeb"/>
        <w:rPr>
          <w:lang w:val="es-MX"/>
        </w:rPr>
      </w:pPr>
    </w:p>
    <w:p w14:paraId="0CC73CCA" w14:textId="77777777" w:rsidR="00C67B61" w:rsidRDefault="00C67B61" w:rsidP="00C67B61">
      <w:pPr>
        <w:pStyle w:val="NormalWeb"/>
        <w:rPr>
          <w:lang w:val="es-MX"/>
        </w:rPr>
      </w:pPr>
    </w:p>
    <w:p w14:paraId="5273B9B2" w14:textId="77777777" w:rsidR="00C67B61" w:rsidRDefault="00C67B61" w:rsidP="00C67B61">
      <w:pPr>
        <w:pStyle w:val="NormalWeb"/>
        <w:rPr>
          <w:lang w:val="es-MX"/>
        </w:rPr>
      </w:pPr>
    </w:p>
    <w:p w14:paraId="3CA7B0DD" w14:textId="77777777" w:rsidR="00C67B61" w:rsidRDefault="00C67B61" w:rsidP="00C67B61">
      <w:pPr>
        <w:pStyle w:val="NormalWeb"/>
        <w:rPr>
          <w:lang w:val="es-MX"/>
        </w:rPr>
      </w:pPr>
    </w:p>
    <w:p w14:paraId="0838E7E7" w14:textId="77777777" w:rsidR="00C67B61" w:rsidRDefault="00C67B61" w:rsidP="00C67B61">
      <w:pPr>
        <w:pStyle w:val="NormalWeb"/>
        <w:rPr>
          <w:lang w:val="es-MX"/>
        </w:rPr>
      </w:pPr>
    </w:p>
    <w:p w14:paraId="0A2545B0" w14:textId="77777777" w:rsidR="00C67B61" w:rsidRDefault="00C67B61" w:rsidP="00C67B61">
      <w:pPr>
        <w:pStyle w:val="NormalWeb"/>
        <w:rPr>
          <w:lang w:val="es-MX"/>
        </w:rPr>
      </w:pPr>
    </w:p>
    <w:p w14:paraId="52EF3053" w14:textId="77777777" w:rsidR="00C67B61" w:rsidRDefault="00C67B61" w:rsidP="00C67B61">
      <w:pPr>
        <w:pStyle w:val="NormalWeb"/>
        <w:rPr>
          <w:lang w:val="es-MX"/>
        </w:rPr>
      </w:pPr>
    </w:p>
    <w:p w14:paraId="3D1DD39E" w14:textId="77777777" w:rsidR="00C67B61" w:rsidRDefault="00C67B61" w:rsidP="00C67B61">
      <w:pPr>
        <w:pStyle w:val="NormalWeb"/>
        <w:rPr>
          <w:lang w:val="es-MX"/>
        </w:rPr>
      </w:pPr>
    </w:p>
    <w:p w14:paraId="3C4C2AB7" w14:textId="77777777" w:rsidR="00C67B61" w:rsidRDefault="00C67B61" w:rsidP="00C67B61">
      <w:pPr>
        <w:pStyle w:val="NormalWeb"/>
        <w:rPr>
          <w:lang w:val="es-MX"/>
        </w:rPr>
      </w:pPr>
    </w:p>
    <w:p w14:paraId="510F91E9" w14:textId="77777777" w:rsidR="00C67B61" w:rsidRDefault="00C67B61" w:rsidP="00C67B61">
      <w:pPr>
        <w:pStyle w:val="NormalWeb"/>
        <w:rPr>
          <w:lang w:val="es-MX"/>
        </w:rPr>
      </w:pPr>
    </w:p>
    <w:p w14:paraId="5D5D72E8" w14:textId="77777777" w:rsidR="00C67B61" w:rsidRDefault="00C67B61" w:rsidP="00C67B61">
      <w:pPr>
        <w:pStyle w:val="NormalWeb"/>
        <w:rPr>
          <w:lang w:val="es-MX"/>
        </w:rPr>
      </w:pPr>
    </w:p>
    <w:p w14:paraId="650E1142" w14:textId="77777777" w:rsidR="00C67B61" w:rsidRDefault="00C67B61" w:rsidP="00C67B61">
      <w:pPr>
        <w:pStyle w:val="NormalWeb"/>
        <w:rPr>
          <w:lang w:val="es-MX"/>
        </w:rPr>
      </w:pPr>
    </w:p>
    <w:p w14:paraId="67B90F27" w14:textId="77777777" w:rsidR="00C67B61" w:rsidRDefault="00C67B61" w:rsidP="00C67B61">
      <w:pPr>
        <w:pStyle w:val="Ttulo1"/>
      </w:pPr>
    </w:p>
    <w:p w14:paraId="418746E0" w14:textId="77777777" w:rsidR="00C67B61" w:rsidRDefault="00C67B61" w:rsidP="00C67B61">
      <w:pPr>
        <w:pStyle w:val="Ttulo1"/>
      </w:pPr>
      <w:r>
        <w:t>Media queries con JavaScript</w:t>
      </w:r>
    </w:p>
    <w:p w14:paraId="7DB6D4F1" w14:textId="77777777" w:rsidR="00C67B61" w:rsidRDefault="00C67B61" w:rsidP="00C67B61">
      <w:pPr>
        <w:pStyle w:val="NormalWeb"/>
      </w:pPr>
      <w:r>
        <w:t>En esta clase aprenderás a implementar media queries con JavaScript, para esto usarás instrucciones como window.matchMedia, console.log -nuevamente-, event, entre otros.</w:t>
      </w:r>
    </w:p>
    <w:p w14:paraId="6A140C06" w14:textId="77777777" w:rsidR="00C67B61" w:rsidRDefault="00C67B61" w:rsidP="00C67B61">
      <w:pPr>
        <w:pStyle w:val="NormalWeb"/>
      </w:pPr>
      <w:r>
        <w:t>El propósito es que tu menú quede listo para ofrecer una experiencia interactiva y sea flexible en distintos dispositivos, es decir, que sea interactivo y responsivo.</w:t>
      </w:r>
    </w:p>
    <w:p w14:paraId="1E1E205E" w14:textId="77777777" w:rsidR="00C67B61" w:rsidRDefault="00C67B61" w:rsidP="00C67B61">
      <w:pPr>
        <w:pStyle w:val="NormalWeb"/>
      </w:pPr>
      <w:r>
        <w:t>De forma adicional, aprenderás a agregar y quitar listeners de tus eventos, pues no siempre son la mejor opción en la experiencia de navegación.</w:t>
      </w:r>
    </w:p>
    <w:p w14:paraId="04CC75FE" w14:textId="77777777" w:rsidR="00C67B61" w:rsidRDefault="00C67B61" w:rsidP="00C67B61">
      <w:pPr>
        <w:pStyle w:val="NormalWeb"/>
      </w:pPr>
      <w:r>
        <w:rPr>
          <w:noProof/>
        </w:rPr>
        <w:lastRenderedPageBreak/>
        <w:drawing>
          <wp:inline distT="0" distB="0" distL="0" distR="0" wp14:anchorId="6D7BD9AE" wp14:editId="435AE9E9">
            <wp:extent cx="5612130" cy="5151120"/>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5151120"/>
                    </a:xfrm>
                    <a:prstGeom prst="rect">
                      <a:avLst/>
                    </a:prstGeom>
                  </pic:spPr>
                </pic:pic>
              </a:graphicData>
            </a:graphic>
          </wp:inline>
        </w:drawing>
      </w:r>
    </w:p>
    <w:p w14:paraId="32D73B76" w14:textId="77777777" w:rsidR="00C67B61" w:rsidRDefault="00C67B61" w:rsidP="00C67B61">
      <w:pPr>
        <w:pStyle w:val="NormalWeb"/>
      </w:pPr>
    </w:p>
    <w:p w14:paraId="0610DB76" w14:textId="77777777" w:rsidR="00C67B61" w:rsidRDefault="00C67B61" w:rsidP="00C67B61">
      <w:pPr>
        <w:pStyle w:val="NormalWeb"/>
      </w:pPr>
    </w:p>
    <w:p w14:paraId="4FBFFD2E" w14:textId="77777777" w:rsidR="00C67B61" w:rsidRDefault="00C67B61" w:rsidP="00C67B61">
      <w:pPr>
        <w:pStyle w:val="Ttulo1"/>
      </w:pPr>
      <w:r>
        <w:t xml:space="preserve">Creando un servidor de archivos estáticos con </w:t>
      </w:r>
      <w:proofErr w:type="spellStart"/>
      <w:r>
        <w:t>Node</w:t>
      </w:r>
      <w:proofErr w:type="spellEnd"/>
    </w:p>
    <w:p w14:paraId="1360BA36" w14:textId="77777777" w:rsidR="00C67B61" w:rsidRDefault="00C67B61" w:rsidP="00C67B61">
      <w:pPr>
        <w:pStyle w:val="NormalWeb"/>
      </w:pPr>
      <w:r>
        <w:t xml:space="preserve">Por ahora, aprenderás a realizar un servidor de archivos estáticos con </w:t>
      </w:r>
      <w:proofErr w:type="spellStart"/>
      <w:r>
        <w:t>Node</w:t>
      </w:r>
      <w:proofErr w:type="spellEnd"/>
      <w:r>
        <w:t xml:space="preserve">, esto te permitirá contar con las herramientas necesarias para trabajar sobre el </w:t>
      </w:r>
      <w:proofErr w:type="spellStart"/>
      <w:r>
        <w:t>remote</w:t>
      </w:r>
      <w:proofErr w:type="spellEnd"/>
      <w:r>
        <w:t xml:space="preserve"> </w:t>
      </w:r>
      <w:proofErr w:type="spellStart"/>
      <w:r>
        <w:t>debugging</w:t>
      </w:r>
      <w:proofErr w:type="spellEnd"/>
      <w:r>
        <w:t xml:space="preserve"> en distintos dispositivos. Así que, en primer </w:t>
      </w:r>
      <w:proofErr w:type="gramStart"/>
      <w:r>
        <w:t>lugar</w:t>
      </w:r>
      <w:proofErr w:type="gramEnd"/>
      <w:r>
        <w:t xml:space="preserve"> vas a descargar el software de </w:t>
      </w:r>
      <w:proofErr w:type="spellStart"/>
      <w:r>
        <w:t>Node</w:t>
      </w:r>
      <w:proofErr w:type="spellEnd"/>
      <w:r>
        <w:t>, que te permitirá crear los archivos estáticos.</w:t>
      </w:r>
    </w:p>
    <w:p w14:paraId="00D45DB2" w14:textId="77777777" w:rsidR="00C67B61" w:rsidRDefault="00C67B61" w:rsidP="00C67B61">
      <w:pPr>
        <w:pStyle w:val="NormalWeb"/>
      </w:pPr>
      <w:r>
        <w:lastRenderedPageBreak/>
        <w:t xml:space="preserve">De esta manera podemos emular la pantalla de un dispositivo móvil en un servidor para archivos estáticos con node.js ya que no estamos manipulando un celular, sino un tamaño desde el navegador, por lo que debemos dirigirnos a la </w:t>
      </w:r>
      <w:proofErr w:type="spellStart"/>
      <w:r>
        <w:t>pagina</w:t>
      </w:r>
      <w:proofErr w:type="spellEnd"/>
      <w:r>
        <w:t xml:space="preserve"> principal de </w:t>
      </w:r>
      <w:proofErr w:type="spellStart"/>
      <w:r>
        <w:t>node</w:t>
      </w:r>
      <w:proofErr w:type="spellEnd"/>
      <w:r>
        <w:t>:</w:t>
      </w:r>
    </w:p>
    <w:p w14:paraId="6E1B325A" w14:textId="77777777" w:rsidR="00C67B61" w:rsidRDefault="00EC3077" w:rsidP="00C67B61">
      <w:pPr>
        <w:pStyle w:val="NormalWeb"/>
        <w:jc w:val="center"/>
      </w:pPr>
      <w:hyperlink r:id="rId170" w:tgtFrame="_blank" w:history="1">
        <w:r w:rsidR="00C67B61">
          <w:rPr>
            <w:rStyle w:val="Hipervnculo"/>
            <w:b/>
            <w:bCs/>
          </w:rPr>
          <w:t>https://nodejs.org/en/</w:t>
        </w:r>
      </w:hyperlink>
    </w:p>
    <w:p w14:paraId="2467ABD9" w14:textId="77777777" w:rsidR="00C67B61" w:rsidRDefault="00C67B61" w:rsidP="00C67B61">
      <w:pPr>
        <w:pStyle w:val="NormalWeb"/>
      </w:pPr>
      <w:r>
        <w:t xml:space="preserve">Bajar con el scroll luego y descargar la versión </w:t>
      </w:r>
      <w:proofErr w:type="spellStart"/>
      <w:r>
        <w:t>lts</w:t>
      </w:r>
      <w:proofErr w:type="spellEnd"/>
      <w:r>
        <w:t xml:space="preserve"> para nuestro navegador.</w:t>
      </w:r>
    </w:p>
    <w:p w14:paraId="38385A4E" w14:textId="77777777" w:rsidR="00C67B61" w:rsidRDefault="00C67B61" w:rsidP="00C67B61">
      <w:pPr>
        <w:pStyle w:val="NormalWeb"/>
      </w:pPr>
      <w:r>
        <w:t xml:space="preserve">Luego de haber instalado </w:t>
      </w:r>
      <w:proofErr w:type="spellStart"/>
      <w:r>
        <w:t>node</w:t>
      </w:r>
      <w:proofErr w:type="spellEnd"/>
      <w:r>
        <w:t xml:space="preserve">, debemos ejecutar la terminal de comandos de nuestro SO. Debemos verificar que </w:t>
      </w:r>
      <w:proofErr w:type="spellStart"/>
      <w:r>
        <w:t>npm</w:t>
      </w:r>
      <w:proofErr w:type="spellEnd"/>
      <w:r>
        <w:t xml:space="preserve"> </w:t>
      </w:r>
      <w:proofErr w:type="spellStart"/>
      <w:r>
        <w:t>esta</w:t>
      </w:r>
      <w:proofErr w:type="spellEnd"/>
      <w:r>
        <w:t xml:space="preserve"> corriendo correctamente. NPM es el gestor de </w:t>
      </w:r>
      <w:proofErr w:type="spellStart"/>
      <w:r>
        <w:t>modulos</w:t>
      </w:r>
      <w:proofErr w:type="spellEnd"/>
      <w:r>
        <w:t xml:space="preserve"> de paquetes de </w:t>
      </w:r>
      <w:proofErr w:type="spellStart"/>
      <w:r>
        <w:t>node</w:t>
      </w:r>
      <w:proofErr w:type="spellEnd"/>
      <w:r>
        <w:t>, los paquetes pueden ser cualquier código de javascript que hayamos escrito.</w:t>
      </w:r>
    </w:p>
    <w:p w14:paraId="64ED3E32" w14:textId="77777777" w:rsidR="00C67B61" w:rsidRDefault="00C67B61" w:rsidP="00C67B61">
      <w:pPr>
        <w:pStyle w:val="NormalWeb"/>
      </w:pPr>
      <w:r>
        <w:t xml:space="preserve">Debemos descargar un </w:t>
      </w:r>
      <w:proofErr w:type="spellStart"/>
      <w:r>
        <w:t>modulo</w:t>
      </w:r>
      <w:proofErr w:type="spellEnd"/>
      <w:r>
        <w:t xml:space="preserve"> ya creado por la comunidad que servirá de servidor de archivos estáticos. Para ello debemos escribir en nuestra terminal lo siguiente:</w:t>
      </w:r>
    </w:p>
    <w:p w14:paraId="7C77F886" w14:textId="77777777" w:rsidR="00C67B61" w:rsidRDefault="00C67B61" w:rsidP="00C67B61">
      <w:pPr>
        <w:pStyle w:val="NormalWeb"/>
      </w:pPr>
      <w:proofErr w:type="spellStart"/>
      <w:r>
        <w:rPr>
          <w:rStyle w:val="Textoennegrita"/>
        </w:rPr>
        <w:t>npm</w:t>
      </w:r>
      <w:proofErr w:type="spellEnd"/>
      <w:r>
        <w:rPr>
          <w:rStyle w:val="Textoennegrita"/>
        </w:rPr>
        <w:t xml:space="preserve"> -g </w:t>
      </w:r>
      <w:proofErr w:type="spellStart"/>
      <w:r>
        <w:rPr>
          <w:rStyle w:val="Textoennegrita"/>
        </w:rPr>
        <w:t>install</w:t>
      </w:r>
      <w:proofErr w:type="spellEnd"/>
      <w:r>
        <w:rPr>
          <w:rStyle w:val="Textoennegrita"/>
        </w:rPr>
        <w:t xml:space="preserve"> static-server</w:t>
      </w:r>
    </w:p>
    <w:p w14:paraId="21863042" w14:textId="77777777" w:rsidR="00C67B61" w:rsidRDefault="00C67B61" w:rsidP="00C67B61">
      <w:pPr>
        <w:pStyle w:val="NormalWeb"/>
      </w:pPr>
      <w:r>
        <w:t xml:space="preserve">Luego de ello debemos ubicarnos a la carpeta de nuestro proyecto, para saber en </w:t>
      </w:r>
      <w:proofErr w:type="spellStart"/>
      <w:r>
        <w:t>que</w:t>
      </w:r>
      <w:proofErr w:type="spellEnd"/>
      <w:r>
        <w:t xml:space="preserve"> carpeta estamos ubicados en Windows es el comando </w:t>
      </w:r>
      <w:proofErr w:type="spellStart"/>
      <w:r>
        <w:t>dir</w:t>
      </w:r>
      <w:proofErr w:type="spellEnd"/>
      <w:r>
        <w:t>, y para movernos entre carpetas nos movemos con el comando cd.</w:t>
      </w:r>
    </w:p>
    <w:p w14:paraId="33F605F4" w14:textId="77777777" w:rsidR="00C67B61" w:rsidRDefault="00C67B61" w:rsidP="00C67B61">
      <w:pPr>
        <w:pStyle w:val="NormalWeb"/>
      </w:pPr>
      <w:r>
        <w:t xml:space="preserve">Una vez estemos ubicados en la carpeta, ejecutamos el comando “static-server”, una vez haya creado el servidor </w:t>
      </w:r>
      <w:proofErr w:type="spellStart"/>
      <w:r>
        <w:t>estatico</w:t>
      </w:r>
      <w:proofErr w:type="spellEnd"/>
      <w:r>
        <w:t xml:space="preserve">, tenemos los privilegios de </w:t>
      </w:r>
      <w:proofErr w:type="spellStart"/>
      <w:r>
        <w:t>deter</w:t>
      </w:r>
      <w:proofErr w:type="spellEnd"/>
      <w:r>
        <w:t xml:space="preserve"> la ejecución del servidor oprimiendo la combinación de </w:t>
      </w:r>
      <w:proofErr w:type="spellStart"/>
      <w:r>
        <w:t>ctrl</w:t>
      </w:r>
      <w:proofErr w:type="spellEnd"/>
      <w:r>
        <w:t xml:space="preserve"> + c, pero en vez de eso, copiamos el puerto que nos </w:t>
      </w:r>
      <w:proofErr w:type="spellStart"/>
      <w:r>
        <w:t>arrojo</w:t>
      </w:r>
      <w:proofErr w:type="spellEnd"/>
      <w:r>
        <w:t xml:space="preserve"> (9080) por defecto, copiamos la url y podemos acceder a nuestro proyecto a través de esa url.</w:t>
      </w:r>
    </w:p>
    <w:p w14:paraId="004F4167" w14:textId="77777777" w:rsidR="00C67B61" w:rsidRDefault="00C67B61" w:rsidP="00C67B61">
      <w:pPr>
        <w:pStyle w:val="NormalWeb"/>
      </w:pPr>
      <w:r>
        <w:t xml:space="preserve">Luego de ello podemos acceder a cualquier otro dispositivo y observar nuestro proyecto. Para ello debemos verificar nuestra dirección </w:t>
      </w:r>
      <w:proofErr w:type="spellStart"/>
      <w:r>
        <w:t>ip</w:t>
      </w:r>
      <w:proofErr w:type="spellEnd"/>
      <w:r>
        <w:t xml:space="preserve"> con </w:t>
      </w:r>
      <w:proofErr w:type="spellStart"/>
      <w:r>
        <w:t>ipconfig</w:t>
      </w:r>
      <w:proofErr w:type="spellEnd"/>
      <w:r>
        <w:t xml:space="preserve"> desde la terminal (Windows).</w:t>
      </w:r>
    </w:p>
    <w:p w14:paraId="7B8CC523" w14:textId="77777777" w:rsidR="00C67B61" w:rsidRDefault="00C67B61" w:rsidP="00C67B61">
      <w:pPr>
        <w:pStyle w:val="NormalWeb"/>
      </w:pPr>
      <w:r>
        <w:rPr>
          <w:rStyle w:val="Textoennegrita"/>
        </w:rPr>
        <w:t>Ejemplo: 192.168.0.19:9080</w:t>
      </w:r>
    </w:p>
    <w:p w14:paraId="6273BCCF" w14:textId="77777777" w:rsidR="00C67B61" w:rsidRDefault="00C67B61" w:rsidP="00C67B61">
      <w:pPr>
        <w:pStyle w:val="NormalWeb"/>
      </w:pPr>
      <w:r>
        <w:t>Nota: debemos tener un archivo index.html</w:t>
      </w:r>
    </w:p>
    <w:p w14:paraId="0D1F4B69" w14:textId="77777777" w:rsidR="00C67B61" w:rsidRDefault="00C67B61" w:rsidP="00C67B61">
      <w:pPr>
        <w:pStyle w:val="NormalWeb"/>
        <w:jc w:val="center"/>
        <w:rPr>
          <w:b/>
          <w:bCs/>
          <w:sz w:val="48"/>
          <w:szCs w:val="48"/>
        </w:rPr>
      </w:pPr>
    </w:p>
    <w:p w14:paraId="049CB871" w14:textId="77777777" w:rsidR="00C67B61" w:rsidRPr="005906B9" w:rsidRDefault="00C67B61" w:rsidP="00C67B61">
      <w:pPr>
        <w:pStyle w:val="NormalWeb"/>
        <w:jc w:val="center"/>
        <w:rPr>
          <w:b/>
          <w:bCs/>
          <w:sz w:val="48"/>
          <w:szCs w:val="48"/>
        </w:rPr>
      </w:pPr>
      <w:r>
        <w:rPr>
          <w:b/>
          <w:bCs/>
          <w:sz w:val="48"/>
          <w:szCs w:val="48"/>
        </w:rPr>
        <w:t>Importants Q&amp;A</w:t>
      </w:r>
    </w:p>
    <w:p w14:paraId="0B5C6A7F" w14:textId="77777777" w:rsidR="00C67B61" w:rsidRDefault="00C67B61" w:rsidP="00C67B61">
      <w:pPr>
        <w:pStyle w:val="NormalWeb"/>
      </w:pPr>
      <w:r>
        <w:t xml:space="preserve">¿Con qué propiedad puedo </w:t>
      </w:r>
      <w:proofErr w:type="gramStart"/>
      <w:r>
        <w:t>darle</w:t>
      </w:r>
      <w:proofErr w:type="gramEnd"/>
      <w:r>
        <w:t xml:space="preserve"> tamaño a fuentes de íconos? Font-</w:t>
      </w:r>
      <w:proofErr w:type="spellStart"/>
      <w:r>
        <w:t>size</w:t>
      </w:r>
      <w:proofErr w:type="spellEnd"/>
    </w:p>
    <w:p w14:paraId="736E3A63" w14:textId="77777777" w:rsidR="00C67B61" w:rsidRDefault="00C67B61" w:rsidP="00C67B61">
      <w:pPr>
        <w:pStyle w:val="NormalWeb"/>
      </w:pPr>
      <w:r>
        <w:t xml:space="preserve">¿Cómo se le dice a un teléfono en modo vertical? </w:t>
      </w:r>
      <w:proofErr w:type="spellStart"/>
      <w:r>
        <w:t>Portrait</w:t>
      </w:r>
      <w:proofErr w:type="spellEnd"/>
    </w:p>
    <w:p w14:paraId="66C2E744" w14:textId="77777777" w:rsidR="00C67B61" w:rsidRDefault="00C67B61" w:rsidP="00C67B61">
      <w:pPr>
        <w:pStyle w:val="NormalWeb"/>
      </w:pPr>
      <w:r>
        <w:t xml:space="preserve">¿Cómo se le dice a un teléfono en modo horizontal? </w:t>
      </w:r>
      <w:proofErr w:type="spellStart"/>
      <w:r>
        <w:t>Landscape</w:t>
      </w:r>
      <w:proofErr w:type="spellEnd"/>
    </w:p>
    <w:p w14:paraId="5E2F0CEB"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roofErr w:type="gramStart"/>
      <w:r w:rsidRPr="00816641">
        <w:rPr>
          <w:rFonts w:ascii="Times New Roman" w:eastAsia="Times New Roman" w:hAnsi="Times New Roman" w:cs="Times New Roman"/>
          <w:sz w:val="24"/>
          <w:szCs w:val="24"/>
          <w:lang w:eastAsia="es-CO"/>
        </w:rPr>
        <w:lastRenderedPageBreak/>
        <w:t>De acuerdo al</w:t>
      </w:r>
      <w:proofErr w:type="gramEnd"/>
      <w:r w:rsidRPr="00816641">
        <w:rPr>
          <w:rFonts w:ascii="Times New Roman" w:eastAsia="Times New Roman" w:hAnsi="Times New Roman" w:cs="Times New Roman"/>
          <w:sz w:val="24"/>
          <w:szCs w:val="24"/>
          <w:lang w:eastAsia="es-CO"/>
        </w:rPr>
        <w:t xml:space="preserve"> siguiente código, ¿cuánto vale 1rem?</w:t>
      </w:r>
    </w:p>
    <w:p w14:paraId="4E0F7ED1"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 xml:space="preserve">html </w:t>
      </w:r>
      <w:proofErr w:type="gramStart"/>
      <w:r w:rsidRPr="00816641">
        <w:rPr>
          <w:rFonts w:ascii="Courier New" w:eastAsia="Times New Roman" w:hAnsi="Courier New" w:cs="Courier New"/>
          <w:sz w:val="20"/>
          <w:szCs w:val="20"/>
          <w:lang w:val="en-US" w:eastAsia="es-CO"/>
        </w:rPr>
        <w:t>{ font</w:t>
      </w:r>
      <w:proofErr w:type="gramEnd"/>
      <w:r w:rsidRPr="00816641">
        <w:rPr>
          <w:rFonts w:ascii="Courier New" w:eastAsia="Times New Roman" w:hAnsi="Courier New" w:cs="Courier New"/>
          <w:sz w:val="20"/>
          <w:szCs w:val="20"/>
          <w:lang w:val="en-US" w:eastAsia="es-CO"/>
        </w:rPr>
        <w:t xml:space="preserve">-size: 18px; } </w:t>
      </w:r>
    </w:p>
    <w:p w14:paraId="438103E6"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816641">
        <w:rPr>
          <w:rFonts w:ascii="Courier New" w:eastAsia="Times New Roman" w:hAnsi="Courier New" w:cs="Courier New"/>
          <w:sz w:val="20"/>
          <w:szCs w:val="20"/>
          <w:lang w:val="en-US" w:eastAsia="es-CO"/>
        </w:rPr>
        <w:t xml:space="preserve">body </w:t>
      </w:r>
      <w:proofErr w:type="gramStart"/>
      <w:r w:rsidRPr="00816641">
        <w:rPr>
          <w:rFonts w:ascii="Courier New" w:eastAsia="Times New Roman" w:hAnsi="Courier New" w:cs="Courier New"/>
          <w:sz w:val="20"/>
          <w:szCs w:val="20"/>
          <w:lang w:val="en-US" w:eastAsia="es-CO"/>
        </w:rPr>
        <w:t>{ font</w:t>
      </w:r>
      <w:proofErr w:type="gramEnd"/>
      <w:r w:rsidRPr="00816641">
        <w:rPr>
          <w:rFonts w:ascii="Courier New" w:eastAsia="Times New Roman" w:hAnsi="Courier New" w:cs="Courier New"/>
          <w:sz w:val="20"/>
          <w:szCs w:val="20"/>
          <w:lang w:val="en-US" w:eastAsia="es-CO"/>
        </w:rPr>
        <w:t>-size: 20px; }</w:t>
      </w:r>
      <w:r>
        <w:rPr>
          <w:rFonts w:ascii="Courier New" w:eastAsia="Times New Roman" w:hAnsi="Courier New" w:cs="Courier New"/>
          <w:sz w:val="20"/>
          <w:szCs w:val="20"/>
          <w:lang w:val="en-US" w:eastAsia="es-CO"/>
        </w:rPr>
        <w:t xml:space="preserve">                   18px</w:t>
      </w:r>
    </w:p>
    <w:p w14:paraId="477F5E94"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7C5C2D4D" w14:textId="77777777" w:rsidR="00C67B61" w:rsidRDefault="00C67B61" w:rsidP="00C67B61">
      <w:pPr>
        <w:pStyle w:val="NormalWeb"/>
      </w:pPr>
      <w:r>
        <w:t xml:space="preserve">¿A qué reacciona </w:t>
      </w:r>
      <w:proofErr w:type="gramStart"/>
      <w:r>
        <w:t>este media</w:t>
      </w:r>
      <w:proofErr w:type="gramEnd"/>
      <w:r>
        <w:t xml:space="preserve"> query? </w:t>
      </w:r>
    </w:p>
    <w:p w14:paraId="7742E57F" w14:textId="77777777" w:rsidR="00C67B61" w:rsidRPr="005906B9" w:rsidRDefault="00C67B61" w:rsidP="00C67B61">
      <w:pPr>
        <w:pStyle w:val="NormalWeb"/>
      </w:pPr>
      <w:r w:rsidRPr="00816641">
        <w:rPr>
          <w:rFonts w:ascii="Courier New" w:hAnsi="Courier New" w:cs="Courier New"/>
          <w:sz w:val="20"/>
          <w:szCs w:val="20"/>
        </w:rPr>
        <w:t>@media screen and (</w:t>
      </w:r>
      <w:proofErr w:type="spellStart"/>
      <w:r w:rsidRPr="00816641">
        <w:rPr>
          <w:rFonts w:ascii="Courier New" w:hAnsi="Courier New" w:cs="Courier New"/>
          <w:sz w:val="20"/>
          <w:szCs w:val="20"/>
        </w:rPr>
        <w:t>m</w:t>
      </w:r>
      <w:r w:rsidRPr="00C67B61">
        <w:rPr>
          <w:rFonts w:ascii="Courier New" w:hAnsi="Courier New" w:cs="Courier New"/>
          <w:sz w:val="20"/>
          <w:szCs w:val="20"/>
        </w:rPr>
        <w:t>ax</w:t>
      </w:r>
      <w:proofErr w:type="spellEnd"/>
      <w:r w:rsidRPr="00816641">
        <w:rPr>
          <w:rFonts w:ascii="Courier New" w:hAnsi="Courier New" w:cs="Courier New"/>
          <w:sz w:val="20"/>
          <w:szCs w:val="20"/>
        </w:rPr>
        <w:t>-height: 768px)</w:t>
      </w:r>
      <w:r w:rsidRPr="00C67B61">
        <w:rPr>
          <w:rFonts w:ascii="Courier New" w:hAnsi="Courier New" w:cs="Courier New"/>
          <w:sz w:val="20"/>
          <w:szCs w:val="20"/>
        </w:rPr>
        <w:t xml:space="preserve">      </w:t>
      </w:r>
      <w:r>
        <w:t>Pantallas hasta 768px de ancho</w:t>
      </w:r>
    </w:p>
    <w:p w14:paraId="5C6B2329"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 xml:space="preserve">¿A qué reacciona </w:t>
      </w:r>
      <w:proofErr w:type="gramStart"/>
      <w:r w:rsidRPr="00816641">
        <w:rPr>
          <w:rFonts w:ascii="Times New Roman" w:eastAsia="Times New Roman" w:hAnsi="Times New Roman" w:cs="Times New Roman"/>
          <w:sz w:val="24"/>
          <w:szCs w:val="24"/>
          <w:lang w:eastAsia="es-CO"/>
        </w:rPr>
        <w:t>este media</w:t>
      </w:r>
      <w:proofErr w:type="gramEnd"/>
      <w:r w:rsidRPr="00816641">
        <w:rPr>
          <w:rFonts w:ascii="Times New Roman" w:eastAsia="Times New Roman" w:hAnsi="Times New Roman" w:cs="Times New Roman"/>
          <w:sz w:val="24"/>
          <w:szCs w:val="24"/>
          <w:lang w:eastAsia="es-CO"/>
        </w:rPr>
        <w:t xml:space="preserve"> query?</w:t>
      </w:r>
    </w:p>
    <w:p w14:paraId="1530B6A3"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alto</w:t>
      </w:r>
    </w:p>
    <w:p w14:paraId="08DB3D6C"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5DD0002B"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Times New Roman" w:hAnsi="Times New Roman" w:cs="Times New Roman"/>
          <w:sz w:val="24"/>
          <w:szCs w:val="24"/>
        </w:rPr>
        <w:t>¿Con qué API de JavaScript puedo detectar media queries?</w:t>
      </w:r>
      <w:r>
        <w:rPr>
          <w:rFonts w:ascii="Times New Roman" w:hAnsi="Times New Roman" w:cs="Times New Roman"/>
          <w:sz w:val="24"/>
          <w:szCs w:val="24"/>
        </w:rPr>
        <w:t xml:space="preserve">     matchMedia</w:t>
      </w:r>
    </w:p>
    <w:p w14:paraId="0FA36AB5"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0B41699D" w14:textId="77777777" w:rsidR="00C67B61" w:rsidRPr="00816641"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816641">
        <w:rPr>
          <w:rFonts w:ascii="Times New Roman" w:eastAsia="Times New Roman" w:hAnsi="Times New Roman" w:cs="Times New Roman"/>
          <w:sz w:val="24"/>
          <w:szCs w:val="24"/>
          <w:lang w:eastAsia="es-CO"/>
        </w:rPr>
        <w:t xml:space="preserve">¿A qué reacciona </w:t>
      </w:r>
      <w:proofErr w:type="gramStart"/>
      <w:r w:rsidRPr="00816641">
        <w:rPr>
          <w:rFonts w:ascii="Times New Roman" w:eastAsia="Times New Roman" w:hAnsi="Times New Roman" w:cs="Times New Roman"/>
          <w:sz w:val="24"/>
          <w:szCs w:val="24"/>
          <w:lang w:eastAsia="es-CO"/>
        </w:rPr>
        <w:t>este media</w:t>
      </w:r>
      <w:proofErr w:type="gramEnd"/>
      <w:r w:rsidRPr="00816641">
        <w:rPr>
          <w:rFonts w:ascii="Times New Roman" w:eastAsia="Times New Roman" w:hAnsi="Times New Roman" w:cs="Times New Roman"/>
          <w:sz w:val="24"/>
          <w:szCs w:val="24"/>
          <w:lang w:eastAsia="es-CO"/>
        </w:rPr>
        <w:t xml:space="preserve"> query?</w:t>
      </w:r>
    </w:p>
    <w:p w14:paraId="677D66ED"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816641">
        <w:rPr>
          <w:rFonts w:ascii="Courier New" w:eastAsia="Times New Roman" w:hAnsi="Courier New" w:cs="Courier New"/>
          <w:sz w:val="20"/>
          <w:szCs w:val="20"/>
          <w:lang w:eastAsia="es-CO"/>
        </w:rPr>
        <w:t>@media screen and (min-width: 768px)</w:t>
      </w:r>
      <w:r w:rsidRPr="00A9482C">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w:t>
      </w:r>
      <w:r>
        <w:rPr>
          <w:rFonts w:ascii="Times New Roman" w:hAnsi="Times New Roman" w:cs="Times New Roman"/>
          <w:sz w:val="24"/>
          <w:szCs w:val="24"/>
        </w:rPr>
        <w:t>desde</w:t>
      </w:r>
      <w:r w:rsidRPr="00816641">
        <w:rPr>
          <w:rFonts w:ascii="Times New Roman" w:hAnsi="Times New Roman" w:cs="Times New Roman"/>
          <w:sz w:val="24"/>
          <w:szCs w:val="24"/>
        </w:rPr>
        <w:t xml:space="preserve"> 768px de </w:t>
      </w:r>
      <w:r>
        <w:rPr>
          <w:rFonts w:ascii="Times New Roman" w:hAnsi="Times New Roman" w:cs="Times New Roman"/>
          <w:sz w:val="24"/>
          <w:szCs w:val="24"/>
        </w:rPr>
        <w:t>ancho</w:t>
      </w:r>
    </w:p>
    <w:p w14:paraId="50E28975" w14:textId="77777777" w:rsidR="00C67B61" w:rsidRPr="00A9482C"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r w:rsidRPr="00A9482C">
        <w:rPr>
          <w:rFonts w:ascii="Times New Roman" w:eastAsia="Times New Roman" w:hAnsi="Times New Roman" w:cs="Times New Roman"/>
          <w:sz w:val="24"/>
          <w:szCs w:val="24"/>
          <w:lang w:eastAsia="es-CO"/>
        </w:rPr>
        <w:t xml:space="preserve">¿A qué reacciona </w:t>
      </w:r>
      <w:proofErr w:type="gramStart"/>
      <w:r w:rsidRPr="00A9482C">
        <w:rPr>
          <w:rFonts w:ascii="Times New Roman" w:eastAsia="Times New Roman" w:hAnsi="Times New Roman" w:cs="Times New Roman"/>
          <w:sz w:val="24"/>
          <w:szCs w:val="24"/>
          <w:lang w:eastAsia="es-CO"/>
        </w:rPr>
        <w:t>este media</w:t>
      </w:r>
      <w:proofErr w:type="gramEnd"/>
      <w:r w:rsidRPr="00A9482C">
        <w:rPr>
          <w:rFonts w:ascii="Times New Roman" w:eastAsia="Times New Roman" w:hAnsi="Times New Roman" w:cs="Times New Roman"/>
          <w:sz w:val="24"/>
          <w:szCs w:val="24"/>
          <w:lang w:eastAsia="es-CO"/>
        </w:rPr>
        <w:t xml:space="preserve"> query?</w:t>
      </w:r>
    </w:p>
    <w:p w14:paraId="1DC034E8"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A9482C">
        <w:rPr>
          <w:rFonts w:ascii="Courier New" w:eastAsia="Times New Roman" w:hAnsi="Courier New" w:cs="Courier New"/>
          <w:sz w:val="20"/>
          <w:szCs w:val="20"/>
          <w:lang w:eastAsia="es-CO"/>
        </w:rPr>
        <w:t>@media screen and (</w:t>
      </w:r>
      <w:proofErr w:type="spellStart"/>
      <w:r w:rsidRPr="00A9482C">
        <w:rPr>
          <w:rFonts w:ascii="Courier New" w:eastAsia="Times New Roman" w:hAnsi="Courier New" w:cs="Courier New"/>
          <w:sz w:val="20"/>
          <w:szCs w:val="20"/>
          <w:lang w:eastAsia="es-CO"/>
        </w:rPr>
        <w:t>max</w:t>
      </w:r>
      <w:proofErr w:type="spellEnd"/>
      <w:r w:rsidRPr="00A9482C">
        <w:rPr>
          <w:rFonts w:ascii="Courier New" w:eastAsia="Times New Roman" w:hAnsi="Courier New" w:cs="Courier New"/>
          <w:sz w:val="20"/>
          <w:szCs w:val="20"/>
          <w:lang w:eastAsia="es-CO"/>
        </w:rPr>
        <w:t>-height: 768px)</w:t>
      </w:r>
      <w:r w:rsidRPr="00C67B61">
        <w:rPr>
          <w:rFonts w:ascii="Courier New" w:eastAsia="Times New Roman" w:hAnsi="Courier New" w:cs="Courier New"/>
          <w:sz w:val="20"/>
          <w:szCs w:val="20"/>
          <w:lang w:eastAsia="es-CO"/>
        </w:rPr>
        <w:t xml:space="preserve">    </w:t>
      </w:r>
      <w:r w:rsidRPr="00816641">
        <w:rPr>
          <w:rFonts w:ascii="Times New Roman" w:hAnsi="Times New Roman" w:cs="Times New Roman"/>
          <w:sz w:val="24"/>
          <w:szCs w:val="24"/>
        </w:rPr>
        <w:t xml:space="preserve">Pantallas hasta 768px de </w:t>
      </w:r>
      <w:r>
        <w:rPr>
          <w:rFonts w:ascii="Times New Roman" w:hAnsi="Times New Roman" w:cs="Times New Roman"/>
          <w:sz w:val="24"/>
          <w:szCs w:val="24"/>
        </w:rPr>
        <w:t>alto</w:t>
      </w:r>
    </w:p>
    <w:p w14:paraId="71BA753B"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14:paraId="1930472E" w14:textId="77777777" w:rsidR="00C67B61" w:rsidRPr="00A9482C" w:rsidRDefault="00C67B61" w:rsidP="00C67B61">
      <w:pPr>
        <w:spacing w:before="100" w:beforeAutospacing="1" w:after="100" w:afterAutospacing="1" w:line="240" w:lineRule="auto"/>
        <w:rPr>
          <w:rFonts w:ascii="Times New Roman" w:eastAsia="Times New Roman" w:hAnsi="Times New Roman" w:cs="Times New Roman"/>
          <w:sz w:val="24"/>
          <w:szCs w:val="24"/>
          <w:lang w:eastAsia="es-CO"/>
        </w:rPr>
      </w:pPr>
      <w:proofErr w:type="gramStart"/>
      <w:r w:rsidRPr="00A9482C">
        <w:rPr>
          <w:rFonts w:ascii="Times New Roman" w:eastAsia="Times New Roman" w:hAnsi="Times New Roman" w:cs="Times New Roman"/>
          <w:sz w:val="24"/>
          <w:szCs w:val="24"/>
          <w:lang w:eastAsia="es-CO"/>
        </w:rPr>
        <w:t>¿Cuánto valdría 1.</w:t>
      </w:r>
      <w:proofErr w:type="gramEnd"/>
      <w:r w:rsidRPr="00A9482C">
        <w:rPr>
          <w:rFonts w:ascii="Times New Roman" w:eastAsia="Times New Roman" w:hAnsi="Times New Roman" w:cs="Times New Roman"/>
          <w:sz w:val="24"/>
          <w:szCs w:val="24"/>
          <w:lang w:eastAsia="es-CO"/>
        </w:rPr>
        <w:t>5em en el borde en .body ?</w:t>
      </w:r>
    </w:p>
    <w:p w14:paraId="6C27752B"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A9482C">
        <w:rPr>
          <w:rFonts w:ascii="Courier New" w:eastAsia="Times New Roman" w:hAnsi="Courier New" w:cs="Courier New"/>
          <w:sz w:val="20"/>
          <w:szCs w:val="20"/>
          <w:lang w:val="en-US" w:eastAsia="es-CO"/>
        </w:rPr>
        <w:t xml:space="preserve">body </w:t>
      </w:r>
      <w:proofErr w:type="gramStart"/>
      <w:r w:rsidRPr="00A9482C">
        <w:rPr>
          <w:rFonts w:ascii="Courier New" w:eastAsia="Times New Roman" w:hAnsi="Courier New" w:cs="Courier New"/>
          <w:sz w:val="20"/>
          <w:szCs w:val="20"/>
          <w:lang w:val="en-US" w:eastAsia="es-CO"/>
        </w:rPr>
        <w:t>{ font</w:t>
      </w:r>
      <w:proofErr w:type="gramEnd"/>
      <w:r w:rsidRPr="00A9482C">
        <w:rPr>
          <w:rFonts w:ascii="Courier New" w:eastAsia="Times New Roman" w:hAnsi="Courier New" w:cs="Courier New"/>
          <w:sz w:val="20"/>
          <w:szCs w:val="20"/>
          <w:lang w:val="en-US" w:eastAsia="es-CO"/>
        </w:rPr>
        <w:t>-size: 16px }</w:t>
      </w:r>
    </w:p>
    <w:p w14:paraId="40C6DB12"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roofErr w:type="gramStart"/>
      <w:r w:rsidRPr="00A9482C">
        <w:rPr>
          <w:rFonts w:ascii="Courier New" w:eastAsia="Times New Roman" w:hAnsi="Courier New" w:cs="Courier New"/>
          <w:sz w:val="20"/>
          <w:szCs w:val="20"/>
          <w:lang w:val="en-US" w:eastAsia="es-CO"/>
        </w:rPr>
        <w:t>.body</w:t>
      </w:r>
      <w:proofErr w:type="gramEnd"/>
      <w:r w:rsidRPr="00A9482C">
        <w:rPr>
          <w:rFonts w:ascii="Courier New" w:eastAsia="Times New Roman" w:hAnsi="Courier New" w:cs="Courier New"/>
          <w:sz w:val="20"/>
          <w:szCs w:val="20"/>
          <w:lang w:val="en-US" w:eastAsia="es-CO"/>
        </w:rPr>
        <w:t xml:space="preserve"> { font-size: 18px }</w:t>
      </w:r>
      <w:r>
        <w:rPr>
          <w:rFonts w:ascii="Courier New" w:eastAsia="Times New Roman" w:hAnsi="Courier New" w:cs="Courier New"/>
          <w:sz w:val="20"/>
          <w:szCs w:val="20"/>
          <w:lang w:val="en-US" w:eastAsia="es-CO"/>
        </w:rPr>
        <w:t xml:space="preserve">             27px</w:t>
      </w:r>
    </w:p>
    <w:p w14:paraId="27CF2379" w14:textId="77777777" w:rsidR="00C67B6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14:paraId="50909BF1"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r w:rsidRPr="00A9482C">
        <w:rPr>
          <w:rFonts w:ascii="Times New Roman" w:hAnsi="Times New Roman" w:cs="Times New Roman"/>
          <w:sz w:val="24"/>
          <w:szCs w:val="24"/>
        </w:rPr>
        <w:t>¿Cómo puedo restaurar al valor por defecto cualquier propiedad de CSS?</w:t>
      </w:r>
      <w:r>
        <w:rPr>
          <w:rFonts w:ascii="Times New Roman" w:hAnsi="Times New Roman" w:cs="Times New Roman"/>
          <w:sz w:val="24"/>
          <w:szCs w:val="24"/>
        </w:rPr>
        <w:t xml:space="preserve">      Initial</w:t>
      </w:r>
    </w:p>
    <w:p w14:paraId="56BB5539" w14:textId="77777777" w:rsidR="00C67B61" w:rsidRPr="00A9482C"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6BC16264"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74E88BBD"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CO"/>
        </w:rPr>
      </w:pPr>
    </w:p>
    <w:p w14:paraId="1845C3C7" w14:textId="77777777" w:rsidR="00C67B61" w:rsidRPr="00816641" w:rsidRDefault="00C67B61" w:rsidP="00C67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14:paraId="47747558" w14:textId="77777777" w:rsidR="00C67B61" w:rsidRPr="00A9482C" w:rsidRDefault="00C67B61" w:rsidP="00C67B61">
      <w:pPr>
        <w:pStyle w:val="NormalWeb"/>
      </w:pPr>
    </w:p>
    <w:p w14:paraId="7D6977CD" w14:textId="34F28EFA" w:rsidR="00664C16" w:rsidRDefault="00664C16" w:rsidP="00664C1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t xml:space="preserve">Curso de </w:t>
      </w:r>
      <w:r>
        <w:rPr>
          <w:rFonts w:ascii="Times New Roman" w:eastAsia="Times New Roman" w:hAnsi="Times New Roman" w:cs="Times New Roman"/>
          <w:b/>
          <w:bCs/>
          <w:i/>
          <w:iCs/>
          <w:color w:val="FFC000"/>
          <w:kern w:val="36"/>
          <w:sz w:val="28"/>
          <w:szCs w:val="28"/>
          <w:lang w:eastAsia="es-CO"/>
        </w:rPr>
        <w:t>CSS Grid Layout.</w:t>
      </w:r>
    </w:p>
    <w:p w14:paraId="08EC208E" w14:textId="58D6F773" w:rsidR="00855192" w:rsidRDefault="00855192" w:rsidP="00855192">
      <w:pPr>
        <w:jc w:val="center"/>
        <w:rPr>
          <w:rFonts w:ascii="Times New Roman" w:hAnsi="Times New Roman" w:cs="Times New Roman"/>
          <w:b/>
          <w:bCs/>
          <w:i/>
          <w:iCs/>
          <w:sz w:val="48"/>
          <w:szCs w:val="48"/>
        </w:rPr>
      </w:pPr>
      <w:r>
        <w:rPr>
          <w:rFonts w:ascii="Times New Roman" w:hAnsi="Times New Roman" w:cs="Times New Roman"/>
          <w:b/>
          <w:bCs/>
          <w:i/>
          <w:iCs/>
          <w:sz w:val="48"/>
          <w:szCs w:val="48"/>
        </w:rPr>
        <w:t>Notas del Curso.</w:t>
      </w:r>
    </w:p>
    <w:p w14:paraId="65A99810" w14:textId="77777777" w:rsidR="00855192" w:rsidRPr="00CA3EB2" w:rsidRDefault="00855192" w:rsidP="00855192">
      <w:pPr>
        <w:rPr>
          <w:rFonts w:ascii="Times New Roman" w:hAnsi="Times New Roman" w:cs="Times New Roman"/>
          <w:b/>
          <w:bCs/>
          <w:sz w:val="48"/>
          <w:szCs w:val="48"/>
        </w:rPr>
      </w:pPr>
      <w:r w:rsidRPr="00CA3EB2">
        <w:rPr>
          <w:rFonts w:ascii="Times New Roman" w:hAnsi="Times New Roman" w:cs="Times New Roman"/>
          <w:b/>
          <w:bCs/>
          <w:sz w:val="48"/>
          <w:szCs w:val="48"/>
        </w:rPr>
        <w:t>¿Qué es CSS grid layout?</w:t>
      </w:r>
    </w:p>
    <w:p w14:paraId="363B8BA9" w14:textId="77777777" w:rsidR="00855192" w:rsidRDefault="00855192" w:rsidP="00855192">
      <w:pPr>
        <w:rPr>
          <w:rFonts w:ascii="Times New Roman" w:hAnsi="Times New Roman" w:cs="Times New Roman"/>
          <w:sz w:val="24"/>
          <w:szCs w:val="24"/>
        </w:rPr>
      </w:pPr>
      <w:r w:rsidRPr="00CA3EB2">
        <w:rPr>
          <w:rFonts w:ascii="Times New Roman" w:hAnsi="Times New Roman" w:cs="Times New Roman"/>
          <w:sz w:val="24"/>
          <w:szCs w:val="24"/>
        </w:rPr>
        <w:lastRenderedPageBreak/>
        <w:t>Es un sistema de rejilla para la maquetación</w:t>
      </w:r>
      <w:r>
        <w:rPr>
          <w:rFonts w:ascii="Times New Roman" w:hAnsi="Times New Roman" w:cs="Times New Roman"/>
          <w:sz w:val="24"/>
          <w:szCs w:val="24"/>
        </w:rPr>
        <w:t xml:space="preserve"> </w:t>
      </w:r>
      <w:r w:rsidRPr="00CA3EB2">
        <w:rPr>
          <w:rFonts w:ascii="Times New Roman" w:hAnsi="Times New Roman" w:cs="Times New Roman"/>
          <w:sz w:val="24"/>
          <w:szCs w:val="24"/>
        </w:rPr>
        <w:t>web, no es un framework o una librería, es una</w:t>
      </w:r>
      <w:r>
        <w:rPr>
          <w:rFonts w:ascii="Times New Roman" w:hAnsi="Times New Roman" w:cs="Times New Roman"/>
          <w:sz w:val="24"/>
          <w:szCs w:val="24"/>
        </w:rPr>
        <w:t xml:space="preserve"> </w:t>
      </w:r>
      <w:r w:rsidRPr="00CA3EB2">
        <w:rPr>
          <w:rFonts w:ascii="Times New Roman" w:hAnsi="Times New Roman" w:cs="Times New Roman"/>
          <w:sz w:val="24"/>
          <w:szCs w:val="24"/>
        </w:rPr>
        <w:t>adición al lenguaje que nos permite distribuir</w:t>
      </w:r>
      <w:r>
        <w:rPr>
          <w:rFonts w:ascii="Times New Roman" w:hAnsi="Times New Roman" w:cs="Times New Roman"/>
          <w:sz w:val="24"/>
          <w:szCs w:val="24"/>
        </w:rPr>
        <w:t xml:space="preserve"> </w:t>
      </w:r>
      <w:r w:rsidRPr="00CA3EB2">
        <w:rPr>
          <w:rFonts w:ascii="Times New Roman" w:hAnsi="Times New Roman" w:cs="Times New Roman"/>
          <w:sz w:val="24"/>
          <w:szCs w:val="24"/>
        </w:rPr>
        <w:t>contenido de forma eficiente.</w:t>
      </w:r>
    </w:p>
    <w:p w14:paraId="256990D0" w14:textId="77777777" w:rsidR="00855192" w:rsidRDefault="00855192" w:rsidP="00855192">
      <w:pPr>
        <w:rPr>
          <w:rFonts w:ascii="Times New Roman" w:hAnsi="Times New Roman" w:cs="Times New Roman"/>
          <w:sz w:val="24"/>
          <w:szCs w:val="24"/>
        </w:rPr>
      </w:pPr>
    </w:p>
    <w:p w14:paraId="5DE53ACD"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361509">
        <w:rPr>
          <w:rFonts w:ascii="Times New Roman" w:eastAsia="Times New Roman" w:hAnsi="Times New Roman" w:cs="Times New Roman"/>
          <w:b/>
          <w:bCs/>
          <w:kern w:val="36"/>
          <w:sz w:val="48"/>
          <w:szCs w:val="48"/>
          <w:lang w:eastAsia="es-CO"/>
        </w:rPr>
        <w:t>Conceptos fundamentales sobre CSS Grid Layout</w:t>
      </w:r>
      <w:r>
        <w:rPr>
          <w:rFonts w:ascii="Times New Roman" w:eastAsia="Times New Roman" w:hAnsi="Times New Roman" w:cs="Times New Roman"/>
          <w:b/>
          <w:bCs/>
          <w:kern w:val="36"/>
          <w:sz w:val="48"/>
          <w:szCs w:val="48"/>
          <w:lang w:eastAsia="es-CO"/>
        </w:rPr>
        <w:t>.</w:t>
      </w:r>
    </w:p>
    <w:p w14:paraId="3E0DB000" w14:textId="77777777" w:rsidR="00855192" w:rsidRDefault="00855192" w:rsidP="00855192">
      <w:pPr>
        <w:pStyle w:val="NormalWeb"/>
      </w:pPr>
      <w:r>
        <w:rPr>
          <w:rStyle w:val="Textoennegrita"/>
        </w:rPr>
        <w:t>Grid Container</w:t>
      </w:r>
      <w:r>
        <w:t>: va a ser el elemento padre que va a tener puesto un nuevo tipo de display: grid. Nos permite colocar otras propiedades para manipular nuestro layout.</w:t>
      </w:r>
    </w:p>
    <w:p w14:paraId="2E25CE90" w14:textId="77777777" w:rsidR="00855192" w:rsidRDefault="00855192" w:rsidP="00855192">
      <w:pPr>
        <w:pStyle w:val="NormalWeb"/>
        <w:jc w:val="center"/>
      </w:pPr>
      <w:r>
        <w:rPr>
          <w:noProof/>
        </w:rPr>
        <w:drawing>
          <wp:inline distT="0" distB="0" distL="0" distR="0" wp14:anchorId="558C4A2C" wp14:editId="02066FDA">
            <wp:extent cx="3600000" cy="2674135"/>
            <wp:effectExtent l="76200" t="76200" r="133985" b="12636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00000" cy="267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226A0" w14:textId="77777777" w:rsidR="00855192" w:rsidRDefault="00855192" w:rsidP="00855192">
      <w:pPr>
        <w:pStyle w:val="NormalWeb"/>
      </w:pPr>
      <w:r>
        <w:rPr>
          <w:rStyle w:val="Textoennegrita"/>
        </w:rPr>
        <w:t>Grid Item</w:t>
      </w:r>
      <w:r>
        <w:t>: Son nuestros componentes, contenidos, los que vamos a manejar. Nuestras filas o columnas que vamos a mover a nuestro gusto. Son hijos directos de grid.</w:t>
      </w:r>
    </w:p>
    <w:p w14:paraId="6540D0CB" w14:textId="77777777" w:rsidR="00855192" w:rsidRDefault="00855192" w:rsidP="00855192">
      <w:pPr>
        <w:pStyle w:val="NormalWeb"/>
        <w:jc w:val="center"/>
      </w:pPr>
      <w:r>
        <w:rPr>
          <w:noProof/>
        </w:rPr>
        <w:lastRenderedPageBreak/>
        <w:drawing>
          <wp:inline distT="0" distB="0" distL="0" distR="0" wp14:anchorId="4BFDA6F5" wp14:editId="5CFAD7A7">
            <wp:extent cx="3600000" cy="2761953"/>
            <wp:effectExtent l="76200" t="76200" r="133985" b="133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00000" cy="276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96E194" w14:textId="77777777" w:rsidR="00855192" w:rsidRDefault="00855192" w:rsidP="00855192">
      <w:pPr>
        <w:pStyle w:val="NormalWeb"/>
      </w:pPr>
      <w:r>
        <w:rPr>
          <w:rStyle w:val="Textoennegrita"/>
        </w:rPr>
        <w:t>Grid Line</w:t>
      </w:r>
      <w:r>
        <w:t>: Líneas divisorias horizontales y verticales.</w:t>
      </w:r>
    </w:p>
    <w:p w14:paraId="71589878" w14:textId="77777777" w:rsidR="00855192" w:rsidRDefault="00855192" w:rsidP="00855192">
      <w:pPr>
        <w:pStyle w:val="NormalWeb"/>
        <w:jc w:val="center"/>
      </w:pPr>
      <w:r>
        <w:rPr>
          <w:noProof/>
        </w:rPr>
        <w:drawing>
          <wp:inline distT="0" distB="0" distL="0" distR="0" wp14:anchorId="1E2FF990" wp14:editId="3185BF43">
            <wp:extent cx="3600000" cy="2707745"/>
            <wp:effectExtent l="76200" t="76200" r="133985" b="130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00000" cy="270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E2C27" w14:textId="77777777" w:rsidR="00855192" w:rsidRDefault="00855192" w:rsidP="00855192">
      <w:pPr>
        <w:pStyle w:val="NormalWeb"/>
      </w:pPr>
      <w:r>
        <w:rPr>
          <w:rStyle w:val="Textoennegrita"/>
        </w:rPr>
        <w:t>Grid Track</w:t>
      </w:r>
      <w:r>
        <w:t>: Espacio entre dos líneas adyacentes. Filas y columnas.</w:t>
      </w:r>
    </w:p>
    <w:p w14:paraId="5C50CEF9" w14:textId="77777777" w:rsidR="00855192" w:rsidRDefault="00855192" w:rsidP="00855192">
      <w:pPr>
        <w:pStyle w:val="NormalWeb"/>
        <w:jc w:val="center"/>
      </w:pPr>
      <w:r>
        <w:rPr>
          <w:noProof/>
        </w:rPr>
        <w:lastRenderedPageBreak/>
        <w:drawing>
          <wp:inline distT="0" distB="0" distL="0" distR="0" wp14:anchorId="73073EC9" wp14:editId="78008FDD">
            <wp:extent cx="3600000" cy="2785226"/>
            <wp:effectExtent l="76200" t="76200" r="133985" b="129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000" cy="278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211B92" w14:textId="77777777" w:rsidR="00855192" w:rsidRDefault="00855192" w:rsidP="00855192">
      <w:pPr>
        <w:pStyle w:val="NormalWeb"/>
      </w:pPr>
      <w:r>
        <w:rPr>
          <w:rStyle w:val="Textoennegrita"/>
        </w:rPr>
        <w:t>Grid Cell</w:t>
      </w:r>
      <w:r>
        <w:t>: Celdas, espacio en dos filas adyacentes y 2 columnas adyacentes.</w:t>
      </w:r>
    </w:p>
    <w:p w14:paraId="482B8635" w14:textId="77777777" w:rsidR="00855192" w:rsidRDefault="00855192" w:rsidP="00855192">
      <w:pPr>
        <w:pStyle w:val="NormalWeb"/>
        <w:jc w:val="center"/>
      </w:pPr>
      <w:r>
        <w:rPr>
          <w:noProof/>
        </w:rPr>
        <w:drawing>
          <wp:inline distT="0" distB="0" distL="0" distR="0" wp14:anchorId="489C1263" wp14:editId="267A389B">
            <wp:extent cx="3600000" cy="2668750"/>
            <wp:effectExtent l="76200" t="76200" r="133985" b="132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00000" cy="26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874BF" w14:textId="77777777" w:rsidR="00855192" w:rsidRDefault="00855192" w:rsidP="00855192">
      <w:pPr>
        <w:pStyle w:val="NormalWeb"/>
      </w:pPr>
      <w:r>
        <w:rPr>
          <w:rStyle w:val="Textoennegrita"/>
        </w:rPr>
        <w:t>Grid Area</w:t>
      </w:r>
      <w:r>
        <w:t>: Espacio rodeado por 4 grid lines</w:t>
      </w:r>
    </w:p>
    <w:p w14:paraId="4D33A6E4" w14:textId="77777777" w:rsidR="00855192" w:rsidRDefault="00855192" w:rsidP="00855192">
      <w:pPr>
        <w:pStyle w:val="NormalWeb"/>
        <w:jc w:val="center"/>
      </w:pPr>
      <w:r>
        <w:rPr>
          <w:noProof/>
        </w:rPr>
        <w:lastRenderedPageBreak/>
        <w:drawing>
          <wp:inline distT="0" distB="0" distL="0" distR="0" wp14:anchorId="39DA6794" wp14:editId="0AC4675E">
            <wp:extent cx="3600000" cy="2353077"/>
            <wp:effectExtent l="76200" t="76200" r="133985" b="14287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00000" cy="2353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65B0F" w14:textId="77777777" w:rsidR="00855192" w:rsidRDefault="00855192" w:rsidP="00855192">
      <w:pPr>
        <w:pStyle w:val="Ttulo1"/>
      </w:pPr>
    </w:p>
    <w:p w14:paraId="10302D50" w14:textId="77777777" w:rsidR="00855192" w:rsidRDefault="00855192" w:rsidP="00855192">
      <w:pPr>
        <w:pStyle w:val="Ttulo1"/>
      </w:pPr>
    </w:p>
    <w:p w14:paraId="234707E4" w14:textId="77777777" w:rsidR="00855192" w:rsidRDefault="00855192" w:rsidP="00855192">
      <w:pPr>
        <w:pStyle w:val="Ttulo1"/>
      </w:pPr>
      <w:r>
        <w:t>Definiendo columnas.</w:t>
      </w:r>
    </w:p>
    <w:p w14:paraId="770687A6" w14:textId="77777777" w:rsidR="00855192" w:rsidRPr="00594DD8" w:rsidRDefault="00855192" w:rsidP="00855192">
      <w:pPr>
        <w:pStyle w:val="Ttulo1"/>
        <w:rPr>
          <w:b w:val="0"/>
          <w:bCs w:val="0"/>
          <w:i/>
          <w:iCs/>
          <w:sz w:val="24"/>
          <w:szCs w:val="24"/>
          <w:u w:val="single"/>
        </w:rPr>
      </w:pPr>
      <w:r>
        <w:rPr>
          <w:b w:val="0"/>
          <w:bCs w:val="0"/>
          <w:sz w:val="24"/>
          <w:szCs w:val="24"/>
        </w:rPr>
        <w:t xml:space="preserve">Para definir columnas, luego de asignarle </w:t>
      </w:r>
      <w:r w:rsidRPr="00594DD8">
        <w:rPr>
          <w:b w:val="0"/>
          <w:bCs w:val="0"/>
          <w:i/>
          <w:iCs/>
          <w:sz w:val="24"/>
          <w:szCs w:val="24"/>
          <w:u w:val="single"/>
        </w:rPr>
        <w:t>Display: Grid</w:t>
      </w:r>
      <w:r>
        <w:rPr>
          <w:b w:val="0"/>
          <w:bCs w:val="0"/>
          <w:i/>
          <w:iCs/>
          <w:sz w:val="24"/>
          <w:szCs w:val="24"/>
          <w:u w:val="single"/>
        </w:rPr>
        <w:t xml:space="preserve"> </w:t>
      </w:r>
      <w:r w:rsidRPr="00594DD8">
        <w:rPr>
          <w:b w:val="0"/>
          <w:bCs w:val="0"/>
          <w:sz w:val="24"/>
          <w:szCs w:val="24"/>
        </w:rPr>
        <w:t>a nues</w:t>
      </w:r>
      <w:r>
        <w:rPr>
          <w:b w:val="0"/>
          <w:bCs w:val="0"/>
          <w:sz w:val="24"/>
          <w:szCs w:val="24"/>
        </w:rPr>
        <w:t xml:space="preserve">tro contenedor solo es cuestión de usar la propiedad </w:t>
      </w:r>
      <w:r>
        <w:rPr>
          <w:b w:val="0"/>
          <w:bCs w:val="0"/>
          <w:i/>
          <w:iCs/>
          <w:sz w:val="24"/>
          <w:szCs w:val="24"/>
          <w:u w:val="single"/>
        </w:rPr>
        <w:t xml:space="preserve">grid-template-columns: 200px </w:t>
      </w:r>
      <w:proofErr w:type="spellStart"/>
      <w:r>
        <w:rPr>
          <w:b w:val="0"/>
          <w:bCs w:val="0"/>
          <w:i/>
          <w:iCs/>
          <w:sz w:val="24"/>
          <w:szCs w:val="24"/>
          <w:u w:val="single"/>
        </w:rPr>
        <w:t>200px</w:t>
      </w:r>
      <w:proofErr w:type="spellEnd"/>
      <w:r>
        <w:rPr>
          <w:b w:val="0"/>
          <w:bCs w:val="0"/>
          <w:i/>
          <w:iCs/>
          <w:sz w:val="24"/>
          <w:szCs w:val="24"/>
          <w:u w:val="single"/>
        </w:rPr>
        <w:t xml:space="preserve"> </w:t>
      </w:r>
      <w:proofErr w:type="spellStart"/>
      <w:r>
        <w:rPr>
          <w:b w:val="0"/>
          <w:bCs w:val="0"/>
          <w:i/>
          <w:iCs/>
          <w:sz w:val="24"/>
          <w:szCs w:val="24"/>
          <w:u w:val="single"/>
        </w:rPr>
        <w:t>200px</w:t>
      </w:r>
      <w:proofErr w:type="spellEnd"/>
    </w:p>
    <w:p w14:paraId="508ED2A1" w14:textId="77777777" w:rsidR="00855192" w:rsidRDefault="00855192" w:rsidP="00855192">
      <w:pPr>
        <w:pStyle w:val="NormalWeb"/>
        <w:jc w:val="center"/>
      </w:pPr>
      <w:r>
        <w:rPr>
          <w:noProof/>
        </w:rPr>
        <w:drawing>
          <wp:inline distT="0" distB="0" distL="0" distR="0" wp14:anchorId="2BBE4962" wp14:editId="3E11EBF9">
            <wp:extent cx="4191000" cy="89535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91000" cy="895350"/>
                    </a:xfrm>
                    <a:prstGeom prst="rect">
                      <a:avLst/>
                    </a:prstGeom>
                  </pic:spPr>
                </pic:pic>
              </a:graphicData>
            </a:graphic>
          </wp:inline>
        </w:drawing>
      </w:r>
    </w:p>
    <w:p w14:paraId="123356EA" w14:textId="77777777" w:rsidR="00855192" w:rsidRDefault="00855192" w:rsidP="00855192">
      <w:pPr>
        <w:pStyle w:val="NormalWeb"/>
      </w:pPr>
      <w:r>
        <w:t>Otra forma de realizarlo es:</w:t>
      </w:r>
    </w:p>
    <w:p w14:paraId="5699FC1D"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Pr>
          <w:noProof/>
        </w:rPr>
        <w:drawing>
          <wp:inline distT="0" distB="0" distL="0" distR="0" wp14:anchorId="50969236" wp14:editId="3B740AE4">
            <wp:extent cx="3933825" cy="9144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33825" cy="914400"/>
                    </a:xfrm>
                    <a:prstGeom prst="rect">
                      <a:avLst/>
                    </a:prstGeom>
                  </pic:spPr>
                </pic:pic>
              </a:graphicData>
            </a:graphic>
          </wp:inline>
        </w:drawing>
      </w:r>
    </w:p>
    <w:p w14:paraId="6C69CBB6"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p>
    <w:p w14:paraId="31B8E387" w14:textId="77777777" w:rsidR="00855192" w:rsidRDefault="00855192" w:rsidP="00855192">
      <w:pPr>
        <w:pStyle w:val="Ttulo1"/>
      </w:pPr>
      <w:r>
        <w:lastRenderedPageBreak/>
        <w:t>Definiendo filas.</w:t>
      </w:r>
    </w:p>
    <w:p w14:paraId="1CFD86CA"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Para definir filas solo basta con usar la propiedad </w:t>
      </w:r>
      <w:r>
        <w:rPr>
          <w:rFonts w:ascii="Times New Roman" w:eastAsia="Times New Roman" w:hAnsi="Times New Roman" w:cs="Times New Roman"/>
          <w:i/>
          <w:iCs/>
          <w:kern w:val="36"/>
          <w:sz w:val="24"/>
          <w:szCs w:val="24"/>
          <w:u w:val="single"/>
          <w:lang w:eastAsia="es-CO"/>
        </w:rPr>
        <w:t xml:space="preserve">grid-template-rows: </w:t>
      </w:r>
      <w:r>
        <w:rPr>
          <w:rFonts w:ascii="Times New Roman" w:eastAsia="Times New Roman" w:hAnsi="Times New Roman" w:cs="Times New Roman"/>
          <w:kern w:val="36"/>
          <w:sz w:val="24"/>
          <w:szCs w:val="24"/>
          <w:lang w:eastAsia="es-CO"/>
        </w:rPr>
        <w:t xml:space="preserve">y asignaremos al igual que las columnas las medidas de la cantidad de filas que </w:t>
      </w:r>
      <w:proofErr w:type="gramStart"/>
      <w:r>
        <w:rPr>
          <w:rFonts w:ascii="Times New Roman" w:eastAsia="Times New Roman" w:hAnsi="Times New Roman" w:cs="Times New Roman"/>
          <w:kern w:val="36"/>
          <w:sz w:val="24"/>
          <w:szCs w:val="24"/>
          <w:lang w:eastAsia="es-CO"/>
        </w:rPr>
        <w:t>va</w:t>
      </w:r>
      <w:proofErr w:type="gramEnd"/>
      <w:r>
        <w:rPr>
          <w:rFonts w:ascii="Times New Roman" w:eastAsia="Times New Roman" w:hAnsi="Times New Roman" w:cs="Times New Roman"/>
          <w:kern w:val="36"/>
          <w:sz w:val="24"/>
          <w:szCs w:val="24"/>
          <w:lang w:eastAsia="es-CO"/>
        </w:rPr>
        <w:t xml:space="preserve"> tener nuestro grid layout.</w:t>
      </w:r>
    </w:p>
    <w:p w14:paraId="4528B791"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6DD2AE88" wp14:editId="467E9237">
            <wp:extent cx="4095750" cy="1095375"/>
            <wp:effectExtent l="0" t="0" r="0"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5750" cy="1095375"/>
                    </a:xfrm>
                    <a:prstGeom prst="rect">
                      <a:avLst/>
                    </a:prstGeom>
                  </pic:spPr>
                </pic:pic>
              </a:graphicData>
            </a:graphic>
          </wp:inline>
        </w:drawing>
      </w:r>
    </w:p>
    <w:p w14:paraId="46171AC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 xml:space="preserve">Sin embargo, también tendremos la posibilidad de asignar nuestras filas y columnas en una sola propiedad </w:t>
      </w:r>
      <w:r>
        <w:rPr>
          <w:rFonts w:ascii="Times New Roman" w:eastAsia="Times New Roman" w:hAnsi="Times New Roman" w:cs="Times New Roman"/>
          <w:i/>
          <w:iCs/>
          <w:kern w:val="36"/>
          <w:sz w:val="24"/>
          <w:szCs w:val="24"/>
          <w:u w:val="single"/>
          <w:lang w:eastAsia="es-CO"/>
        </w:rPr>
        <w:t xml:space="preserve">grid-template </w:t>
      </w:r>
      <w:r>
        <w:rPr>
          <w:rFonts w:ascii="Times New Roman" w:eastAsia="Times New Roman" w:hAnsi="Times New Roman" w:cs="Times New Roman"/>
          <w:kern w:val="36"/>
          <w:sz w:val="24"/>
          <w:szCs w:val="24"/>
          <w:lang w:eastAsia="es-CO"/>
        </w:rPr>
        <w:t>quedando de la siguiente forma:</w:t>
      </w:r>
    </w:p>
    <w:p w14:paraId="7F6A3939"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r>
        <w:rPr>
          <w:noProof/>
        </w:rPr>
        <w:drawing>
          <wp:inline distT="0" distB="0" distL="0" distR="0" wp14:anchorId="00BC16BC" wp14:editId="4AC0DA1A">
            <wp:extent cx="4391025" cy="11144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91025" cy="1114425"/>
                    </a:xfrm>
                    <a:prstGeom prst="rect">
                      <a:avLst/>
                    </a:prstGeom>
                  </pic:spPr>
                </pic:pic>
              </a:graphicData>
            </a:graphic>
          </wp:inline>
        </w:drawing>
      </w:r>
    </w:p>
    <w:p w14:paraId="29223B1E" w14:textId="77777777" w:rsidR="00855192" w:rsidRDefault="00855192" w:rsidP="00855192">
      <w:pPr>
        <w:spacing w:before="100" w:beforeAutospacing="1" w:after="100" w:afterAutospacing="1" w:line="240" w:lineRule="auto"/>
        <w:jc w:val="center"/>
        <w:outlineLvl w:val="0"/>
        <w:rPr>
          <w:rFonts w:ascii="Times New Roman" w:eastAsia="Times New Roman" w:hAnsi="Times New Roman" w:cs="Times New Roman"/>
          <w:kern w:val="36"/>
          <w:sz w:val="24"/>
          <w:szCs w:val="24"/>
          <w:lang w:eastAsia="es-CO"/>
        </w:rPr>
      </w:pPr>
    </w:p>
    <w:p w14:paraId="2142A7AC" w14:textId="77777777" w:rsidR="00855192" w:rsidRPr="005A0244"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explicito</w:t>
      </w:r>
      <w:r w:rsidRPr="005A0244">
        <w:rPr>
          <w:rFonts w:ascii="Times New Roman" w:eastAsia="Times New Roman" w:hAnsi="Times New Roman" w:cs="Times New Roman"/>
          <w:kern w:val="36"/>
          <w:sz w:val="24"/>
          <w:szCs w:val="24"/>
          <w:lang w:eastAsia="es-CO"/>
        </w:rPr>
        <w:t xml:space="preserve"> (explicit grid) es cuando nosotros definimos el número de filas o columnas.</w:t>
      </w:r>
    </w:p>
    <w:p w14:paraId="152726B0"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5A0244">
        <w:rPr>
          <w:rFonts w:ascii="Times New Roman" w:eastAsia="Times New Roman" w:hAnsi="Times New Roman" w:cs="Times New Roman"/>
          <w:b/>
          <w:bCs/>
          <w:kern w:val="36"/>
          <w:sz w:val="24"/>
          <w:szCs w:val="24"/>
          <w:lang w:eastAsia="es-CO"/>
        </w:rPr>
        <w:t>Grid implícito</w:t>
      </w:r>
      <w:r w:rsidRPr="005A0244">
        <w:rPr>
          <w:rFonts w:ascii="Times New Roman" w:eastAsia="Times New Roman" w:hAnsi="Times New Roman" w:cs="Times New Roman"/>
          <w:kern w:val="36"/>
          <w:sz w:val="24"/>
          <w:szCs w:val="24"/>
          <w:lang w:eastAsia="es-CO"/>
        </w:rPr>
        <w:t xml:space="preserve"> (implicit grid) es cuando tenemos filas o columnas que no </w:t>
      </w:r>
      <w:proofErr w:type="gramStart"/>
      <w:r w:rsidRPr="005A0244">
        <w:rPr>
          <w:rFonts w:ascii="Times New Roman" w:eastAsia="Times New Roman" w:hAnsi="Times New Roman" w:cs="Times New Roman"/>
          <w:kern w:val="36"/>
          <w:sz w:val="24"/>
          <w:szCs w:val="24"/>
          <w:lang w:eastAsia="es-CO"/>
        </w:rPr>
        <w:t>definimos</w:t>
      </w:r>
      <w:proofErr w:type="gramEnd"/>
      <w:r w:rsidRPr="005A0244">
        <w:rPr>
          <w:rFonts w:ascii="Times New Roman" w:eastAsia="Times New Roman" w:hAnsi="Times New Roman" w:cs="Times New Roman"/>
          <w:kern w:val="36"/>
          <w:sz w:val="24"/>
          <w:szCs w:val="24"/>
          <w:lang w:eastAsia="es-CO"/>
        </w:rPr>
        <w:t xml:space="preserve"> pero son parte de nuestro grid.</w:t>
      </w:r>
    </w:p>
    <w:p w14:paraId="1A03E01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7D642A">
        <w:rPr>
          <w:noProof/>
        </w:rPr>
        <w:drawing>
          <wp:inline distT="0" distB="0" distL="0" distR="0" wp14:anchorId="637BECF0" wp14:editId="243DA229">
            <wp:extent cx="5223753" cy="2499709"/>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32726" cy="2504003"/>
                    </a:xfrm>
                    <a:prstGeom prst="rect">
                      <a:avLst/>
                    </a:prstGeom>
                  </pic:spPr>
                </pic:pic>
              </a:graphicData>
            </a:graphic>
          </wp:inline>
        </w:drawing>
      </w:r>
    </w:p>
    <w:p w14:paraId="21B7B38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1F6E591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675BCF05" w14:textId="77777777" w:rsidR="00855192" w:rsidRDefault="00855192" w:rsidP="00855192">
      <w:pPr>
        <w:pStyle w:val="Ttulo1"/>
      </w:pPr>
      <w:r>
        <w:t>Grids identados y tipos de displays.</w:t>
      </w:r>
    </w:p>
    <w:p w14:paraId="4821D798"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FF6FD2">
        <w:rPr>
          <w:rFonts w:ascii="Times New Roman" w:eastAsia="Times New Roman" w:hAnsi="Times New Roman" w:cs="Times New Roman"/>
          <w:kern w:val="36"/>
          <w:sz w:val="24"/>
          <w:szCs w:val="24"/>
          <w:lang w:eastAsia="es-CO"/>
        </w:rPr>
        <w:t xml:space="preserve">Para tomar un elemento de un tipo, o de una clase, le ponemos la pseudo clase </w:t>
      </w:r>
      <w:r w:rsidRPr="00E57471">
        <w:rPr>
          <w:rFonts w:ascii="Times New Roman" w:eastAsia="Times New Roman" w:hAnsi="Times New Roman" w:cs="Times New Roman"/>
          <w:i/>
          <w:iCs/>
          <w:kern w:val="36"/>
          <w:sz w:val="24"/>
          <w:szCs w:val="24"/>
          <w:u w:val="single"/>
          <w:lang w:eastAsia="es-CO"/>
        </w:rPr>
        <w:t>nth-of-type</w:t>
      </w:r>
      <w:r>
        <w:rPr>
          <w:rFonts w:ascii="Times New Roman" w:eastAsia="Times New Roman" w:hAnsi="Times New Roman" w:cs="Times New Roman"/>
          <w:b/>
          <w:bCs/>
          <w:i/>
          <w:iCs/>
          <w:kern w:val="36"/>
          <w:sz w:val="24"/>
          <w:szCs w:val="24"/>
          <w:lang w:eastAsia="es-CO"/>
        </w:rPr>
        <w:t xml:space="preserve"> </w:t>
      </w:r>
      <w:r w:rsidRPr="00FF6FD2">
        <w:rPr>
          <w:rFonts w:ascii="Times New Roman" w:eastAsia="Times New Roman" w:hAnsi="Times New Roman" w:cs="Times New Roman"/>
          <w:kern w:val="36"/>
          <w:sz w:val="24"/>
          <w:szCs w:val="24"/>
          <w:lang w:eastAsia="es-CO"/>
        </w:rPr>
        <w:t>(</w:t>
      </w:r>
      <w:r w:rsidRPr="00D34830">
        <w:rPr>
          <w:rFonts w:ascii="Times New Roman" w:eastAsia="Times New Roman" w:hAnsi="Times New Roman" w:cs="Times New Roman"/>
          <w:i/>
          <w:iCs/>
          <w:kern w:val="36"/>
          <w:sz w:val="24"/>
          <w:szCs w:val="24"/>
          <w:lang w:eastAsia="es-CO"/>
        </w:rPr>
        <w:t>número del elemento</w:t>
      </w:r>
      <w:r w:rsidRPr="00FF6FD2">
        <w:rPr>
          <w:rFonts w:ascii="Times New Roman" w:eastAsia="Times New Roman" w:hAnsi="Times New Roman" w:cs="Times New Roman"/>
          <w:kern w:val="36"/>
          <w:sz w:val="24"/>
          <w:szCs w:val="24"/>
          <w:lang w:eastAsia="es-CO"/>
        </w:rPr>
        <w:t>)</w:t>
      </w:r>
      <w:r>
        <w:rPr>
          <w:rFonts w:ascii="Times New Roman" w:eastAsia="Times New Roman" w:hAnsi="Times New Roman" w:cs="Times New Roman"/>
          <w:kern w:val="36"/>
          <w:sz w:val="24"/>
          <w:szCs w:val="24"/>
          <w:lang w:eastAsia="es-CO"/>
        </w:rPr>
        <w:t>,</w:t>
      </w:r>
      <w:r w:rsidRPr="00434FEF">
        <w:t xml:space="preserve"> </w:t>
      </w:r>
      <w:r>
        <w:rPr>
          <w:rFonts w:ascii="Times New Roman" w:eastAsia="Times New Roman" w:hAnsi="Times New Roman" w:cs="Times New Roman"/>
          <w:kern w:val="36"/>
          <w:sz w:val="24"/>
          <w:szCs w:val="24"/>
          <w:lang w:eastAsia="es-CO"/>
        </w:rPr>
        <w:t>e</w:t>
      </w:r>
      <w:r w:rsidRPr="00434FEF">
        <w:rPr>
          <w:rFonts w:ascii="Times New Roman" w:eastAsia="Times New Roman" w:hAnsi="Times New Roman" w:cs="Times New Roman"/>
          <w:kern w:val="36"/>
          <w:sz w:val="24"/>
          <w:szCs w:val="24"/>
          <w:lang w:eastAsia="es-CO"/>
        </w:rPr>
        <w:t xml:space="preserve">sto lo hacemos </w:t>
      </w:r>
      <w:r>
        <w:rPr>
          <w:rFonts w:ascii="Times New Roman" w:eastAsia="Times New Roman" w:hAnsi="Times New Roman" w:cs="Times New Roman"/>
          <w:kern w:val="36"/>
          <w:sz w:val="24"/>
          <w:szCs w:val="24"/>
          <w:lang w:eastAsia="es-CO"/>
        </w:rPr>
        <w:t>con el fin de</w:t>
      </w:r>
      <w:r w:rsidRPr="00434FEF">
        <w:rPr>
          <w:rFonts w:ascii="Times New Roman" w:eastAsia="Times New Roman" w:hAnsi="Times New Roman" w:cs="Times New Roman"/>
          <w:kern w:val="36"/>
          <w:sz w:val="24"/>
          <w:szCs w:val="24"/>
          <w:lang w:eastAsia="es-CO"/>
        </w:rPr>
        <w:t xml:space="preserve"> darle estilos independientemente a el elemento que seleccionemos</w:t>
      </w:r>
      <w:r>
        <w:rPr>
          <w:rFonts w:ascii="Times New Roman" w:eastAsia="Times New Roman" w:hAnsi="Times New Roman" w:cs="Times New Roman"/>
          <w:kern w:val="36"/>
          <w:sz w:val="24"/>
          <w:szCs w:val="24"/>
          <w:lang w:eastAsia="es-CO"/>
        </w:rPr>
        <w:t>.</w:t>
      </w:r>
    </w:p>
    <w:p w14:paraId="5558C7D2"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6B82B2BE" wp14:editId="1010178A">
            <wp:extent cx="5612130" cy="607060"/>
            <wp:effectExtent l="0" t="0" r="7620"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607060"/>
                    </a:xfrm>
                    <a:prstGeom prst="rect">
                      <a:avLst/>
                    </a:prstGeom>
                  </pic:spPr>
                </pic:pic>
              </a:graphicData>
            </a:graphic>
          </wp:inline>
        </w:drawing>
      </w:r>
    </w:p>
    <w:p w14:paraId="49F6A8D1" w14:textId="77777777" w:rsidR="00855192"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w:t>
      </w:r>
      <w:r w:rsidRPr="00E57471">
        <w:rPr>
          <w:rFonts w:ascii="Times New Roman" w:eastAsia="Times New Roman" w:hAnsi="Times New Roman" w:cs="Times New Roman"/>
          <w:kern w:val="36"/>
          <w:sz w:val="24"/>
          <w:szCs w:val="24"/>
          <w:lang w:eastAsia="es-CO"/>
        </w:rPr>
        <w:t xml:space="preserve">ara poder hacer un scroll dentro del elemento, debemos ponerle la propiedad </w:t>
      </w:r>
      <w:r w:rsidRPr="00E57471">
        <w:rPr>
          <w:rFonts w:ascii="Times New Roman" w:eastAsia="Times New Roman" w:hAnsi="Times New Roman" w:cs="Times New Roman"/>
          <w:i/>
          <w:iCs/>
          <w:kern w:val="36"/>
          <w:sz w:val="24"/>
          <w:szCs w:val="24"/>
          <w:u w:val="single"/>
          <w:lang w:eastAsia="es-CO"/>
        </w:rPr>
        <w:t>overflow</w:t>
      </w:r>
      <w:r w:rsidRPr="00E57471">
        <w:rPr>
          <w:rFonts w:ascii="Times New Roman" w:eastAsia="Times New Roman" w:hAnsi="Times New Roman" w:cs="Times New Roman"/>
          <w:kern w:val="36"/>
          <w:sz w:val="24"/>
          <w:szCs w:val="24"/>
          <w:lang w:eastAsia="es-CO"/>
        </w:rPr>
        <w:t xml:space="preserve"> con el valor auto</w:t>
      </w:r>
      <w:r>
        <w:rPr>
          <w:rFonts w:ascii="Times New Roman" w:eastAsia="Times New Roman" w:hAnsi="Times New Roman" w:cs="Times New Roman"/>
          <w:kern w:val="36"/>
          <w:sz w:val="24"/>
          <w:szCs w:val="24"/>
          <w:lang w:eastAsia="es-CO"/>
        </w:rPr>
        <w:t>.</w:t>
      </w:r>
    </w:p>
    <w:p w14:paraId="16B7387D" w14:textId="77777777" w:rsidR="00855192" w:rsidRPr="00361509" w:rsidRDefault="00855192" w:rsidP="00855192">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noProof/>
        </w:rPr>
        <w:drawing>
          <wp:inline distT="0" distB="0" distL="0" distR="0" wp14:anchorId="5463CDFE" wp14:editId="13E26058">
            <wp:extent cx="5612130" cy="756285"/>
            <wp:effectExtent l="0" t="0" r="762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756285"/>
                    </a:xfrm>
                    <a:prstGeom prst="rect">
                      <a:avLst/>
                    </a:prstGeom>
                  </pic:spPr>
                </pic:pic>
              </a:graphicData>
            </a:graphic>
          </wp:inline>
        </w:drawing>
      </w:r>
    </w:p>
    <w:p w14:paraId="0DFECFBB" w14:textId="77777777" w:rsidR="00855192" w:rsidRDefault="00855192" w:rsidP="00855192">
      <w:pPr>
        <w:rPr>
          <w:rFonts w:ascii="Times New Roman" w:hAnsi="Times New Roman" w:cs="Times New Roman"/>
          <w:sz w:val="24"/>
          <w:szCs w:val="24"/>
        </w:rPr>
      </w:pPr>
    </w:p>
    <w:p w14:paraId="0373F4E1" w14:textId="77777777" w:rsidR="00855192" w:rsidRDefault="00855192" w:rsidP="00855192">
      <w:pPr>
        <w:rPr>
          <w:rFonts w:ascii="Times New Roman" w:hAnsi="Times New Roman" w:cs="Times New Roman"/>
          <w:b/>
          <w:bCs/>
          <w:sz w:val="24"/>
          <w:szCs w:val="24"/>
        </w:rPr>
      </w:pPr>
    </w:p>
    <w:p w14:paraId="12861B35" w14:textId="77777777" w:rsidR="00855192" w:rsidRDefault="00855192" w:rsidP="00855192">
      <w:pPr>
        <w:rPr>
          <w:rFonts w:ascii="Times New Roman" w:hAnsi="Times New Roman" w:cs="Times New Roman"/>
          <w:b/>
          <w:bCs/>
          <w:sz w:val="24"/>
          <w:szCs w:val="24"/>
        </w:rPr>
      </w:pPr>
    </w:p>
    <w:p w14:paraId="3DCE6DF6" w14:textId="77777777" w:rsidR="00855192" w:rsidRDefault="00855192" w:rsidP="00855192">
      <w:pPr>
        <w:rPr>
          <w:rFonts w:ascii="Times New Roman" w:hAnsi="Times New Roman" w:cs="Times New Roman"/>
          <w:b/>
          <w:bCs/>
          <w:sz w:val="24"/>
          <w:szCs w:val="24"/>
        </w:rPr>
      </w:pPr>
    </w:p>
    <w:p w14:paraId="335D4891" w14:textId="77777777" w:rsidR="00855192" w:rsidRDefault="00855192" w:rsidP="00855192">
      <w:pPr>
        <w:rPr>
          <w:rFonts w:ascii="Times New Roman" w:hAnsi="Times New Roman" w:cs="Times New Roman"/>
          <w:b/>
          <w:bCs/>
          <w:sz w:val="24"/>
          <w:szCs w:val="24"/>
        </w:rPr>
      </w:pPr>
    </w:p>
    <w:p w14:paraId="1CB5A01F" w14:textId="77777777" w:rsidR="00855192" w:rsidRPr="003645E3" w:rsidRDefault="00855192" w:rsidP="00855192">
      <w:pPr>
        <w:rPr>
          <w:rFonts w:ascii="Times New Roman" w:hAnsi="Times New Roman" w:cs="Times New Roman"/>
          <w:b/>
          <w:bCs/>
          <w:sz w:val="24"/>
          <w:szCs w:val="24"/>
        </w:rPr>
      </w:pPr>
      <w:r w:rsidRPr="003645E3">
        <w:rPr>
          <w:rFonts w:ascii="Times New Roman" w:hAnsi="Times New Roman" w:cs="Times New Roman"/>
          <w:b/>
          <w:bCs/>
          <w:sz w:val="24"/>
          <w:szCs w:val="24"/>
        </w:rPr>
        <w:t>Display</w:t>
      </w:r>
      <w:r>
        <w:rPr>
          <w:rFonts w:ascii="Times New Roman" w:hAnsi="Times New Roman" w:cs="Times New Roman"/>
          <w:b/>
          <w:bCs/>
          <w:sz w:val="24"/>
          <w:szCs w:val="24"/>
        </w:rPr>
        <w:t>s existentes con grid pero que actualmente no están soportados (24/09/2020):</w:t>
      </w:r>
    </w:p>
    <w:p w14:paraId="7ECC76A3" w14:textId="77777777" w:rsidR="00855192" w:rsidRDefault="00855192" w:rsidP="0085519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subgrid</w:t>
      </w:r>
      <w:r w:rsidRPr="003645E3">
        <w:rPr>
          <w:rFonts w:ascii="Times New Roman" w:hAnsi="Times New Roman" w:cs="Times New Roman"/>
          <w:sz w:val="24"/>
          <w:szCs w:val="24"/>
        </w:rPr>
        <w:t xml:space="preserve"> para heredar la configuración del grid padre (cuando se estén anidando grids).</w:t>
      </w:r>
      <w:r>
        <w:rPr>
          <w:rFonts w:ascii="Times New Roman" w:hAnsi="Times New Roman" w:cs="Times New Roman"/>
          <w:sz w:val="24"/>
          <w:szCs w:val="24"/>
        </w:rPr>
        <w:t xml:space="preserve">   </w:t>
      </w:r>
    </w:p>
    <w:p w14:paraId="04F03FF5" w14:textId="77777777" w:rsidR="00855192" w:rsidRDefault="00855192" w:rsidP="00855192">
      <w:pPr>
        <w:rPr>
          <w:rFonts w:ascii="Times New Roman" w:hAnsi="Times New Roman" w:cs="Times New Roman"/>
          <w:sz w:val="24"/>
          <w:szCs w:val="24"/>
        </w:rPr>
      </w:pPr>
      <w:r>
        <w:rPr>
          <w:noProof/>
        </w:rPr>
        <w:drawing>
          <wp:inline distT="0" distB="0" distL="0" distR="0" wp14:anchorId="6E96C5FD" wp14:editId="293679B1">
            <wp:extent cx="5612130" cy="418289"/>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47334" cy="420913"/>
                    </a:xfrm>
                    <a:prstGeom prst="rect">
                      <a:avLst/>
                    </a:prstGeom>
                  </pic:spPr>
                </pic:pic>
              </a:graphicData>
            </a:graphic>
          </wp:inline>
        </w:drawing>
      </w:r>
    </w:p>
    <w:p w14:paraId="0FD24D7C" w14:textId="77777777" w:rsidR="00855192" w:rsidRDefault="00855192" w:rsidP="00855192">
      <w:pPr>
        <w:rPr>
          <w:rFonts w:ascii="Times New Roman" w:hAnsi="Times New Roman" w:cs="Times New Roman"/>
          <w:sz w:val="24"/>
          <w:szCs w:val="24"/>
        </w:rPr>
      </w:pPr>
      <w:r w:rsidRPr="003645E3">
        <w:rPr>
          <w:rFonts w:ascii="Times New Roman" w:hAnsi="Times New Roman" w:cs="Times New Roman"/>
          <w:sz w:val="24"/>
          <w:szCs w:val="24"/>
        </w:rPr>
        <w:t xml:space="preserve">Display </w:t>
      </w:r>
      <w:r w:rsidRPr="003645E3">
        <w:rPr>
          <w:rFonts w:ascii="Times New Roman" w:hAnsi="Times New Roman" w:cs="Times New Roman"/>
          <w:i/>
          <w:iCs/>
          <w:sz w:val="24"/>
          <w:szCs w:val="24"/>
          <w:u w:val="single"/>
        </w:rPr>
        <w:t>inline-grid</w:t>
      </w:r>
      <w:r w:rsidRPr="003645E3">
        <w:rPr>
          <w:rFonts w:ascii="Times New Roman" w:hAnsi="Times New Roman" w:cs="Times New Roman"/>
          <w:sz w:val="24"/>
          <w:szCs w:val="24"/>
        </w:rPr>
        <w:t xml:space="preserve"> muestra el grid en una sola línea:</w:t>
      </w:r>
    </w:p>
    <w:p w14:paraId="11F3395C" w14:textId="77777777" w:rsidR="00855192" w:rsidRDefault="00855192" w:rsidP="00855192">
      <w:pPr>
        <w:rPr>
          <w:rFonts w:ascii="Times New Roman" w:hAnsi="Times New Roman" w:cs="Times New Roman"/>
          <w:sz w:val="24"/>
          <w:szCs w:val="24"/>
        </w:rPr>
      </w:pPr>
      <w:r>
        <w:rPr>
          <w:noProof/>
        </w:rPr>
        <w:drawing>
          <wp:inline distT="0" distB="0" distL="0" distR="0" wp14:anchorId="29E73BAA" wp14:editId="26E8C3B9">
            <wp:extent cx="5612130" cy="418289"/>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49188" cy="421051"/>
                    </a:xfrm>
                    <a:prstGeom prst="rect">
                      <a:avLst/>
                    </a:prstGeom>
                  </pic:spPr>
                </pic:pic>
              </a:graphicData>
            </a:graphic>
          </wp:inline>
        </w:drawing>
      </w:r>
    </w:p>
    <w:p w14:paraId="3AEC3173" w14:textId="77777777" w:rsidR="00855192" w:rsidRDefault="00855192" w:rsidP="00855192">
      <w:pPr>
        <w:rPr>
          <w:rFonts w:ascii="Times New Roman" w:hAnsi="Times New Roman" w:cs="Times New Roman"/>
          <w:sz w:val="24"/>
          <w:szCs w:val="24"/>
        </w:rPr>
      </w:pPr>
    </w:p>
    <w:p w14:paraId="1231D701" w14:textId="77777777" w:rsidR="00855192" w:rsidRDefault="00855192" w:rsidP="00855192">
      <w:pPr>
        <w:rPr>
          <w:rFonts w:ascii="Times New Roman" w:hAnsi="Times New Roman" w:cs="Times New Roman"/>
          <w:sz w:val="24"/>
          <w:szCs w:val="24"/>
        </w:rPr>
      </w:pPr>
    </w:p>
    <w:p w14:paraId="1D120D1E" w14:textId="77777777" w:rsidR="00855192" w:rsidRDefault="00855192" w:rsidP="00855192">
      <w:pPr>
        <w:rPr>
          <w:rFonts w:ascii="Times New Roman" w:hAnsi="Times New Roman" w:cs="Times New Roman"/>
          <w:sz w:val="24"/>
          <w:szCs w:val="24"/>
        </w:rPr>
      </w:pPr>
    </w:p>
    <w:p w14:paraId="588E03E0" w14:textId="77777777" w:rsidR="00855192" w:rsidRDefault="00855192" w:rsidP="00855192">
      <w:pPr>
        <w:rPr>
          <w:rFonts w:ascii="Times New Roman" w:hAnsi="Times New Roman" w:cs="Times New Roman"/>
          <w:sz w:val="24"/>
          <w:szCs w:val="24"/>
        </w:rPr>
      </w:pPr>
    </w:p>
    <w:p w14:paraId="5B378942" w14:textId="77777777" w:rsidR="00855192" w:rsidRDefault="00855192" w:rsidP="00855192">
      <w:pPr>
        <w:pStyle w:val="Ttulo1"/>
      </w:pPr>
      <w:r>
        <w:t>Espaciado entre filas y columnas.</w:t>
      </w:r>
    </w:p>
    <w:p w14:paraId="7C997D7E" w14:textId="77777777" w:rsidR="00855192" w:rsidRDefault="00855192" w:rsidP="00855192">
      <w:pPr>
        <w:pStyle w:val="Ttulo1"/>
        <w:rPr>
          <w:b w:val="0"/>
          <w:bCs w:val="0"/>
          <w:sz w:val="24"/>
          <w:szCs w:val="24"/>
        </w:rPr>
      </w:pPr>
      <w:r>
        <w:rPr>
          <w:b w:val="0"/>
          <w:bCs w:val="0"/>
          <w:sz w:val="24"/>
          <w:szCs w:val="24"/>
        </w:rPr>
        <w:t>Para añadir espaciado en nuestros elementos dentro de un grid las propiedades que nos ayudarían a realizarlo serian:</w:t>
      </w:r>
    </w:p>
    <w:p w14:paraId="277046C8" w14:textId="77777777" w:rsidR="00855192" w:rsidRPr="005C06C6" w:rsidRDefault="00855192" w:rsidP="00855192">
      <w:pPr>
        <w:pStyle w:val="Ttulo1"/>
        <w:rPr>
          <w:b w:val="0"/>
          <w:bCs w:val="0"/>
          <w:sz w:val="24"/>
          <w:szCs w:val="24"/>
        </w:rPr>
      </w:pPr>
      <w:r>
        <w:rPr>
          <w:noProof/>
        </w:rPr>
        <w:drawing>
          <wp:inline distT="0" distB="0" distL="0" distR="0" wp14:anchorId="4AA95750" wp14:editId="5D87805C">
            <wp:extent cx="5612130" cy="1459230"/>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1459230"/>
                    </a:xfrm>
                    <a:prstGeom prst="rect">
                      <a:avLst/>
                    </a:prstGeom>
                  </pic:spPr>
                </pic:pic>
              </a:graphicData>
            </a:graphic>
          </wp:inline>
        </w:drawing>
      </w:r>
    </w:p>
    <w:p w14:paraId="195831D0" w14:textId="77777777" w:rsidR="00855192" w:rsidRDefault="00855192" w:rsidP="00855192">
      <w:pPr>
        <w:pStyle w:val="Ttulo1"/>
      </w:pPr>
    </w:p>
    <w:p w14:paraId="677BB328" w14:textId="77777777" w:rsidR="00855192" w:rsidRDefault="00855192" w:rsidP="00855192">
      <w:pPr>
        <w:pStyle w:val="Ttulo1"/>
      </w:pPr>
    </w:p>
    <w:p w14:paraId="0F94E106" w14:textId="77777777" w:rsidR="00855192" w:rsidRDefault="00855192" w:rsidP="00855192">
      <w:pPr>
        <w:pStyle w:val="Ttulo1"/>
      </w:pPr>
    </w:p>
    <w:p w14:paraId="5D894E56" w14:textId="77777777" w:rsidR="00855192" w:rsidRDefault="00855192" w:rsidP="00855192">
      <w:pPr>
        <w:pStyle w:val="Ttulo1"/>
      </w:pPr>
    </w:p>
    <w:p w14:paraId="778F2B0E" w14:textId="77777777" w:rsidR="00855192" w:rsidRDefault="00855192" w:rsidP="00855192">
      <w:pPr>
        <w:pStyle w:val="Ttulo1"/>
      </w:pPr>
    </w:p>
    <w:p w14:paraId="4A73B4EB" w14:textId="77777777" w:rsidR="00855192" w:rsidRDefault="00855192" w:rsidP="00855192">
      <w:pPr>
        <w:pStyle w:val="Ttulo1"/>
      </w:pPr>
    </w:p>
    <w:p w14:paraId="53F06686" w14:textId="77777777" w:rsidR="00855192" w:rsidRDefault="00855192" w:rsidP="00855192">
      <w:pPr>
        <w:pStyle w:val="Ttulo1"/>
      </w:pPr>
    </w:p>
    <w:p w14:paraId="489A03A3" w14:textId="77777777" w:rsidR="00855192" w:rsidRDefault="00855192" w:rsidP="00855192">
      <w:pPr>
        <w:pStyle w:val="Ttulo1"/>
      </w:pPr>
    </w:p>
    <w:p w14:paraId="578A5FB4" w14:textId="77777777" w:rsidR="00855192" w:rsidRDefault="00855192" w:rsidP="00855192">
      <w:pPr>
        <w:pStyle w:val="Ttulo1"/>
      </w:pPr>
    </w:p>
    <w:p w14:paraId="72864DE9" w14:textId="77777777" w:rsidR="00855192" w:rsidRDefault="00855192" w:rsidP="00855192">
      <w:pPr>
        <w:pStyle w:val="Ttulo1"/>
      </w:pPr>
    </w:p>
    <w:p w14:paraId="2567D576" w14:textId="77777777" w:rsidR="00855192" w:rsidRDefault="00855192" w:rsidP="00855192">
      <w:pPr>
        <w:pStyle w:val="Ttulo1"/>
      </w:pPr>
    </w:p>
    <w:p w14:paraId="1B74E669" w14:textId="77777777" w:rsidR="00855192" w:rsidRPr="00D50B3C" w:rsidRDefault="00855192" w:rsidP="00855192">
      <w:pPr>
        <w:pStyle w:val="Ttulo1"/>
      </w:pPr>
      <w:r>
        <w:t>Repetidores, unidades de medida y funciones.</w:t>
      </w:r>
    </w:p>
    <w:p w14:paraId="6EB81C1D" w14:textId="77777777" w:rsidR="00855192" w:rsidRPr="00D50B3C" w:rsidRDefault="00855192" w:rsidP="00855192">
      <w:pPr>
        <w:pStyle w:val="Ttulo1"/>
        <w:rPr>
          <w:sz w:val="24"/>
          <w:szCs w:val="24"/>
        </w:rPr>
      </w:pPr>
      <w:r w:rsidRPr="00D50B3C">
        <w:rPr>
          <w:sz w:val="24"/>
          <w:szCs w:val="24"/>
        </w:rPr>
        <w:t xml:space="preserve">    fr = fracción:</w:t>
      </w:r>
    </w:p>
    <w:p w14:paraId="281B79CD" w14:textId="77777777" w:rsidR="00855192" w:rsidRPr="00D50B3C" w:rsidRDefault="00855192" w:rsidP="00855192">
      <w:pPr>
        <w:pStyle w:val="Ttulo1"/>
        <w:rPr>
          <w:b w:val="0"/>
          <w:bCs w:val="0"/>
          <w:sz w:val="24"/>
          <w:szCs w:val="24"/>
        </w:rPr>
      </w:pPr>
      <w:r w:rsidRPr="00D50B3C">
        <w:rPr>
          <w:b w:val="0"/>
          <w:bCs w:val="0"/>
          <w:sz w:val="24"/>
          <w:szCs w:val="24"/>
        </w:rPr>
        <w:t xml:space="preserve">    Es una unidad de medida que establece una división del layout en partes iguales; de manera homogénea entre la distribución de los ítems del contenedor.</w:t>
      </w:r>
    </w:p>
    <w:p w14:paraId="411C6B4A" w14:textId="77777777" w:rsidR="00855192" w:rsidRDefault="00855192" w:rsidP="00855192">
      <w:pPr>
        <w:pStyle w:val="Ttulo1"/>
        <w:jc w:val="center"/>
        <w:rPr>
          <w:noProof/>
        </w:rPr>
      </w:pPr>
      <w:r w:rsidRPr="00D50B3C">
        <w:rPr>
          <w:b w:val="0"/>
          <w:bCs w:val="0"/>
          <w:sz w:val="24"/>
          <w:szCs w:val="24"/>
        </w:rPr>
        <w:t>.</w:t>
      </w:r>
      <w:r w:rsidRPr="00D50B3C">
        <w:rPr>
          <w:noProof/>
        </w:rPr>
        <w:t xml:space="preserve"> </w:t>
      </w:r>
      <w:r>
        <w:rPr>
          <w:noProof/>
        </w:rPr>
        <w:drawing>
          <wp:inline distT="0" distB="0" distL="0" distR="0" wp14:anchorId="325443A2" wp14:editId="65B35B24">
            <wp:extent cx="3920247" cy="45720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30147"/>
                    <a:stretch/>
                  </pic:blipFill>
                  <pic:spPr bwMode="auto">
                    <a:xfrm>
                      <a:off x="0" y="0"/>
                      <a:ext cx="3920247" cy="457200"/>
                    </a:xfrm>
                    <a:prstGeom prst="rect">
                      <a:avLst/>
                    </a:prstGeom>
                    <a:ln>
                      <a:noFill/>
                    </a:ln>
                    <a:extLst>
                      <a:ext uri="{53640926-AAD7-44D8-BBD7-CCE9431645EC}">
                        <a14:shadowObscured xmlns:a14="http://schemas.microsoft.com/office/drawing/2010/main"/>
                      </a:ext>
                    </a:extLst>
                  </pic:spPr>
                </pic:pic>
              </a:graphicData>
            </a:graphic>
          </wp:inline>
        </w:drawing>
      </w:r>
    </w:p>
    <w:p w14:paraId="7A4CCA19" w14:textId="77777777" w:rsidR="00855192" w:rsidRDefault="00855192" w:rsidP="00855192">
      <w:pPr>
        <w:pStyle w:val="Ttulo1"/>
        <w:rPr>
          <w:b w:val="0"/>
          <w:bCs w:val="0"/>
          <w:sz w:val="24"/>
          <w:szCs w:val="24"/>
        </w:rPr>
      </w:pPr>
      <w:r>
        <w:rPr>
          <w:sz w:val="24"/>
          <w:szCs w:val="24"/>
        </w:rPr>
        <w:t xml:space="preserve">    </w:t>
      </w:r>
      <w:r w:rsidRPr="007162B3">
        <w:rPr>
          <w:sz w:val="24"/>
          <w:szCs w:val="24"/>
        </w:rPr>
        <w:t>Auto:</w:t>
      </w:r>
      <w:r w:rsidRPr="007162B3">
        <w:rPr>
          <w:b w:val="0"/>
          <w:bCs w:val="0"/>
          <w:sz w:val="24"/>
          <w:szCs w:val="24"/>
        </w:rPr>
        <w:t xml:space="preserve"> </w:t>
      </w:r>
    </w:p>
    <w:p w14:paraId="6EF22793" w14:textId="77777777" w:rsidR="00855192" w:rsidRDefault="00855192" w:rsidP="00855192">
      <w:pPr>
        <w:pStyle w:val="Ttulo1"/>
        <w:rPr>
          <w:b w:val="0"/>
          <w:bCs w:val="0"/>
          <w:sz w:val="24"/>
          <w:szCs w:val="24"/>
        </w:rPr>
      </w:pPr>
      <w:r w:rsidRPr="007162B3">
        <w:rPr>
          <w:b w:val="0"/>
          <w:bCs w:val="0"/>
          <w:sz w:val="24"/>
          <w:szCs w:val="24"/>
        </w:rPr>
        <w:t>El valor “auto” no queda cómo espacios iguales, ya que el tamaño varía según el contenido del elemento al que se asigna este valor.</w:t>
      </w:r>
    </w:p>
    <w:p w14:paraId="5AE53467" w14:textId="77777777" w:rsidR="00855192" w:rsidRPr="00D50B3C" w:rsidRDefault="00855192" w:rsidP="00855192">
      <w:pPr>
        <w:pStyle w:val="Ttulo1"/>
        <w:jc w:val="center"/>
        <w:rPr>
          <w:b w:val="0"/>
          <w:bCs w:val="0"/>
          <w:sz w:val="24"/>
          <w:szCs w:val="24"/>
        </w:rPr>
      </w:pPr>
      <w:r>
        <w:rPr>
          <w:noProof/>
        </w:rPr>
        <w:drawing>
          <wp:inline distT="0" distB="0" distL="0" distR="0" wp14:anchorId="2CBC643F" wp14:editId="525E9B81">
            <wp:extent cx="3793787" cy="4572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32400"/>
                    <a:stretch/>
                  </pic:blipFill>
                  <pic:spPr bwMode="auto">
                    <a:xfrm>
                      <a:off x="0" y="0"/>
                      <a:ext cx="3793787" cy="457200"/>
                    </a:xfrm>
                    <a:prstGeom prst="rect">
                      <a:avLst/>
                    </a:prstGeom>
                    <a:ln>
                      <a:noFill/>
                    </a:ln>
                    <a:extLst>
                      <a:ext uri="{53640926-AAD7-44D8-BBD7-CCE9431645EC}">
                        <a14:shadowObscured xmlns:a14="http://schemas.microsoft.com/office/drawing/2010/main"/>
                      </a:ext>
                    </a:extLst>
                  </pic:spPr>
                </pic:pic>
              </a:graphicData>
            </a:graphic>
          </wp:inline>
        </w:drawing>
      </w:r>
    </w:p>
    <w:p w14:paraId="261832F4" w14:textId="77777777" w:rsidR="00855192" w:rsidRPr="00D50B3C" w:rsidRDefault="00855192" w:rsidP="00855192">
      <w:pPr>
        <w:pStyle w:val="Ttulo1"/>
        <w:rPr>
          <w:sz w:val="24"/>
          <w:szCs w:val="24"/>
        </w:rPr>
      </w:pPr>
      <w:r w:rsidRPr="00D50B3C">
        <w:rPr>
          <w:sz w:val="24"/>
          <w:szCs w:val="24"/>
        </w:rPr>
        <w:t xml:space="preserve">    Función repeat()</w:t>
      </w:r>
    </w:p>
    <w:p w14:paraId="096784D3" w14:textId="77777777" w:rsidR="00855192" w:rsidRDefault="00855192" w:rsidP="00855192">
      <w:pPr>
        <w:pStyle w:val="Ttulo1"/>
        <w:rPr>
          <w:b w:val="0"/>
          <w:bCs w:val="0"/>
          <w:sz w:val="24"/>
          <w:szCs w:val="24"/>
        </w:rPr>
      </w:pPr>
      <w:r w:rsidRPr="00D50B3C">
        <w:rPr>
          <w:b w:val="0"/>
          <w:bCs w:val="0"/>
          <w:sz w:val="24"/>
          <w:szCs w:val="24"/>
        </w:rPr>
        <w:t>Esta función nos permite repetir la cantidad de veces que le indiquemos la configuración de la unidad.</w:t>
      </w:r>
      <w:r>
        <w:rPr>
          <w:b w:val="0"/>
          <w:bCs w:val="0"/>
          <w:sz w:val="24"/>
          <w:szCs w:val="24"/>
        </w:rPr>
        <w:t xml:space="preserve"> </w:t>
      </w:r>
      <w:r w:rsidRPr="00346653">
        <w:rPr>
          <w:b w:val="0"/>
          <w:bCs w:val="0"/>
          <w:i/>
          <w:iCs/>
          <w:sz w:val="24"/>
          <w:szCs w:val="24"/>
          <w:u w:val="single"/>
        </w:rPr>
        <w:t>repeat(cantidad, valor)</w:t>
      </w:r>
      <w:r w:rsidRPr="00D50B3C">
        <w:rPr>
          <w:b w:val="0"/>
          <w:bCs w:val="0"/>
          <w:sz w:val="24"/>
          <w:szCs w:val="24"/>
        </w:rPr>
        <w:t xml:space="preserve">  </w:t>
      </w:r>
    </w:p>
    <w:p w14:paraId="635F3F62" w14:textId="77777777" w:rsidR="00855192" w:rsidRPr="00D50B3C" w:rsidRDefault="00855192" w:rsidP="00855192">
      <w:pPr>
        <w:pStyle w:val="Ttulo1"/>
        <w:jc w:val="center"/>
        <w:rPr>
          <w:b w:val="0"/>
          <w:bCs w:val="0"/>
          <w:sz w:val="24"/>
          <w:szCs w:val="24"/>
        </w:rPr>
      </w:pPr>
      <w:r w:rsidRPr="00D50B3C">
        <w:rPr>
          <w:b w:val="0"/>
          <w:bCs w:val="0"/>
          <w:sz w:val="24"/>
          <w:szCs w:val="24"/>
        </w:rPr>
        <w:t>.</w:t>
      </w:r>
      <w:r w:rsidRPr="00346653">
        <w:rPr>
          <w:noProof/>
        </w:rPr>
        <w:t xml:space="preserve"> </w:t>
      </w:r>
      <w:r>
        <w:rPr>
          <w:noProof/>
        </w:rPr>
        <w:drawing>
          <wp:inline distT="0" distB="0" distL="0" distR="0" wp14:anchorId="12807CCE" wp14:editId="6640B59D">
            <wp:extent cx="3443592" cy="437744"/>
            <wp:effectExtent l="0" t="0" r="508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4255" r="38640"/>
                    <a:stretch/>
                  </pic:blipFill>
                  <pic:spPr bwMode="auto">
                    <a:xfrm>
                      <a:off x="0" y="0"/>
                      <a:ext cx="3443592" cy="437744"/>
                    </a:xfrm>
                    <a:prstGeom prst="rect">
                      <a:avLst/>
                    </a:prstGeom>
                    <a:ln>
                      <a:noFill/>
                    </a:ln>
                    <a:extLst>
                      <a:ext uri="{53640926-AAD7-44D8-BBD7-CCE9431645EC}">
                        <a14:shadowObscured xmlns:a14="http://schemas.microsoft.com/office/drawing/2010/main"/>
                      </a:ext>
                    </a:extLst>
                  </pic:spPr>
                </pic:pic>
              </a:graphicData>
            </a:graphic>
          </wp:inline>
        </w:drawing>
      </w:r>
    </w:p>
    <w:p w14:paraId="580F7D4C" w14:textId="77777777" w:rsidR="00855192" w:rsidRPr="00D50B3C" w:rsidRDefault="00855192" w:rsidP="00855192">
      <w:pPr>
        <w:pStyle w:val="Ttulo1"/>
        <w:rPr>
          <w:sz w:val="24"/>
          <w:szCs w:val="24"/>
        </w:rPr>
      </w:pPr>
      <w:r w:rsidRPr="00D50B3C">
        <w:rPr>
          <w:b w:val="0"/>
          <w:bCs w:val="0"/>
          <w:sz w:val="24"/>
          <w:szCs w:val="24"/>
        </w:rPr>
        <w:t xml:space="preserve">    </w:t>
      </w:r>
      <w:r w:rsidRPr="00D50B3C">
        <w:rPr>
          <w:sz w:val="24"/>
          <w:szCs w:val="24"/>
        </w:rPr>
        <w:t>Función minmax()</w:t>
      </w:r>
      <w:r>
        <w:rPr>
          <w:sz w:val="24"/>
          <w:szCs w:val="24"/>
        </w:rPr>
        <w:t xml:space="preserve"> </w:t>
      </w:r>
    </w:p>
    <w:p w14:paraId="6546BF9F" w14:textId="77777777" w:rsidR="00855192" w:rsidRPr="00D50B3C" w:rsidRDefault="00855192" w:rsidP="00855192">
      <w:pPr>
        <w:pStyle w:val="Ttulo1"/>
        <w:rPr>
          <w:b w:val="0"/>
          <w:bCs w:val="0"/>
          <w:sz w:val="24"/>
          <w:szCs w:val="24"/>
        </w:rPr>
      </w:pPr>
      <w:r w:rsidRPr="00D50B3C">
        <w:rPr>
          <w:b w:val="0"/>
          <w:bCs w:val="0"/>
          <w:sz w:val="24"/>
          <w:szCs w:val="24"/>
        </w:rPr>
        <w:t xml:space="preserve">    Esta función nos permite mantener un tamaño máximo y mínimo del elemento que estemos configurando.</w:t>
      </w:r>
      <w:r>
        <w:rPr>
          <w:b w:val="0"/>
          <w:bCs w:val="0"/>
          <w:sz w:val="24"/>
          <w:szCs w:val="24"/>
        </w:rPr>
        <w:t xml:space="preserve"> </w:t>
      </w:r>
    </w:p>
    <w:p w14:paraId="66322FFE" w14:textId="77777777" w:rsidR="00855192" w:rsidRDefault="00855192" w:rsidP="00855192">
      <w:pPr>
        <w:pStyle w:val="Ttulo1"/>
        <w:jc w:val="center"/>
        <w:rPr>
          <w:sz w:val="24"/>
          <w:szCs w:val="24"/>
        </w:rPr>
      </w:pPr>
      <w:r>
        <w:rPr>
          <w:noProof/>
        </w:rPr>
        <w:drawing>
          <wp:inline distT="0" distB="0" distL="0" distR="0" wp14:anchorId="5B842C83" wp14:editId="78AC8DAE">
            <wp:extent cx="4416358" cy="447472"/>
            <wp:effectExtent l="0" t="0" r="381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128" r="21307"/>
                    <a:stretch/>
                  </pic:blipFill>
                  <pic:spPr bwMode="auto">
                    <a:xfrm>
                      <a:off x="0" y="0"/>
                      <a:ext cx="4416358" cy="447472"/>
                    </a:xfrm>
                    <a:prstGeom prst="rect">
                      <a:avLst/>
                    </a:prstGeom>
                    <a:ln>
                      <a:noFill/>
                    </a:ln>
                    <a:extLst>
                      <a:ext uri="{53640926-AAD7-44D8-BBD7-CCE9431645EC}">
                        <a14:shadowObscured xmlns:a14="http://schemas.microsoft.com/office/drawing/2010/main"/>
                      </a:ext>
                    </a:extLst>
                  </pic:spPr>
                </pic:pic>
              </a:graphicData>
            </a:graphic>
          </wp:inline>
        </w:drawing>
      </w:r>
    </w:p>
    <w:p w14:paraId="2E681F6E" w14:textId="77777777" w:rsidR="00855192" w:rsidRDefault="00855192" w:rsidP="00855192">
      <w:pPr>
        <w:pStyle w:val="Ttulo1"/>
        <w:jc w:val="center"/>
        <w:rPr>
          <w:sz w:val="24"/>
          <w:szCs w:val="24"/>
        </w:rPr>
      </w:pPr>
    </w:p>
    <w:p w14:paraId="6B8A97F9" w14:textId="77777777" w:rsidR="00855192" w:rsidRDefault="00855192" w:rsidP="00855192">
      <w:pPr>
        <w:pStyle w:val="Ttulo1"/>
        <w:jc w:val="center"/>
        <w:rPr>
          <w:sz w:val="24"/>
          <w:szCs w:val="24"/>
        </w:rPr>
      </w:pPr>
    </w:p>
    <w:p w14:paraId="3EF52391" w14:textId="77777777" w:rsidR="00855192" w:rsidRDefault="00855192" w:rsidP="00855192">
      <w:pPr>
        <w:pStyle w:val="Ttulo1"/>
        <w:jc w:val="center"/>
        <w:rPr>
          <w:sz w:val="24"/>
          <w:szCs w:val="24"/>
        </w:rPr>
      </w:pPr>
    </w:p>
    <w:p w14:paraId="5D62521B" w14:textId="77777777" w:rsidR="00855192" w:rsidRDefault="00855192" w:rsidP="00855192">
      <w:pPr>
        <w:pStyle w:val="Ttulo1"/>
      </w:pPr>
      <w:r>
        <w:t>Definiendo áreas de contenido.</w:t>
      </w:r>
    </w:p>
    <w:p w14:paraId="1FF4CD3F" w14:textId="77777777" w:rsidR="00855192" w:rsidRDefault="00855192" w:rsidP="00855192">
      <w:pPr>
        <w:pStyle w:val="Ttulo1"/>
        <w:rPr>
          <w:b w:val="0"/>
          <w:bCs w:val="0"/>
          <w:sz w:val="24"/>
          <w:szCs w:val="24"/>
        </w:rPr>
      </w:pPr>
      <w:r w:rsidRPr="00BE4D0B">
        <w:rPr>
          <w:b w:val="0"/>
          <w:bCs w:val="0"/>
          <w:sz w:val="24"/>
          <w:szCs w:val="24"/>
        </w:rPr>
        <w:t xml:space="preserve">Para definir areas del maquetado utilizaremos la propiedad de grid: </w:t>
      </w:r>
      <w:r w:rsidRPr="00BE4D0B">
        <w:rPr>
          <w:b w:val="0"/>
          <w:bCs w:val="0"/>
          <w:i/>
          <w:iCs/>
          <w:sz w:val="24"/>
          <w:szCs w:val="24"/>
          <w:u w:val="single"/>
        </w:rPr>
        <w:t>grid-template-areas</w:t>
      </w:r>
      <w:r w:rsidRPr="00BE4D0B">
        <w:rPr>
          <w:b w:val="0"/>
          <w:bCs w:val="0"/>
          <w:sz w:val="24"/>
          <w:szCs w:val="24"/>
        </w:rPr>
        <w:t>: “header” “left contenido” “footer” (Pero si queremos especificar varias columnas debemos en nuestro ejemplo debemos escribir dos veces header y footer)</w:t>
      </w:r>
    </w:p>
    <w:p w14:paraId="0D72B1E5" w14:textId="77777777" w:rsidR="00855192" w:rsidRDefault="00855192" w:rsidP="00855192">
      <w:pPr>
        <w:pStyle w:val="Ttulo1"/>
      </w:pPr>
      <w:r>
        <w:rPr>
          <w:noProof/>
        </w:rPr>
        <w:drawing>
          <wp:inline distT="0" distB="0" distL="0" distR="0" wp14:anchorId="0EC4423A" wp14:editId="1A2D61D8">
            <wp:extent cx="5612130" cy="607060"/>
            <wp:effectExtent l="0" t="0" r="762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607060"/>
                    </a:xfrm>
                    <a:prstGeom prst="rect">
                      <a:avLst/>
                    </a:prstGeom>
                  </pic:spPr>
                </pic:pic>
              </a:graphicData>
            </a:graphic>
          </wp:inline>
        </w:drawing>
      </w:r>
    </w:p>
    <w:p w14:paraId="041F6707" w14:textId="77777777" w:rsidR="00855192" w:rsidRPr="00BF23AA" w:rsidRDefault="00855192" w:rsidP="00855192">
      <w:pPr>
        <w:pStyle w:val="Ttulo1"/>
        <w:rPr>
          <w:b w:val="0"/>
          <w:bCs w:val="0"/>
          <w:sz w:val="24"/>
          <w:szCs w:val="24"/>
        </w:rPr>
      </w:pPr>
      <w:r w:rsidRPr="00BF23AA">
        <w:rPr>
          <w:b w:val="0"/>
          <w:bCs w:val="0"/>
          <w:sz w:val="24"/>
          <w:szCs w:val="24"/>
        </w:rPr>
        <w:t>Para usar estas áreas:</w:t>
      </w:r>
    </w:p>
    <w:p w14:paraId="43C019EF" w14:textId="77777777" w:rsidR="00855192" w:rsidRDefault="00855192" w:rsidP="00855192">
      <w:pPr>
        <w:pStyle w:val="Ttulo1"/>
      </w:pPr>
      <w:r>
        <w:rPr>
          <w:noProof/>
        </w:rPr>
        <w:drawing>
          <wp:inline distT="0" distB="0" distL="0" distR="0" wp14:anchorId="5A0F6CD7" wp14:editId="1CCF57FD">
            <wp:extent cx="5612130" cy="607060"/>
            <wp:effectExtent l="0" t="0" r="762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607060"/>
                    </a:xfrm>
                    <a:prstGeom prst="rect">
                      <a:avLst/>
                    </a:prstGeom>
                  </pic:spPr>
                </pic:pic>
              </a:graphicData>
            </a:graphic>
          </wp:inline>
        </w:drawing>
      </w:r>
    </w:p>
    <w:p w14:paraId="3BAFCDFA" w14:textId="77777777" w:rsidR="00855192" w:rsidRDefault="00855192" w:rsidP="00855192">
      <w:pPr>
        <w:pStyle w:val="Ttulo1"/>
        <w:jc w:val="center"/>
        <w:rPr>
          <w:sz w:val="24"/>
          <w:szCs w:val="24"/>
        </w:rPr>
      </w:pPr>
      <w:r>
        <w:rPr>
          <w:sz w:val="24"/>
          <w:szCs w:val="24"/>
        </w:rPr>
        <w:t>Ejemplo:</w:t>
      </w:r>
    </w:p>
    <w:p w14:paraId="627DB5BA" w14:textId="77777777" w:rsidR="00855192" w:rsidRDefault="00855192" w:rsidP="00855192">
      <w:pPr>
        <w:pStyle w:val="Ttulo1"/>
        <w:jc w:val="center"/>
        <w:rPr>
          <w:sz w:val="24"/>
          <w:szCs w:val="24"/>
        </w:rPr>
      </w:pPr>
      <w:r>
        <w:rPr>
          <w:noProof/>
        </w:rPr>
        <w:drawing>
          <wp:inline distT="0" distB="0" distL="0" distR="0" wp14:anchorId="596F3D41" wp14:editId="1B8DD73C">
            <wp:extent cx="5612130" cy="121920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1219200"/>
                    </a:xfrm>
                    <a:prstGeom prst="rect">
                      <a:avLst/>
                    </a:prstGeom>
                  </pic:spPr>
                </pic:pic>
              </a:graphicData>
            </a:graphic>
          </wp:inline>
        </w:drawing>
      </w:r>
      <w:r>
        <w:rPr>
          <w:sz w:val="24"/>
          <w:szCs w:val="24"/>
        </w:rPr>
        <w:t xml:space="preserve"> </w:t>
      </w:r>
    </w:p>
    <w:p w14:paraId="0BB18C78" w14:textId="77777777" w:rsidR="00855192" w:rsidRDefault="00855192" w:rsidP="00855192">
      <w:pPr>
        <w:pStyle w:val="Ttulo1"/>
        <w:rPr>
          <w:noProof/>
        </w:rPr>
      </w:pPr>
      <w:r>
        <w:rPr>
          <w:noProof/>
        </w:rPr>
        <w:drawing>
          <wp:inline distT="0" distB="0" distL="0" distR="0" wp14:anchorId="2B86CC80" wp14:editId="6D600AB6">
            <wp:extent cx="2771124" cy="26940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20457"/>
                    <a:stretch/>
                  </pic:blipFill>
                  <pic:spPr bwMode="auto">
                    <a:xfrm>
                      <a:off x="0" y="0"/>
                      <a:ext cx="2785370" cy="2707899"/>
                    </a:xfrm>
                    <a:prstGeom prst="rect">
                      <a:avLst/>
                    </a:prstGeom>
                    <a:ln>
                      <a:noFill/>
                    </a:ln>
                    <a:extLst>
                      <a:ext uri="{53640926-AAD7-44D8-BBD7-CCE9431645EC}">
                        <a14:shadowObscured xmlns:a14="http://schemas.microsoft.com/office/drawing/2010/main"/>
                      </a:ext>
                    </a:extLst>
                  </pic:spPr>
                </pic:pic>
              </a:graphicData>
            </a:graphic>
          </wp:inline>
        </w:drawing>
      </w:r>
      <w:r w:rsidRPr="00640113">
        <w:rPr>
          <w:noProof/>
        </w:rPr>
        <w:t xml:space="preserve"> </w:t>
      </w:r>
      <w:r>
        <w:rPr>
          <w:noProof/>
        </w:rPr>
        <w:drawing>
          <wp:inline distT="0" distB="0" distL="0" distR="0" wp14:anchorId="1887DB82" wp14:editId="2EFCD994">
            <wp:extent cx="2714017" cy="2742565"/>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39934" cy="2768755"/>
                    </a:xfrm>
                    <a:prstGeom prst="rect">
                      <a:avLst/>
                    </a:prstGeom>
                  </pic:spPr>
                </pic:pic>
              </a:graphicData>
            </a:graphic>
          </wp:inline>
        </w:drawing>
      </w:r>
    </w:p>
    <w:p w14:paraId="3566A0A6" w14:textId="77777777" w:rsidR="00855192" w:rsidRDefault="00855192" w:rsidP="00855192">
      <w:pPr>
        <w:pStyle w:val="Ttulo1"/>
        <w:rPr>
          <w:noProof/>
        </w:rPr>
      </w:pPr>
    </w:p>
    <w:p w14:paraId="3D2DDDF7" w14:textId="77777777" w:rsidR="00855192" w:rsidRDefault="00855192" w:rsidP="00855192">
      <w:pPr>
        <w:pStyle w:val="Ttulo1"/>
      </w:pPr>
      <w:r>
        <w:t>Definiendo el tamaño de las columnas dentro de un grid.</w:t>
      </w:r>
    </w:p>
    <w:p w14:paraId="23A92885" w14:textId="77777777" w:rsidR="00855192" w:rsidRDefault="00855192" w:rsidP="00855192">
      <w:pPr>
        <w:pStyle w:val="Ttulo1"/>
        <w:rPr>
          <w:b w:val="0"/>
          <w:bCs w:val="0"/>
          <w:sz w:val="24"/>
          <w:szCs w:val="24"/>
        </w:rPr>
      </w:pPr>
      <w:r>
        <w:rPr>
          <w:b w:val="0"/>
          <w:bCs w:val="0"/>
          <w:sz w:val="24"/>
          <w:szCs w:val="24"/>
        </w:rPr>
        <w:t xml:space="preserve">Para definir el tamaño de las columnas dentro de un grid hago uso de las propiedades </w:t>
      </w:r>
      <w:r w:rsidRPr="002C0295">
        <w:rPr>
          <w:b w:val="0"/>
          <w:bCs w:val="0"/>
          <w:i/>
          <w:iCs/>
          <w:sz w:val="24"/>
          <w:szCs w:val="24"/>
          <w:u w:val="single"/>
        </w:rPr>
        <w:t>grid-column-start:</w:t>
      </w:r>
      <w:r>
        <w:rPr>
          <w:b w:val="0"/>
          <w:bCs w:val="0"/>
          <w:i/>
          <w:iCs/>
          <w:sz w:val="24"/>
          <w:szCs w:val="24"/>
          <w:u w:val="single"/>
        </w:rPr>
        <w:t xml:space="preserve"> </w:t>
      </w:r>
      <w:r>
        <w:rPr>
          <w:b w:val="0"/>
          <w:bCs w:val="0"/>
          <w:sz w:val="24"/>
          <w:szCs w:val="24"/>
        </w:rPr>
        <w:t xml:space="preserve"> y </w:t>
      </w:r>
      <w:r w:rsidRPr="002C0295">
        <w:rPr>
          <w:b w:val="0"/>
          <w:bCs w:val="0"/>
          <w:i/>
          <w:iCs/>
          <w:sz w:val="24"/>
          <w:szCs w:val="24"/>
          <w:u w:val="single"/>
        </w:rPr>
        <w:t>grid-column-end</w:t>
      </w:r>
      <w:r>
        <w:rPr>
          <w:b w:val="0"/>
          <w:bCs w:val="0"/>
          <w:i/>
          <w:iCs/>
          <w:sz w:val="24"/>
          <w:szCs w:val="24"/>
          <w:u w:val="single"/>
        </w:rPr>
        <w:t xml:space="preserve">. </w:t>
      </w:r>
      <w:r>
        <w:rPr>
          <w:b w:val="0"/>
          <w:bCs w:val="0"/>
          <w:sz w:val="24"/>
          <w:szCs w:val="24"/>
        </w:rPr>
        <w:t xml:space="preserve">Para definir debo tener en cuenta de que </w:t>
      </w:r>
      <w:r w:rsidRPr="002C0295">
        <w:rPr>
          <w:sz w:val="24"/>
          <w:szCs w:val="24"/>
        </w:rPr>
        <w:t>grid-line</w:t>
      </w:r>
      <w:r>
        <w:rPr>
          <w:b w:val="0"/>
          <w:bCs w:val="0"/>
          <w:sz w:val="24"/>
          <w:szCs w:val="24"/>
        </w:rPr>
        <w:t xml:space="preserve"> a que </w:t>
      </w:r>
      <w:r w:rsidRPr="002C0295">
        <w:rPr>
          <w:sz w:val="24"/>
          <w:szCs w:val="24"/>
        </w:rPr>
        <w:t>grid-</w:t>
      </w:r>
      <w:proofErr w:type="gramStart"/>
      <w:r w:rsidRPr="002C0295">
        <w:rPr>
          <w:sz w:val="24"/>
          <w:szCs w:val="24"/>
        </w:rPr>
        <w:t>line</w:t>
      </w:r>
      <w:r>
        <w:rPr>
          <w:sz w:val="24"/>
          <w:szCs w:val="24"/>
        </w:rPr>
        <w:t xml:space="preserve"> </w:t>
      </w:r>
      <w:r>
        <w:rPr>
          <w:b w:val="0"/>
          <w:bCs w:val="0"/>
          <w:sz w:val="24"/>
          <w:szCs w:val="24"/>
        </w:rPr>
        <w:t xml:space="preserve"> va</w:t>
      </w:r>
      <w:proofErr w:type="gramEnd"/>
      <w:r>
        <w:rPr>
          <w:b w:val="0"/>
          <w:bCs w:val="0"/>
          <w:sz w:val="24"/>
          <w:szCs w:val="24"/>
        </w:rPr>
        <w:t xml:space="preserve"> ir el tamaño de mi columna.</w:t>
      </w:r>
    </w:p>
    <w:p w14:paraId="2B843D5A" w14:textId="77777777" w:rsidR="00855192" w:rsidRDefault="00855192" w:rsidP="00855192">
      <w:pPr>
        <w:pStyle w:val="Ttulo1"/>
        <w:jc w:val="center"/>
        <w:rPr>
          <w:b w:val="0"/>
          <w:bCs w:val="0"/>
          <w:sz w:val="24"/>
          <w:szCs w:val="24"/>
        </w:rPr>
      </w:pPr>
      <w:r>
        <w:rPr>
          <w:noProof/>
        </w:rPr>
        <w:drawing>
          <wp:inline distT="0" distB="0" distL="0" distR="0" wp14:anchorId="3533C3F4" wp14:editId="1DF14288">
            <wp:extent cx="2771775" cy="963039"/>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84179" cy="967349"/>
                    </a:xfrm>
                    <a:prstGeom prst="rect">
                      <a:avLst/>
                    </a:prstGeom>
                  </pic:spPr>
                </pic:pic>
              </a:graphicData>
            </a:graphic>
          </wp:inline>
        </w:drawing>
      </w:r>
    </w:p>
    <w:p w14:paraId="0B3260AB" w14:textId="77777777" w:rsidR="00855192" w:rsidRDefault="00855192" w:rsidP="00855192">
      <w:pPr>
        <w:pStyle w:val="Ttulo1"/>
        <w:jc w:val="center"/>
        <w:rPr>
          <w:b w:val="0"/>
          <w:bCs w:val="0"/>
          <w:sz w:val="24"/>
          <w:szCs w:val="24"/>
        </w:rPr>
      </w:pPr>
      <w:r>
        <w:rPr>
          <w:b w:val="0"/>
          <w:bCs w:val="0"/>
          <w:sz w:val="24"/>
          <w:szCs w:val="24"/>
        </w:rPr>
        <w:t>En este caso es un grid de 3 columnas</w:t>
      </w:r>
    </w:p>
    <w:p w14:paraId="26B331BA" w14:textId="77777777" w:rsidR="00855192" w:rsidRDefault="00855192" w:rsidP="00855192">
      <w:pPr>
        <w:pStyle w:val="Ttulo1"/>
        <w:jc w:val="center"/>
        <w:rPr>
          <w:b w:val="0"/>
          <w:bCs w:val="0"/>
          <w:sz w:val="24"/>
          <w:szCs w:val="24"/>
        </w:rPr>
      </w:pPr>
      <w:r>
        <w:rPr>
          <w:noProof/>
        </w:rPr>
        <w:drawing>
          <wp:inline distT="0" distB="0" distL="0" distR="0" wp14:anchorId="4B921B8B" wp14:editId="3F378FEB">
            <wp:extent cx="3044757" cy="1080025"/>
            <wp:effectExtent l="0" t="0" r="381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75955" cy="1091091"/>
                    </a:xfrm>
                    <a:prstGeom prst="rect">
                      <a:avLst/>
                    </a:prstGeom>
                  </pic:spPr>
                </pic:pic>
              </a:graphicData>
            </a:graphic>
          </wp:inline>
        </w:drawing>
      </w:r>
    </w:p>
    <w:p w14:paraId="4387697D" w14:textId="77777777" w:rsidR="00855192" w:rsidRDefault="00855192" w:rsidP="00855192">
      <w:pPr>
        <w:pStyle w:val="Ttulo1"/>
        <w:rPr>
          <w:b w:val="0"/>
          <w:bCs w:val="0"/>
          <w:i/>
          <w:iCs/>
          <w:sz w:val="24"/>
          <w:szCs w:val="24"/>
          <w:u w:val="single"/>
        </w:rPr>
      </w:pPr>
      <w:r>
        <w:rPr>
          <w:b w:val="0"/>
          <w:bCs w:val="0"/>
          <w:sz w:val="24"/>
          <w:szCs w:val="24"/>
        </w:rPr>
        <w:t xml:space="preserve">De igual manera puedo realizar la misma asignación, pero solo con la propiedad </w:t>
      </w:r>
      <w:r w:rsidRPr="008145CF">
        <w:rPr>
          <w:b w:val="0"/>
          <w:bCs w:val="0"/>
          <w:i/>
          <w:iCs/>
          <w:sz w:val="24"/>
          <w:szCs w:val="24"/>
          <w:u w:val="single"/>
        </w:rPr>
        <w:t>grid-column</w:t>
      </w:r>
      <w:r>
        <w:rPr>
          <w:b w:val="0"/>
          <w:bCs w:val="0"/>
          <w:i/>
          <w:iCs/>
          <w:sz w:val="24"/>
          <w:szCs w:val="24"/>
          <w:u w:val="single"/>
        </w:rPr>
        <w:t>.</w:t>
      </w:r>
    </w:p>
    <w:p w14:paraId="3CE6ADBD" w14:textId="77777777" w:rsidR="00855192" w:rsidRDefault="00855192" w:rsidP="00855192">
      <w:pPr>
        <w:pStyle w:val="Ttulo1"/>
        <w:jc w:val="center"/>
        <w:rPr>
          <w:b w:val="0"/>
          <w:bCs w:val="0"/>
          <w:i/>
          <w:iCs/>
          <w:sz w:val="24"/>
          <w:szCs w:val="24"/>
          <w:u w:val="single"/>
        </w:rPr>
      </w:pPr>
      <w:r>
        <w:rPr>
          <w:noProof/>
        </w:rPr>
        <w:drawing>
          <wp:inline distT="0" distB="0" distL="0" distR="0" wp14:anchorId="5198FDD7" wp14:editId="754F0847">
            <wp:extent cx="2219325" cy="9048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19325" cy="904875"/>
                    </a:xfrm>
                    <a:prstGeom prst="rect">
                      <a:avLst/>
                    </a:prstGeom>
                  </pic:spPr>
                </pic:pic>
              </a:graphicData>
            </a:graphic>
          </wp:inline>
        </w:drawing>
      </w:r>
    </w:p>
    <w:p w14:paraId="78A3F084" w14:textId="77777777" w:rsidR="00855192" w:rsidRPr="00E36946" w:rsidRDefault="00855192" w:rsidP="00855192">
      <w:pPr>
        <w:pStyle w:val="Ttulo1"/>
        <w:jc w:val="center"/>
        <w:rPr>
          <w:b w:val="0"/>
          <w:bCs w:val="0"/>
          <w:sz w:val="24"/>
          <w:szCs w:val="24"/>
        </w:rPr>
      </w:pPr>
      <w:r>
        <w:rPr>
          <w:b w:val="0"/>
          <w:bCs w:val="0"/>
          <w:sz w:val="24"/>
          <w:szCs w:val="24"/>
        </w:rPr>
        <w:t>En este caso tenemos un grid de 4 columnas.</w:t>
      </w:r>
    </w:p>
    <w:p w14:paraId="444EF562" w14:textId="77777777" w:rsidR="00855192" w:rsidRDefault="00855192" w:rsidP="00855192">
      <w:pPr>
        <w:pStyle w:val="Ttulo1"/>
        <w:jc w:val="center"/>
        <w:rPr>
          <w:b w:val="0"/>
          <w:bCs w:val="0"/>
          <w:i/>
          <w:iCs/>
          <w:sz w:val="24"/>
          <w:szCs w:val="24"/>
          <w:u w:val="single"/>
        </w:rPr>
      </w:pPr>
      <w:r>
        <w:rPr>
          <w:noProof/>
        </w:rPr>
        <w:drawing>
          <wp:inline distT="0" distB="0" distL="0" distR="0" wp14:anchorId="73FD9090" wp14:editId="619FDF6B">
            <wp:extent cx="3415863" cy="1188395"/>
            <wp:effectExtent l="76200" t="76200" r="127635" b="12636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012" cy="12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288D24" w14:textId="77777777" w:rsidR="00855192" w:rsidRPr="00F77D76" w:rsidRDefault="00855192" w:rsidP="00855192">
      <w:pPr>
        <w:pStyle w:val="Ttulo1"/>
        <w:rPr>
          <w:i/>
          <w:iCs/>
          <w:sz w:val="24"/>
          <w:szCs w:val="24"/>
          <w:u w:val="single"/>
        </w:rPr>
      </w:pPr>
      <w:r>
        <w:rPr>
          <w:i/>
          <w:iCs/>
          <w:sz w:val="24"/>
          <w:szCs w:val="24"/>
          <w:u w:val="single"/>
        </w:rPr>
        <w:lastRenderedPageBreak/>
        <w:t>Span</w:t>
      </w:r>
    </w:p>
    <w:p w14:paraId="42BB5E11" w14:textId="77777777" w:rsidR="00855192" w:rsidRDefault="00855192" w:rsidP="00855192">
      <w:pPr>
        <w:pStyle w:val="Ttulo1"/>
        <w:rPr>
          <w:b w:val="0"/>
          <w:bCs w:val="0"/>
          <w:sz w:val="24"/>
          <w:szCs w:val="24"/>
        </w:rPr>
      </w:pPr>
      <w:r w:rsidRPr="006603BA">
        <w:rPr>
          <w:b w:val="0"/>
          <w:bCs w:val="0"/>
          <w:sz w:val="24"/>
          <w:szCs w:val="24"/>
        </w:rPr>
        <w:t>También podemos</w:t>
      </w:r>
      <w:r>
        <w:rPr>
          <w:b w:val="0"/>
          <w:bCs w:val="0"/>
          <w:sz w:val="24"/>
          <w:szCs w:val="24"/>
        </w:rPr>
        <w:t xml:space="preserve"> hacer uso de </w:t>
      </w:r>
      <w:r>
        <w:rPr>
          <w:b w:val="0"/>
          <w:bCs w:val="0"/>
          <w:i/>
          <w:iCs/>
          <w:sz w:val="24"/>
          <w:szCs w:val="24"/>
          <w:u w:val="single"/>
        </w:rPr>
        <w:t>span</w:t>
      </w:r>
      <w:r>
        <w:rPr>
          <w:b w:val="0"/>
          <w:bCs w:val="0"/>
          <w:sz w:val="24"/>
          <w:szCs w:val="24"/>
        </w:rPr>
        <w:t xml:space="preserve"> que </w:t>
      </w:r>
      <w:r w:rsidRPr="006603BA">
        <w:rPr>
          <w:b w:val="0"/>
          <w:bCs w:val="0"/>
          <w:sz w:val="24"/>
          <w:szCs w:val="24"/>
        </w:rPr>
        <w:t>nos dice cuántas cuadrículas ocupará a partir del inicio dado</w:t>
      </w:r>
      <w:r>
        <w:rPr>
          <w:b w:val="0"/>
          <w:bCs w:val="0"/>
          <w:sz w:val="24"/>
          <w:szCs w:val="24"/>
        </w:rPr>
        <w:t>.</w:t>
      </w:r>
    </w:p>
    <w:p w14:paraId="291490A9" w14:textId="77777777" w:rsidR="00855192" w:rsidRDefault="00855192" w:rsidP="00855192">
      <w:pPr>
        <w:pStyle w:val="Ttulo1"/>
        <w:jc w:val="center"/>
        <w:rPr>
          <w:b w:val="0"/>
          <w:bCs w:val="0"/>
          <w:sz w:val="24"/>
          <w:szCs w:val="24"/>
        </w:rPr>
      </w:pPr>
      <w:r>
        <w:rPr>
          <w:noProof/>
        </w:rPr>
        <w:drawing>
          <wp:inline distT="0" distB="0" distL="0" distR="0" wp14:anchorId="4D4AF67E" wp14:editId="4FDF2BD2">
            <wp:extent cx="2552700" cy="9429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2700" cy="942975"/>
                    </a:xfrm>
                    <a:prstGeom prst="rect">
                      <a:avLst/>
                    </a:prstGeom>
                  </pic:spPr>
                </pic:pic>
              </a:graphicData>
            </a:graphic>
          </wp:inline>
        </w:drawing>
      </w:r>
    </w:p>
    <w:p w14:paraId="14FE7F1C" w14:textId="77777777" w:rsidR="00855192" w:rsidRDefault="00855192" w:rsidP="00855192">
      <w:pPr>
        <w:pStyle w:val="Ttulo1"/>
        <w:jc w:val="center"/>
        <w:rPr>
          <w:b w:val="0"/>
          <w:bCs w:val="0"/>
          <w:sz w:val="24"/>
          <w:szCs w:val="24"/>
        </w:rPr>
      </w:pPr>
      <w:r>
        <w:rPr>
          <w:b w:val="0"/>
          <w:bCs w:val="0"/>
          <w:sz w:val="24"/>
          <w:szCs w:val="24"/>
        </w:rPr>
        <w:t>En este caso tenemos un grid de 4 columnas.</w:t>
      </w:r>
    </w:p>
    <w:p w14:paraId="025F153D" w14:textId="77777777" w:rsidR="00855192" w:rsidRDefault="00855192" w:rsidP="00855192">
      <w:pPr>
        <w:pStyle w:val="Ttulo1"/>
        <w:jc w:val="center"/>
        <w:rPr>
          <w:b w:val="0"/>
          <w:bCs w:val="0"/>
          <w:sz w:val="24"/>
          <w:szCs w:val="24"/>
        </w:rPr>
      </w:pPr>
      <w:r>
        <w:rPr>
          <w:noProof/>
        </w:rPr>
        <w:drawing>
          <wp:inline distT="0" distB="0" distL="0" distR="0" wp14:anchorId="3FA0EE48" wp14:editId="1BE21594">
            <wp:extent cx="4486072" cy="1343660"/>
            <wp:effectExtent l="76200" t="76200" r="124460" b="1422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86072"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8441" w14:textId="77777777" w:rsidR="00855192" w:rsidRDefault="00855192" w:rsidP="00855192">
      <w:pPr>
        <w:pStyle w:val="Ttulo1"/>
        <w:rPr>
          <w:i/>
          <w:iCs/>
          <w:sz w:val="24"/>
          <w:szCs w:val="24"/>
          <w:u w:val="single"/>
        </w:rPr>
      </w:pPr>
    </w:p>
    <w:p w14:paraId="6BE462D7" w14:textId="77777777" w:rsidR="00855192" w:rsidRDefault="00855192" w:rsidP="00855192">
      <w:pPr>
        <w:pStyle w:val="Ttulo1"/>
        <w:rPr>
          <w:i/>
          <w:iCs/>
          <w:sz w:val="24"/>
          <w:szCs w:val="24"/>
          <w:u w:val="single"/>
        </w:rPr>
      </w:pPr>
    </w:p>
    <w:p w14:paraId="33B0CFE9" w14:textId="77777777" w:rsidR="00855192" w:rsidRDefault="00855192" w:rsidP="00855192">
      <w:pPr>
        <w:pStyle w:val="Ttulo1"/>
        <w:rPr>
          <w:b w:val="0"/>
          <w:bCs w:val="0"/>
          <w:sz w:val="24"/>
          <w:szCs w:val="24"/>
        </w:rPr>
      </w:pPr>
      <w:r>
        <w:rPr>
          <w:b w:val="0"/>
          <w:bCs w:val="0"/>
          <w:sz w:val="24"/>
          <w:szCs w:val="24"/>
        </w:rPr>
        <w:t xml:space="preserve">Cuando queremos que una columna ocupe todo el ancho podemos asignar la propiedad </w:t>
      </w:r>
      <w:r>
        <w:rPr>
          <w:b w:val="0"/>
          <w:bCs w:val="0"/>
          <w:i/>
          <w:iCs/>
          <w:sz w:val="24"/>
          <w:szCs w:val="24"/>
          <w:u w:val="single"/>
        </w:rPr>
        <w:t>grid-</w:t>
      </w:r>
      <w:proofErr w:type="gramStart"/>
      <w:r>
        <w:rPr>
          <w:b w:val="0"/>
          <w:bCs w:val="0"/>
          <w:i/>
          <w:iCs/>
          <w:sz w:val="24"/>
          <w:szCs w:val="24"/>
          <w:u w:val="single"/>
        </w:rPr>
        <w:t xml:space="preserve">column </w:t>
      </w:r>
      <w:r>
        <w:rPr>
          <w:b w:val="0"/>
          <w:bCs w:val="0"/>
          <w:sz w:val="24"/>
          <w:szCs w:val="24"/>
        </w:rPr>
        <w:t xml:space="preserve"> de</w:t>
      </w:r>
      <w:proofErr w:type="gramEnd"/>
      <w:r>
        <w:rPr>
          <w:b w:val="0"/>
          <w:bCs w:val="0"/>
          <w:sz w:val="24"/>
          <w:szCs w:val="24"/>
        </w:rPr>
        <w:t xml:space="preserve"> la siguiente manera:</w:t>
      </w:r>
    </w:p>
    <w:p w14:paraId="2124F696" w14:textId="77777777" w:rsidR="00855192" w:rsidRDefault="00855192" w:rsidP="00855192">
      <w:pPr>
        <w:pStyle w:val="Ttulo1"/>
        <w:jc w:val="center"/>
        <w:rPr>
          <w:b w:val="0"/>
          <w:bCs w:val="0"/>
          <w:sz w:val="24"/>
          <w:szCs w:val="24"/>
        </w:rPr>
      </w:pPr>
      <w:r>
        <w:rPr>
          <w:noProof/>
        </w:rPr>
        <w:drawing>
          <wp:inline distT="0" distB="0" distL="0" distR="0" wp14:anchorId="4B6284F0" wp14:editId="1D92D18B">
            <wp:extent cx="2381250" cy="91440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250" cy="914400"/>
                    </a:xfrm>
                    <a:prstGeom prst="rect">
                      <a:avLst/>
                    </a:prstGeom>
                  </pic:spPr>
                </pic:pic>
              </a:graphicData>
            </a:graphic>
          </wp:inline>
        </w:drawing>
      </w:r>
    </w:p>
    <w:p w14:paraId="2214A346" w14:textId="77777777" w:rsidR="00855192" w:rsidRDefault="00855192" w:rsidP="00855192">
      <w:pPr>
        <w:pStyle w:val="Ttulo1"/>
        <w:rPr>
          <w:b w:val="0"/>
          <w:bCs w:val="0"/>
          <w:sz w:val="24"/>
          <w:szCs w:val="24"/>
        </w:rPr>
      </w:pPr>
      <w:r>
        <w:rPr>
          <w:noProof/>
        </w:rPr>
        <w:drawing>
          <wp:inline distT="0" distB="0" distL="0" distR="0" wp14:anchorId="247D799F" wp14:editId="7CAF7E1B">
            <wp:extent cx="5612130" cy="133794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1337945"/>
                    </a:xfrm>
                    <a:prstGeom prst="rect">
                      <a:avLst/>
                    </a:prstGeom>
                  </pic:spPr>
                </pic:pic>
              </a:graphicData>
            </a:graphic>
          </wp:inline>
        </w:drawing>
      </w:r>
    </w:p>
    <w:p w14:paraId="0CC8728C" w14:textId="77777777" w:rsidR="00855192" w:rsidRDefault="00855192" w:rsidP="00855192">
      <w:pPr>
        <w:pStyle w:val="Ttulo1"/>
        <w:rPr>
          <w:b w:val="0"/>
          <w:bCs w:val="0"/>
          <w:sz w:val="24"/>
          <w:szCs w:val="24"/>
        </w:rPr>
      </w:pPr>
    </w:p>
    <w:p w14:paraId="00DF2E98" w14:textId="77777777" w:rsidR="00855192" w:rsidRDefault="00855192" w:rsidP="00855192">
      <w:pPr>
        <w:pStyle w:val="Ttulo1"/>
        <w:rPr>
          <w:b w:val="0"/>
          <w:bCs w:val="0"/>
          <w:sz w:val="24"/>
          <w:szCs w:val="24"/>
        </w:rPr>
      </w:pPr>
    </w:p>
    <w:p w14:paraId="0D0B2682" w14:textId="77777777" w:rsidR="00855192" w:rsidRDefault="00855192" w:rsidP="00855192">
      <w:pPr>
        <w:pStyle w:val="Ttulo1"/>
      </w:pPr>
      <w:r>
        <w:t>Definiendo el tamaño de filas dentro de un grid.</w:t>
      </w:r>
    </w:p>
    <w:p w14:paraId="7FD0FFEC" w14:textId="77777777" w:rsidR="00855192" w:rsidRDefault="00855192" w:rsidP="00855192">
      <w:pPr>
        <w:pStyle w:val="Ttulo1"/>
        <w:rPr>
          <w:b w:val="0"/>
          <w:bCs w:val="0"/>
          <w:sz w:val="24"/>
          <w:szCs w:val="24"/>
        </w:rPr>
      </w:pPr>
      <w:r>
        <w:rPr>
          <w:b w:val="0"/>
          <w:bCs w:val="0"/>
          <w:sz w:val="24"/>
          <w:szCs w:val="24"/>
        </w:rPr>
        <w:t xml:space="preserve">Para definir el tamaño de las filas se encontrarán disponibles las mismas propiedades que usamos para definir </w:t>
      </w:r>
      <w:proofErr w:type="gramStart"/>
      <w:r>
        <w:rPr>
          <w:b w:val="0"/>
          <w:bCs w:val="0"/>
          <w:sz w:val="24"/>
          <w:szCs w:val="24"/>
        </w:rPr>
        <w:t>columnas</w:t>
      </w:r>
      <w:proofErr w:type="gramEnd"/>
      <w:r>
        <w:rPr>
          <w:b w:val="0"/>
          <w:bCs w:val="0"/>
          <w:sz w:val="24"/>
          <w:szCs w:val="24"/>
        </w:rPr>
        <w:t xml:space="preserve"> pero en este caso para filas(row): </w:t>
      </w:r>
      <w:r w:rsidRPr="008145CF">
        <w:rPr>
          <w:b w:val="0"/>
          <w:bCs w:val="0"/>
          <w:i/>
          <w:iCs/>
          <w:sz w:val="24"/>
          <w:szCs w:val="24"/>
          <w:u w:val="single"/>
        </w:rPr>
        <w:t>grid-</w:t>
      </w:r>
      <w:r>
        <w:rPr>
          <w:b w:val="0"/>
          <w:bCs w:val="0"/>
          <w:i/>
          <w:iCs/>
          <w:sz w:val="24"/>
          <w:szCs w:val="24"/>
          <w:u w:val="single"/>
        </w:rPr>
        <w:t>row.</w:t>
      </w:r>
    </w:p>
    <w:p w14:paraId="0FF6FD02" w14:textId="77777777" w:rsidR="00855192" w:rsidRDefault="00855192" w:rsidP="00855192">
      <w:pPr>
        <w:pStyle w:val="Ttulo1"/>
        <w:jc w:val="center"/>
        <w:rPr>
          <w:b w:val="0"/>
          <w:bCs w:val="0"/>
          <w:sz w:val="24"/>
          <w:szCs w:val="24"/>
        </w:rPr>
      </w:pPr>
      <w:r w:rsidRPr="003B0FE7">
        <w:rPr>
          <w:noProof/>
        </w:rPr>
        <w:drawing>
          <wp:inline distT="0" distB="0" distL="0" distR="0" wp14:anchorId="7385DE99" wp14:editId="71B9791B">
            <wp:extent cx="3790950" cy="15335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0950" cy="1533525"/>
                    </a:xfrm>
                    <a:prstGeom prst="rect">
                      <a:avLst/>
                    </a:prstGeom>
                  </pic:spPr>
                </pic:pic>
              </a:graphicData>
            </a:graphic>
          </wp:inline>
        </w:drawing>
      </w:r>
    </w:p>
    <w:p w14:paraId="1154DFC4" w14:textId="77777777" w:rsidR="00855192" w:rsidRDefault="00855192" w:rsidP="00855192">
      <w:pPr>
        <w:pStyle w:val="Ttulo1"/>
        <w:jc w:val="center"/>
        <w:rPr>
          <w:b w:val="0"/>
          <w:bCs w:val="0"/>
          <w:sz w:val="24"/>
          <w:szCs w:val="24"/>
        </w:rPr>
      </w:pPr>
      <w:r>
        <w:rPr>
          <w:noProof/>
        </w:rPr>
        <w:drawing>
          <wp:inline distT="0" distB="0" distL="0" distR="0" wp14:anchorId="736805CE" wp14:editId="78B3998E">
            <wp:extent cx="2790825" cy="242887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0825" cy="2428875"/>
                    </a:xfrm>
                    <a:prstGeom prst="rect">
                      <a:avLst/>
                    </a:prstGeom>
                  </pic:spPr>
                </pic:pic>
              </a:graphicData>
            </a:graphic>
          </wp:inline>
        </w:drawing>
      </w:r>
    </w:p>
    <w:p w14:paraId="001911DD" w14:textId="77777777" w:rsidR="00855192" w:rsidRDefault="00855192" w:rsidP="00855192">
      <w:pPr>
        <w:pStyle w:val="Ttulo1"/>
        <w:jc w:val="center"/>
        <w:rPr>
          <w:b w:val="0"/>
          <w:bCs w:val="0"/>
          <w:sz w:val="24"/>
          <w:szCs w:val="24"/>
        </w:rPr>
      </w:pPr>
      <w:r>
        <w:rPr>
          <w:noProof/>
        </w:rPr>
        <w:drawing>
          <wp:inline distT="0" distB="0" distL="0" distR="0" wp14:anchorId="1D16E82E" wp14:editId="12D5EF7A">
            <wp:extent cx="5612130" cy="1742440"/>
            <wp:effectExtent l="76200" t="76200" r="140970" b="12446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EEC7A" w14:textId="77777777" w:rsidR="00855192" w:rsidRDefault="00855192" w:rsidP="00855192">
      <w:pPr>
        <w:pStyle w:val="Ttulo1"/>
        <w:jc w:val="center"/>
        <w:rPr>
          <w:b w:val="0"/>
          <w:bCs w:val="0"/>
          <w:sz w:val="24"/>
          <w:szCs w:val="24"/>
        </w:rPr>
      </w:pPr>
    </w:p>
    <w:p w14:paraId="0952F012" w14:textId="77777777" w:rsidR="00855192" w:rsidRDefault="00855192" w:rsidP="00855192">
      <w:pPr>
        <w:pStyle w:val="Ttulo1"/>
      </w:pPr>
      <w:r>
        <w:t>Definiendo el nombre de líneas.</w:t>
      </w:r>
    </w:p>
    <w:p w14:paraId="4DD0AB4B" w14:textId="77777777" w:rsidR="00855192" w:rsidRDefault="00855192" w:rsidP="00855192">
      <w:pPr>
        <w:pStyle w:val="Ttulo1"/>
        <w:rPr>
          <w:b w:val="0"/>
          <w:bCs w:val="0"/>
          <w:sz w:val="24"/>
          <w:szCs w:val="24"/>
        </w:rPr>
      </w:pPr>
      <w:r w:rsidRPr="004630DB">
        <w:rPr>
          <w:b w:val="0"/>
          <w:bCs w:val="0"/>
          <w:sz w:val="24"/>
          <w:szCs w:val="24"/>
        </w:rPr>
        <w:t>Para nombrar líneas colocamos el nombre entre [ ].</w:t>
      </w:r>
    </w:p>
    <w:p w14:paraId="59484465" w14:textId="77777777" w:rsidR="00855192" w:rsidRDefault="00855192" w:rsidP="00855192">
      <w:pPr>
        <w:pStyle w:val="Ttulo1"/>
        <w:rPr>
          <w:b w:val="0"/>
          <w:bCs w:val="0"/>
          <w:sz w:val="24"/>
          <w:szCs w:val="24"/>
        </w:rPr>
      </w:pPr>
      <w:r>
        <w:rPr>
          <w:noProof/>
        </w:rPr>
        <w:drawing>
          <wp:inline distT="0" distB="0" distL="0" distR="0" wp14:anchorId="3450C8BA" wp14:editId="1A316442">
            <wp:extent cx="5612017" cy="2714017"/>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1766"/>
                    <a:stretch/>
                  </pic:blipFill>
                  <pic:spPr bwMode="auto">
                    <a:xfrm>
                      <a:off x="0" y="0"/>
                      <a:ext cx="5612130" cy="2714072"/>
                    </a:xfrm>
                    <a:prstGeom prst="rect">
                      <a:avLst/>
                    </a:prstGeom>
                    <a:ln>
                      <a:noFill/>
                    </a:ln>
                    <a:extLst>
                      <a:ext uri="{53640926-AAD7-44D8-BBD7-CCE9431645EC}">
                        <a14:shadowObscured xmlns:a14="http://schemas.microsoft.com/office/drawing/2010/main"/>
                      </a:ext>
                    </a:extLst>
                  </pic:spPr>
                </pic:pic>
              </a:graphicData>
            </a:graphic>
          </wp:inline>
        </w:drawing>
      </w:r>
    </w:p>
    <w:p w14:paraId="4474C2F6" w14:textId="77777777" w:rsidR="00855192" w:rsidRDefault="00855192" w:rsidP="00855192">
      <w:pPr>
        <w:pStyle w:val="Ttulo1"/>
        <w:jc w:val="center"/>
        <w:rPr>
          <w:b w:val="0"/>
          <w:bCs w:val="0"/>
          <w:sz w:val="24"/>
          <w:szCs w:val="24"/>
        </w:rPr>
      </w:pPr>
      <w:r w:rsidRPr="00D63A2F">
        <w:rPr>
          <w:b w:val="0"/>
          <w:bCs w:val="0"/>
          <w:sz w:val="24"/>
          <w:szCs w:val="24"/>
        </w:rPr>
        <w:t>En estos casos no podemos usar la función repeat()</w:t>
      </w:r>
    </w:p>
    <w:p w14:paraId="4E684343" w14:textId="77777777" w:rsidR="00855192" w:rsidRDefault="00855192" w:rsidP="00855192">
      <w:pPr>
        <w:pStyle w:val="Ttulo1"/>
        <w:jc w:val="center"/>
        <w:rPr>
          <w:b w:val="0"/>
          <w:bCs w:val="0"/>
          <w:sz w:val="24"/>
          <w:szCs w:val="24"/>
        </w:rPr>
      </w:pPr>
    </w:p>
    <w:p w14:paraId="10E950C3" w14:textId="77777777" w:rsidR="00855192" w:rsidRDefault="00855192" w:rsidP="00855192">
      <w:pPr>
        <w:pStyle w:val="Ttulo1"/>
        <w:jc w:val="center"/>
        <w:rPr>
          <w:b w:val="0"/>
          <w:bCs w:val="0"/>
          <w:sz w:val="24"/>
          <w:szCs w:val="24"/>
        </w:rPr>
      </w:pPr>
    </w:p>
    <w:p w14:paraId="61CC0023" w14:textId="77777777" w:rsidR="00855192" w:rsidRDefault="00855192" w:rsidP="00855192">
      <w:pPr>
        <w:pStyle w:val="Ttulo1"/>
      </w:pPr>
    </w:p>
    <w:p w14:paraId="6A2E1A80" w14:textId="77777777" w:rsidR="00855192" w:rsidRDefault="00855192" w:rsidP="00855192">
      <w:pPr>
        <w:pStyle w:val="Ttulo1"/>
      </w:pPr>
    </w:p>
    <w:p w14:paraId="05BB8DE6" w14:textId="77777777" w:rsidR="00855192" w:rsidRDefault="00855192" w:rsidP="00855192">
      <w:pPr>
        <w:pStyle w:val="Ttulo1"/>
      </w:pPr>
    </w:p>
    <w:p w14:paraId="073F6B87" w14:textId="77777777" w:rsidR="00855192" w:rsidRDefault="00855192" w:rsidP="00855192">
      <w:pPr>
        <w:pStyle w:val="Ttulo1"/>
      </w:pPr>
    </w:p>
    <w:p w14:paraId="270CCBA6" w14:textId="77777777" w:rsidR="00855192" w:rsidRDefault="00855192" w:rsidP="00855192">
      <w:pPr>
        <w:pStyle w:val="Ttulo1"/>
      </w:pPr>
    </w:p>
    <w:p w14:paraId="30ED5C39" w14:textId="77777777" w:rsidR="00855192" w:rsidRDefault="00855192" w:rsidP="00855192">
      <w:pPr>
        <w:pStyle w:val="Ttulo1"/>
      </w:pPr>
    </w:p>
    <w:p w14:paraId="1CF7C409" w14:textId="77777777" w:rsidR="00855192" w:rsidRDefault="00855192" w:rsidP="00855192">
      <w:pPr>
        <w:pStyle w:val="Ttulo1"/>
      </w:pPr>
    </w:p>
    <w:p w14:paraId="68285220" w14:textId="77777777" w:rsidR="00855192" w:rsidRDefault="00855192" w:rsidP="00855192">
      <w:pPr>
        <w:pStyle w:val="Ttulo1"/>
      </w:pPr>
      <w:r>
        <w:t>Manejando el grid implícito.</w:t>
      </w:r>
    </w:p>
    <w:p w14:paraId="6DE3930D" w14:textId="77777777" w:rsidR="00855192" w:rsidRPr="00AB5B56" w:rsidRDefault="00855192" w:rsidP="00855192">
      <w:pPr>
        <w:pStyle w:val="Ttulo1"/>
        <w:rPr>
          <w:b w:val="0"/>
          <w:bCs w:val="0"/>
          <w:sz w:val="24"/>
          <w:szCs w:val="24"/>
        </w:rPr>
      </w:pPr>
      <w:r w:rsidRPr="00AB5B56">
        <w:rPr>
          <w:b w:val="0"/>
          <w:bCs w:val="0"/>
          <w:sz w:val="24"/>
          <w:szCs w:val="24"/>
        </w:rPr>
        <w:t>Cuando columnas o filas no tienen un valor explicito, es decir, cuando no asignamos valores específicos para controlarlas, se ordenan de manera implícita, hay propiedades que existen para manipular nuestro grid implícito:</w:t>
      </w:r>
    </w:p>
    <w:p w14:paraId="4E8D5C79" w14:textId="77777777" w:rsidR="00855192" w:rsidRPr="00AB5B56" w:rsidRDefault="00855192" w:rsidP="00855192">
      <w:pPr>
        <w:pStyle w:val="Ttulo1"/>
        <w:rPr>
          <w:b w:val="0"/>
          <w:bCs w:val="0"/>
          <w:sz w:val="24"/>
          <w:szCs w:val="24"/>
        </w:rPr>
      </w:pPr>
      <w:r w:rsidRPr="00AB5B56">
        <w:rPr>
          <w:i/>
          <w:iCs/>
          <w:sz w:val="24"/>
          <w:szCs w:val="24"/>
          <w:u w:val="single"/>
        </w:rPr>
        <w:t>grid-auto-flow:</w:t>
      </w:r>
      <w:r w:rsidRPr="00AB5B56">
        <w:rPr>
          <w:b w:val="0"/>
          <w:bCs w:val="0"/>
          <w:sz w:val="24"/>
          <w:szCs w:val="24"/>
        </w:rPr>
        <w:t xml:space="preserve"> Con esta propiedad manipulamos el orden del grid implícito. Si ingresamos el valor </w:t>
      </w:r>
      <w:r w:rsidRPr="00AB5B56">
        <w:rPr>
          <w:sz w:val="24"/>
          <w:szCs w:val="24"/>
        </w:rPr>
        <w:t>column</w:t>
      </w:r>
      <w:r w:rsidRPr="00AB5B56">
        <w:rPr>
          <w:b w:val="0"/>
          <w:bCs w:val="0"/>
          <w:sz w:val="24"/>
          <w:szCs w:val="24"/>
        </w:rPr>
        <w:t xml:space="preserve">, todo lo que sea grid implícito se apilara como columna y si ingresamos </w:t>
      </w:r>
      <w:r w:rsidRPr="00AB5B56">
        <w:rPr>
          <w:sz w:val="24"/>
          <w:szCs w:val="24"/>
        </w:rPr>
        <w:t>row</w:t>
      </w:r>
      <w:r w:rsidRPr="00AB5B56">
        <w:rPr>
          <w:b w:val="0"/>
          <w:bCs w:val="0"/>
          <w:sz w:val="24"/>
          <w:szCs w:val="24"/>
        </w:rPr>
        <w:t>, como fila.</w:t>
      </w:r>
    </w:p>
    <w:p w14:paraId="20216673" w14:textId="77777777" w:rsidR="00855192" w:rsidRDefault="00855192" w:rsidP="00855192">
      <w:pPr>
        <w:pStyle w:val="Ttulo1"/>
        <w:rPr>
          <w:i/>
          <w:iCs/>
          <w:sz w:val="24"/>
          <w:szCs w:val="24"/>
        </w:rPr>
      </w:pPr>
      <w:r>
        <w:rPr>
          <w:noProof/>
        </w:rPr>
        <w:drawing>
          <wp:inline distT="0" distB="0" distL="0" distR="0" wp14:anchorId="73E005E6" wp14:editId="744F4528">
            <wp:extent cx="5612130" cy="548640"/>
            <wp:effectExtent l="0" t="0" r="7620"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2130" cy="548640"/>
                    </a:xfrm>
                    <a:prstGeom prst="rect">
                      <a:avLst/>
                    </a:prstGeom>
                  </pic:spPr>
                </pic:pic>
              </a:graphicData>
            </a:graphic>
          </wp:inline>
        </w:drawing>
      </w:r>
    </w:p>
    <w:p w14:paraId="3C64111C" w14:textId="77777777" w:rsidR="00855192" w:rsidRPr="00B4503F" w:rsidRDefault="00855192" w:rsidP="00855192">
      <w:pPr>
        <w:pStyle w:val="Ttulo1"/>
        <w:jc w:val="center"/>
        <w:rPr>
          <w:b w:val="0"/>
          <w:bCs w:val="0"/>
          <w:i/>
          <w:iCs/>
          <w:sz w:val="24"/>
          <w:szCs w:val="24"/>
          <w:u w:val="single"/>
        </w:rPr>
      </w:pPr>
      <w:r>
        <w:rPr>
          <w:i/>
          <w:iCs/>
          <w:sz w:val="24"/>
          <w:szCs w:val="24"/>
        </w:rPr>
        <w:t xml:space="preserve">Por defecto viene: </w:t>
      </w:r>
      <w:r w:rsidRPr="00675254">
        <w:rPr>
          <w:rStyle w:val="CdigoHTML"/>
          <w:b w:val="0"/>
          <w:bCs w:val="0"/>
          <w:i/>
          <w:iCs/>
          <w:u w:val="single"/>
        </w:rPr>
        <w:t>grid-auto-flow: row;</w:t>
      </w:r>
    </w:p>
    <w:p w14:paraId="65F13603" w14:textId="77777777" w:rsidR="00855192" w:rsidRPr="00AB5B56" w:rsidRDefault="00855192" w:rsidP="00855192">
      <w:pPr>
        <w:pStyle w:val="Ttulo1"/>
        <w:rPr>
          <w:b w:val="0"/>
          <w:bCs w:val="0"/>
          <w:sz w:val="24"/>
          <w:szCs w:val="24"/>
        </w:rPr>
      </w:pPr>
      <w:r w:rsidRPr="00AB5B56">
        <w:rPr>
          <w:i/>
          <w:iCs/>
          <w:sz w:val="24"/>
          <w:szCs w:val="24"/>
        </w:rPr>
        <w:t>grid-auto-column:</w:t>
      </w:r>
      <w:r w:rsidRPr="00AB5B56">
        <w:rPr>
          <w:b w:val="0"/>
          <w:bCs w:val="0"/>
          <w:sz w:val="24"/>
          <w:szCs w:val="24"/>
        </w:rPr>
        <w:t xml:space="preserve"> Con esta propiedad podemos darle valores a cada columna.</w:t>
      </w:r>
    </w:p>
    <w:p w14:paraId="71B1FEEF" w14:textId="77777777" w:rsidR="00855192" w:rsidRDefault="00855192" w:rsidP="00855192">
      <w:pPr>
        <w:pStyle w:val="Ttulo1"/>
        <w:rPr>
          <w:b w:val="0"/>
          <w:bCs w:val="0"/>
          <w:sz w:val="24"/>
          <w:szCs w:val="24"/>
        </w:rPr>
      </w:pPr>
      <w:r w:rsidRPr="00AB5B56">
        <w:rPr>
          <w:i/>
          <w:iCs/>
          <w:sz w:val="24"/>
          <w:szCs w:val="24"/>
        </w:rPr>
        <w:t>grid-auto-row:</w:t>
      </w:r>
      <w:r w:rsidRPr="00AB5B56">
        <w:rPr>
          <w:b w:val="0"/>
          <w:bCs w:val="0"/>
          <w:sz w:val="24"/>
          <w:szCs w:val="24"/>
        </w:rPr>
        <w:t xml:space="preserve"> Con esta propiedad podemos darle valores a cada fila.</w:t>
      </w:r>
    </w:p>
    <w:p w14:paraId="548DFB9A" w14:textId="77777777" w:rsidR="00855192" w:rsidRPr="00AB5B56" w:rsidRDefault="00855192" w:rsidP="00855192">
      <w:pPr>
        <w:pStyle w:val="Ttulo1"/>
        <w:rPr>
          <w:b w:val="0"/>
          <w:bCs w:val="0"/>
          <w:sz w:val="24"/>
          <w:szCs w:val="24"/>
        </w:rPr>
      </w:pPr>
      <w:r>
        <w:rPr>
          <w:noProof/>
        </w:rPr>
        <w:drawing>
          <wp:inline distT="0" distB="0" distL="0" distR="0" wp14:anchorId="201D126F" wp14:editId="1658EC64">
            <wp:extent cx="5612130" cy="45720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2130" cy="457200"/>
                    </a:xfrm>
                    <a:prstGeom prst="rect">
                      <a:avLst/>
                    </a:prstGeom>
                  </pic:spPr>
                </pic:pic>
              </a:graphicData>
            </a:graphic>
          </wp:inline>
        </w:drawing>
      </w:r>
    </w:p>
    <w:p w14:paraId="65FA289F" w14:textId="77777777" w:rsidR="00855192" w:rsidRDefault="00855192" w:rsidP="00855192">
      <w:pPr>
        <w:pStyle w:val="Ttulo1"/>
        <w:jc w:val="center"/>
        <w:rPr>
          <w:b w:val="0"/>
          <w:bCs w:val="0"/>
          <w:sz w:val="24"/>
          <w:szCs w:val="24"/>
        </w:rPr>
      </w:pPr>
    </w:p>
    <w:p w14:paraId="48F54842" w14:textId="77777777" w:rsidR="00855192" w:rsidRDefault="00855192" w:rsidP="00855192">
      <w:pPr>
        <w:pStyle w:val="Ttulo1"/>
        <w:jc w:val="center"/>
        <w:rPr>
          <w:b w:val="0"/>
          <w:bCs w:val="0"/>
          <w:sz w:val="24"/>
          <w:szCs w:val="24"/>
        </w:rPr>
      </w:pPr>
    </w:p>
    <w:p w14:paraId="04E1E66B" w14:textId="77777777" w:rsidR="00855192" w:rsidRDefault="00855192" w:rsidP="00855192">
      <w:pPr>
        <w:pStyle w:val="Ttulo1"/>
        <w:jc w:val="center"/>
        <w:rPr>
          <w:b w:val="0"/>
          <w:bCs w:val="0"/>
          <w:sz w:val="24"/>
          <w:szCs w:val="24"/>
        </w:rPr>
      </w:pPr>
    </w:p>
    <w:p w14:paraId="69515390" w14:textId="77777777" w:rsidR="00855192" w:rsidRDefault="00855192" w:rsidP="00855192">
      <w:pPr>
        <w:pStyle w:val="Ttulo1"/>
        <w:jc w:val="center"/>
        <w:rPr>
          <w:b w:val="0"/>
          <w:bCs w:val="0"/>
          <w:sz w:val="24"/>
          <w:szCs w:val="24"/>
        </w:rPr>
      </w:pPr>
    </w:p>
    <w:p w14:paraId="6FFF9A18" w14:textId="77777777" w:rsidR="00855192" w:rsidRDefault="00855192" w:rsidP="00855192">
      <w:pPr>
        <w:pStyle w:val="Ttulo1"/>
        <w:jc w:val="center"/>
        <w:rPr>
          <w:b w:val="0"/>
          <w:bCs w:val="0"/>
          <w:sz w:val="24"/>
          <w:szCs w:val="24"/>
        </w:rPr>
      </w:pPr>
    </w:p>
    <w:p w14:paraId="3BC7824E" w14:textId="77777777" w:rsidR="00855192" w:rsidRDefault="00855192" w:rsidP="00855192">
      <w:pPr>
        <w:pStyle w:val="Ttulo1"/>
        <w:jc w:val="center"/>
        <w:rPr>
          <w:b w:val="0"/>
          <w:bCs w:val="0"/>
          <w:sz w:val="24"/>
          <w:szCs w:val="24"/>
        </w:rPr>
      </w:pPr>
    </w:p>
    <w:p w14:paraId="6FDEC047" w14:textId="77777777" w:rsidR="00855192" w:rsidRDefault="00855192" w:rsidP="00855192">
      <w:pPr>
        <w:pStyle w:val="Ttulo1"/>
        <w:jc w:val="center"/>
        <w:rPr>
          <w:b w:val="0"/>
          <w:bCs w:val="0"/>
          <w:sz w:val="24"/>
          <w:szCs w:val="24"/>
        </w:rPr>
      </w:pPr>
    </w:p>
    <w:p w14:paraId="4F834ABE" w14:textId="77777777" w:rsidR="00855192" w:rsidRDefault="00855192" w:rsidP="00855192">
      <w:pPr>
        <w:pStyle w:val="Ttulo1"/>
        <w:jc w:val="center"/>
        <w:rPr>
          <w:b w:val="0"/>
          <w:bCs w:val="0"/>
          <w:sz w:val="24"/>
          <w:szCs w:val="24"/>
        </w:rPr>
      </w:pPr>
    </w:p>
    <w:p w14:paraId="7AD74B0A" w14:textId="77777777" w:rsidR="00855192" w:rsidRDefault="00855192" w:rsidP="00855192">
      <w:pPr>
        <w:pStyle w:val="Ttulo1"/>
        <w:jc w:val="center"/>
        <w:rPr>
          <w:b w:val="0"/>
          <w:bCs w:val="0"/>
          <w:sz w:val="24"/>
          <w:szCs w:val="24"/>
        </w:rPr>
      </w:pPr>
    </w:p>
    <w:p w14:paraId="3066ADAE" w14:textId="77777777" w:rsidR="00855192" w:rsidRDefault="00855192" w:rsidP="00855192">
      <w:pPr>
        <w:pStyle w:val="Ttulo1"/>
        <w:jc w:val="center"/>
        <w:rPr>
          <w:b w:val="0"/>
          <w:bCs w:val="0"/>
          <w:sz w:val="24"/>
          <w:szCs w:val="24"/>
        </w:rPr>
      </w:pPr>
    </w:p>
    <w:p w14:paraId="6E21A72D" w14:textId="77777777" w:rsidR="00855192" w:rsidRDefault="00855192" w:rsidP="00855192">
      <w:pPr>
        <w:pStyle w:val="Ttulo1"/>
        <w:jc w:val="center"/>
        <w:rPr>
          <w:b w:val="0"/>
          <w:bCs w:val="0"/>
          <w:sz w:val="24"/>
          <w:szCs w:val="24"/>
        </w:rPr>
      </w:pPr>
    </w:p>
    <w:p w14:paraId="1C1767AE" w14:textId="77777777" w:rsidR="00855192" w:rsidRDefault="00855192" w:rsidP="00855192">
      <w:pPr>
        <w:pStyle w:val="Ttulo1"/>
      </w:pPr>
      <w:r>
        <w:t>Alineación de contenido.</w:t>
      </w:r>
    </w:p>
    <w:p w14:paraId="48F13B47" w14:textId="77777777" w:rsidR="00855192" w:rsidRPr="00855192" w:rsidRDefault="00855192" w:rsidP="00855192">
      <w:pPr>
        <w:spacing w:before="100" w:beforeAutospacing="1" w:after="100" w:afterAutospacing="1" w:line="240" w:lineRule="auto"/>
        <w:rPr>
          <w:rFonts w:ascii="Times New Roman" w:eastAsia="Times New Roman" w:hAnsi="Times New Roman" w:cs="Times New Roman"/>
          <w:b/>
          <w:bCs/>
          <w:i/>
          <w:iCs/>
          <w:sz w:val="32"/>
          <w:szCs w:val="32"/>
          <w:lang w:eastAsia="es-CO"/>
        </w:rPr>
      </w:pPr>
      <w:r w:rsidRPr="00855192">
        <w:rPr>
          <w:rFonts w:ascii="Times New Roman" w:eastAsia="Times New Roman" w:hAnsi="Times New Roman" w:cs="Times New Roman"/>
          <w:b/>
          <w:bCs/>
          <w:i/>
          <w:iCs/>
          <w:sz w:val="32"/>
          <w:szCs w:val="32"/>
          <w:lang w:eastAsia="es-CO"/>
        </w:rPr>
        <w:t xml:space="preserve">justify-items (Horizontal) </w:t>
      </w:r>
    </w:p>
    <w:p w14:paraId="697BEE0E" w14:textId="77777777" w:rsidR="00855192" w:rsidRDefault="00855192" w:rsidP="00855192">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6C71776A" wp14:editId="57FF1B76">
            <wp:extent cx="5612130" cy="30734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307340"/>
                    </a:xfrm>
                    <a:prstGeom prst="rect">
                      <a:avLst/>
                    </a:prstGeom>
                  </pic:spPr>
                </pic:pic>
              </a:graphicData>
            </a:graphic>
          </wp:inline>
        </w:drawing>
      </w:r>
    </w:p>
    <w:p w14:paraId="52687211" w14:textId="77777777" w:rsidR="00855192" w:rsidRPr="00FE745E"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contenido hacia la izquierda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la derecha</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0BECCDFF" w14:textId="77777777" w:rsidR="00855192" w:rsidRDefault="00855192" w:rsidP="00855192">
      <w:pPr>
        <w:pStyle w:val="Ttulo1"/>
        <w:rPr>
          <w:i/>
          <w:iCs/>
          <w:sz w:val="32"/>
          <w:szCs w:val="32"/>
          <w:lang w:val="en-US"/>
        </w:rPr>
      </w:pPr>
    </w:p>
    <w:p w14:paraId="16A75E9F" w14:textId="77777777" w:rsidR="00855192" w:rsidRDefault="00855192" w:rsidP="00855192">
      <w:pPr>
        <w:pStyle w:val="Ttulo1"/>
        <w:rPr>
          <w:i/>
          <w:iCs/>
          <w:sz w:val="32"/>
          <w:szCs w:val="32"/>
          <w:lang w:val="en-US"/>
        </w:rPr>
      </w:pPr>
      <w:r w:rsidRPr="0048700A">
        <w:rPr>
          <w:i/>
          <w:iCs/>
          <w:sz w:val="32"/>
          <w:szCs w:val="32"/>
          <w:lang w:val="en-US"/>
        </w:rPr>
        <w:t>align-item</w:t>
      </w:r>
      <w:r>
        <w:rPr>
          <w:i/>
          <w:iCs/>
          <w:sz w:val="32"/>
          <w:szCs w:val="32"/>
          <w:lang w:val="en-US"/>
        </w:rPr>
        <w:t xml:space="preserve">s </w:t>
      </w:r>
      <w:r w:rsidRPr="0048700A">
        <w:rPr>
          <w:i/>
          <w:iCs/>
          <w:sz w:val="32"/>
          <w:szCs w:val="32"/>
          <w:lang w:val="en-US"/>
        </w:rPr>
        <w:t>(Vertical)</w:t>
      </w:r>
      <w:r>
        <w:rPr>
          <w:i/>
          <w:iCs/>
          <w:sz w:val="32"/>
          <w:szCs w:val="32"/>
          <w:lang w:val="en-US"/>
        </w:rPr>
        <w:t xml:space="preserve"> </w:t>
      </w:r>
    </w:p>
    <w:p w14:paraId="2DE5A8F8" w14:textId="77777777" w:rsidR="00855192" w:rsidRDefault="00855192" w:rsidP="00855192">
      <w:pPr>
        <w:pStyle w:val="Ttulo1"/>
        <w:rPr>
          <w:sz w:val="24"/>
          <w:szCs w:val="24"/>
        </w:rPr>
      </w:pPr>
      <w:r>
        <w:rPr>
          <w:noProof/>
        </w:rPr>
        <w:drawing>
          <wp:inline distT="0" distB="0" distL="0" distR="0" wp14:anchorId="70CD64BE" wp14:editId="129EB5ED">
            <wp:extent cx="5612130" cy="3073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307340"/>
                    </a:xfrm>
                    <a:prstGeom prst="rect">
                      <a:avLst/>
                    </a:prstGeom>
                  </pic:spPr>
                </pic:pic>
              </a:graphicData>
            </a:graphic>
          </wp:inline>
        </w:drawing>
      </w:r>
    </w:p>
    <w:p w14:paraId="5E8FF634" w14:textId="77777777" w:rsidR="00855192" w:rsidRPr="007B3B75"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7B3B75">
        <w:rPr>
          <w:rFonts w:ascii="Times New Roman" w:eastAsia="Times New Roman" w:hAnsi="Times New Roman" w:cs="Times New Roman"/>
          <w:sz w:val="24"/>
          <w:szCs w:val="24"/>
          <w:lang w:eastAsia="es-CO"/>
        </w:rPr>
        <w:t>VALUES:</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start</w:t>
      </w:r>
      <w:r w:rsidRPr="007B3B75">
        <w:rPr>
          <w:rFonts w:ascii="Times New Roman" w:eastAsia="Times New Roman" w:hAnsi="Times New Roman" w:cs="Times New Roman"/>
          <w:sz w:val="24"/>
          <w:szCs w:val="24"/>
          <w:lang w:eastAsia="es-CO"/>
        </w:rPr>
        <w:t xml:space="preserve"> : </w:t>
      </w:r>
      <w:r>
        <w:rPr>
          <w:rFonts w:ascii="Times New Roman" w:eastAsia="Times New Roman" w:hAnsi="Times New Roman" w:cs="Times New Roman"/>
          <w:sz w:val="24"/>
          <w:szCs w:val="24"/>
          <w:lang w:eastAsia="es-CO"/>
        </w:rPr>
        <w:t xml:space="preserve">contenido hacia arriba </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end</w:t>
      </w:r>
      <w:r w:rsidRPr="007B3B75">
        <w:rPr>
          <w:rFonts w:ascii="Times New Roman" w:eastAsia="Times New Roman" w:hAnsi="Times New Roman" w:cs="Times New Roman"/>
          <w:sz w:val="24"/>
          <w:szCs w:val="24"/>
          <w:lang w:eastAsia="es-CO"/>
        </w:rPr>
        <w:t xml:space="preserve"> : contenido hacia </w:t>
      </w:r>
      <w:r>
        <w:rPr>
          <w:rFonts w:ascii="Times New Roman" w:eastAsia="Times New Roman" w:hAnsi="Times New Roman" w:cs="Times New Roman"/>
          <w:sz w:val="24"/>
          <w:szCs w:val="24"/>
          <w:lang w:eastAsia="es-CO"/>
        </w:rPr>
        <w:t>abajo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center</w:t>
      </w:r>
      <w:r w:rsidRPr="007B3B75">
        <w:rPr>
          <w:rFonts w:ascii="Times New Roman" w:eastAsia="Times New Roman" w:hAnsi="Times New Roman" w:cs="Times New Roman"/>
          <w:sz w:val="24"/>
          <w:szCs w:val="24"/>
          <w:lang w:eastAsia="es-CO"/>
        </w:rPr>
        <w:t xml:space="preserve"> : contenido al medio</w:t>
      </w:r>
      <w:r w:rsidRPr="007B3B75">
        <w:rPr>
          <w:rFonts w:ascii="Times New Roman" w:eastAsia="Times New Roman" w:hAnsi="Times New Roman" w:cs="Times New Roman"/>
          <w:sz w:val="24"/>
          <w:szCs w:val="24"/>
          <w:lang w:eastAsia="es-CO"/>
        </w:rPr>
        <w:br/>
      </w:r>
      <w:r w:rsidRPr="007B3B75">
        <w:rPr>
          <w:rFonts w:ascii="Courier New" w:eastAsia="Times New Roman" w:hAnsi="Courier New" w:cs="Courier New"/>
          <w:sz w:val="20"/>
          <w:szCs w:val="20"/>
          <w:lang w:eastAsia="es-CO"/>
        </w:rPr>
        <w:t>stretch</w:t>
      </w:r>
      <w:r w:rsidRPr="007B3B75">
        <w:rPr>
          <w:rFonts w:ascii="Times New Roman" w:eastAsia="Times New Roman" w:hAnsi="Times New Roman" w:cs="Times New Roman"/>
          <w:sz w:val="24"/>
          <w:szCs w:val="24"/>
          <w:lang w:eastAsia="es-CO"/>
        </w:rPr>
        <w:t xml:space="preserve"> : estira el contenido al espacio que nos dé el grid</w:t>
      </w:r>
      <w:r>
        <w:rPr>
          <w:rFonts w:ascii="Times New Roman" w:eastAsia="Times New Roman" w:hAnsi="Times New Roman" w:cs="Times New Roman"/>
          <w:sz w:val="24"/>
          <w:szCs w:val="24"/>
          <w:lang w:eastAsia="es-CO"/>
        </w:rPr>
        <w:t>. (</w:t>
      </w:r>
      <w:r>
        <w:rPr>
          <w:rFonts w:ascii="Times New Roman" w:eastAsia="Times New Roman" w:hAnsi="Times New Roman" w:cs="Times New Roman"/>
          <w:b/>
          <w:bCs/>
          <w:sz w:val="24"/>
          <w:szCs w:val="24"/>
          <w:lang w:eastAsia="es-CO"/>
        </w:rPr>
        <w:t>Valor por defecto</w:t>
      </w:r>
      <w:r>
        <w:rPr>
          <w:rFonts w:ascii="Times New Roman" w:eastAsia="Times New Roman" w:hAnsi="Times New Roman" w:cs="Times New Roman"/>
          <w:sz w:val="24"/>
          <w:szCs w:val="24"/>
          <w:lang w:eastAsia="es-CO"/>
        </w:rPr>
        <w:t>)</w:t>
      </w:r>
    </w:p>
    <w:p w14:paraId="53E50700" w14:textId="77777777" w:rsidR="00855192" w:rsidRDefault="00855192" w:rsidP="00855192">
      <w:pPr>
        <w:pStyle w:val="Ttulo1"/>
        <w:rPr>
          <w:i/>
          <w:iCs/>
          <w:sz w:val="32"/>
          <w:szCs w:val="32"/>
        </w:rPr>
      </w:pPr>
    </w:p>
    <w:p w14:paraId="144A6A3D" w14:textId="77777777" w:rsidR="00855192" w:rsidRDefault="00855192" w:rsidP="00855192">
      <w:pPr>
        <w:pStyle w:val="Ttulo1"/>
        <w:rPr>
          <w:i/>
          <w:iCs/>
          <w:sz w:val="32"/>
          <w:szCs w:val="32"/>
        </w:rPr>
      </w:pPr>
      <w:r w:rsidRPr="00FE745E">
        <w:rPr>
          <w:i/>
          <w:iCs/>
          <w:sz w:val="32"/>
          <w:szCs w:val="32"/>
        </w:rPr>
        <w:t>Alineación individual</w:t>
      </w:r>
    </w:p>
    <w:p w14:paraId="05DA5478" w14:textId="77777777" w:rsidR="00855192" w:rsidRPr="00855192" w:rsidRDefault="00855192" w:rsidP="00855192">
      <w:pPr>
        <w:pStyle w:val="Ttulo1"/>
        <w:rPr>
          <w:b w:val="0"/>
          <w:bCs w:val="0"/>
          <w:sz w:val="24"/>
          <w:szCs w:val="24"/>
        </w:rPr>
      </w:pPr>
      <w:r>
        <w:rPr>
          <w:noProof/>
        </w:rPr>
        <w:drawing>
          <wp:anchor distT="0" distB="0" distL="114300" distR="114300" simplePos="0" relativeHeight="251661312" behindDoc="1" locked="0" layoutInCell="1" allowOverlap="1" wp14:anchorId="6DB603F6" wp14:editId="7AC2DD6A">
            <wp:simplePos x="0" y="0"/>
            <wp:positionH relativeFrom="column">
              <wp:posOffset>2517775</wp:posOffset>
            </wp:positionH>
            <wp:positionV relativeFrom="paragraph">
              <wp:posOffset>9525</wp:posOffset>
            </wp:positionV>
            <wp:extent cx="2800350" cy="1047750"/>
            <wp:effectExtent l="0" t="0" r="0" b="0"/>
            <wp:wrapTight wrapText="bothSides">
              <wp:wrapPolygon edited="0">
                <wp:start x="0" y="0"/>
                <wp:lineTo x="0" y="21207"/>
                <wp:lineTo x="21453" y="21207"/>
                <wp:lineTo x="21453"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800350" cy="1047750"/>
                    </a:xfrm>
                    <a:prstGeom prst="rect">
                      <a:avLst/>
                    </a:prstGeom>
                  </pic:spPr>
                </pic:pic>
              </a:graphicData>
            </a:graphic>
          </wp:anchor>
        </w:drawing>
      </w:r>
      <w:r w:rsidRPr="00855192">
        <w:rPr>
          <w:b w:val="0"/>
          <w:bCs w:val="0"/>
          <w:sz w:val="24"/>
          <w:szCs w:val="24"/>
        </w:rPr>
        <w:t>justify-self (HORIZONTAL)</w:t>
      </w:r>
    </w:p>
    <w:p w14:paraId="23E73CD0" w14:textId="77777777" w:rsidR="00855192" w:rsidRPr="00855192" w:rsidRDefault="00855192" w:rsidP="00855192">
      <w:pPr>
        <w:pStyle w:val="Ttulo1"/>
        <w:rPr>
          <w:b w:val="0"/>
          <w:bCs w:val="0"/>
          <w:sz w:val="24"/>
          <w:szCs w:val="24"/>
        </w:rPr>
      </w:pPr>
      <w:r w:rsidRPr="00855192">
        <w:rPr>
          <w:b w:val="0"/>
          <w:bCs w:val="0"/>
          <w:sz w:val="24"/>
          <w:szCs w:val="24"/>
        </w:rPr>
        <w:t xml:space="preserve">align-self (VERTICAL )   </w:t>
      </w:r>
    </w:p>
    <w:p w14:paraId="7914BA65" w14:textId="77777777" w:rsidR="00855192" w:rsidRPr="00855192" w:rsidRDefault="00855192" w:rsidP="00855192">
      <w:pPr>
        <w:pStyle w:val="Ttulo1"/>
        <w:rPr>
          <w:b w:val="0"/>
          <w:bCs w:val="0"/>
          <w:sz w:val="24"/>
          <w:szCs w:val="24"/>
        </w:rPr>
      </w:pPr>
    </w:p>
    <w:p w14:paraId="2B3FB5CB" w14:textId="77777777" w:rsidR="00855192" w:rsidRPr="00855192" w:rsidRDefault="00855192" w:rsidP="00855192">
      <w:pPr>
        <w:pStyle w:val="Ttulo1"/>
        <w:rPr>
          <w:b w:val="0"/>
          <w:bCs w:val="0"/>
          <w:sz w:val="24"/>
          <w:szCs w:val="24"/>
        </w:rPr>
      </w:pPr>
    </w:p>
    <w:p w14:paraId="462E0563" w14:textId="77777777" w:rsidR="00855192" w:rsidRPr="00855192" w:rsidRDefault="00855192" w:rsidP="00855192">
      <w:pPr>
        <w:pStyle w:val="Ttulo1"/>
        <w:rPr>
          <w:b w:val="0"/>
          <w:bCs w:val="0"/>
          <w:sz w:val="24"/>
          <w:szCs w:val="24"/>
        </w:rPr>
      </w:pPr>
    </w:p>
    <w:p w14:paraId="6E917C3B" w14:textId="77777777" w:rsidR="00855192" w:rsidRPr="00855192" w:rsidRDefault="00855192" w:rsidP="00855192">
      <w:pPr>
        <w:pStyle w:val="Ttulo1"/>
        <w:rPr>
          <w:b w:val="0"/>
          <w:bCs w:val="0"/>
          <w:sz w:val="24"/>
          <w:szCs w:val="24"/>
        </w:rPr>
      </w:pPr>
    </w:p>
    <w:p w14:paraId="5E57D865" w14:textId="77777777" w:rsidR="00855192" w:rsidRPr="00855192" w:rsidRDefault="00855192" w:rsidP="00855192">
      <w:pPr>
        <w:pStyle w:val="Ttulo1"/>
        <w:rPr>
          <w:b w:val="0"/>
          <w:bCs w:val="0"/>
          <w:sz w:val="24"/>
          <w:szCs w:val="24"/>
        </w:rPr>
      </w:pPr>
    </w:p>
    <w:p w14:paraId="6B15895C" w14:textId="77777777" w:rsidR="00855192" w:rsidRDefault="00855192" w:rsidP="00855192">
      <w:pPr>
        <w:pStyle w:val="Ttulo1"/>
      </w:pPr>
      <w:r>
        <w:t xml:space="preserve">Alineación de filas y columnas. </w:t>
      </w:r>
    </w:p>
    <w:p w14:paraId="34437320" w14:textId="77777777" w:rsidR="00855192" w:rsidRDefault="00855192" w:rsidP="00855192">
      <w:pPr>
        <w:pStyle w:val="NormalWeb"/>
      </w:pPr>
      <w:r>
        <w:t>Para alinear el contenido de filas y columnas:</w:t>
      </w:r>
      <w:r>
        <w:br/>
      </w:r>
      <w:r>
        <w:rPr>
          <w:rStyle w:val="CdigoHTML"/>
        </w:rPr>
        <w:t>justify-content: valor;</w:t>
      </w:r>
      <w:r>
        <w:t xml:space="preserve"> horizontal</w:t>
      </w:r>
      <w:r>
        <w:br/>
      </w:r>
      <w:r>
        <w:rPr>
          <w:rStyle w:val="CdigoHTML"/>
        </w:rPr>
        <w:t>align-content: valor;</w:t>
      </w:r>
      <w:r>
        <w:t xml:space="preserve"> vertical</w:t>
      </w:r>
    </w:p>
    <w:p w14:paraId="1AA47143" w14:textId="77777777" w:rsidR="00855192" w:rsidRDefault="00855192" w:rsidP="00855192">
      <w:pPr>
        <w:pStyle w:val="NormalWeb"/>
      </w:pPr>
      <w:r>
        <w:t>Pata distribuir uniformemente:</w:t>
      </w:r>
      <w:r>
        <w:br/>
        <w:t xml:space="preserve">Con </w:t>
      </w:r>
      <w:r>
        <w:rPr>
          <w:rStyle w:val="CdigoHTML"/>
        </w:rPr>
        <w:t>space-around</w:t>
      </w:r>
      <w:r>
        <w:t xml:space="preserve"> Los ítems tienen el mismo espacio a su alrededor</w:t>
      </w:r>
      <w:r>
        <w:br/>
        <w:t xml:space="preserve">Con </w:t>
      </w:r>
      <w:r>
        <w:rPr>
          <w:rStyle w:val="CdigoHTML"/>
        </w:rPr>
        <w:t>space-evenly</w:t>
      </w:r>
      <w:r>
        <w:t xml:space="preserve"> Hay un espacio más homogéneo entre ítems</w:t>
      </w:r>
      <w:r>
        <w:br/>
        <w:t xml:space="preserve">Con </w:t>
      </w:r>
      <w:r>
        <w:rPr>
          <w:rStyle w:val="CdigoHTML"/>
        </w:rPr>
        <w:t>space-between</w:t>
      </w:r>
      <w:r>
        <w:t xml:space="preserve"> El primer ítem al inicio, el último al final</w:t>
      </w:r>
    </w:p>
    <w:p w14:paraId="3199DAA0" w14:textId="77777777" w:rsidR="00855192" w:rsidRDefault="00855192" w:rsidP="00855192">
      <w:pPr>
        <w:pStyle w:val="NormalWeb"/>
      </w:pPr>
    </w:p>
    <w:p w14:paraId="76650A4F" w14:textId="77777777" w:rsidR="00855192" w:rsidRDefault="00855192" w:rsidP="00855192">
      <w:pPr>
        <w:pStyle w:val="NormalWeb"/>
      </w:pPr>
      <w:r>
        <w:rPr>
          <w:noProof/>
        </w:rPr>
        <w:drawing>
          <wp:inline distT="0" distB="0" distL="0" distR="0" wp14:anchorId="20B51ED3" wp14:editId="5F6C4D1B">
            <wp:extent cx="5612130" cy="3805555"/>
            <wp:effectExtent l="0" t="0" r="7620" b="4445"/>
            <wp:docPr id="186" name="Imagen 186" descr="Imagen Justify C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Justify Conten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12130" cy="3805555"/>
                    </a:xfrm>
                    <a:prstGeom prst="rect">
                      <a:avLst/>
                    </a:prstGeom>
                    <a:noFill/>
                    <a:ln>
                      <a:noFill/>
                    </a:ln>
                  </pic:spPr>
                </pic:pic>
              </a:graphicData>
            </a:graphic>
          </wp:inline>
        </w:drawing>
      </w:r>
    </w:p>
    <w:p w14:paraId="1D495EE7"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22CA9478"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0AE7D2F"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10559C0" w14:textId="77777777" w:rsidR="00855192"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p>
    <w:p w14:paraId="5551073F" w14:textId="77777777" w:rsidR="00855192" w:rsidRPr="00E51D2B" w:rsidRDefault="00855192" w:rsidP="00855192">
      <w:pPr>
        <w:spacing w:before="100" w:beforeAutospacing="1" w:after="100" w:afterAutospacing="1" w:line="240" w:lineRule="auto"/>
        <w:rPr>
          <w:rFonts w:ascii="Times New Roman" w:eastAsia="Times New Roman" w:hAnsi="Times New Roman" w:cs="Times New Roman"/>
          <w:b/>
          <w:bCs/>
          <w:sz w:val="48"/>
          <w:szCs w:val="48"/>
          <w:lang w:eastAsia="es-CO"/>
        </w:rPr>
      </w:pPr>
      <w:r w:rsidRPr="00E51D2B">
        <w:rPr>
          <w:rFonts w:ascii="Times New Roman" w:eastAsia="Times New Roman" w:hAnsi="Times New Roman" w:cs="Times New Roman"/>
          <w:b/>
          <w:bCs/>
          <w:sz w:val="48"/>
          <w:szCs w:val="48"/>
          <w:lang w:eastAsia="es-CO"/>
        </w:rPr>
        <w:t>Notas del ejercicio de Layout Mansory</w:t>
      </w:r>
    </w:p>
    <w:p w14:paraId="208FD654" w14:textId="77777777" w:rsidR="00855192"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Si se desea configurar los elementos grid para que continúen (o empiece) inmediatamente después</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del otro elemento se declara solo el grid-row-end seguido de la cantidad de espacios a ocupar.</w:t>
      </w:r>
    </w:p>
    <w:p w14:paraId="491E1135" w14:textId="77777777" w:rsidR="00855192" w:rsidRPr="00E51D2B" w:rsidRDefault="00855192" w:rsidP="00855192">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br/>
      </w:r>
      <w:r w:rsidRPr="00E51D2B">
        <w:rPr>
          <w:rFonts w:ascii="Times New Roman" w:eastAsia="Times New Roman" w:hAnsi="Times New Roman" w:cs="Times New Roman"/>
          <w:i/>
          <w:iCs/>
          <w:sz w:val="24"/>
          <w:szCs w:val="24"/>
          <w:u w:val="single"/>
          <w:lang w:eastAsia="es-CO"/>
        </w:rPr>
        <w:t>grid-row-end: span 3;</w:t>
      </w:r>
    </w:p>
    <w:p w14:paraId="2186FD0A" w14:textId="77777777" w:rsidR="00855192"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Para que las columnas se distribuyan dependiendo de la cantidad de espacio disponible en el viewport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se usa el atributo auto-fill de la propiedad repeat (que sería más o menos igual a lo que hace flex con el wrap</w:t>
      </w:r>
    </w:p>
    <w:p w14:paraId="52A639DB"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F7ECB5"/>
          <w:sz w:val="21"/>
          <w:szCs w:val="21"/>
          <w:lang w:eastAsia="es-CO"/>
        </w:rPr>
        <w:t>.padre</w:t>
      </w:r>
      <w:r w:rsidRPr="00E51D2B">
        <w:rPr>
          <w:rFonts w:ascii="Consolas" w:eastAsia="Times New Roman" w:hAnsi="Consolas" w:cs="Times New Roman"/>
          <w:color w:val="A7DBF7"/>
          <w:sz w:val="21"/>
          <w:szCs w:val="21"/>
          <w:lang w:eastAsia="es-CO"/>
        </w:rPr>
        <w:t> {</w:t>
      </w:r>
    </w:p>
    <w:p w14:paraId="4E065C80"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7FDBCA"/>
          <w:sz w:val="21"/>
          <w:szCs w:val="21"/>
          <w:lang w:eastAsia="es-CO"/>
        </w:rPr>
        <w:t>grid-template-columns</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F7ECB5"/>
          <w:sz w:val="21"/>
          <w:szCs w:val="21"/>
          <w:lang w:eastAsia="es-CO"/>
        </w:rPr>
        <w:t>repeat</w:t>
      </w:r>
      <w:r w:rsidRPr="00E51D2B">
        <w:rPr>
          <w:rFonts w:ascii="Consolas" w:eastAsia="Times New Roman" w:hAnsi="Consolas" w:cs="Times New Roman"/>
          <w:color w:val="A7DBF7"/>
          <w:sz w:val="21"/>
          <w:szCs w:val="21"/>
          <w:lang w:eastAsia="es-CO"/>
        </w:rPr>
        <w:t>(</w:t>
      </w:r>
      <w:r w:rsidRPr="00E51D2B">
        <w:rPr>
          <w:rFonts w:ascii="Consolas" w:eastAsia="Times New Roman" w:hAnsi="Consolas" w:cs="Times New Roman"/>
          <w:color w:val="D7DBE0"/>
          <w:sz w:val="21"/>
          <w:szCs w:val="21"/>
          <w:lang w:eastAsia="es-CO"/>
        </w:rPr>
        <w:t>auto-fill</w:t>
      </w:r>
      <w:r w:rsidRPr="00E51D2B">
        <w:rPr>
          <w:rFonts w:ascii="Consolas" w:eastAsia="Times New Roman" w:hAnsi="Consolas" w:cs="Times New Roman"/>
          <w:color w:val="A7DBF7"/>
          <w:sz w:val="21"/>
          <w:szCs w:val="21"/>
          <w:lang w:eastAsia="es-CO"/>
        </w:rPr>
        <w:t>, </w:t>
      </w:r>
      <w:r w:rsidRPr="00E51D2B">
        <w:rPr>
          <w:rFonts w:ascii="Consolas" w:eastAsia="Times New Roman" w:hAnsi="Consolas" w:cs="Times New Roman"/>
          <w:color w:val="8DEC95"/>
          <w:sz w:val="21"/>
          <w:szCs w:val="21"/>
          <w:lang w:eastAsia="es-CO"/>
        </w:rPr>
        <w:t>250</w:t>
      </w:r>
      <w:r w:rsidRPr="00E51D2B">
        <w:rPr>
          <w:rFonts w:ascii="Consolas" w:eastAsia="Times New Roman" w:hAnsi="Consolas" w:cs="Times New Roman"/>
          <w:color w:val="00BFF9"/>
          <w:sz w:val="21"/>
          <w:szCs w:val="21"/>
          <w:lang w:eastAsia="es-CO"/>
        </w:rPr>
        <w:t>px</w:t>
      </w:r>
      <w:r w:rsidRPr="00E51D2B">
        <w:rPr>
          <w:rFonts w:ascii="Consolas" w:eastAsia="Times New Roman" w:hAnsi="Consolas" w:cs="Times New Roman"/>
          <w:color w:val="A7DBF7"/>
          <w:sz w:val="21"/>
          <w:szCs w:val="21"/>
          <w:lang w:eastAsia="es-CO"/>
        </w:rPr>
        <w:t>);</w:t>
      </w:r>
    </w:p>
    <w:p w14:paraId="65178173" w14:textId="77777777" w:rsidR="00855192" w:rsidRPr="00E51D2B" w:rsidRDefault="00855192" w:rsidP="00855192">
      <w:pPr>
        <w:shd w:val="clear" w:color="auto" w:fill="282822"/>
        <w:spacing w:after="0" w:line="285" w:lineRule="atLeast"/>
        <w:rPr>
          <w:rFonts w:ascii="Consolas" w:eastAsia="Times New Roman" w:hAnsi="Consolas" w:cs="Times New Roman"/>
          <w:color w:val="A7DBF7"/>
          <w:sz w:val="21"/>
          <w:szCs w:val="21"/>
          <w:lang w:eastAsia="es-CO"/>
        </w:rPr>
      </w:pPr>
      <w:r w:rsidRPr="00E51D2B">
        <w:rPr>
          <w:rFonts w:ascii="Consolas" w:eastAsia="Times New Roman" w:hAnsi="Consolas" w:cs="Times New Roman"/>
          <w:color w:val="A7DBF7"/>
          <w:sz w:val="21"/>
          <w:szCs w:val="21"/>
          <w:lang w:eastAsia="es-CO"/>
        </w:rPr>
        <w:t>            }</w:t>
      </w:r>
    </w:p>
    <w:p w14:paraId="51CE08A5" w14:textId="77777777" w:rsidR="00855192" w:rsidRPr="00E51D2B" w:rsidRDefault="00855192" w:rsidP="00855192">
      <w:p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NOTA: Esta forma de distribución llenara la pantalla de tantas columnas quepan en el viewport (así estén vacías)</w:t>
      </w:r>
    </w:p>
    <w:p w14:paraId="682E830C" w14:textId="77777777" w:rsidR="00855192" w:rsidRPr="00E51D2B" w:rsidRDefault="00855192" w:rsidP="0085519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E51D2B">
        <w:rPr>
          <w:rFonts w:ascii="Times New Roman" w:eastAsia="Times New Roman" w:hAnsi="Times New Roman" w:cs="Times New Roman"/>
          <w:sz w:val="24"/>
          <w:szCs w:val="24"/>
          <w:lang w:eastAsia="es-CO"/>
        </w:rPr>
        <w:t>En caso de que quedaran espacios vacíos o no se ajustara los elementos correctamente al layout</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 xml:space="preserve">deseado, se puede usar </w:t>
      </w:r>
      <w:r w:rsidRPr="00E51D2B">
        <w:rPr>
          <w:rFonts w:ascii="Times New Roman" w:eastAsia="Times New Roman" w:hAnsi="Times New Roman" w:cs="Times New Roman"/>
          <w:i/>
          <w:iCs/>
          <w:sz w:val="24"/>
          <w:szCs w:val="24"/>
          <w:u w:val="single"/>
          <w:lang w:eastAsia="es-CO"/>
        </w:rPr>
        <w:t>grid-auto-flow</w:t>
      </w:r>
      <w:r w:rsidRPr="00E51D2B">
        <w:rPr>
          <w:rFonts w:ascii="Times New Roman" w:eastAsia="Times New Roman" w:hAnsi="Times New Roman" w:cs="Times New Roman"/>
          <w:sz w:val="24"/>
          <w:szCs w:val="24"/>
          <w:lang w:eastAsia="es-CO"/>
        </w:rPr>
        <w:t>, el cual es una propiedad que modifica la colocación automática</w:t>
      </w:r>
      <w:r>
        <w:rPr>
          <w:rFonts w:ascii="Times New Roman" w:eastAsia="Times New Roman" w:hAnsi="Times New Roman" w:cs="Times New Roman"/>
          <w:sz w:val="24"/>
          <w:szCs w:val="24"/>
          <w:lang w:eastAsia="es-CO"/>
        </w:rPr>
        <w:t xml:space="preserve"> </w:t>
      </w:r>
      <w:r w:rsidRPr="00E51D2B">
        <w:rPr>
          <w:rFonts w:ascii="Times New Roman" w:eastAsia="Times New Roman" w:hAnsi="Times New Roman" w:cs="Times New Roman"/>
          <w:sz w:val="24"/>
          <w:szCs w:val="24"/>
          <w:lang w:eastAsia="es-CO"/>
        </w:rPr>
        <w:t>de cada elemento en el grid. Su valor por defecto es el “sparse” el cual indica que si un elemento no</w:t>
      </w:r>
      <w:r w:rsidRPr="00E51D2B">
        <w:rPr>
          <w:rFonts w:ascii="Times New Roman" w:eastAsia="Times New Roman" w:hAnsi="Times New Roman" w:cs="Times New Roman"/>
          <w:sz w:val="24"/>
          <w:szCs w:val="24"/>
          <w:lang w:eastAsia="es-CO"/>
        </w:rPr>
        <w:br/>
        <w:t xml:space="preserve">cabe en el “espacio” que dejo otro elemento </w:t>
      </w:r>
      <w:proofErr w:type="spellStart"/>
      <w:r w:rsidRPr="00E51D2B">
        <w:rPr>
          <w:rFonts w:ascii="Times New Roman" w:eastAsia="Times New Roman" w:hAnsi="Times New Roman" w:cs="Times New Roman"/>
          <w:sz w:val="24"/>
          <w:szCs w:val="24"/>
          <w:lang w:eastAsia="es-CO"/>
        </w:rPr>
        <w:t>mas</w:t>
      </w:r>
      <w:proofErr w:type="spellEnd"/>
      <w:r w:rsidRPr="00E51D2B">
        <w:rPr>
          <w:rFonts w:ascii="Times New Roman" w:eastAsia="Times New Roman" w:hAnsi="Times New Roman" w:cs="Times New Roman"/>
          <w:sz w:val="24"/>
          <w:szCs w:val="24"/>
          <w:lang w:eastAsia="es-CO"/>
        </w:rPr>
        <w:t xml:space="preserve"> grande para colocarlo este saltara hasta encontrar un espacio</w:t>
      </w:r>
      <w:r w:rsidRPr="00E51D2B">
        <w:rPr>
          <w:rFonts w:ascii="Times New Roman" w:eastAsia="Times New Roman" w:hAnsi="Times New Roman" w:cs="Times New Roman"/>
          <w:sz w:val="24"/>
          <w:szCs w:val="24"/>
          <w:lang w:eastAsia="es-CO"/>
        </w:rPr>
        <w:br/>
        <w:t>donde quepa el elemento siguiente.</w:t>
      </w:r>
      <w:r w:rsidRPr="00E51D2B">
        <w:rPr>
          <w:rFonts w:ascii="Times New Roman" w:eastAsia="Times New Roman" w:hAnsi="Times New Roman" w:cs="Times New Roman"/>
          <w:sz w:val="24"/>
          <w:szCs w:val="24"/>
          <w:lang w:eastAsia="es-CO"/>
        </w:rPr>
        <w:br/>
        <w:t>Sin embargo con la propiedad “dense” esto se puede alterar, ya que con esta propiedad se indica que</w:t>
      </w:r>
      <w:r w:rsidRPr="00E51D2B">
        <w:rPr>
          <w:rFonts w:ascii="Times New Roman" w:eastAsia="Times New Roman" w:hAnsi="Times New Roman" w:cs="Times New Roman"/>
          <w:sz w:val="24"/>
          <w:szCs w:val="24"/>
          <w:lang w:eastAsia="es-CO"/>
        </w:rPr>
        <w:br/>
        <w:t>en el espacio disponible coloque cualquier elemento que quepa en dicho espacio sin importar su orden.</w:t>
      </w:r>
      <w:r w:rsidRPr="00E51D2B">
        <w:rPr>
          <w:rFonts w:ascii="Times New Roman" w:eastAsia="Times New Roman" w:hAnsi="Times New Roman" w:cs="Times New Roman"/>
          <w:sz w:val="24"/>
          <w:szCs w:val="24"/>
          <w:lang w:eastAsia="es-CO"/>
        </w:rPr>
        <w:br/>
        <w:t>NOTA: En el Dense se necesita declarar medidas de alto y ancho a los contenedores .hijos (al menos 100% para cada una)</w:t>
      </w:r>
    </w:p>
    <w:p w14:paraId="5B664CC8" w14:textId="77777777" w:rsidR="00855192" w:rsidRDefault="00855192" w:rsidP="00855192">
      <w:pPr>
        <w:pStyle w:val="NormalWeb"/>
      </w:pPr>
    </w:p>
    <w:p w14:paraId="7E9C844C" w14:textId="77777777" w:rsidR="00855192" w:rsidRPr="002A74A3" w:rsidRDefault="00855192" w:rsidP="00855192">
      <w:pPr>
        <w:pStyle w:val="Ttulo1"/>
        <w:rPr>
          <w:b w:val="0"/>
          <w:bCs w:val="0"/>
          <w:sz w:val="24"/>
          <w:szCs w:val="24"/>
        </w:rPr>
      </w:pPr>
    </w:p>
    <w:p w14:paraId="5863D700" w14:textId="77777777" w:rsidR="00664C16" w:rsidRPr="000B7E5A" w:rsidRDefault="00664C16" w:rsidP="00664C16">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p>
    <w:p w14:paraId="286038E5" w14:textId="42ECB6DE" w:rsidR="00C67B61" w:rsidRDefault="00C67B61" w:rsidP="00AF0DD2">
      <w:pPr>
        <w:rPr>
          <w:rFonts w:ascii="Times New Roman" w:hAnsi="Times New Roman" w:cs="Times New Roman"/>
          <w:b/>
          <w:bCs/>
          <w:i/>
          <w:iCs/>
          <w:sz w:val="48"/>
          <w:szCs w:val="48"/>
        </w:rPr>
      </w:pPr>
    </w:p>
    <w:p w14:paraId="6A82051B" w14:textId="182E78AB" w:rsidR="00280670" w:rsidRDefault="00280670" w:rsidP="00280670">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Practico Maquetación CSS</w:t>
      </w:r>
      <w:r>
        <w:rPr>
          <w:rFonts w:ascii="Times New Roman" w:eastAsia="Times New Roman" w:hAnsi="Times New Roman" w:cs="Times New Roman"/>
          <w:b/>
          <w:bCs/>
          <w:i/>
          <w:iCs/>
          <w:color w:val="FFC000"/>
          <w:kern w:val="36"/>
          <w:sz w:val="28"/>
          <w:szCs w:val="28"/>
          <w:lang w:eastAsia="es-CO"/>
        </w:rPr>
        <w:t>.</w:t>
      </w:r>
    </w:p>
    <w:p w14:paraId="4F16183A" w14:textId="2E7C208B" w:rsidR="00280670" w:rsidRPr="00280670" w:rsidRDefault="00280670" w:rsidP="00280670">
      <w:pPr>
        <w:jc w:val="center"/>
        <w:rPr>
          <w:rFonts w:ascii="Times New Roman" w:hAnsi="Times New Roman" w:cs="Times New Roman"/>
          <w:b/>
          <w:bCs/>
          <w:i/>
          <w:iCs/>
          <w:sz w:val="48"/>
          <w:szCs w:val="48"/>
        </w:rPr>
      </w:pPr>
      <w:r w:rsidRPr="00724B0C">
        <w:rPr>
          <w:rFonts w:ascii="Times New Roman" w:hAnsi="Times New Roman" w:cs="Times New Roman"/>
          <w:b/>
          <w:bCs/>
          <w:i/>
          <w:iCs/>
          <w:sz w:val="48"/>
          <w:szCs w:val="48"/>
        </w:rPr>
        <w:t>Notas del curso.</w:t>
      </w:r>
    </w:p>
    <w:p w14:paraId="1DAC4F33" w14:textId="77777777" w:rsidR="00280670" w:rsidRDefault="00280670" w:rsidP="00280670">
      <w:pPr>
        <w:rPr>
          <w:rFonts w:ascii="Times New Roman" w:hAnsi="Times New Roman" w:cs="Times New Roman"/>
          <w:b/>
          <w:bCs/>
          <w:sz w:val="24"/>
          <w:szCs w:val="24"/>
        </w:rPr>
      </w:pPr>
    </w:p>
    <w:p w14:paraId="7667211B" w14:textId="77777777" w:rsidR="00280670" w:rsidRPr="005248D8" w:rsidRDefault="00280670" w:rsidP="00280670">
      <w:pPr>
        <w:rPr>
          <w:rFonts w:ascii="Times New Roman" w:hAnsi="Times New Roman" w:cs="Times New Roman"/>
          <w:b/>
          <w:bCs/>
          <w:sz w:val="24"/>
          <w:szCs w:val="24"/>
        </w:rPr>
      </w:pPr>
      <w:r>
        <w:rPr>
          <w:rFonts w:ascii="Times New Roman" w:hAnsi="Times New Roman" w:cs="Times New Roman"/>
          <w:b/>
          <w:bCs/>
          <w:sz w:val="24"/>
          <w:szCs w:val="24"/>
        </w:rPr>
        <w:t xml:space="preserve">Ejemplo de Maquetación Visual. </w:t>
      </w:r>
    </w:p>
    <w:p w14:paraId="6D6DF0E2" w14:textId="77777777" w:rsidR="00280670" w:rsidRDefault="00280670" w:rsidP="00280670">
      <w:pPr>
        <w:jc w:val="center"/>
        <w:rPr>
          <w:rFonts w:ascii="Times New Roman" w:hAnsi="Times New Roman" w:cs="Times New Roman"/>
          <w:b/>
          <w:bCs/>
          <w:i/>
          <w:iCs/>
          <w:sz w:val="48"/>
          <w:szCs w:val="48"/>
        </w:rPr>
      </w:pPr>
      <w:r>
        <w:rPr>
          <w:noProof/>
        </w:rPr>
        <w:drawing>
          <wp:inline distT="0" distB="0" distL="0" distR="0" wp14:anchorId="19366B14" wp14:editId="57B69EC7">
            <wp:extent cx="5612130" cy="282003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2820035"/>
                    </a:xfrm>
                    <a:prstGeom prst="rect">
                      <a:avLst/>
                    </a:prstGeom>
                  </pic:spPr>
                </pic:pic>
              </a:graphicData>
            </a:graphic>
          </wp:inline>
        </w:drawing>
      </w:r>
    </w:p>
    <w:p w14:paraId="2DBEF37B" w14:textId="77777777" w:rsidR="00280670" w:rsidRDefault="00280670" w:rsidP="00280670">
      <w:pPr>
        <w:jc w:val="center"/>
        <w:rPr>
          <w:rFonts w:ascii="Times New Roman" w:hAnsi="Times New Roman" w:cs="Times New Roman"/>
          <w:b/>
          <w:bCs/>
          <w:sz w:val="24"/>
          <w:szCs w:val="24"/>
        </w:rPr>
      </w:pPr>
    </w:p>
    <w:p w14:paraId="118F8662" w14:textId="77777777" w:rsidR="00280670" w:rsidRDefault="00280670" w:rsidP="00280670">
      <w:pPr>
        <w:jc w:val="center"/>
        <w:rPr>
          <w:rFonts w:ascii="Times New Roman" w:hAnsi="Times New Roman" w:cs="Times New Roman"/>
          <w:b/>
          <w:bCs/>
          <w:sz w:val="24"/>
          <w:szCs w:val="24"/>
        </w:rPr>
      </w:pPr>
    </w:p>
    <w:p w14:paraId="4A232921" w14:textId="77777777" w:rsidR="00280670" w:rsidRDefault="00280670" w:rsidP="00280670">
      <w:pPr>
        <w:jc w:val="center"/>
        <w:rPr>
          <w:rFonts w:ascii="Times New Roman" w:hAnsi="Times New Roman" w:cs="Times New Roman"/>
          <w:b/>
          <w:bCs/>
          <w:sz w:val="24"/>
          <w:szCs w:val="24"/>
        </w:rPr>
      </w:pPr>
      <w:r>
        <w:rPr>
          <w:rFonts w:ascii="Times New Roman" w:hAnsi="Times New Roman" w:cs="Times New Roman"/>
          <w:b/>
          <w:bCs/>
          <w:sz w:val="24"/>
          <w:szCs w:val="24"/>
        </w:rPr>
        <w:t>Composición básica de HTML.</w:t>
      </w:r>
    </w:p>
    <w:p w14:paraId="41EDB46D" w14:textId="77777777" w:rsidR="00280670" w:rsidRDefault="00280670" w:rsidP="00280670">
      <w:pPr>
        <w:rPr>
          <w:rFonts w:ascii="Times New Roman" w:hAnsi="Times New Roman" w:cs="Times New Roman"/>
          <w:b/>
          <w:bCs/>
          <w:color w:val="FF0000"/>
          <w:sz w:val="24"/>
          <w:szCs w:val="24"/>
        </w:rPr>
      </w:pPr>
      <w:r>
        <w:rPr>
          <w:rFonts w:ascii="Times New Roman" w:hAnsi="Times New Roman" w:cs="Times New Roman"/>
          <w:b/>
          <w:bCs/>
          <w:sz w:val="24"/>
          <w:szCs w:val="24"/>
        </w:rPr>
        <w:t xml:space="preserve">&lt;!Doctype HTML&gt;    </w:t>
      </w:r>
      <w:r>
        <w:rPr>
          <w:rFonts w:ascii="Times New Roman" w:hAnsi="Times New Roman" w:cs="Times New Roman"/>
          <w:b/>
          <w:bCs/>
          <w:color w:val="FF0000"/>
          <w:sz w:val="24"/>
          <w:szCs w:val="24"/>
        </w:rPr>
        <w:t>Indica que es un archivo HTML</w:t>
      </w:r>
    </w:p>
    <w:p w14:paraId="572F807B" w14:textId="77777777" w:rsidR="00280670" w:rsidRDefault="00280670" w:rsidP="00280670">
      <w:pPr>
        <w:rPr>
          <w:rFonts w:ascii="Times New Roman" w:hAnsi="Times New Roman" w:cs="Times New Roman"/>
          <w:b/>
          <w:bCs/>
          <w:color w:val="1F3864" w:themeColor="accent1" w:themeShade="80"/>
          <w:sz w:val="24"/>
          <w:szCs w:val="24"/>
        </w:rPr>
      </w:pPr>
      <w:r w:rsidRPr="006B7D0E">
        <w:rPr>
          <w:rFonts w:ascii="Times New Roman" w:hAnsi="Times New Roman" w:cs="Times New Roman"/>
          <w:b/>
          <w:bCs/>
          <w:color w:val="1F3864" w:themeColor="accent1" w:themeShade="80"/>
          <w:sz w:val="24"/>
          <w:szCs w:val="24"/>
        </w:rPr>
        <w:t>&lt;HTML</w:t>
      </w:r>
      <w:r>
        <w:rPr>
          <w:rFonts w:ascii="Times New Roman" w:hAnsi="Times New Roman" w:cs="Times New Roman"/>
          <w:b/>
          <w:bCs/>
          <w:color w:val="1F3864" w:themeColor="accent1" w:themeShade="80"/>
          <w:sz w:val="24"/>
          <w:szCs w:val="24"/>
        </w:rPr>
        <w:t xml:space="preserve"> </w:t>
      </w:r>
      <w:r w:rsidRPr="006B7D0E">
        <w:rPr>
          <w:rFonts w:ascii="Times New Roman" w:hAnsi="Times New Roman" w:cs="Times New Roman"/>
          <w:b/>
          <w:bCs/>
          <w:color w:val="1F3864" w:themeColor="accent1" w:themeShade="80"/>
          <w:sz w:val="24"/>
          <w:szCs w:val="24"/>
          <w:highlight w:val="yellow"/>
        </w:rPr>
        <w:t>lang=”en”&gt;</w:t>
      </w:r>
      <w:r>
        <w:rPr>
          <w:rFonts w:ascii="Times New Roman" w:hAnsi="Times New Roman" w:cs="Times New Roman"/>
          <w:b/>
          <w:bCs/>
          <w:color w:val="1F3864" w:themeColor="accent1" w:themeShade="80"/>
          <w:sz w:val="24"/>
          <w:szCs w:val="24"/>
        </w:rPr>
        <w:t xml:space="preserve"> Nuestra etiqueta HTML principal   / </w:t>
      </w:r>
      <w:r w:rsidRPr="006B7D0E">
        <w:rPr>
          <w:rFonts w:ascii="Times New Roman" w:hAnsi="Times New Roman" w:cs="Times New Roman"/>
          <w:b/>
          <w:bCs/>
          <w:color w:val="1F3864" w:themeColor="accent1" w:themeShade="80"/>
          <w:sz w:val="24"/>
          <w:szCs w:val="24"/>
          <w:highlight w:val="yellow"/>
        </w:rPr>
        <w:t xml:space="preserve">Marcamos </w:t>
      </w:r>
      <w:r>
        <w:rPr>
          <w:rFonts w:ascii="Times New Roman" w:hAnsi="Times New Roman" w:cs="Times New Roman"/>
          <w:b/>
          <w:bCs/>
          <w:color w:val="1F3864" w:themeColor="accent1" w:themeShade="80"/>
          <w:sz w:val="24"/>
          <w:szCs w:val="24"/>
          <w:highlight w:val="yellow"/>
        </w:rPr>
        <w:t>el</w:t>
      </w:r>
      <w:r w:rsidRPr="006B7D0E">
        <w:rPr>
          <w:rFonts w:ascii="Times New Roman" w:hAnsi="Times New Roman" w:cs="Times New Roman"/>
          <w:b/>
          <w:bCs/>
          <w:color w:val="1F3864" w:themeColor="accent1" w:themeShade="80"/>
          <w:sz w:val="24"/>
          <w:szCs w:val="24"/>
          <w:highlight w:val="yellow"/>
        </w:rPr>
        <w:t xml:space="preserve"> idioma</w:t>
      </w:r>
    </w:p>
    <w:p w14:paraId="5460C214" w14:textId="77777777" w:rsidR="00280670" w:rsidRDefault="00280670" w:rsidP="00280670">
      <w:pPr>
        <w:rPr>
          <w:rFonts w:ascii="Times New Roman" w:hAnsi="Times New Roman" w:cs="Times New Roman"/>
          <w:b/>
          <w:bCs/>
          <w:color w:val="538135" w:themeColor="accent6" w:themeShade="BF"/>
          <w:sz w:val="24"/>
          <w:szCs w:val="24"/>
        </w:rPr>
      </w:pPr>
      <w:r>
        <w:rPr>
          <w:rFonts w:ascii="Times New Roman" w:hAnsi="Times New Roman" w:cs="Times New Roman"/>
          <w:b/>
          <w:bCs/>
          <w:color w:val="1F3864" w:themeColor="accent1" w:themeShade="80"/>
          <w:sz w:val="24"/>
          <w:szCs w:val="24"/>
        </w:rPr>
        <w:tab/>
      </w:r>
      <w:r>
        <w:rPr>
          <w:rFonts w:ascii="Times New Roman" w:hAnsi="Times New Roman" w:cs="Times New Roman"/>
          <w:b/>
          <w:bCs/>
          <w:color w:val="538135" w:themeColor="accent6" w:themeShade="BF"/>
          <w:sz w:val="24"/>
          <w:szCs w:val="24"/>
        </w:rPr>
        <w:t>&lt;HEAD&gt;</w:t>
      </w:r>
    </w:p>
    <w:p w14:paraId="1F02597A" w14:textId="77777777" w:rsidR="00280670" w:rsidRPr="00BC50FB" w:rsidRDefault="00280670" w:rsidP="00280670">
      <w:pPr>
        <w:rPr>
          <w:rFonts w:ascii="Times New Roman" w:hAnsi="Times New Roman" w:cs="Times New Roman"/>
          <w:b/>
          <w:bCs/>
          <w:color w:val="538135" w:themeColor="accent6" w:themeShade="BF"/>
          <w:sz w:val="20"/>
          <w:szCs w:val="20"/>
        </w:rPr>
      </w:pPr>
      <w:r>
        <w:rPr>
          <w:rFonts w:ascii="Times New Roman" w:hAnsi="Times New Roman" w:cs="Times New Roman"/>
          <w:b/>
          <w:bCs/>
          <w:color w:val="538135" w:themeColor="accent6" w:themeShade="BF"/>
          <w:sz w:val="24"/>
          <w:szCs w:val="24"/>
        </w:rPr>
        <w:tab/>
      </w:r>
      <w:r>
        <w:rPr>
          <w:rFonts w:ascii="Times New Roman" w:hAnsi="Times New Roman" w:cs="Times New Roman"/>
          <w:b/>
          <w:bCs/>
          <w:color w:val="538135" w:themeColor="accent6" w:themeShade="BF"/>
          <w:sz w:val="24"/>
          <w:szCs w:val="24"/>
        </w:rPr>
        <w:tab/>
      </w:r>
      <w:r w:rsidRPr="00BC50FB">
        <w:rPr>
          <w:rFonts w:ascii="Times New Roman" w:hAnsi="Times New Roman" w:cs="Times New Roman"/>
          <w:b/>
          <w:bCs/>
          <w:color w:val="538135" w:themeColor="accent6" w:themeShade="BF"/>
          <w:sz w:val="20"/>
          <w:szCs w:val="20"/>
        </w:rPr>
        <w:t>Aquí se colocarán los links ,etiquetas &lt;meta&gt; u</w:t>
      </w:r>
      <w:r>
        <w:rPr>
          <w:rFonts w:ascii="Times New Roman" w:hAnsi="Times New Roman" w:cs="Times New Roman"/>
          <w:b/>
          <w:bCs/>
          <w:color w:val="538135" w:themeColor="accent6" w:themeShade="BF"/>
          <w:sz w:val="20"/>
          <w:szCs w:val="20"/>
        </w:rPr>
        <w:t xml:space="preserve"> </w:t>
      </w:r>
      <w:r w:rsidRPr="00BC50FB">
        <w:rPr>
          <w:rFonts w:ascii="Times New Roman" w:hAnsi="Times New Roman" w:cs="Times New Roman"/>
          <w:b/>
          <w:bCs/>
          <w:color w:val="538135" w:themeColor="accent6" w:themeShade="BF"/>
          <w:sz w:val="20"/>
          <w:szCs w:val="20"/>
        </w:rPr>
        <w:t>otras configuraciones generales</w:t>
      </w:r>
    </w:p>
    <w:p w14:paraId="382F597D" w14:textId="77777777" w:rsidR="00280670" w:rsidRPr="00280670" w:rsidRDefault="00280670" w:rsidP="00280670">
      <w:pPr>
        <w:rPr>
          <w:rFonts w:ascii="Times New Roman" w:hAnsi="Times New Roman" w:cs="Times New Roman"/>
          <w:b/>
          <w:bCs/>
          <w:color w:val="538135" w:themeColor="accent6" w:themeShade="BF"/>
          <w:sz w:val="24"/>
          <w:szCs w:val="24"/>
          <w:lang w:val="en-US"/>
        </w:rPr>
      </w:pPr>
      <w:r>
        <w:rPr>
          <w:rFonts w:ascii="Times New Roman" w:hAnsi="Times New Roman" w:cs="Times New Roman"/>
          <w:b/>
          <w:bCs/>
          <w:color w:val="538135" w:themeColor="accent6" w:themeShade="BF"/>
          <w:sz w:val="24"/>
          <w:szCs w:val="24"/>
        </w:rPr>
        <w:tab/>
      </w:r>
      <w:r w:rsidRPr="00280670">
        <w:rPr>
          <w:rFonts w:ascii="Times New Roman" w:hAnsi="Times New Roman" w:cs="Times New Roman"/>
          <w:b/>
          <w:bCs/>
          <w:color w:val="538135" w:themeColor="accent6" w:themeShade="BF"/>
          <w:sz w:val="24"/>
          <w:szCs w:val="24"/>
          <w:lang w:val="en-US"/>
        </w:rPr>
        <w:t>&lt;/HEAD&gt;</w:t>
      </w:r>
    </w:p>
    <w:p w14:paraId="0B88E4C8" w14:textId="77777777" w:rsidR="00280670" w:rsidRPr="00280670" w:rsidRDefault="00280670" w:rsidP="00280670">
      <w:pPr>
        <w:rPr>
          <w:rFonts w:ascii="Times New Roman" w:hAnsi="Times New Roman" w:cs="Times New Roman"/>
          <w:b/>
          <w:bCs/>
          <w:color w:val="C45911" w:themeColor="accent2" w:themeShade="BF"/>
          <w:sz w:val="24"/>
          <w:szCs w:val="24"/>
          <w:lang w:val="en-US"/>
        </w:rPr>
      </w:pPr>
      <w:r w:rsidRPr="00280670">
        <w:rPr>
          <w:rFonts w:ascii="Times New Roman" w:hAnsi="Times New Roman" w:cs="Times New Roman"/>
          <w:b/>
          <w:bCs/>
          <w:color w:val="C45911" w:themeColor="accent2" w:themeShade="BF"/>
          <w:sz w:val="24"/>
          <w:szCs w:val="24"/>
          <w:lang w:val="en-US"/>
        </w:rPr>
        <w:tab/>
        <w:t>&lt;BODY&gt;</w:t>
      </w:r>
    </w:p>
    <w:p w14:paraId="1DBD945D" w14:textId="77777777" w:rsidR="00280670" w:rsidRPr="00280670" w:rsidRDefault="00280670" w:rsidP="00280670">
      <w:pPr>
        <w:rPr>
          <w:rFonts w:ascii="Times New Roman" w:hAnsi="Times New Roman" w:cs="Times New Roman"/>
          <w:b/>
          <w:bCs/>
          <w:color w:val="C45911" w:themeColor="accent2" w:themeShade="BF"/>
          <w:sz w:val="20"/>
          <w:szCs w:val="20"/>
          <w:lang w:val="en-US"/>
        </w:rPr>
      </w:pPr>
      <w:r w:rsidRPr="00280670">
        <w:rPr>
          <w:rFonts w:ascii="Times New Roman" w:hAnsi="Times New Roman" w:cs="Times New Roman"/>
          <w:b/>
          <w:bCs/>
          <w:color w:val="C45911" w:themeColor="accent2" w:themeShade="BF"/>
          <w:sz w:val="24"/>
          <w:szCs w:val="24"/>
          <w:lang w:val="en-US"/>
        </w:rPr>
        <w:tab/>
      </w:r>
      <w:r w:rsidRPr="00280670">
        <w:rPr>
          <w:rFonts w:ascii="Times New Roman" w:hAnsi="Times New Roman" w:cs="Times New Roman"/>
          <w:b/>
          <w:bCs/>
          <w:color w:val="C45911" w:themeColor="accent2" w:themeShade="BF"/>
          <w:sz w:val="24"/>
          <w:szCs w:val="24"/>
          <w:lang w:val="en-US"/>
        </w:rPr>
        <w:tab/>
      </w:r>
      <w:proofErr w:type="spellStart"/>
      <w:r w:rsidRPr="00280670">
        <w:rPr>
          <w:rFonts w:ascii="Times New Roman" w:hAnsi="Times New Roman" w:cs="Times New Roman"/>
          <w:b/>
          <w:bCs/>
          <w:color w:val="C45911" w:themeColor="accent2" w:themeShade="BF"/>
          <w:sz w:val="20"/>
          <w:szCs w:val="20"/>
          <w:lang w:val="en-US"/>
        </w:rPr>
        <w:t>Aquí</w:t>
      </w:r>
      <w:proofErr w:type="spellEnd"/>
      <w:r w:rsidRPr="00280670">
        <w:rPr>
          <w:rFonts w:ascii="Times New Roman" w:hAnsi="Times New Roman" w:cs="Times New Roman"/>
          <w:b/>
          <w:bCs/>
          <w:color w:val="C45911" w:themeColor="accent2" w:themeShade="BF"/>
          <w:sz w:val="20"/>
          <w:szCs w:val="20"/>
          <w:lang w:val="en-US"/>
        </w:rPr>
        <w:t xml:space="preserve"> </w:t>
      </w:r>
      <w:proofErr w:type="spellStart"/>
      <w:r w:rsidRPr="00280670">
        <w:rPr>
          <w:rFonts w:ascii="Times New Roman" w:hAnsi="Times New Roman" w:cs="Times New Roman"/>
          <w:b/>
          <w:bCs/>
          <w:color w:val="C45911" w:themeColor="accent2" w:themeShade="BF"/>
          <w:sz w:val="20"/>
          <w:szCs w:val="20"/>
          <w:lang w:val="en-US"/>
        </w:rPr>
        <w:t>pondremos</w:t>
      </w:r>
      <w:proofErr w:type="spellEnd"/>
      <w:r w:rsidRPr="00280670">
        <w:rPr>
          <w:rFonts w:ascii="Times New Roman" w:hAnsi="Times New Roman" w:cs="Times New Roman"/>
          <w:b/>
          <w:bCs/>
          <w:color w:val="C45911" w:themeColor="accent2" w:themeShade="BF"/>
          <w:sz w:val="20"/>
          <w:szCs w:val="20"/>
          <w:lang w:val="en-US"/>
        </w:rPr>
        <w:t xml:space="preserve"> </w:t>
      </w:r>
      <w:proofErr w:type="spellStart"/>
      <w:r w:rsidRPr="00280670">
        <w:rPr>
          <w:rFonts w:ascii="Times New Roman" w:hAnsi="Times New Roman" w:cs="Times New Roman"/>
          <w:b/>
          <w:bCs/>
          <w:color w:val="C45911" w:themeColor="accent2" w:themeShade="BF"/>
          <w:sz w:val="20"/>
          <w:szCs w:val="20"/>
          <w:lang w:val="en-US"/>
        </w:rPr>
        <w:t>todo</w:t>
      </w:r>
      <w:proofErr w:type="spellEnd"/>
      <w:r w:rsidRPr="00280670">
        <w:rPr>
          <w:rFonts w:ascii="Times New Roman" w:hAnsi="Times New Roman" w:cs="Times New Roman"/>
          <w:b/>
          <w:bCs/>
          <w:color w:val="C45911" w:themeColor="accent2" w:themeShade="BF"/>
          <w:sz w:val="20"/>
          <w:szCs w:val="20"/>
          <w:lang w:val="en-US"/>
        </w:rPr>
        <w:t xml:space="preserve"> </w:t>
      </w:r>
      <w:proofErr w:type="spellStart"/>
      <w:r w:rsidRPr="00280670">
        <w:rPr>
          <w:rFonts w:ascii="Times New Roman" w:hAnsi="Times New Roman" w:cs="Times New Roman"/>
          <w:b/>
          <w:bCs/>
          <w:color w:val="C45911" w:themeColor="accent2" w:themeShade="BF"/>
          <w:sz w:val="20"/>
          <w:szCs w:val="20"/>
          <w:lang w:val="en-US"/>
        </w:rPr>
        <w:t>nuestro</w:t>
      </w:r>
      <w:proofErr w:type="spellEnd"/>
      <w:r w:rsidRPr="00280670">
        <w:rPr>
          <w:rFonts w:ascii="Times New Roman" w:hAnsi="Times New Roman" w:cs="Times New Roman"/>
          <w:b/>
          <w:bCs/>
          <w:color w:val="C45911" w:themeColor="accent2" w:themeShade="BF"/>
          <w:sz w:val="20"/>
          <w:szCs w:val="20"/>
          <w:lang w:val="en-US"/>
        </w:rPr>
        <w:t xml:space="preserve"> </w:t>
      </w:r>
      <w:proofErr w:type="spellStart"/>
      <w:r w:rsidRPr="00280670">
        <w:rPr>
          <w:rFonts w:ascii="Times New Roman" w:hAnsi="Times New Roman" w:cs="Times New Roman"/>
          <w:b/>
          <w:bCs/>
          <w:color w:val="C45911" w:themeColor="accent2" w:themeShade="BF"/>
          <w:sz w:val="20"/>
          <w:szCs w:val="20"/>
          <w:lang w:val="en-US"/>
        </w:rPr>
        <w:t>contenido</w:t>
      </w:r>
      <w:proofErr w:type="spellEnd"/>
      <w:r w:rsidRPr="00280670">
        <w:rPr>
          <w:rFonts w:ascii="Times New Roman" w:hAnsi="Times New Roman" w:cs="Times New Roman"/>
          <w:b/>
          <w:bCs/>
          <w:color w:val="C45911" w:themeColor="accent2" w:themeShade="BF"/>
          <w:sz w:val="20"/>
          <w:szCs w:val="20"/>
          <w:lang w:val="en-US"/>
        </w:rPr>
        <w:t xml:space="preserve"> &lt;header&gt; &lt;main&gt;&lt;section&gt;&lt;footer&gt;</w:t>
      </w:r>
    </w:p>
    <w:p w14:paraId="0CF1871C" w14:textId="77777777" w:rsidR="00280670" w:rsidRPr="00280670" w:rsidRDefault="00280670" w:rsidP="00280670">
      <w:pPr>
        <w:ind w:firstLine="708"/>
        <w:rPr>
          <w:rFonts w:ascii="Times New Roman" w:hAnsi="Times New Roman" w:cs="Times New Roman"/>
          <w:b/>
          <w:bCs/>
          <w:color w:val="C45911" w:themeColor="accent2" w:themeShade="BF"/>
          <w:sz w:val="24"/>
          <w:szCs w:val="24"/>
          <w:lang w:val="en-US"/>
        </w:rPr>
      </w:pPr>
      <w:r w:rsidRPr="00280670">
        <w:rPr>
          <w:rFonts w:ascii="Times New Roman" w:hAnsi="Times New Roman" w:cs="Times New Roman"/>
          <w:b/>
          <w:bCs/>
          <w:color w:val="C45911" w:themeColor="accent2" w:themeShade="BF"/>
          <w:sz w:val="24"/>
          <w:szCs w:val="24"/>
          <w:lang w:val="en-US"/>
        </w:rPr>
        <w:t>&lt;/BODY&gt;</w:t>
      </w:r>
    </w:p>
    <w:p w14:paraId="28D8F00D" w14:textId="77777777" w:rsidR="00280670" w:rsidRPr="00280670" w:rsidRDefault="00280670" w:rsidP="00280670">
      <w:pPr>
        <w:rPr>
          <w:rFonts w:ascii="Times New Roman" w:hAnsi="Times New Roman" w:cs="Times New Roman"/>
          <w:b/>
          <w:bCs/>
          <w:color w:val="1F3864" w:themeColor="accent1" w:themeShade="80"/>
          <w:sz w:val="24"/>
          <w:szCs w:val="24"/>
          <w:lang w:val="en-US"/>
        </w:rPr>
      </w:pPr>
      <w:r w:rsidRPr="00280670">
        <w:rPr>
          <w:rFonts w:ascii="Times New Roman" w:hAnsi="Times New Roman" w:cs="Times New Roman"/>
          <w:b/>
          <w:bCs/>
          <w:color w:val="1F3864" w:themeColor="accent1" w:themeShade="80"/>
          <w:sz w:val="24"/>
          <w:szCs w:val="24"/>
          <w:lang w:val="en-US"/>
        </w:rPr>
        <w:t>&lt;/HTML&gt;</w:t>
      </w:r>
    </w:p>
    <w:p w14:paraId="257DE303" w14:textId="77777777" w:rsidR="00280670" w:rsidRPr="00280670" w:rsidRDefault="00280670" w:rsidP="00280670">
      <w:pPr>
        <w:rPr>
          <w:rFonts w:ascii="Times New Roman" w:hAnsi="Times New Roman" w:cs="Times New Roman"/>
          <w:b/>
          <w:bCs/>
          <w:color w:val="FF0000"/>
          <w:sz w:val="24"/>
          <w:szCs w:val="24"/>
          <w:lang w:val="en-US"/>
        </w:rPr>
      </w:pPr>
    </w:p>
    <w:p w14:paraId="697ABE15" w14:textId="77777777" w:rsidR="00280670" w:rsidRPr="00280670" w:rsidRDefault="00280670" w:rsidP="00280670">
      <w:pPr>
        <w:rPr>
          <w:rFonts w:ascii="Times New Roman" w:hAnsi="Times New Roman" w:cs="Times New Roman"/>
          <w:b/>
          <w:bCs/>
          <w:sz w:val="24"/>
          <w:szCs w:val="24"/>
          <w:lang w:val="en-US"/>
        </w:rPr>
      </w:pPr>
    </w:p>
    <w:p w14:paraId="24DB1D39" w14:textId="77777777" w:rsidR="00280670" w:rsidRPr="00280670" w:rsidRDefault="00280670" w:rsidP="00280670">
      <w:pPr>
        <w:jc w:val="center"/>
        <w:rPr>
          <w:rFonts w:ascii="Times New Roman" w:hAnsi="Times New Roman" w:cs="Times New Roman"/>
          <w:b/>
          <w:bCs/>
          <w:sz w:val="24"/>
          <w:szCs w:val="24"/>
          <w:lang w:val="en-US"/>
        </w:rPr>
      </w:pPr>
    </w:p>
    <w:p w14:paraId="04FCD546" w14:textId="77777777" w:rsidR="00280670" w:rsidRPr="00D50FE0" w:rsidRDefault="00280670" w:rsidP="00280670">
      <w:pPr>
        <w:jc w:val="center"/>
        <w:rPr>
          <w:rFonts w:ascii="Times New Roman" w:hAnsi="Times New Roman" w:cs="Times New Roman"/>
          <w:b/>
          <w:bCs/>
          <w:i/>
          <w:iCs/>
          <w:sz w:val="48"/>
          <w:szCs w:val="48"/>
          <w:lang w:val="en-US"/>
        </w:rPr>
      </w:pPr>
      <w:r w:rsidRPr="00280670">
        <w:rPr>
          <w:rFonts w:ascii="Times New Roman" w:hAnsi="Times New Roman" w:cs="Times New Roman"/>
          <w:b/>
          <w:bCs/>
          <w:sz w:val="24"/>
          <w:szCs w:val="24"/>
          <w:lang w:val="en-US"/>
        </w:rPr>
        <w:t xml:space="preserve">Para acomodar imágenes de Background. </w:t>
      </w:r>
      <w:r w:rsidRPr="00D50FE0">
        <w:rPr>
          <w:rFonts w:ascii="Times New Roman" w:hAnsi="Times New Roman" w:cs="Times New Roman"/>
          <w:b/>
          <w:bCs/>
          <w:sz w:val="24"/>
          <w:szCs w:val="24"/>
          <w:u w:val="single"/>
          <w:lang w:val="en-US"/>
        </w:rPr>
        <w:t>Shorthand background</w:t>
      </w:r>
      <w:r>
        <w:rPr>
          <w:rFonts w:ascii="Times New Roman" w:hAnsi="Times New Roman" w:cs="Times New Roman"/>
          <w:b/>
          <w:bCs/>
          <w:sz w:val="24"/>
          <w:szCs w:val="24"/>
          <w:lang w:val="en-US"/>
        </w:rPr>
        <w:t>.</w:t>
      </w:r>
    </w:p>
    <w:p w14:paraId="728E8F6E" w14:textId="77777777" w:rsidR="00280670" w:rsidRDefault="00280670" w:rsidP="00280670">
      <w:pPr>
        <w:jc w:val="center"/>
        <w:rPr>
          <w:rFonts w:ascii="Times New Roman" w:hAnsi="Times New Roman" w:cs="Times New Roman"/>
          <w:b/>
          <w:bCs/>
          <w:i/>
          <w:iCs/>
          <w:sz w:val="48"/>
          <w:szCs w:val="48"/>
        </w:rPr>
      </w:pPr>
      <w:r>
        <w:rPr>
          <w:noProof/>
        </w:rPr>
        <w:drawing>
          <wp:inline distT="0" distB="0" distL="0" distR="0" wp14:anchorId="13F62132" wp14:editId="64643A07">
            <wp:extent cx="5612130" cy="3167380"/>
            <wp:effectExtent l="76200" t="76200" r="140970" b="128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1213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16738" w14:textId="77777777" w:rsidR="00280670" w:rsidRDefault="00280670" w:rsidP="00280670">
      <w:pPr>
        <w:jc w:val="center"/>
        <w:rPr>
          <w:rFonts w:ascii="Times New Roman" w:hAnsi="Times New Roman" w:cs="Times New Roman"/>
          <w:b/>
          <w:bCs/>
          <w:i/>
          <w:iCs/>
          <w:sz w:val="48"/>
          <w:szCs w:val="48"/>
        </w:rPr>
      </w:pPr>
    </w:p>
    <w:p w14:paraId="3681BDB7" w14:textId="77777777" w:rsidR="00280670" w:rsidRDefault="00280670" w:rsidP="00280670">
      <w:pPr>
        <w:jc w:val="center"/>
        <w:rPr>
          <w:rFonts w:ascii="Times New Roman" w:hAnsi="Times New Roman" w:cs="Times New Roman"/>
          <w:b/>
          <w:bCs/>
          <w:sz w:val="24"/>
          <w:szCs w:val="24"/>
        </w:rPr>
      </w:pPr>
      <w:r w:rsidRPr="006C7916">
        <w:rPr>
          <w:rFonts w:ascii="Times New Roman" w:hAnsi="Times New Roman" w:cs="Times New Roman"/>
          <w:b/>
          <w:bCs/>
          <w:sz w:val="24"/>
          <w:szCs w:val="24"/>
          <w:u w:val="single"/>
        </w:rPr>
        <w:t>Shorthand de Font</w:t>
      </w:r>
      <w:r>
        <w:rPr>
          <w:rFonts w:ascii="Times New Roman" w:hAnsi="Times New Roman" w:cs="Times New Roman"/>
          <w:b/>
          <w:bCs/>
          <w:sz w:val="24"/>
          <w:szCs w:val="24"/>
        </w:rPr>
        <w:t xml:space="preserve">. </w:t>
      </w:r>
    </w:p>
    <w:p w14:paraId="2A57DE50" w14:textId="77777777" w:rsidR="00280670" w:rsidRDefault="00280670" w:rsidP="00280670">
      <w:pPr>
        <w:jc w:val="center"/>
        <w:rPr>
          <w:rFonts w:ascii="Times New Roman" w:hAnsi="Times New Roman" w:cs="Times New Roman"/>
          <w:b/>
          <w:bCs/>
          <w:sz w:val="24"/>
          <w:szCs w:val="24"/>
        </w:rPr>
      </w:pPr>
      <w:r>
        <w:rPr>
          <w:noProof/>
        </w:rPr>
        <w:drawing>
          <wp:inline distT="0" distB="0" distL="0" distR="0" wp14:anchorId="74130797" wp14:editId="19171F06">
            <wp:extent cx="3743325" cy="176212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43325" cy="1762125"/>
                    </a:xfrm>
                    <a:prstGeom prst="rect">
                      <a:avLst/>
                    </a:prstGeom>
                  </pic:spPr>
                </pic:pic>
              </a:graphicData>
            </a:graphic>
          </wp:inline>
        </w:drawing>
      </w:r>
    </w:p>
    <w:p w14:paraId="07F86BD2" w14:textId="77777777" w:rsidR="00280670" w:rsidRDefault="00280670" w:rsidP="00280670">
      <w:pPr>
        <w:jc w:val="center"/>
        <w:rPr>
          <w:rFonts w:ascii="Times New Roman" w:hAnsi="Times New Roman" w:cs="Times New Roman"/>
          <w:b/>
          <w:bCs/>
          <w:i/>
          <w:iCs/>
          <w:sz w:val="48"/>
          <w:szCs w:val="48"/>
        </w:rPr>
      </w:pPr>
      <w:r>
        <w:rPr>
          <w:noProof/>
        </w:rPr>
        <w:drawing>
          <wp:inline distT="0" distB="0" distL="0" distR="0" wp14:anchorId="270DE3B3" wp14:editId="5AE51E8C">
            <wp:extent cx="5612130" cy="866775"/>
            <wp:effectExtent l="0" t="0" r="762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12130" cy="866775"/>
                    </a:xfrm>
                    <a:prstGeom prst="rect">
                      <a:avLst/>
                    </a:prstGeom>
                  </pic:spPr>
                </pic:pic>
              </a:graphicData>
            </a:graphic>
          </wp:inline>
        </w:drawing>
      </w:r>
    </w:p>
    <w:p w14:paraId="604D1913" w14:textId="77777777" w:rsidR="00280670" w:rsidRDefault="00280670" w:rsidP="00280670">
      <w:pPr>
        <w:jc w:val="center"/>
        <w:rPr>
          <w:rFonts w:ascii="Times New Roman" w:hAnsi="Times New Roman" w:cs="Times New Roman"/>
          <w:b/>
          <w:bCs/>
          <w:sz w:val="24"/>
          <w:szCs w:val="24"/>
        </w:rPr>
      </w:pPr>
    </w:p>
    <w:p w14:paraId="08C7DA2D" w14:textId="77777777" w:rsidR="00280670" w:rsidRDefault="00280670" w:rsidP="00280670">
      <w:pPr>
        <w:jc w:val="center"/>
        <w:rPr>
          <w:rFonts w:ascii="Times New Roman" w:hAnsi="Times New Roman" w:cs="Times New Roman"/>
          <w:b/>
          <w:bCs/>
          <w:sz w:val="24"/>
          <w:szCs w:val="24"/>
        </w:rPr>
      </w:pPr>
    </w:p>
    <w:p w14:paraId="7609B5E1" w14:textId="77777777" w:rsidR="00280670" w:rsidRDefault="00280670" w:rsidP="00280670">
      <w:pPr>
        <w:jc w:val="center"/>
        <w:rPr>
          <w:rFonts w:ascii="Times New Roman" w:hAnsi="Times New Roman" w:cs="Times New Roman"/>
          <w:b/>
          <w:bCs/>
          <w:sz w:val="24"/>
          <w:szCs w:val="24"/>
        </w:rPr>
      </w:pPr>
    </w:p>
    <w:p w14:paraId="6D936827" w14:textId="77777777" w:rsidR="00280670" w:rsidRDefault="00280670" w:rsidP="00280670">
      <w:pPr>
        <w:jc w:val="center"/>
        <w:rPr>
          <w:rFonts w:ascii="Times New Roman" w:hAnsi="Times New Roman" w:cs="Times New Roman"/>
          <w:b/>
          <w:bCs/>
          <w:sz w:val="24"/>
          <w:szCs w:val="24"/>
        </w:rPr>
      </w:pPr>
      <w:r>
        <w:rPr>
          <w:rFonts w:ascii="Times New Roman" w:hAnsi="Times New Roman" w:cs="Times New Roman"/>
          <w:b/>
          <w:bCs/>
          <w:sz w:val="24"/>
          <w:szCs w:val="24"/>
        </w:rPr>
        <w:t>Sheet Cheat Emmet.</w:t>
      </w:r>
    </w:p>
    <w:p w14:paraId="4B0FA444" w14:textId="77777777" w:rsidR="00280670" w:rsidRDefault="00280670" w:rsidP="00280670">
      <w:pPr>
        <w:jc w:val="center"/>
        <w:rPr>
          <w:rFonts w:ascii="Times New Roman" w:hAnsi="Times New Roman" w:cs="Times New Roman"/>
          <w:b/>
          <w:bCs/>
          <w:sz w:val="24"/>
          <w:szCs w:val="24"/>
        </w:rPr>
      </w:pPr>
      <w:r>
        <w:rPr>
          <w:noProof/>
        </w:rPr>
        <w:drawing>
          <wp:inline distT="0" distB="0" distL="0" distR="0" wp14:anchorId="22D1B681" wp14:editId="62533DF1">
            <wp:extent cx="5612130" cy="58820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12130" cy="5882005"/>
                    </a:xfrm>
                    <a:prstGeom prst="rect">
                      <a:avLst/>
                    </a:prstGeom>
                    <a:noFill/>
                    <a:ln>
                      <a:noFill/>
                    </a:ln>
                  </pic:spPr>
                </pic:pic>
              </a:graphicData>
            </a:graphic>
          </wp:inline>
        </w:drawing>
      </w:r>
    </w:p>
    <w:p w14:paraId="321DA789" w14:textId="77777777" w:rsidR="00280670" w:rsidRDefault="00280670" w:rsidP="00280670">
      <w:pPr>
        <w:jc w:val="center"/>
        <w:rPr>
          <w:rFonts w:ascii="Times New Roman" w:hAnsi="Times New Roman" w:cs="Times New Roman"/>
          <w:b/>
          <w:bCs/>
          <w:sz w:val="24"/>
          <w:szCs w:val="24"/>
        </w:rPr>
      </w:pPr>
    </w:p>
    <w:p w14:paraId="36B0FCA6" w14:textId="77777777" w:rsidR="00280670" w:rsidRPr="00280670" w:rsidRDefault="00280670" w:rsidP="00280670">
      <w:pPr>
        <w:jc w:val="center"/>
        <w:rPr>
          <w:rFonts w:ascii="Times New Roman" w:hAnsi="Times New Roman" w:cs="Times New Roman"/>
          <w:b/>
          <w:bCs/>
          <w:sz w:val="24"/>
          <w:szCs w:val="24"/>
          <w:lang w:val="en-US"/>
        </w:rPr>
      </w:pPr>
      <w:r w:rsidRPr="00280670">
        <w:rPr>
          <w:rFonts w:ascii="Times New Roman" w:hAnsi="Times New Roman" w:cs="Times New Roman"/>
          <w:b/>
          <w:bCs/>
          <w:sz w:val="24"/>
          <w:szCs w:val="24"/>
          <w:lang w:val="en-US"/>
        </w:rPr>
        <w:t>Extension Autocompletition CSS VsCode.</w:t>
      </w:r>
    </w:p>
    <w:p w14:paraId="3ED949E4" w14:textId="77777777" w:rsidR="00280670" w:rsidRPr="00280670" w:rsidRDefault="00280670" w:rsidP="00280670">
      <w:pPr>
        <w:jc w:val="center"/>
        <w:rPr>
          <w:rFonts w:ascii="Times New Roman" w:hAnsi="Times New Roman" w:cs="Times New Roman"/>
          <w:i/>
          <w:iCs/>
          <w:sz w:val="32"/>
          <w:szCs w:val="32"/>
          <w:u w:val="single"/>
          <w:lang w:val="en-US"/>
        </w:rPr>
      </w:pPr>
      <w:hyperlink r:id="rId219" w:history="1">
        <w:r w:rsidRPr="00280670">
          <w:rPr>
            <w:rStyle w:val="Hipervnculo"/>
            <w:rFonts w:ascii="Times New Roman" w:hAnsi="Times New Roman" w:cs="Times New Roman"/>
            <w:i/>
            <w:iCs/>
            <w:sz w:val="32"/>
            <w:szCs w:val="32"/>
            <w:highlight w:val="yellow"/>
            <w:lang w:val="en-US"/>
          </w:rPr>
          <w:t>https://marketplace.visualstudio.com/items?itemName=solnurkarim.html-to-css-autocompletion</w:t>
        </w:r>
      </w:hyperlink>
    </w:p>
    <w:p w14:paraId="30F484A6" w14:textId="77777777" w:rsidR="00280670" w:rsidRPr="00280670" w:rsidRDefault="00280670" w:rsidP="00280670">
      <w:pPr>
        <w:rPr>
          <w:rFonts w:ascii="Times New Roman" w:hAnsi="Times New Roman" w:cs="Times New Roman"/>
          <w:i/>
          <w:iCs/>
          <w:sz w:val="32"/>
          <w:szCs w:val="32"/>
          <w:u w:val="single"/>
          <w:lang w:val="en-US"/>
        </w:rPr>
      </w:pPr>
    </w:p>
    <w:p w14:paraId="2F919F76" w14:textId="77777777" w:rsidR="00280670" w:rsidRPr="00280670" w:rsidRDefault="00280670" w:rsidP="00280670">
      <w:pPr>
        <w:rPr>
          <w:rFonts w:ascii="Times New Roman" w:hAnsi="Times New Roman" w:cs="Times New Roman"/>
          <w:i/>
          <w:iCs/>
          <w:sz w:val="32"/>
          <w:szCs w:val="32"/>
          <w:u w:val="single"/>
          <w:lang w:val="en-US"/>
        </w:rPr>
      </w:pPr>
    </w:p>
    <w:p w14:paraId="009F2C77" w14:textId="77777777" w:rsidR="00280670" w:rsidRDefault="00280670" w:rsidP="00280670">
      <w:pPr>
        <w:rPr>
          <w:rFonts w:ascii="Times New Roman" w:hAnsi="Times New Roman" w:cs="Times New Roman"/>
          <w:i/>
          <w:iCs/>
          <w:sz w:val="32"/>
          <w:szCs w:val="32"/>
          <w:u w:val="single"/>
        </w:rPr>
      </w:pPr>
      <w:r>
        <w:rPr>
          <w:rFonts w:ascii="Times New Roman" w:hAnsi="Times New Roman" w:cs="Times New Roman"/>
          <w:i/>
          <w:iCs/>
          <w:sz w:val="32"/>
          <w:szCs w:val="32"/>
          <w:u w:val="single"/>
        </w:rPr>
        <w:t>Para tener en cuenta:</w:t>
      </w:r>
    </w:p>
    <w:p w14:paraId="7579865A"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Algunas etiquetas como &lt;body&gt; contienen estilos predeterminados. Debemos realizar un formateo de estilos inicial.</w:t>
      </w:r>
    </w:p>
    <w:p w14:paraId="52242295"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Si quiero crear un botón sin funcionalidad puedo hacer uso de </w:t>
      </w:r>
      <w:r w:rsidRPr="00762BFC">
        <w:rPr>
          <w:rFonts w:ascii="Times New Roman" w:hAnsi="Times New Roman" w:cs="Times New Roman"/>
          <w:b/>
          <w:bCs/>
          <w:sz w:val="24"/>
          <w:szCs w:val="24"/>
        </w:rPr>
        <w:t>&lt;a&gt;</w:t>
      </w:r>
    </w:p>
    <w:p w14:paraId="4F4F851F"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Si mi botón debe tener funcionalidad (como en un form), puedo hacer uso de </w:t>
      </w:r>
      <w:r w:rsidRPr="00762BFC">
        <w:rPr>
          <w:rFonts w:ascii="Times New Roman" w:hAnsi="Times New Roman" w:cs="Times New Roman"/>
          <w:b/>
          <w:bCs/>
          <w:sz w:val="24"/>
          <w:szCs w:val="24"/>
        </w:rPr>
        <w:t>&lt;button&gt;</w:t>
      </w:r>
      <w:r>
        <w:rPr>
          <w:rFonts w:ascii="Times New Roman" w:hAnsi="Times New Roman" w:cs="Times New Roman"/>
          <w:sz w:val="24"/>
          <w:szCs w:val="24"/>
        </w:rPr>
        <w:t xml:space="preserve"> </w:t>
      </w:r>
    </w:p>
    <w:p w14:paraId="38B2CBAE" w14:textId="77777777" w:rsidR="00280670" w:rsidRPr="00F23F58"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Atajos para crear estructura HTML: </w:t>
      </w:r>
      <w:r w:rsidRPr="00762BFC">
        <w:rPr>
          <w:rFonts w:ascii="Times New Roman" w:hAnsi="Times New Roman" w:cs="Times New Roman"/>
          <w:b/>
          <w:bCs/>
          <w:sz w:val="24"/>
          <w:szCs w:val="24"/>
          <w:u w:val="single"/>
        </w:rPr>
        <w:t>html5 + TAB</w:t>
      </w:r>
      <w:r>
        <w:rPr>
          <w:rFonts w:ascii="Times New Roman" w:hAnsi="Times New Roman" w:cs="Times New Roman"/>
          <w:sz w:val="24"/>
          <w:szCs w:val="24"/>
        </w:rPr>
        <w:t xml:space="preserve">    --------     </w:t>
      </w:r>
      <w:r w:rsidRPr="00762BFC">
        <w:rPr>
          <w:rFonts w:ascii="Times New Roman" w:hAnsi="Times New Roman" w:cs="Times New Roman"/>
          <w:b/>
          <w:bCs/>
          <w:sz w:val="24"/>
          <w:szCs w:val="24"/>
          <w:u w:val="single"/>
        </w:rPr>
        <w:t>¡ + TAB</w:t>
      </w:r>
    </w:p>
    <w:p w14:paraId="3E3CAEBF" w14:textId="77777777" w:rsidR="00280670" w:rsidRDefault="00280670" w:rsidP="00280670">
      <w:pPr>
        <w:pStyle w:val="Prrafodelista"/>
        <w:numPr>
          <w:ilvl w:val="0"/>
          <w:numId w:val="17"/>
        </w:numPr>
        <w:rPr>
          <w:rFonts w:ascii="Times New Roman" w:hAnsi="Times New Roman" w:cs="Times New Roman"/>
          <w:sz w:val="24"/>
          <w:szCs w:val="24"/>
        </w:rPr>
      </w:pPr>
      <w:r w:rsidRPr="00F23F58">
        <w:rPr>
          <w:rFonts w:ascii="Times New Roman" w:hAnsi="Times New Roman" w:cs="Times New Roman"/>
          <w:sz w:val="24"/>
          <w:szCs w:val="24"/>
        </w:rPr>
        <w:t>Crear</w:t>
      </w:r>
      <w:r>
        <w:rPr>
          <w:rFonts w:ascii="Times New Roman" w:hAnsi="Times New Roman" w:cs="Times New Roman"/>
          <w:sz w:val="24"/>
          <w:szCs w:val="24"/>
        </w:rPr>
        <w:t xml:space="preserve"> texto dummy : </w:t>
      </w:r>
      <w:r w:rsidRPr="00F23F58">
        <w:rPr>
          <w:rFonts w:ascii="Times New Roman" w:hAnsi="Times New Roman" w:cs="Times New Roman"/>
          <w:b/>
          <w:bCs/>
          <w:sz w:val="24"/>
          <w:szCs w:val="24"/>
          <w:u w:val="single"/>
        </w:rPr>
        <w:t>Lorem + TAB</w:t>
      </w:r>
      <w:r>
        <w:rPr>
          <w:rFonts w:ascii="Times New Roman" w:hAnsi="Times New Roman" w:cs="Times New Roman"/>
          <w:sz w:val="24"/>
          <w:szCs w:val="24"/>
        </w:rPr>
        <w:t xml:space="preserve"> ---- Lorem20 ----Lorem5----Lorem50</w:t>
      </w:r>
    </w:p>
    <w:p w14:paraId="3908BBBD" w14:textId="77777777" w:rsidR="00280670" w:rsidRDefault="00280670" w:rsidP="00280670">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 xml:space="preserve">Para crear línea de </w:t>
      </w:r>
      <w:r w:rsidRPr="009F6CD7">
        <w:rPr>
          <w:rFonts w:ascii="Times New Roman" w:hAnsi="Times New Roman" w:cs="Times New Roman"/>
          <w:sz w:val="24"/>
          <w:szCs w:val="24"/>
          <w:u w:val="single"/>
        </w:rPr>
        <w:t>subrayado</w:t>
      </w:r>
      <w:r w:rsidRPr="009F6CD7">
        <w:rPr>
          <w:rFonts w:ascii="Times New Roman" w:hAnsi="Times New Roman" w:cs="Times New Roman"/>
          <w:sz w:val="24"/>
          <w:szCs w:val="24"/>
        </w:rPr>
        <w:t xml:space="preserve"> puedo hacer uso de la propiedad</w:t>
      </w:r>
      <w:r>
        <w:rPr>
          <w:rFonts w:ascii="Times New Roman" w:hAnsi="Times New Roman" w:cs="Times New Roman"/>
          <w:sz w:val="24"/>
          <w:szCs w:val="24"/>
        </w:rPr>
        <w:t>:</w:t>
      </w:r>
    </w:p>
    <w:p w14:paraId="1F172026" w14:textId="77777777" w:rsidR="00280670" w:rsidRDefault="00280670" w:rsidP="00280670">
      <w:pPr>
        <w:pStyle w:val="Prrafodelista"/>
        <w:jc w:val="center"/>
        <w:rPr>
          <w:rFonts w:ascii="Times New Roman" w:hAnsi="Times New Roman" w:cs="Times New Roman"/>
          <w:i/>
          <w:iCs/>
          <w:sz w:val="24"/>
          <w:szCs w:val="24"/>
        </w:rPr>
      </w:pPr>
      <w:r w:rsidRPr="009F6CD7">
        <w:rPr>
          <w:rFonts w:ascii="Times New Roman" w:hAnsi="Times New Roman" w:cs="Times New Roman"/>
          <w:i/>
          <w:iCs/>
          <w:sz w:val="24"/>
          <w:szCs w:val="24"/>
        </w:rPr>
        <w:t>border-bottom: 1px solid grey</w:t>
      </w:r>
    </w:p>
    <w:p w14:paraId="55390727" w14:textId="77777777" w:rsidR="00280670" w:rsidRPr="009F6CD7" w:rsidRDefault="00280670" w:rsidP="00280670">
      <w:pPr>
        <w:pStyle w:val="Prrafodelista"/>
        <w:numPr>
          <w:ilvl w:val="0"/>
          <w:numId w:val="17"/>
        </w:numPr>
        <w:rPr>
          <w:rFonts w:ascii="Times New Roman" w:hAnsi="Times New Roman" w:cs="Times New Roman"/>
          <w:i/>
          <w:iCs/>
          <w:sz w:val="24"/>
          <w:szCs w:val="24"/>
        </w:rPr>
      </w:pPr>
      <w:r>
        <w:rPr>
          <w:rFonts w:ascii="Times New Roman" w:hAnsi="Times New Roman" w:cs="Times New Roman"/>
          <w:sz w:val="24"/>
          <w:szCs w:val="24"/>
        </w:rPr>
        <w:t xml:space="preserve">Para crear una coherencia entre tamaños de elemento puedo definir width/height estáticos a los elementos padre y a los elementos hijos medidas relativas. </w:t>
      </w:r>
    </w:p>
    <w:p w14:paraId="07D44999" w14:textId="77777777" w:rsidR="00280670" w:rsidRPr="009F6CD7" w:rsidRDefault="00280670" w:rsidP="00280670">
      <w:pPr>
        <w:pStyle w:val="Prrafodelista"/>
        <w:numPr>
          <w:ilvl w:val="1"/>
          <w:numId w:val="17"/>
        </w:numPr>
        <w:rPr>
          <w:rFonts w:ascii="Times New Roman" w:hAnsi="Times New Roman" w:cs="Times New Roman"/>
          <w:i/>
          <w:iCs/>
          <w:sz w:val="24"/>
          <w:szCs w:val="24"/>
        </w:rPr>
      </w:pPr>
      <w:r>
        <w:rPr>
          <w:rFonts w:ascii="Times New Roman" w:hAnsi="Times New Roman" w:cs="Times New Roman"/>
          <w:sz w:val="24"/>
          <w:szCs w:val="24"/>
        </w:rPr>
        <w:t>.padre {min-height: 250px;}</w:t>
      </w:r>
    </w:p>
    <w:p w14:paraId="761831AB" w14:textId="63E96F78" w:rsidR="00280670" w:rsidRPr="00EC3077" w:rsidRDefault="00280670" w:rsidP="00280670">
      <w:pPr>
        <w:pStyle w:val="Prrafodelista"/>
        <w:numPr>
          <w:ilvl w:val="1"/>
          <w:numId w:val="17"/>
        </w:numPr>
        <w:rPr>
          <w:rFonts w:ascii="Times New Roman" w:hAnsi="Times New Roman" w:cs="Times New Roman"/>
          <w:i/>
          <w:iCs/>
          <w:sz w:val="24"/>
          <w:szCs w:val="24"/>
        </w:rPr>
      </w:pPr>
      <w:r>
        <w:rPr>
          <w:rFonts w:ascii="Times New Roman" w:hAnsi="Times New Roman" w:cs="Times New Roman"/>
          <w:sz w:val="24"/>
          <w:szCs w:val="24"/>
        </w:rPr>
        <w:t xml:space="preserve">.hijo {width: 50%;} </w:t>
      </w:r>
    </w:p>
    <w:p w14:paraId="0D66298F" w14:textId="77777777" w:rsidR="00EC3077" w:rsidRPr="00EC3077" w:rsidRDefault="00EC3077" w:rsidP="00280670">
      <w:pPr>
        <w:pStyle w:val="Prrafodelista"/>
        <w:numPr>
          <w:ilvl w:val="1"/>
          <w:numId w:val="17"/>
        </w:numPr>
        <w:rPr>
          <w:rFonts w:ascii="Times New Roman" w:hAnsi="Times New Roman" w:cs="Times New Roman"/>
          <w:i/>
          <w:iCs/>
          <w:sz w:val="24"/>
          <w:szCs w:val="24"/>
        </w:rPr>
      </w:pPr>
      <w:bookmarkStart w:id="1" w:name="_GoBack"/>
      <w:bookmarkEnd w:id="1"/>
    </w:p>
    <w:p w14:paraId="7BF3AC69" w14:textId="5BFC12DB" w:rsidR="00EC3077" w:rsidRPr="00EC3077" w:rsidRDefault="00EC3077" w:rsidP="00EC3077">
      <w:pPr>
        <w:rPr>
          <w:rFonts w:ascii="Times New Roman" w:hAnsi="Times New Roman" w:cs="Times New Roman"/>
          <w:b/>
          <w:bCs/>
          <w:i/>
          <w:iCs/>
          <w:sz w:val="24"/>
          <w:szCs w:val="24"/>
        </w:rPr>
      </w:pPr>
    </w:p>
    <w:p w14:paraId="706C3D1D" w14:textId="692477A4" w:rsidR="00EC3077" w:rsidRDefault="00EC3077" w:rsidP="00EC3077">
      <w:pPr>
        <w:rPr>
          <w:rFonts w:ascii="Times New Roman" w:hAnsi="Times New Roman" w:cs="Times New Roman"/>
          <w:b/>
          <w:bCs/>
          <w:i/>
          <w:iCs/>
          <w:sz w:val="24"/>
          <w:szCs w:val="24"/>
        </w:rPr>
      </w:pPr>
      <w:r w:rsidRPr="00EC3077">
        <w:rPr>
          <w:rFonts w:ascii="Times New Roman" w:hAnsi="Times New Roman" w:cs="Times New Roman"/>
          <w:b/>
          <w:bCs/>
          <w:i/>
          <w:iCs/>
          <w:sz w:val="24"/>
          <w:szCs w:val="24"/>
        </w:rPr>
        <w:t>Documentación importante de Grid:</w:t>
      </w:r>
    </w:p>
    <w:p w14:paraId="370EC976" w14:textId="18CF31AC" w:rsidR="00EC3077" w:rsidRPr="00EC3077" w:rsidRDefault="00EC3077" w:rsidP="00EC3077">
      <w:pPr>
        <w:jc w:val="center"/>
        <w:rPr>
          <w:rFonts w:ascii="Times New Roman" w:hAnsi="Times New Roman" w:cs="Times New Roman"/>
          <w:i/>
          <w:iCs/>
          <w:sz w:val="32"/>
          <w:szCs w:val="32"/>
          <w:u w:val="single"/>
        </w:rPr>
      </w:pPr>
      <w:r w:rsidRPr="00EC3077">
        <w:rPr>
          <w:rFonts w:ascii="Times New Roman" w:hAnsi="Times New Roman" w:cs="Times New Roman"/>
          <w:i/>
          <w:iCs/>
          <w:sz w:val="32"/>
          <w:szCs w:val="32"/>
          <w:highlight w:val="yellow"/>
          <w:u w:val="single"/>
        </w:rPr>
        <w:t>https://css-tricks.com/snippets/css/complete-guide-grid/</w:t>
      </w:r>
    </w:p>
    <w:p w14:paraId="0ADC2567" w14:textId="77777777" w:rsidR="00EC3077" w:rsidRPr="00EC3077" w:rsidRDefault="00EC3077" w:rsidP="00EC3077">
      <w:pPr>
        <w:rPr>
          <w:rFonts w:ascii="Times New Roman" w:hAnsi="Times New Roman" w:cs="Times New Roman"/>
          <w:i/>
          <w:iCs/>
          <w:sz w:val="24"/>
          <w:szCs w:val="24"/>
        </w:rPr>
      </w:pPr>
    </w:p>
    <w:p w14:paraId="0E303586" w14:textId="77777777" w:rsidR="00280670" w:rsidRPr="003C7142" w:rsidRDefault="00280670" w:rsidP="00AF0DD2">
      <w:pPr>
        <w:rPr>
          <w:rFonts w:ascii="Times New Roman" w:hAnsi="Times New Roman" w:cs="Times New Roman"/>
          <w:b/>
          <w:bCs/>
          <w:i/>
          <w:iCs/>
          <w:sz w:val="48"/>
          <w:szCs w:val="48"/>
        </w:rPr>
      </w:pPr>
    </w:p>
    <w:sectPr w:rsidR="00280670" w:rsidRPr="003C71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D4A5E"/>
    <w:multiLevelType w:val="multilevel"/>
    <w:tmpl w:val="60AA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26C3"/>
    <w:multiLevelType w:val="multilevel"/>
    <w:tmpl w:val="A2B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E24AC7"/>
    <w:multiLevelType w:val="multilevel"/>
    <w:tmpl w:val="071E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FE5FB0"/>
    <w:multiLevelType w:val="multilevel"/>
    <w:tmpl w:val="560E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C7E87"/>
    <w:multiLevelType w:val="hybridMultilevel"/>
    <w:tmpl w:val="96F85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8543330"/>
    <w:multiLevelType w:val="hybridMultilevel"/>
    <w:tmpl w:val="91C48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D9669B1"/>
    <w:multiLevelType w:val="hybridMultilevel"/>
    <w:tmpl w:val="B29816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4006F1F"/>
    <w:multiLevelType w:val="hybridMultilevel"/>
    <w:tmpl w:val="917018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F3C6E12"/>
    <w:multiLevelType w:val="multilevel"/>
    <w:tmpl w:val="F3AE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EC55F0"/>
    <w:multiLevelType w:val="multilevel"/>
    <w:tmpl w:val="4A7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4571EF"/>
    <w:multiLevelType w:val="multilevel"/>
    <w:tmpl w:val="57A6E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AC3FDA"/>
    <w:multiLevelType w:val="multilevel"/>
    <w:tmpl w:val="8FBC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E21FB3"/>
    <w:multiLevelType w:val="hybridMultilevel"/>
    <w:tmpl w:val="B30EC8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5B75818"/>
    <w:multiLevelType w:val="hybridMultilevel"/>
    <w:tmpl w:val="881ABB1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00B2F04"/>
    <w:multiLevelType w:val="multilevel"/>
    <w:tmpl w:val="C412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B7203A"/>
    <w:multiLevelType w:val="multilevel"/>
    <w:tmpl w:val="23D8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931B41"/>
    <w:multiLevelType w:val="multilevel"/>
    <w:tmpl w:val="7C94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4"/>
  </w:num>
  <w:num w:numId="3">
    <w:abstractNumId w:val="15"/>
  </w:num>
  <w:num w:numId="4">
    <w:abstractNumId w:val="12"/>
  </w:num>
  <w:num w:numId="5">
    <w:abstractNumId w:val="10"/>
  </w:num>
  <w:num w:numId="6">
    <w:abstractNumId w:val="16"/>
  </w:num>
  <w:num w:numId="7">
    <w:abstractNumId w:val="11"/>
  </w:num>
  <w:num w:numId="8">
    <w:abstractNumId w:val="4"/>
  </w:num>
  <w:num w:numId="9">
    <w:abstractNumId w:val="3"/>
  </w:num>
  <w:num w:numId="10">
    <w:abstractNumId w:val="9"/>
  </w:num>
  <w:num w:numId="11">
    <w:abstractNumId w:val="0"/>
  </w:num>
  <w:num w:numId="12">
    <w:abstractNumId w:val="8"/>
  </w:num>
  <w:num w:numId="13">
    <w:abstractNumId w:val="7"/>
  </w:num>
  <w:num w:numId="14">
    <w:abstractNumId w:val="6"/>
  </w:num>
  <w:num w:numId="15">
    <w:abstractNumId w:val="5"/>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2C3"/>
    <w:rsid w:val="000829E2"/>
    <w:rsid w:val="000939A8"/>
    <w:rsid w:val="000A5D39"/>
    <w:rsid w:val="000B525E"/>
    <w:rsid w:val="000B7ADC"/>
    <w:rsid w:val="000B7E5A"/>
    <w:rsid w:val="000F3526"/>
    <w:rsid w:val="00137DE4"/>
    <w:rsid w:val="00184F9F"/>
    <w:rsid w:val="001A62C3"/>
    <w:rsid w:val="001C38A7"/>
    <w:rsid w:val="00250AF6"/>
    <w:rsid w:val="00280670"/>
    <w:rsid w:val="00284279"/>
    <w:rsid w:val="002B0BDF"/>
    <w:rsid w:val="002D43BB"/>
    <w:rsid w:val="002E431D"/>
    <w:rsid w:val="003262A0"/>
    <w:rsid w:val="003C4045"/>
    <w:rsid w:val="003C7142"/>
    <w:rsid w:val="003C7C78"/>
    <w:rsid w:val="0040034E"/>
    <w:rsid w:val="00411F0A"/>
    <w:rsid w:val="004620D0"/>
    <w:rsid w:val="0046418A"/>
    <w:rsid w:val="0048337B"/>
    <w:rsid w:val="004B24C9"/>
    <w:rsid w:val="0050559E"/>
    <w:rsid w:val="005658DA"/>
    <w:rsid w:val="005A1C4C"/>
    <w:rsid w:val="006515E0"/>
    <w:rsid w:val="00664C16"/>
    <w:rsid w:val="00726907"/>
    <w:rsid w:val="00762AD5"/>
    <w:rsid w:val="007E5F41"/>
    <w:rsid w:val="00855192"/>
    <w:rsid w:val="008A24E7"/>
    <w:rsid w:val="009F6D01"/>
    <w:rsid w:val="00A20365"/>
    <w:rsid w:val="00A66595"/>
    <w:rsid w:val="00A702EB"/>
    <w:rsid w:val="00AC75D2"/>
    <w:rsid w:val="00AF0DD2"/>
    <w:rsid w:val="00B6271E"/>
    <w:rsid w:val="00B71ED6"/>
    <w:rsid w:val="00B73137"/>
    <w:rsid w:val="00BD749F"/>
    <w:rsid w:val="00BF6244"/>
    <w:rsid w:val="00C5568B"/>
    <w:rsid w:val="00C67B61"/>
    <w:rsid w:val="00C749B5"/>
    <w:rsid w:val="00C75CEE"/>
    <w:rsid w:val="00C82597"/>
    <w:rsid w:val="00CC0D76"/>
    <w:rsid w:val="00CD4BBA"/>
    <w:rsid w:val="00CF5C2C"/>
    <w:rsid w:val="00D23DEA"/>
    <w:rsid w:val="00D5100C"/>
    <w:rsid w:val="00DD45E2"/>
    <w:rsid w:val="00E30DA9"/>
    <w:rsid w:val="00E83796"/>
    <w:rsid w:val="00EA31E9"/>
    <w:rsid w:val="00EC3077"/>
    <w:rsid w:val="00F060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E59FE"/>
  <w15:chartTrackingRefBased/>
  <w15:docId w15:val="{62DDD213-AC52-40F3-963F-4560AC710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5E0"/>
  </w:style>
  <w:style w:type="paragraph" w:styleId="Ttulo1">
    <w:name w:val="heading 1"/>
    <w:basedOn w:val="Normal"/>
    <w:link w:val="Ttulo1Car"/>
    <w:uiPriority w:val="9"/>
    <w:qFormat/>
    <w:rsid w:val="004B24C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B71E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30DA9"/>
    <w:rPr>
      <w:color w:val="0563C1" w:themeColor="hyperlink"/>
      <w:u w:val="single"/>
    </w:rPr>
  </w:style>
  <w:style w:type="character" w:styleId="Mencinsinresolver">
    <w:name w:val="Unresolved Mention"/>
    <w:basedOn w:val="Fuentedeprrafopredeter"/>
    <w:uiPriority w:val="99"/>
    <w:semiHidden/>
    <w:unhideWhenUsed/>
    <w:rsid w:val="00E30DA9"/>
    <w:rPr>
      <w:color w:val="605E5C"/>
      <w:shd w:val="clear" w:color="auto" w:fill="E1DFDD"/>
    </w:rPr>
  </w:style>
  <w:style w:type="character" w:customStyle="1" w:styleId="Ttulo1Car">
    <w:name w:val="Título 1 Car"/>
    <w:basedOn w:val="Fuentedeprrafopredeter"/>
    <w:link w:val="Ttulo1"/>
    <w:uiPriority w:val="9"/>
    <w:rsid w:val="004B24C9"/>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4B24C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4B24C9"/>
    <w:rPr>
      <w:b/>
      <w:bCs/>
    </w:rPr>
  </w:style>
  <w:style w:type="paragraph" w:styleId="HTMLconformatoprevio">
    <w:name w:val="HTML Preformatted"/>
    <w:basedOn w:val="Normal"/>
    <w:link w:val="HTMLconformatoprevioCar"/>
    <w:uiPriority w:val="99"/>
    <w:semiHidden/>
    <w:unhideWhenUsed/>
    <w:rsid w:val="004B2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4B24C9"/>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4B24C9"/>
    <w:rPr>
      <w:rFonts w:ascii="Courier New" w:eastAsia="Times New Roman" w:hAnsi="Courier New" w:cs="Courier New"/>
      <w:sz w:val="20"/>
      <w:szCs w:val="20"/>
    </w:rPr>
  </w:style>
  <w:style w:type="character" w:customStyle="1" w:styleId="hljs-keyword">
    <w:name w:val="hljs-keyword"/>
    <w:basedOn w:val="Fuentedeprrafopredeter"/>
    <w:rsid w:val="004B24C9"/>
  </w:style>
  <w:style w:type="character" w:customStyle="1" w:styleId="hljs-number">
    <w:name w:val="hljs-number"/>
    <w:basedOn w:val="Fuentedeprrafopredeter"/>
    <w:rsid w:val="004B24C9"/>
  </w:style>
  <w:style w:type="character" w:customStyle="1" w:styleId="hljs-comment">
    <w:name w:val="hljs-comment"/>
    <w:basedOn w:val="Fuentedeprrafopredeter"/>
    <w:rsid w:val="004B24C9"/>
  </w:style>
  <w:style w:type="character" w:customStyle="1" w:styleId="hljs-selector-tag">
    <w:name w:val="hljs-selector-tag"/>
    <w:basedOn w:val="Fuentedeprrafopredeter"/>
    <w:rsid w:val="00F0608F"/>
  </w:style>
  <w:style w:type="character" w:customStyle="1" w:styleId="hljs-attribute">
    <w:name w:val="hljs-attribute"/>
    <w:basedOn w:val="Fuentedeprrafopredeter"/>
    <w:rsid w:val="00F0608F"/>
  </w:style>
  <w:style w:type="character" w:customStyle="1" w:styleId="hljs-selector-class">
    <w:name w:val="hljs-selector-class"/>
    <w:basedOn w:val="Fuentedeprrafopredeter"/>
    <w:rsid w:val="00F0608F"/>
  </w:style>
  <w:style w:type="character" w:customStyle="1" w:styleId="Ttulo2Car">
    <w:name w:val="Título 2 Car"/>
    <w:basedOn w:val="Fuentedeprrafopredeter"/>
    <w:link w:val="Ttulo2"/>
    <w:uiPriority w:val="9"/>
    <w:semiHidden/>
    <w:rsid w:val="00B71ED6"/>
    <w:rPr>
      <w:rFonts w:asciiTheme="majorHAnsi" w:eastAsiaTheme="majorEastAsia" w:hAnsiTheme="majorHAnsi" w:cstheme="majorBidi"/>
      <w:color w:val="2F5496" w:themeColor="accent1" w:themeShade="BF"/>
      <w:sz w:val="26"/>
      <w:szCs w:val="26"/>
    </w:rPr>
  </w:style>
  <w:style w:type="character" w:styleId="nfasis">
    <w:name w:val="Emphasis"/>
    <w:basedOn w:val="Fuentedeprrafopredeter"/>
    <w:uiPriority w:val="20"/>
    <w:qFormat/>
    <w:rsid w:val="00B71ED6"/>
    <w:rPr>
      <w:i/>
      <w:iCs/>
    </w:rPr>
  </w:style>
  <w:style w:type="character" w:customStyle="1" w:styleId="hljs-tag">
    <w:name w:val="hljs-tag"/>
    <w:basedOn w:val="Fuentedeprrafopredeter"/>
    <w:rsid w:val="00B71ED6"/>
  </w:style>
  <w:style w:type="character" w:customStyle="1" w:styleId="hljs-name">
    <w:name w:val="hljs-name"/>
    <w:basedOn w:val="Fuentedeprrafopredeter"/>
    <w:rsid w:val="00B71ED6"/>
  </w:style>
  <w:style w:type="character" w:customStyle="1" w:styleId="hljs-attr">
    <w:name w:val="hljs-attr"/>
    <w:basedOn w:val="Fuentedeprrafopredeter"/>
    <w:rsid w:val="00B71ED6"/>
  </w:style>
  <w:style w:type="character" w:customStyle="1" w:styleId="hljs-string">
    <w:name w:val="hljs-string"/>
    <w:basedOn w:val="Fuentedeprrafopredeter"/>
    <w:rsid w:val="00B71ED6"/>
  </w:style>
  <w:style w:type="character" w:customStyle="1" w:styleId="undefined">
    <w:name w:val="undefined"/>
    <w:basedOn w:val="Fuentedeprrafopredeter"/>
    <w:rsid w:val="00B71ED6"/>
  </w:style>
  <w:style w:type="paragraph" w:styleId="Prrafodelista">
    <w:name w:val="List Paragraph"/>
    <w:basedOn w:val="Normal"/>
    <w:uiPriority w:val="34"/>
    <w:qFormat/>
    <w:rsid w:val="000B7E5A"/>
    <w:pPr>
      <w:ind w:left="720"/>
      <w:contextualSpacing/>
    </w:pPr>
  </w:style>
  <w:style w:type="character" w:customStyle="1" w:styleId="hljs-symbol">
    <w:name w:val="hljs-symbol"/>
    <w:basedOn w:val="Fuentedeprrafopredeter"/>
    <w:rsid w:val="00C67B61"/>
  </w:style>
  <w:style w:type="character" w:customStyle="1" w:styleId="hljs-literal">
    <w:name w:val="hljs-literal"/>
    <w:basedOn w:val="Fuentedeprrafopredeter"/>
    <w:rsid w:val="00C67B61"/>
  </w:style>
  <w:style w:type="character" w:customStyle="1" w:styleId="hljs-builtin">
    <w:name w:val="hljs-built_in"/>
    <w:basedOn w:val="Fuentedeprrafopredeter"/>
    <w:rsid w:val="00C67B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04506">
      <w:bodyDiv w:val="1"/>
      <w:marLeft w:val="0"/>
      <w:marRight w:val="0"/>
      <w:marTop w:val="0"/>
      <w:marBottom w:val="0"/>
      <w:divBdr>
        <w:top w:val="none" w:sz="0" w:space="0" w:color="auto"/>
        <w:left w:val="none" w:sz="0" w:space="0" w:color="auto"/>
        <w:bottom w:val="none" w:sz="0" w:space="0" w:color="auto"/>
        <w:right w:val="none" w:sz="0" w:space="0" w:color="auto"/>
      </w:divBdr>
      <w:divsChild>
        <w:div w:id="574247291">
          <w:marLeft w:val="0"/>
          <w:marRight w:val="0"/>
          <w:marTop w:val="0"/>
          <w:marBottom w:val="0"/>
          <w:divBdr>
            <w:top w:val="none" w:sz="0" w:space="0" w:color="auto"/>
            <w:left w:val="none" w:sz="0" w:space="0" w:color="auto"/>
            <w:bottom w:val="none" w:sz="0" w:space="0" w:color="auto"/>
            <w:right w:val="none" w:sz="0" w:space="0" w:color="auto"/>
          </w:divBdr>
          <w:divsChild>
            <w:div w:id="7367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88">
      <w:bodyDiv w:val="1"/>
      <w:marLeft w:val="0"/>
      <w:marRight w:val="0"/>
      <w:marTop w:val="0"/>
      <w:marBottom w:val="0"/>
      <w:divBdr>
        <w:top w:val="none" w:sz="0" w:space="0" w:color="auto"/>
        <w:left w:val="none" w:sz="0" w:space="0" w:color="auto"/>
        <w:bottom w:val="none" w:sz="0" w:space="0" w:color="auto"/>
        <w:right w:val="none" w:sz="0" w:space="0" w:color="auto"/>
      </w:divBdr>
      <w:divsChild>
        <w:div w:id="72288984">
          <w:marLeft w:val="0"/>
          <w:marRight w:val="0"/>
          <w:marTop w:val="0"/>
          <w:marBottom w:val="0"/>
          <w:divBdr>
            <w:top w:val="none" w:sz="0" w:space="0" w:color="auto"/>
            <w:left w:val="none" w:sz="0" w:space="0" w:color="auto"/>
            <w:bottom w:val="none" w:sz="0" w:space="0" w:color="auto"/>
            <w:right w:val="none" w:sz="0" w:space="0" w:color="auto"/>
          </w:divBdr>
          <w:divsChild>
            <w:div w:id="16304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8425">
      <w:bodyDiv w:val="1"/>
      <w:marLeft w:val="0"/>
      <w:marRight w:val="0"/>
      <w:marTop w:val="0"/>
      <w:marBottom w:val="0"/>
      <w:divBdr>
        <w:top w:val="none" w:sz="0" w:space="0" w:color="auto"/>
        <w:left w:val="none" w:sz="0" w:space="0" w:color="auto"/>
        <w:bottom w:val="none" w:sz="0" w:space="0" w:color="auto"/>
        <w:right w:val="none" w:sz="0" w:space="0" w:color="auto"/>
      </w:divBdr>
      <w:divsChild>
        <w:div w:id="2035305824">
          <w:marLeft w:val="0"/>
          <w:marRight w:val="0"/>
          <w:marTop w:val="0"/>
          <w:marBottom w:val="0"/>
          <w:divBdr>
            <w:top w:val="none" w:sz="0" w:space="0" w:color="auto"/>
            <w:left w:val="none" w:sz="0" w:space="0" w:color="auto"/>
            <w:bottom w:val="none" w:sz="0" w:space="0" w:color="auto"/>
            <w:right w:val="none" w:sz="0" w:space="0" w:color="auto"/>
          </w:divBdr>
          <w:divsChild>
            <w:div w:id="1107965112">
              <w:marLeft w:val="0"/>
              <w:marRight w:val="0"/>
              <w:marTop w:val="0"/>
              <w:marBottom w:val="0"/>
              <w:divBdr>
                <w:top w:val="none" w:sz="0" w:space="0" w:color="auto"/>
                <w:left w:val="none" w:sz="0" w:space="0" w:color="auto"/>
                <w:bottom w:val="none" w:sz="0" w:space="0" w:color="auto"/>
                <w:right w:val="none" w:sz="0" w:space="0" w:color="auto"/>
              </w:divBdr>
            </w:div>
            <w:div w:id="428350286">
              <w:marLeft w:val="0"/>
              <w:marRight w:val="0"/>
              <w:marTop w:val="0"/>
              <w:marBottom w:val="0"/>
              <w:divBdr>
                <w:top w:val="none" w:sz="0" w:space="0" w:color="auto"/>
                <w:left w:val="none" w:sz="0" w:space="0" w:color="auto"/>
                <w:bottom w:val="none" w:sz="0" w:space="0" w:color="auto"/>
                <w:right w:val="none" w:sz="0" w:space="0" w:color="auto"/>
              </w:divBdr>
            </w:div>
            <w:div w:id="345518185">
              <w:marLeft w:val="0"/>
              <w:marRight w:val="0"/>
              <w:marTop w:val="0"/>
              <w:marBottom w:val="0"/>
              <w:divBdr>
                <w:top w:val="none" w:sz="0" w:space="0" w:color="auto"/>
                <w:left w:val="none" w:sz="0" w:space="0" w:color="auto"/>
                <w:bottom w:val="none" w:sz="0" w:space="0" w:color="auto"/>
                <w:right w:val="none" w:sz="0" w:space="0" w:color="auto"/>
              </w:divBdr>
            </w:div>
            <w:div w:id="909775633">
              <w:marLeft w:val="0"/>
              <w:marRight w:val="0"/>
              <w:marTop w:val="0"/>
              <w:marBottom w:val="0"/>
              <w:divBdr>
                <w:top w:val="none" w:sz="0" w:space="0" w:color="auto"/>
                <w:left w:val="none" w:sz="0" w:space="0" w:color="auto"/>
                <w:bottom w:val="none" w:sz="0" w:space="0" w:color="auto"/>
                <w:right w:val="none" w:sz="0" w:space="0" w:color="auto"/>
              </w:divBdr>
            </w:div>
            <w:div w:id="235020019">
              <w:marLeft w:val="0"/>
              <w:marRight w:val="0"/>
              <w:marTop w:val="0"/>
              <w:marBottom w:val="0"/>
              <w:divBdr>
                <w:top w:val="none" w:sz="0" w:space="0" w:color="auto"/>
                <w:left w:val="none" w:sz="0" w:space="0" w:color="auto"/>
                <w:bottom w:val="none" w:sz="0" w:space="0" w:color="auto"/>
                <w:right w:val="none" w:sz="0" w:space="0" w:color="auto"/>
              </w:divBdr>
            </w:div>
            <w:div w:id="1817452307">
              <w:marLeft w:val="0"/>
              <w:marRight w:val="0"/>
              <w:marTop w:val="0"/>
              <w:marBottom w:val="0"/>
              <w:divBdr>
                <w:top w:val="none" w:sz="0" w:space="0" w:color="auto"/>
                <w:left w:val="none" w:sz="0" w:space="0" w:color="auto"/>
                <w:bottom w:val="none" w:sz="0" w:space="0" w:color="auto"/>
                <w:right w:val="none" w:sz="0" w:space="0" w:color="auto"/>
              </w:divBdr>
            </w:div>
            <w:div w:id="619919205">
              <w:marLeft w:val="0"/>
              <w:marRight w:val="0"/>
              <w:marTop w:val="0"/>
              <w:marBottom w:val="0"/>
              <w:divBdr>
                <w:top w:val="none" w:sz="0" w:space="0" w:color="auto"/>
                <w:left w:val="none" w:sz="0" w:space="0" w:color="auto"/>
                <w:bottom w:val="none" w:sz="0" w:space="0" w:color="auto"/>
                <w:right w:val="none" w:sz="0" w:space="0" w:color="auto"/>
              </w:divBdr>
            </w:div>
            <w:div w:id="869954183">
              <w:marLeft w:val="0"/>
              <w:marRight w:val="0"/>
              <w:marTop w:val="0"/>
              <w:marBottom w:val="0"/>
              <w:divBdr>
                <w:top w:val="none" w:sz="0" w:space="0" w:color="auto"/>
                <w:left w:val="none" w:sz="0" w:space="0" w:color="auto"/>
                <w:bottom w:val="none" w:sz="0" w:space="0" w:color="auto"/>
                <w:right w:val="none" w:sz="0" w:space="0" w:color="auto"/>
              </w:divBdr>
            </w:div>
            <w:div w:id="1160004954">
              <w:marLeft w:val="0"/>
              <w:marRight w:val="0"/>
              <w:marTop w:val="0"/>
              <w:marBottom w:val="0"/>
              <w:divBdr>
                <w:top w:val="none" w:sz="0" w:space="0" w:color="auto"/>
                <w:left w:val="none" w:sz="0" w:space="0" w:color="auto"/>
                <w:bottom w:val="none" w:sz="0" w:space="0" w:color="auto"/>
                <w:right w:val="none" w:sz="0" w:space="0" w:color="auto"/>
              </w:divBdr>
            </w:div>
            <w:div w:id="862282629">
              <w:marLeft w:val="0"/>
              <w:marRight w:val="0"/>
              <w:marTop w:val="0"/>
              <w:marBottom w:val="0"/>
              <w:divBdr>
                <w:top w:val="none" w:sz="0" w:space="0" w:color="auto"/>
                <w:left w:val="none" w:sz="0" w:space="0" w:color="auto"/>
                <w:bottom w:val="none" w:sz="0" w:space="0" w:color="auto"/>
                <w:right w:val="none" w:sz="0" w:space="0" w:color="auto"/>
              </w:divBdr>
            </w:div>
            <w:div w:id="192765664">
              <w:marLeft w:val="0"/>
              <w:marRight w:val="0"/>
              <w:marTop w:val="0"/>
              <w:marBottom w:val="0"/>
              <w:divBdr>
                <w:top w:val="none" w:sz="0" w:space="0" w:color="auto"/>
                <w:left w:val="none" w:sz="0" w:space="0" w:color="auto"/>
                <w:bottom w:val="none" w:sz="0" w:space="0" w:color="auto"/>
                <w:right w:val="none" w:sz="0" w:space="0" w:color="auto"/>
              </w:divBdr>
            </w:div>
            <w:div w:id="1483034733">
              <w:marLeft w:val="0"/>
              <w:marRight w:val="0"/>
              <w:marTop w:val="0"/>
              <w:marBottom w:val="0"/>
              <w:divBdr>
                <w:top w:val="none" w:sz="0" w:space="0" w:color="auto"/>
                <w:left w:val="none" w:sz="0" w:space="0" w:color="auto"/>
                <w:bottom w:val="none" w:sz="0" w:space="0" w:color="auto"/>
                <w:right w:val="none" w:sz="0" w:space="0" w:color="auto"/>
              </w:divBdr>
            </w:div>
            <w:div w:id="1975868968">
              <w:marLeft w:val="0"/>
              <w:marRight w:val="0"/>
              <w:marTop w:val="0"/>
              <w:marBottom w:val="0"/>
              <w:divBdr>
                <w:top w:val="none" w:sz="0" w:space="0" w:color="auto"/>
                <w:left w:val="none" w:sz="0" w:space="0" w:color="auto"/>
                <w:bottom w:val="none" w:sz="0" w:space="0" w:color="auto"/>
                <w:right w:val="none" w:sz="0" w:space="0" w:color="auto"/>
              </w:divBdr>
            </w:div>
            <w:div w:id="1170371248">
              <w:marLeft w:val="0"/>
              <w:marRight w:val="0"/>
              <w:marTop w:val="0"/>
              <w:marBottom w:val="0"/>
              <w:divBdr>
                <w:top w:val="none" w:sz="0" w:space="0" w:color="auto"/>
                <w:left w:val="none" w:sz="0" w:space="0" w:color="auto"/>
                <w:bottom w:val="none" w:sz="0" w:space="0" w:color="auto"/>
                <w:right w:val="none" w:sz="0" w:space="0" w:color="auto"/>
              </w:divBdr>
            </w:div>
            <w:div w:id="1995136782">
              <w:marLeft w:val="0"/>
              <w:marRight w:val="0"/>
              <w:marTop w:val="0"/>
              <w:marBottom w:val="0"/>
              <w:divBdr>
                <w:top w:val="none" w:sz="0" w:space="0" w:color="auto"/>
                <w:left w:val="none" w:sz="0" w:space="0" w:color="auto"/>
                <w:bottom w:val="none" w:sz="0" w:space="0" w:color="auto"/>
                <w:right w:val="none" w:sz="0" w:space="0" w:color="auto"/>
              </w:divBdr>
            </w:div>
            <w:div w:id="890654540">
              <w:marLeft w:val="0"/>
              <w:marRight w:val="0"/>
              <w:marTop w:val="0"/>
              <w:marBottom w:val="0"/>
              <w:divBdr>
                <w:top w:val="none" w:sz="0" w:space="0" w:color="auto"/>
                <w:left w:val="none" w:sz="0" w:space="0" w:color="auto"/>
                <w:bottom w:val="none" w:sz="0" w:space="0" w:color="auto"/>
                <w:right w:val="none" w:sz="0" w:space="0" w:color="auto"/>
              </w:divBdr>
            </w:div>
            <w:div w:id="668603355">
              <w:marLeft w:val="0"/>
              <w:marRight w:val="0"/>
              <w:marTop w:val="0"/>
              <w:marBottom w:val="0"/>
              <w:divBdr>
                <w:top w:val="none" w:sz="0" w:space="0" w:color="auto"/>
                <w:left w:val="none" w:sz="0" w:space="0" w:color="auto"/>
                <w:bottom w:val="none" w:sz="0" w:space="0" w:color="auto"/>
                <w:right w:val="none" w:sz="0" w:space="0" w:color="auto"/>
              </w:divBdr>
            </w:div>
            <w:div w:id="11002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5641">
      <w:bodyDiv w:val="1"/>
      <w:marLeft w:val="0"/>
      <w:marRight w:val="0"/>
      <w:marTop w:val="0"/>
      <w:marBottom w:val="0"/>
      <w:divBdr>
        <w:top w:val="none" w:sz="0" w:space="0" w:color="auto"/>
        <w:left w:val="none" w:sz="0" w:space="0" w:color="auto"/>
        <w:bottom w:val="none" w:sz="0" w:space="0" w:color="auto"/>
        <w:right w:val="none" w:sz="0" w:space="0" w:color="auto"/>
      </w:divBdr>
      <w:divsChild>
        <w:div w:id="707266107">
          <w:marLeft w:val="0"/>
          <w:marRight w:val="0"/>
          <w:marTop w:val="0"/>
          <w:marBottom w:val="0"/>
          <w:divBdr>
            <w:top w:val="none" w:sz="0" w:space="0" w:color="auto"/>
            <w:left w:val="none" w:sz="0" w:space="0" w:color="auto"/>
            <w:bottom w:val="none" w:sz="0" w:space="0" w:color="auto"/>
            <w:right w:val="none" w:sz="0" w:space="0" w:color="auto"/>
          </w:divBdr>
          <w:divsChild>
            <w:div w:id="63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3174">
      <w:bodyDiv w:val="1"/>
      <w:marLeft w:val="0"/>
      <w:marRight w:val="0"/>
      <w:marTop w:val="0"/>
      <w:marBottom w:val="0"/>
      <w:divBdr>
        <w:top w:val="none" w:sz="0" w:space="0" w:color="auto"/>
        <w:left w:val="none" w:sz="0" w:space="0" w:color="auto"/>
        <w:bottom w:val="none" w:sz="0" w:space="0" w:color="auto"/>
        <w:right w:val="none" w:sz="0" w:space="0" w:color="auto"/>
      </w:divBdr>
      <w:divsChild>
        <w:div w:id="879518581">
          <w:marLeft w:val="0"/>
          <w:marRight w:val="0"/>
          <w:marTop w:val="0"/>
          <w:marBottom w:val="0"/>
          <w:divBdr>
            <w:top w:val="none" w:sz="0" w:space="0" w:color="auto"/>
            <w:left w:val="none" w:sz="0" w:space="0" w:color="auto"/>
            <w:bottom w:val="none" w:sz="0" w:space="0" w:color="auto"/>
            <w:right w:val="none" w:sz="0" w:space="0" w:color="auto"/>
          </w:divBdr>
        </w:div>
      </w:divsChild>
    </w:div>
    <w:div w:id="516818199">
      <w:bodyDiv w:val="1"/>
      <w:marLeft w:val="0"/>
      <w:marRight w:val="0"/>
      <w:marTop w:val="0"/>
      <w:marBottom w:val="0"/>
      <w:divBdr>
        <w:top w:val="none" w:sz="0" w:space="0" w:color="auto"/>
        <w:left w:val="none" w:sz="0" w:space="0" w:color="auto"/>
        <w:bottom w:val="none" w:sz="0" w:space="0" w:color="auto"/>
        <w:right w:val="none" w:sz="0" w:space="0" w:color="auto"/>
      </w:divBdr>
      <w:divsChild>
        <w:div w:id="57631892">
          <w:marLeft w:val="0"/>
          <w:marRight w:val="0"/>
          <w:marTop w:val="0"/>
          <w:marBottom w:val="0"/>
          <w:divBdr>
            <w:top w:val="none" w:sz="0" w:space="0" w:color="auto"/>
            <w:left w:val="none" w:sz="0" w:space="0" w:color="auto"/>
            <w:bottom w:val="none" w:sz="0" w:space="0" w:color="auto"/>
            <w:right w:val="none" w:sz="0" w:space="0" w:color="auto"/>
          </w:divBdr>
          <w:divsChild>
            <w:div w:id="1551571380">
              <w:marLeft w:val="0"/>
              <w:marRight w:val="0"/>
              <w:marTop w:val="0"/>
              <w:marBottom w:val="0"/>
              <w:divBdr>
                <w:top w:val="none" w:sz="0" w:space="0" w:color="auto"/>
                <w:left w:val="none" w:sz="0" w:space="0" w:color="auto"/>
                <w:bottom w:val="none" w:sz="0" w:space="0" w:color="auto"/>
                <w:right w:val="none" w:sz="0" w:space="0" w:color="auto"/>
              </w:divBdr>
            </w:div>
            <w:div w:id="743187767">
              <w:marLeft w:val="0"/>
              <w:marRight w:val="0"/>
              <w:marTop w:val="0"/>
              <w:marBottom w:val="0"/>
              <w:divBdr>
                <w:top w:val="none" w:sz="0" w:space="0" w:color="auto"/>
                <w:left w:val="none" w:sz="0" w:space="0" w:color="auto"/>
                <w:bottom w:val="none" w:sz="0" w:space="0" w:color="auto"/>
                <w:right w:val="none" w:sz="0" w:space="0" w:color="auto"/>
              </w:divBdr>
            </w:div>
            <w:div w:id="10783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2093">
      <w:bodyDiv w:val="1"/>
      <w:marLeft w:val="0"/>
      <w:marRight w:val="0"/>
      <w:marTop w:val="0"/>
      <w:marBottom w:val="0"/>
      <w:divBdr>
        <w:top w:val="none" w:sz="0" w:space="0" w:color="auto"/>
        <w:left w:val="none" w:sz="0" w:space="0" w:color="auto"/>
        <w:bottom w:val="none" w:sz="0" w:space="0" w:color="auto"/>
        <w:right w:val="none" w:sz="0" w:space="0" w:color="auto"/>
      </w:divBdr>
      <w:divsChild>
        <w:div w:id="1383746946">
          <w:marLeft w:val="0"/>
          <w:marRight w:val="0"/>
          <w:marTop w:val="0"/>
          <w:marBottom w:val="0"/>
          <w:divBdr>
            <w:top w:val="none" w:sz="0" w:space="0" w:color="auto"/>
            <w:left w:val="none" w:sz="0" w:space="0" w:color="auto"/>
            <w:bottom w:val="none" w:sz="0" w:space="0" w:color="auto"/>
            <w:right w:val="none" w:sz="0" w:space="0" w:color="auto"/>
          </w:divBdr>
          <w:divsChild>
            <w:div w:id="1921285688">
              <w:marLeft w:val="0"/>
              <w:marRight w:val="0"/>
              <w:marTop w:val="0"/>
              <w:marBottom w:val="0"/>
              <w:divBdr>
                <w:top w:val="none" w:sz="0" w:space="0" w:color="auto"/>
                <w:left w:val="none" w:sz="0" w:space="0" w:color="auto"/>
                <w:bottom w:val="none" w:sz="0" w:space="0" w:color="auto"/>
                <w:right w:val="none" w:sz="0" w:space="0" w:color="auto"/>
              </w:divBdr>
            </w:div>
            <w:div w:id="1499080516">
              <w:marLeft w:val="0"/>
              <w:marRight w:val="0"/>
              <w:marTop w:val="0"/>
              <w:marBottom w:val="0"/>
              <w:divBdr>
                <w:top w:val="none" w:sz="0" w:space="0" w:color="auto"/>
                <w:left w:val="none" w:sz="0" w:space="0" w:color="auto"/>
                <w:bottom w:val="none" w:sz="0" w:space="0" w:color="auto"/>
                <w:right w:val="none" w:sz="0" w:space="0" w:color="auto"/>
              </w:divBdr>
            </w:div>
            <w:div w:id="15870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16572">
      <w:bodyDiv w:val="1"/>
      <w:marLeft w:val="0"/>
      <w:marRight w:val="0"/>
      <w:marTop w:val="0"/>
      <w:marBottom w:val="0"/>
      <w:divBdr>
        <w:top w:val="none" w:sz="0" w:space="0" w:color="auto"/>
        <w:left w:val="none" w:sz="0" w:space="0" w:color="auto"/>
        <w:bottom w:val="none" w:sz="0" w:space="0" w:color="auto"/>
        <w:right w:val="none" w:sz="0" w:space="0" w:color="auto"/>
      </w:divBdr>
      <w:divsChild>
        <w:div w:id="1054501206">
          <w:marLeft w:val="0"/>
          <w:marRight w:val="0"/>
          <w:marTop w:val="0"/>
          <w:marBottom w:val="0"/>
          <w:divBdr>
            <w:top w:val="none" w:sz="0" w:space="0" w:color="auto"/>
            <w:left w:val="none" w:sz="0" w:space="0" w:color="auto"/>
            <w:bottom w:val="none" w:sz="0" w:space="0" w:color="auto"/>
            <w:right w:val="none" w:sz="0" w:space="0" w:color="auto"/>
          </w:divBdr>
          <w:divsChild>
            <w:div w:id="3656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78140">
      <w:bodyDiv w:val="1"/>
      <w:marLeft w:val="0"/>
      <w:marRight w:val="0"/>
      <w:marTop w:val="0"/>
      <w:marBottom w:val="0"/>
      <w:divBdr>
        <w:top w:val="none" w:sz="0" w:space="0" w:color="auto"/>
        <w:left w:val="none" w:sz="0" w:space="0" w:color="auto"/>
        <w:bottom w:val="none" w:sz="0" w:space="0" w:color="auto"/>
        <w:right w:val="none" w:sz="0" w:space="0" w:color="auto"/>
      </w:divBdr>
      <w:divsChild>
        <w:div w:id="46757717">
          <w:marLeft w:val="0"/>
          <w:marRight w:val="0"/>
          <w:marTop w:val="0"/>
          <w:marBottom w:val="0"/>
          <w:divBdr>
            <w:top w:val="none" w:sz="0" w:space="0" w:color="auto"/>
            <w:left w:val="none" w:sz="0" w:space="0" w:color="auto"/>
            <w:bottom w:val="none" w:sz="0" w:space="0" w:color="auto"/>
            <w:right w:val="none" w:sz="0" w:space="0" w:color="auto"/>
          </w:divBdr>
          <w:divsChild>
            <w:div w:id="10291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4278">
      <w:bodyDiv w:val="1"/>
      <w:marLeft w:val="0"/>
      <w:marRight w:val="0"/>
      <w:marTop w:val="0"/>
      <w:marBottom w:val="0"/>
      <w:divBdr>
        <w:top w:val="none" w:sz="0" w:space="0" w:color="auto"/>
        <w:left w:val="none" w:sz="0" w:space="0" w:color="auto"/>
        <w:bottom w:val="none" w:sz="0" w:space="0" w:color="auto"/>
        <w:right w:val="none" w:sz="0" w:space="0" w:color="auto"/>
      </w:divBdr>
      <w:divsChild>
        <w:div w:id="1706980975">
          <w:marLeft w:val="0"/>
          <w:marRight w:val="0"/>
          <w:marTop w:val="0"/>
          <w:marBottom w:val="0"/>
          <w:divBdr>
            <w:top w:val="none" w:sz="0" w:space="0" w:color="auto"/>
            <w:left w:val="none" w:sz="0" w:space="0" w:color="auto"/>
            <w:bottom w:val="none" w:sz="0" w:space="0" w:color="auto"/>
            <w:right w:val="none" w:sz="0" w:space="0" w:color="auto"/>
          </w:divBdr>
          <w:divsChild>
            <w:div w:id="2129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5130">
      <w:bodyDiv w:val="1"/>
      <w:marLeft w:val="0"/>
      <w:marRight w:val="0"/>
      <w:marTop w:val="0"/>
      <w:marBottom w:val="0"/>
      <w:divBdr>
        <w:top w:val="none" w:sz="0" w:space="0" w:color="auto"/>
        <w:left w:val="none" w:sz="0" w:space="0" w:color="auto"/>
        <w:bottom w:val="none" w:sz="0" w:space="0" w:color="auto"/>
        <w:right w:val="none" w:sz="0" w:space="0" w:color="auto"/>
      </w:divBdr>
      <w:divsChild>
        <w:div w:id="621614149">
          <w:marLeft w:val="0"/>
          <w:marRight w:val="0"/>
          <w:marTop w:val="0"/>
          <w:marBottom w:val="0"/>
          <w:divBdr>
            <w:top w:val="none" w:sz="0" w:space="0" w:color="auto"/>
            <w:left w:val="none" w:sz="0" w:space="0" w:color="auto"/>
            <w:bottom w:val="none" w:sz="0" w:space="0" w:color="auto"/>
            <w:right w:val="none" w:sz="0" w:space="0" w:color="auto"/>
          </w:divBdr>
        </w:div>
      </w:divsChild>
    </w:div>
    <w:div w:id="1053430986">
      <w:bodyDiv w:val="1"/>
      <w:marLeft w:val="0"/>
      <w:marRight w:val="0"/>
      <w:marTop w:val="0"/>
      <w:marBottom w:val="0"/>
      <w:divBdr>
        <w:top w:val="none" w:sz="0" w:space="0" w:color="auto"/>
        <w:left w:val="none" w:sz="0" w:space="0" w:color="auto"/>
        <w:bottom w:val="none" w:sz="0" w:space="0" w:color="auto"/>
        <w:right w:val="none" w:sz="0" w:space="0" w:color="auto"/>
      </w:divBdr>
      <w:divsChild>
        <w:div w:id="669065630">
          <w:marLeft w:val="0"/>
          <w:marRight w:val="0"/>
          <w:marTop w:val="0"/>
          <w:marBottom w:val="0"/>
          <w:divBdr>
            <w:top w:val="none" w:sz="0" w:space="0" w:color="auto"/>
            <w:left w:val="none" w:sz="0" w:space="0" w:color="auto"/>
            <w:bottom w:val="none" w:sz="0" w:space="0" w:color="auto"/>
            <w:right w:val="none" w:sz="0" w:space="0" w:color="auto"/>
          </w:divBdr>
          <w:divsChild>
            <w:div w:id="2102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8292">
      <w:bodyDiv w:val="1"/>
      <w:marLeft w:val="0"/>
      <w:marRight w:val="0"/>
      <w:marTop w:val="0"/>
      <w:marBottom w:val="0"/>
      <w:divBdr>
        <w:top w:val="none" w:sz="0" w:space="0" w:color="auto"/>
        <w:left w:val="none" w:sz="0" w:space="0" w:color="auto"/>
        <w:bottom w:val="none" w:sz="0" w:space="0" w:color="auto"/>
        <w:right w:val="none" w:sz="0" w:space="0" w:color="auto"/>
      </w:divBdr>
      <w:divsChild>
        <w:div w:id="1766997498">
          <w:marLeft w:val="0"/>
          <w:marRight w:val="0"/>
          <w:marTop w:val="0"/>
          <w:marBottom w:val="0"/>
          <w:divBdr>
            <w:top w:val="none" w:sz="0" w:space="0" w:color="auto"/>
            <w:left w:val="none" w:sz="0" w:space="0" w:color="auto"/>
            <w:bottom w:val="none" w:sz="0" w:space="0" w:color="auto"/>
            <w:right w:val="none" w:sz="0" w:space="0" w:color="auto"/>
          </w:divBdr>
          <w:divsChild>
            <w:div w:id="211532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7945">
      <w:bodyDiv w:val="1"/>
      <w:marLeft w:val="0"/>
      <w:marRight w:val="0"/>
      <w:marTop w:val="0"/>
      <w:marBottom w:val="0"/>
      <w:divBdr>
        <w:top w:val="none" w:sz="0" w:space="0" w:color="auto"/>
        <w:left w:val="none" w:sz="0" w:space="0" w:color="auto"/>
        <w:bottom w:val="none" w:sz="0" w:space="0" w:color="auto"/>
        <w:right w:val="none" w:sz="0" w:space="0" w:color="auto"/>
      </w:divBdr>
      <w:divsChild>
        <w:div w:id="88084463">
          <w:marLeft w:val="0"/>
          <w:marRight w:val="0"/>
          <w:marTop w:val="0"/>
          <w:marBottom w:val="0"/>
          <w:divBdr>
            <w:top w:val="none" w:sz="0" w:space="0" w:color="auto"/>
            <w:left w:val="none" w:sz="0" w:space="0" w:color="auto"/>
            <w:bottom w:val="none" w:sz="0" w:space="0" w:color="auto"/>
            <w:right w:val="none" w:sz="0" w:space="0" w:color="auto"/>
          </w:divBdr>
          <w:divsChild>
            <w:div w:id="14463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1282">
      <w:bodyDiv w:val="1"/>
      <w:marLeft w:val="0"/>
      <w:marRight w:val="0"/>
      <w:marTop w:val="0"/>
      <w:marBottom w:val="0"/>
      <w:divBdr>
        <w:top w:val="none" w:sz="0" w:space="0" w:color="auto"/>
        <w:left w:val="none" w:sz="0" w:space="0" w:color="auto"/>
        <w:bottom w:val="none" w:sz="0" w:space="0" w:color="auto"/>
        <w:right w:val="none" w:sz="0" w:space="0" w:color="auto"/>
      </w:divBdr>
      <w:divsChild>
        <w:div w:id="1482379468">
          <w:marLeft w:val="0"/>
          <w:marRight w:val="0"/>
          <w:marTop w:val="0"/>
          <w:marBottom w:val="0"/>
          <w:divBdr>
            <w:top w:val="none" w:sz="0" w:space="0" w:color="auto"/>
            <w:left w:val="none" w:sz="0" w:space="0" w:color="auto"/>
            <w:bottom w:val="none" w:sz="0" w:space="0" w:color="auto"/>
            <w:right w:val="none" w:sz="0" w:space="0" w:color="auto"/>
          </w:divBdr>
          <w:divsChild>
            <w:div w:id="238365435">
              <w:marLeft w:val="0"/>
              <w:marRight w:val="0"/>
              <w:marTop w:val="0"/>
              <w:marBottom w:val="0"/>
              <w:divBdr>
                <w:top w:val="none" w:sz="0" w:space="0" w:color="auto"/>
                <w:left w:val="none" w:sz="0" w:space="0" w:color="auto"/>
                <w:bottom w:val="none" w:sz="0" w:space="0" w:color="auto"/>
                <w:right w:val="none" w:sz="0" w:space="0" w:color="auto"/>
              </w:divBdr>
            </w:div>
            <w:div w:id="1646084814">
              <w:marLeft w:val="0"/>
              <w:marRight w:val="0"/>
              <w:marTop w:val="0"/>
              <w:marBottom w:val="0"/>
              <w:divBdr>
                <w:top w:val="none" w:sz="0" w:space="0" w:color="auto"/>
                <w:left w:val="none" w:sz="0" w:space="0" w:color="auto"/>
                <w:bottom w:val="none" w:sz="0" w:space="0" w:color="auto"/>
                <w:right w:val="none" w:sz="0" w:space="0" w:color="auto"/>
              </w:divBdr>
            </w:div>
            <w:div w:id="111828224">
              <w:marLeft w:val="0"/>
              <w:marRight w:val="0"/>
              <w:marTop w:val="0"/>
              <w:marBottom w:val="0"/>
              <w:divBdr>
                <w:top w:val="none" w:sz="0" w:space="0" w:color="auto"/>
                <w:left w:val="none" w:sz="0" w:space="0" w:color="auto"/>
                <w:bottom w:val="none" w:sz="0" w:space="0" w:color="auto"/>
                <w:right w:val="none" w:sz="0" w:space="0" w:color="auto"/>
              </w:divBdr>
            </w:div>
            <w:div w:id="2048526850">
              <w:marLeft w:val="0"/>
              <w:marRight w:val="0"/>
              <w:marTop w:val="0"/>
              <w:marBottom w:val="0"/>
              <w:divBdr>
                <w:top w:val="none" w:sz="0" w:space="0" w:color="auto"/>
                <w:left w:val="none" w:sz="0" w:space="0" w:color="auto"/>
                <w:bottom w:val="none" w:sz="0" w:space="0" w:color="auto"/>
                <w:right w:val="none" w:sz="0" w:space="0" w:color="auto"/>
              </w:divBdr>
            </w:div>
            <w:div w:id="2068067612">
              <w:marLeft w:val="0"/>
              <w:marRight w:val="0"/>
              <w:marTop w:val="0"/>
              <w:marBottom w:val="0"/>
              <w:divBdr>
                <w:top w:val="none" w:sz="0" w:space="0" w:color="auto"/>
                <w:left w:val="none" w:sz="0" w:space="0" w:color="auto"/>
                <w:bottom w:val="none" w:sz="0" w:space="0" w:color="auto"/>
                <w:right w:val="none" w:sz="0" w:space="0" w:color="auto"/>
              </w:divBdr>
            </w:div>
            <w:div w:id="2102875333">
              <w:marLeft w:val="0"/>
              <w:marRight w:val="0"/>
              <w:marTop w:val="0"/>
              <w:marBottom w:val="0"/>
              <w:divBdr>
                <w:top w:val="none" w:sz="0" w:space="0" w:color="auto"/>
                <w:left w:val="none" w:sz="0" w:space="0" w:color="auto"/>
                <w:bottom w:val="none" w:sz="0" w:space="0" w:color="auto"/>
                <w:right w:val="none" w:sz="0" w:space="0" w:color="auto"/>
              </w:divBdr>
            </w:div>
            <w:div w:id="720598450">
              <w:marLeft w:val="0"/>
              <w:marRight w:val="0"/>
              <w:marTop w:val="0"/>
              <w:marBottom w:val="0"/>
              <w:divBdr>
                <w:top w:val="none" w:sz="0" w:space="0" w:color="auto"/>
                <w:left w:val="none" w:sz="0" w:space="0" w:color="auto"/>
                <w:bottom w:val="none" w:sz="0" w:space="0" w:color="auto"/>
                <w:right w:val="none" w:sz="0" w:space="0" w:color="auto"/>
              </w:divBdr>
            </w:div>
            <w:div w:id="1341154761">
              <w:marLeft w:val="0"/>
              <w:marRight w:val="0"/>
              <w:marTop w:val="0"/>
              <w:marBottom w:val="0"/>
              <w:divBdr>
                <w:top w:val="none" w:sz="0" w:space="0" w:color="auto"/>
                <w:left w:val="none" w:sz="0" w:space="0" w:color="auto"/>
                <w:bottom w:val="none" w:sz="0" w:space="0" w:color="auto"/>
                <w:right w:val="none" w:sz="0" w:space="0" w:color="auto"/>
              </w:divBdr>
            </w:div>
            <w:div w:id="1817839125">
              <w:marLeft w:val="0"/>
              <w:marRight w:val="0"/>
              <w:marTop w:val="0"/>
              <w:marBottom w:val="0"/>
              <w:divBdr>
                <w:top w:val="none" w:sz="0" w:space="0" w:color="auto"/>
                <w:left w:val="none" w:sz="0" w:space="0" w:color="auto"/>
                <w:bottom w:val="none" w:sz="0" w:space="0" w:color="auto"/>
                <w:right w:val="none" w:sz="0" w:space="0" w:color="auto"/>
              </w:divBdr>
            </w:div>
            <w:div w:id="1597328887">
              <w:marLeft w:val="0"/>
              <w:marRight w:val="0"/>
              <w:marTop w:val="0"/>
              <w:marBottom w:val="0"/>
              <w:divBdr>
                <w:top w:val="none" w:sz="0" w:space="0" w:color="auto"/>
                <w:left w:val="none" w:sz="0" w:space="0" w:color="auto"/>
                <w:bottom w:val="none" w:sz="0" w:space="0" w:color="auto"/>
                <w:right w:val="none" w:sz="0" w:space="0" w:color="auto"/>
              </w:divBdr>
            </w:div>
            <w:div w:id="695736438">
              <w:marLeft w:val="0"/>
              <w:marRight w:val="0"/>
              <w:marTop w:val="0"/>
              <w:marBottom w:val="0"/>
              <w:divBdr>
                <w:top w:val="none" w:sz="0" w:space="0" w:color="auto"/>
                <w:left w:val="none" w:sz="0" w:space="0" w:color="auto"/>
                <w:bottom w:val="none" w:sz="0" w:space="0" w:color="auto"/>
                <w:right w:val="none" w:sz="0" w:space="0" w:color="auto"/>
              </w:divBdr>
            </w:div>
            <w:div w:id="2024897515">
              <w:marLeft w:val="0"/>
              <w:marRight w:val="0"/>
              <w:marTop w:val="0"/>
              <w:marBottom w:val="0"/>
              <w:divBdr>
                <w:top w:val="none" w:sz="0" w:space="0" w:color="auto"/>
                <w:left w:val="none" w:sz="0" w:space="0" w:color="auto"/>
                <w:bottom w:val="none" w:sz="0" w:space="0" w:color="auto"/>
                <w:right w:val="none" w:sz="0" w:space="0" w:color="auto"/>
              </w:divBdr>
            </w:div>
            <w:div w:id="615211281">
              <w:marLeft w:val="0"/>
              <w:marRight w:val="0"/>
              <w:marTop w:val="0"/>
              <w:marBottom w:val="0"/>
              <w:divBdr>
                <w:top w:val="none" w:sz="0" w:space="0" w:color="auto"/>
                <w:left w:val="none" w:sz="0" w:space="0" w:color="auto"/>
                <w:bottom w:val="none" w:sz="0" w:space="0" w:color="auto"/>
                <w:right w:val="none" w:sz="0" w:space="0" w:color="auto"/>
              </w:divBdr>
            </w:div>
            <w:div w:id="1779520025">
              <w:marLeft w:val="0"/>
              <w:marRight w:val="0"/>
              <w:marTop w:val="0"/>
              <w:marBottom w:val="0"/>
              <w:divBdr>
                <w:top w:val="none" w:sz="0" w:space="0" w:color="auto"/>
                <w:left w:val="none" w:sz="0" w:space="0" w:color="auto"/>
                <w:bottom w:val="none" w:sz="0" w:space="0" w:color="auto"/>
                <w:right w:val="none" w:sz="0" w:space="0" w:color="auto"/>
              </w:divBdr>
            </w:div>
            <w:div w:id="951130602">
              <w:marLeft w:val="0"/>
              <w:marRight w:val="0"/>
              <w:marTop w:val="0"/>
              <w:marBottom w:val="0"/>
              <w:divBdr>
                <w:top w:val="none" w:sz="0" w:space="0" w:color="auto"/>
                <w:left w:val="none" w:sz="0" w:space="0" w:color="auto"/>
                <w:bottom w:val="none" w:sz="0" w:space="0" w:color="auto"/>
                <w:right w:val="none" w:sz="0" w:space="0" w:color="auto"/>
              </w:divBdr>
            </w:div>
            <w:div w:id="1161897022">
              <w:marLeft w:val="0"/>
              <w:marRight w:val="0"/>
              <w:marTop w:val="0"/>
              <w:marBottom w:val="0"/>
              <w:divBdr>
                <w:top w:val="none" w:sz="0" w:space="0" w:color="auto"/>
                <w:left w:val="none" w:sz="0" w:space="0" w:color="auto"/>
                <w:bottom w:val="none" w:sz="0" w:space="0" w:color="auto"/>
                <w:right w:val="none" w:sz="0" w:space="0" w:color="auto"/>
              </w:divBdr>
            </w:div>
            <w:div w:id="1964578342">
              <w:marLeft w:val="0"/>
              <w:marRight w:val="0"/>
              <w:marTop w:val="0"/>
              <w:marBottom w:val="0"/>
              <w:divBdr>
                <w:top w:val="none" w:sz="0" w:space="0" w:color="auto"/>
                <w:left w:val="none" w:sz="0" w:space="0" w:color="auto"/>
                <w:bottom w:val="none" w:sz="0" w:space="0" w:color="auto"/>
                <w:right w:val="none" w:sz="0" w:space="0" w:color="auto"/>
              </w:divBdr>
            </w:div>
            <w:div w:id="820389582">
              <w:marLeft w:val="0"/>
              <w:marRight w:val="0"/>
              <w:marTop w:val="0"/>
              <w:marBottom w:val="0"/>
              <w:divBdr>
                <w:top w:val="none" w:sz="0" w:space="0" w:color="auto"/>
                <w:left w:val="none" w:sz="0" w:space="0" w:color="auto"/>
                <w:bottom w:val="none" w:sz="0" w:space="0" w:color="auto"/>
                <w:right w:val="none" w:sz="0" w:space="0" w:color="auto"/>
              </w:divBdr>
            </w:div>
            <w:div w:id="1349599884">
              <w:marLeft w:val="0"/>
              <w:marRight w:val="0"/>
              <w:marTop w:val="0"/>
              <w:marBottom w:val="0"/>
              <w:divBdr>
                <w:top w:val="none" w:sz="0" w:space="0" w:color="auto"/>
                <w:left w:val="none" w:sz="0" w:space="0" w:color="auto"/>
                <w:bottom w:val="none" w:sz="0" w:space="0" w:color="auto"/>
                <w:right w:val="none" w:sz="0" w:space="0" w:color="auto"/>
              </w:divBdr>
            </w:div>
            <w:div w:id="18167939">
              <w:marLeft w:val="0"/>
              <w:marRight w:val="0"/>
              <w:marTop w:val="0"/>
              <w:marBottom w:val="0"/>
              <w:divBdr>
                <w:top w:val="none" w:sz="0" w:space="0" w:color="auto"/>
                <w:left w:val="none" w:sz="0" w:space="0" w:color="auto"/>
                <w:bottom w:val="none" w:sz="0" w:space="0" w:color="auto"/>
                <w:right w:val="none" w:sz="0" w:space="0" w:color="auto"/>
              </w:divBdr>
            </w:div>
            <w:div w:id="207256908">
              <w:marLeft w:val="0"/>
              <w:marRight w:val="0"/>
              <w:marTop w:val="0"/>
              <w:marBottom w:val="0"/>
              <w:divBdr>
                <w:top w:val="none" w:sz="0" w:space="0" w:color="auto"/>
                <w:left w:val="none" w:sz="0" w:space="0" w:color="auto"/>
                <w:bottom w:val="none" w:sz="0" w:space="0" w:color="auto"/>
                <w:right w:val="none" w:sz="0" w:space="0" w:color="auto"/>
              </w:divBdr>
            </w:div>
            <w:div w:id="1764837181">
              <w:marLeft w:val="0"/>
              <w:marRight w:val="0"/>
              <w:marTop w:val="0"/>
              <w:marBottom w:val="0"/>
              <w:divBdr>
                <w:top w:val="none" w:sz="0" w:space="0" w:color="auto"/>
                <w:left w:val="none" w:sz="0" w:space="0" w:color="auto"/>
                <w:bottom w:val="none" w:sz="0" w:space="0" w:color="auto"/>
                <w:right w:val="none" w:sz="0" w:space="0" w:color="auto"/>
              </w:divBdr>
            </w:div>
            <w:div w:id="342320558">
              <w:marLeft w:val="0"/>
              <w:marRight w:val="0"/>
              <w:marTop w:val="0"/>
              <w:marBottom w:val="0"/>
              <w:divBdr>
                <w:top w:val="none" w:sz="0" w:space="0" w:color="auto"/>
                <w:left w:val="none" w:sz="0" w:space="0" w:color="auto"/>
                <w:bottom w:val="none" w:sz="0" w:space="0" w:color="auto"/>
                <w:right w:val="none" w:sz="0" w:space="0" w:color="auto"/>
              </w:divBdr>
            </w:div>
            <w:div w:id="1966152364">
              <w:marLeft w:val="0"/>
              <w:marRight w:val="0"/>
              <w:marTop w:val="0"/>
              <w:marBottom w:val="0"/>
              <w:divBdr>
                <w:top w:val="none" w:sz="0" w:space="0" w:color="auto"/>
                <w:left w:val="none" w:sz="0" w:space="0" w:color="auto"/>
                <w:bottom w:val="none" w:sz="0" w:space="0" w:color="auto"/>
                <w:right w:val="none" w:sz="0" w:space="0" w:color="auto"/>
              </w:divBdr>
            </w:div>
            <w:div w:id="1403789841">
              <w:marLeft w:val="0"/>
              <w:marRight w:val="0"/>
              <w:marTop w:val="0"/>
              <w:marBottom w:val="0"/>
              <w:divBdr>
                <w:top w:val="none" w:sz="0" w:space="0" w:color="auto"/>
                <w:left w:val="none" w:sz="0" w:space="0" w:color="auto"/>
                <w:bottom w:val="none" w:sz="0" w:space="0" w:color="auto"/>
                <w:right w:val="none" w:sz="0" w:space="0" w:color="auto"/>
              </w:divBdr>
            </w:div>
            <w:div w:id="1881240270">
              <w:marLeft w:val="0"/>
              <w:marRight w:val="0"/>
              <w:marTop w:val="0"/>
              <w:marBottom w:val="0"/>
              <w:divBdr>
                <w:top w:val="none" w:sz="0" w:space="0" w:color="auto"/>
                <w:left w:val="none" w:sz="0" w:space="0" w:color="auto"/>
                <w:bottom w:val="none" w:sz="0" w:space="0" w:color="auto"/>
                <w:right w:val="none" w:sz="0" w:space="0" w:color="auto"/>
              </w:divBdr>
            </w:div>
            <w:div w:id="17564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41105">
      <w:bodyDiv w:val="1"/>
      <w:marLeft w:val="0"/>
      <w:marRight w:val="0"/>
      <w:marTop w:val="0"/>
      <w:marBottom w:val="0"/>
      <w:divBdr>
        <w:top w:val="none" w:sz="0" w:space="0" w:color="auto"/>
        <w:left w:val="none" w:sz="0" w:space="0" w:color="auto"/>
        <w:bottom w:val="none" w:sz="0" w:space="0" w:color="auto"/>
        <w:right w:val="none" w:sz="0" w:space="0" w:color="auto"/>
      </w:divBdr>
      <w:divsChild>
        <w:div w:id="996306577">
          <w:marLeft w:val="0"/>
          <w:marRight w:val="0"/>
          <w:marTop w:val="0"/>
          <w:marBottom w:val="0"/>
          <w:divBdr>
            <w:top w:val="none" w:sz="0" w:space="0" w:color="auto"/>
            <w:left w:val="none" w:sz="0" w:space="0" w:color="auto"/>
            <w:bottom w:val="none" w:sz="0" w:space="0" w:color="auto"/>
            <w:right w:val="none" w:sz="0" w:space="0" w:color="auto"/>
          </w:divBdr>
          <w:divsChild>
            <w:div w:id="61390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731">
      <w:bodyDiv w:val="1"/>
      <w:marLeft w:val="0"/>
      <w:marRight w:val="0"/>
      <w:marTop w:val="0"/>
      <w:marBottom w:val="0"/>
      <w:divBdr>
        <w:top w:val="none" w:sz="0" w:space="0" w:color="auto"/>
        <w:left w:val="none" w:sz="0" w:space="0" w:color="auto"/>
        <w:bottom w:val="none" w:sz="0" w:space="0" w:color="auto"/>
        <w:right w:val="none" w:sz="0" w:space="0" w:color="auto"/>
      </w:divBdr>
      <w:divsChild>
        <w:div w:id="1532644610">
          <w:marLeft w:val="0"/>
          <w:marRight w:val="0"/>
          <w:marTop w:val="0"/>
          <w:marBottom w:val="0"/>
          <w:divBdr>
            <w:top w:val="none" w:sz="0" w:space="0" w:color="auto"/>
            <w:left w:val="none" w:sz="0" w:space="0" w:color="auto"/>
            <w:bottom w:val="none" w:sz="0" w:space="0" w:color="auto"/>
            <w:right w:val="none" w:sz="0" w:space="0" w:color="auto"/>
          </w:divBdr>
          <w:divsChild>
            <w:div w:id="440344087">
              <w:marLeft w:val="0"/>
              <w:marRight w:val="0"/>
              <w:marTop w:val="0"/>
              <w:marBottom w:val="0"/>
              <w:divBdr>
                <w:top w:val="none" w:sz="0" w:space="0" w:color="auto"/>
                <w:left w:val="none" w:sz="0" w:space="0" w:color="auto"/>
                <w:bottom w:val="none" w:sz="0" w:space="0" w:color="auto"/>
                <w:right w:val="none" w:sz="0" w:space="0" w:color="auto"/>
              </w:divBdr>
            </w:div>
            <w:div w:id="1770421162">
              <w:marLeft w:val="0"/>
              <w:marRight w:val="0"/>
              <w:marTop w:val="0"/>
              <w:marBottom w:val="0"/>
              <w:divBdr>
                <w:top w:val="none" w:sz="0" w:space="0" w:color="auto"/>
                <w:left w:val="none" w:sz="0" w:space="0" w:color="auto"/>
                <w:bottom w:val="none" w:sz="0" w:space="0" w:color="auto"/>
                <w:right w:val="none" w:sz="0" w:space="0" w:color="auto"/>
              </w:divBdr>
            </w:div>
            <w:div w:id="1381710703">
              <w:marLeft w:val="0"/>
              <w:marRight w:val="0"/>
              <w:marTop w:val="0"/>
              <w:marBottom w:val="0"/>
              <w:divBdr>
                <w:top w:val="none" w:sz="0" w:space="0" w:color="auto"/>
                <w:left w:val="none" w:sz="0" w:space="0" w:color="auto"/>
                <w:bottom w:val="none" w:sz="0" w:space="0" w:color="auto"/>
                <w:right w:val="none" w:sz="0" w:space="0" w:color="auto"/>
              </w:divBdr>
            </w:div>
            <w:div w:id="871570541">
              <w:marLeft w:val="0"/>
              <w:marRight w:val="0"/>
              <w:marTop w:val="0"/>
              <w:marBottom w:val="0"/>
              <w:divBdr>
                <w:top w:val="none" w:sz="0" w:space="0" w:color="auto"/>
                <w:left w:val="none" w:sz="0" w:space="0" w:color="auto"/>
                <w:bottom w:val="none" w:sz="0" w:space="0" w:color="auto"/>
                <w:right w:val="none" w:sz="0" w:space="0" w:color="auto"/>
              </w:divBdr>
            </w:div>
            <w:div w:id="357512188">
              <w:marLeft w:val="0"/>
              <w:marRight w:val="0"/>
              <w:marTop w:val="0"/>
              <w:marBottom w:val="0"/>
              <w:divBdr>
                <w:top w:val="none" w:sz="0" w:space="0" w:color="auto"/>
                <w:left w:val="none" w:sz="0" w:space="0" w:color="auto"/>
                <w:bottom w:val="none" w:sz="0" w:space="0" w:color="auto"/>
                <w:right w:val="none" w:sz="0" w:space="0" w:color="auto"/>
              </w:divBdr>
            </w:div>
            <w:div w:id="1471435940">
              <w:marLeft w:val="0"/>
              <w:marRight w:val="0"/>
              <w:marTop w:val="0"/>
              <w:marBottom w:val="0"/>
              <w:divBdr>
                <w:top w:val="none" w:sz="0" w:space="0" w:color="auto"/>
                <w:left w:val="none" w:sz="0" w:space="0" w:color="auto"/>
                <w:bottom w:val="none" w:sz="0" w:space="0" w:color="auto"/>
                <w:right w:val="none" w:sz="0" w:space="0" w:color="auto"/>
              </w:divBdr>
            </w:div>
            <w:div w:id="1125781458">
              <w:marLeft w:val="0"/>
              <w:marRight w:val="0"/>
              <w:marTop w:val="0"/>
              <w:marBottom w:val="0"/>
              <w:divBdr>
                <w:top w:val="none" w:sz="0" w:space="0" w:color="auto"/>
                <w:left w:val="none" w:sz="0" w:space="0" w:color="auto"/>
                <w:bottom w:val="none" w:sz="0" w:space="0" w:color="auto"/>
                <w:right w:val="none" w:sz="0" w:space="0" w:color="auto"/>
              </w:divBdr>
            </w:div>
            <w:div w:id="1887986880">
              <w:marLeft w:val="0"/>
              <w:marRight w:val="0"/>
              <w:marTop w:val="0"/>
              <w:marBottom w:val="0"/>
              <w:divBdr>
                <w:top w:val="none" w:sz="0" w:space="0" w:color="auto"/>
                <w:left w:val="none" w:sz="0" w:space="0" w:color="auto"/>
                <w:bottom w:val="none" w:sz="0" w:space="0" w:color="auto"/>
                <w:right w:val="none" w:sz="0" w:space="0" w:color="auto"/>
              </w:divBdr>
            </w:div>
            <w:div w:id="845291750">
              <w:marLeft w:val="0"/>
              <w:marRight w:val="0"/>
              <w:marTop w:val="0"/>
              <w:marBottom w:val="0"/>
              <w:divBdr>
                <w:top w:val="none" w:sz="0" w:space="0" w:color="auto"/>
                <w:left w:val="none" w:sz="0" w:space="0" w:color="auto"/>
                <w:bottom w:val="none" w:sz="0" w:space="0" w:color="auto"/>
                <w:right w:val="none" w:sz="0" w:space="0" w:color="auto"/>
              </w:divBdr>
            </w:div>
            <w:div w:id="374963998">
              <w:marLeft w:val="0"/>
              <w:marRight w:val="0"/>
              <w:marTop w:val="0"/>
              <w:marBottom w:val="0"/>
              <w:divBdr>
                <w:top w:val="none" w:sz="0" w:space="0" w:color="auto"/>
                <w:left w:val="none" w:sz="0" w:space="0" w:color="auto"/>
                <w:bottom w:val="none" w:sz="0" w:space="0" w:color="auto"/>
                <w:right w:val="none" w:sz="0" w:space="0" w:color="auto"/>
              </w:divBdr>
            </w:div>
            <w:div w:id="1508405938">
              <w:marLeft w:val="0"/>
              <w:marRight w:val="0"/>
              <w:marTop w:val="0"/>
              <w:marBottom w:val="0"/>
              <w:divBdr>
                <w:top w:val="none" w:sz="0" w:space="0" w:color="auto"/>
                <w:left w:val="none" w:sz="0" w:space="0" w:color="auto"/>
                <w:bottom w:val="none" w:sz="0" w:space="0" w:color="auto"/>
                <w:right w:val="none" w:sz="0" w:space="0" w:color="auto"/>
              </w:divBdr>
            </w:div>
            <w:div w:id="1319306856">
              <w:marLeft w:val="0"/>
              <w:marRight w:val="0"/>
              <w:marTop w:val="0"/>
              <w:marBottom w:val="0"/>
              <w:divBdr>
                <w:top w:val="none" w:sz="0" w:space="0" w:color="auto"/>
                <w:left w:val="none" w:sz="0" w:space="0" w:color="auto"/>
                <w:bottom w:val="none" w:sz="0" w:space="0" w:color="auto"/>
                <w:right w:val="none" w:sz="0" w:space="0" w:color="auto"/>
              </w:divBdr>
            </w:div>
            <w:div w:id="1212962939">
              <w:marLeft w:val="0"/>
              <w:marRight w:val="0"/>
              <w:marTop w:val="0"/>
              <w:marBottom w:val="0"/>
              <w:divBdr>
                <w:top w:val="none" w:sz="0" w:space="0" w:color="auto"/>
                <w:left w:val="none" w:sz="0" w:space="0" w:color="auto"/>
                <w:bottom w:val="none" w:sz="0" w:space="0" w:color="auto"/>
                <w:right w:val="none" w:sz="0" w:space="0" w:color="auto"/>
              </w:divBdr>
            </w:div>
            <w:div w:id="198590831">
              <w:marLeft w:val="0"/>
              <w:marRight w:val="0"/>
              <w:marTop w:val="0"/>
              <w:marBottom w:val="0"/>
              <w:divBdr>
                <w:top w:val="none" w:sz="0" w:space="0" w:color="auto"/>
                <w:left w:val="none" w:sz="0" w:space="0" w:color="auto"/>
                <w:bottom w:val="none" w:sz="0" w:space="0" w:color="auto"/>
                <w:right w:val="none" w:sz="0" w:space="0" w:color="auto"/>
              </w:divBdr>
            </w:div>
            <w:div w:id="1252618075">
              <w:marLeft w:val="0"/>
              <w:marRight w:val="0"/>
              <w:marTop w:val="0"/>
              <w:marBottom w:val="0"/>
              <w:divBdr>
                <w:top w:val="none" w:sz="0" w:space="0" w:color="auto"/>
                <w:left w:val="none" w:sz="0" w:space="0" w:color="auto"/>
                <w:bottom w:val="none" w:sz="0" w:space="0" w:color="auto"/>
                <w:right w:val="none" w:sz="0" w:space="0" w:color="auto"/>
              </w:divBdr>
            </w:div>
            <w:div w:id="303975153">
              <w:marLeft w:val="0"/>
              <w:marRight w:val="0"/>
              <w:marTop w:val="0"/>
              <w:marBottom w:val="0"/>
              <w:divBdr>
                <w:top w:val="none" w:sz="0" w:space="0" w:color="auto"/>
                <w:left w:val="none" w:sz="0" w:space="0" w:color="auto"/>
                <w:bottom w:val="none" w:sz="0" w:space="0" w:color="auto"/>
                <w:right w:val="none" w:sz="0" w:space="0" w:color="auto"/>
              </w:divBdr>
            </w:div>
            <w:div w:id="720907563">
              <w:marLeft w:val="0"/>
              <w:marRight w:val="0"/>
              <w:marTop w:val="0"/>
              <w:marBottom w:val="0"/>
              <w:divBdr>
                <w:top w:val="none" w:sz="0" w:space="0" w:color="auto"/>
                <w:left w:val="none" w:sz="0" w:space="0" w:color="auto"/>
                <w:bottom w:val="none" w:sz="0" w:space="0" w:color="auto"/>
                <w:right w:val="none" w:sz="0" w:space="0" w:color="auto"/>
              </w:divBdr>
            </w:div>
            <w:div w:id="1452671410">
              <w:marLeft w:val="0"/>
              <w:marRight w:val="0"/>
              <w:marTop w:val="0"/>
              <w:marBottom w:val="0"/>
              <w:divBdr>
                <w:top w:val="none" w:sz="0" w:space="0" w:color="auto"/>
                <w:left w:val="none" w:sz="0" w:space="0" w:color="auto"/>
                <w:bottom w:val="none" w:sz="0" w:space="0" w:color="auto"/>
                <w:right w:val="none" w:sz="0" w:space="0" w:color="auto"/>
              </w:divBdr>
            </w:div>
            <w:div w:id="426316300">
              <w:marLeft w:val="0"/>
              <w:marRight w:val="0"/>
              <w:marTop w:val="0"/>
              <w:marBottom w:val="0"/>
              <w:divBdr>
                <w:top w:val="none" w:sz="0" w:space="0" w:color="auto"/>
                <w:left w:val="none" w:sz="0" w:space="0" w:color="auto"/>
                <w:bottom w:val="none" w:sz="0" w:space="0" w:color="auto"/>
                <w:right w:val="none" w:sz="0" w:space="0" w:color="auto"/>
              </w:divBdr>
            </w:div>
            <w:div w:id="1944721235">
              <w:marLeft w:val="0"/>
              <w:marRight w:val="0"/>
              <w:marTop w:val="0"/>
              <w:marBottom w:val="0"/>
              <w:divBdr>
                <w:top w:val="none" w:sz="0" w:space="0" w:color="auto"/>
                <w:left w:val="none" w:sz="0" w:space="0" w:color="auto"/>
                <w:bottom w:val="none" w:sz="0" w:space="0" w:color="auto"/>
                <w:right w:val="none" w:sz="0" w:space="0" w:color="auto"/>
              </w:divBdr>
            </w:div>
            <w:div w:id="17907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7644">
      <w:bodyDiv w:val="1"/>
      <w:marLeft w:val="0"/>
      <w:marRight w:val="0"/>
      <w:marTop w:val="0"/>
      <w:marBottom w:val="0"/>
      <w:divBdr>
        <w:top w:val="none" w:sz="0" w:space="0" w:color="auto"/>
        <w:left w:val="none" w:sz="0" w:space="0" w:color="auto"/>
        <w:bottom w:val="none" w:sz="0" w:space="0" w:color="auto"/>
        <w:right w:val="none" w:sz="0" w:space="0" w:color="auto"/>
      </w:divBdr>
      <w:divsChild>
        <w:div w:id="1293710280">
          <w:marLeft w:val="0"/>
          <w:marRight w:val="0"/>
          <w:marTop w:val="0"/>
          <w:marBottom w:val="0"/>
          <w:divBdr>
            <w:top w:val="none" w:sz="0" w:space="0" w:color="auto"/>
            <w:left w:val="none" w:sz="0" w:space="0" w:color="auto"/>
            <w:bottom w:val="none" w:sz="0" w:space="0" w:color="auto"/>
            <w:right w:val="none" w:sz="0" w:space="0" w:color="auto"/>
          </w:divBdr>
          <w:divsChild>
            <w:div w:id="528177679">
              <w:marLeft w:val="0"/>
              <w:marRight w:val="0"/>
              <w:marTop w:val="0"/>
              <w:marBottom w:val="0"/>
              <w:divBdr>
                <w:top w:val="none" w:sz="0" w:space="0" w:color="auto"/>
                <w:left w:val="none" w:sz="0" w:space="0" w:color="auto"/>
                <w:bottom w:val="none" w:sz="0" w:space="0" w:color="auto"/>
                <w:right w:val="none" w:sz="0" w:space="0" w:color="auto"/>
              </w:divBdr>
            </w:div>
            <w:div w:id="6252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6200">
      <w:bodyDiv w:val="1"/>
      <w:marLeft w:val="0"/>
      <w:marRight w:val="0"/>
      <w:marTop w:val="0"/>
      <w:marBottom w:val="0"/>
      <w:divBdr>
        <w:top w:val="none" w:sz="0" w:space="0" w:color="auto"/>
        <w:left w:val="none" w:sz="0" w:space="0" w:color="auto"/>
        <w:bottom w:val="none" w:sz="0" w:space="0" w:color="auto"/>
        <w:right w:val="none" w:sz="0" w:space="0" w:color="auto"/>
      </w:divBdr>
      <w:divsChild>
        <w:div w:id="1784614432">
          <w:marLeft w:val="0"/>
          <w:marRight w:val="0"/>
          <w:marTop w:val="0"/>
          <w:marBottom w:val="0"/>
          <w:divBdr>
            <w:top w:val="none" w:sz="0" w:space="0" w:color="auto"/>
            <w:left w:val="none" w:sz="0" w:space="0" w:color="auto"/>
            <w:bottom w:val="none" w:sz="0" w:space="0" w:color="auto"/>
            <w:right w:val="none" w:sz="0" w:space="0" w:color="auto"/>
          </w:divBdr>
        </w:div>
      </w:divsChild>
    </w:div>
    <w:div w:id="1626233542">
      <w:bodyDiv w:val="1"/>
      <w:marLeft w:val="0"/>
      <w:marRight w:val="0"/>
      <w:marTop w:val="0"/>
      <w:marBottom w:val="0"/>
      <w:divBdr>
        <w:top w:val="none" w:sz="0" w:space="0" w:color="auto"/>
        <w:left w:val="none" w:sz="0" w:space="0" w:color="auto"/>
        <w:bottom w:val="none" w:sz="0" w:space="0" w:color="auto"/>
        <w:right w:val="none" w:sz="0" w:space="0" w:color="auto"/>
      </w:divBdr>
      <w:divsChild>
        <w:div w:id="126894070">
          <w:marLeft w:val="0"/>
          <w:marRight w:val="0"/>
          <w:marTop w:val="0"/>
          <w:marBottom w:val="0"/>
          <w:divBdr>
            <w:top w:val="none" w:sz="0" w:space="0" w:color="auto"/>
            <w:left w:val="none" w:sz="0" w:space="0" w:color="auto"/>
            <w:bottom w:val="none" w:sz="0" w:space="0" w:color="auto"/>
            <w:right w:val="none" w:sz="0" w:space="0" w:color="auto"/>
          </w:divBdr>
          <w:divsChild>
            <w:div w:id="1549296904">
              <w:marLeft w:val="0"/>
              <w:marRight w:val="0"/>
              <w:marTop w:val="0"/>
              <w:marBottom w:val="0"/>
              <w:divBdr>
                <w:top w:val="none" w:sz="0" w:space="0" w:color="auto"/>
                <w:left w:val="none" w:sz="0" w:space="0" w:color="auto"/>
                <w:bottom w:val="none" w:sz="0" w:space="0" w:color="auto"/>
                <w:right w:val="none" w:sz="0" w:space="0" w:color="auto"/>
              </w:divBdr>
            </w:div>
            <w:div w:id="262232388">
              <w:marLeft w:val="0"/>
              <w:marRight w:val="0"/>
              <w:marTop w:val="0"/>
              <w:marBottom w:val="0"/>
              <w:divBdr>
                <w:top w:val="none" w:sz="0" w:space="0" w:color="auto"/>
                <w:left w:val="none" w:sz="0" w:space="0" w:color="auto"/>
                <w:bottom w:val="none" w:sz="0" w:space="0" w:color="auto"/>
                <w:right w:val="none" w:sz="0" w:space="0" w:color="auto"/>
              </w:divBdr>
            </w:div>
            <w:div w:id="882525239">
              <w:marLeft w:val="0"/>
              <w:marRight w:val="0"/>
              <w:marTop w:val="0"/>
              <w:marBottom w:val="0"/>
              <w:divBdr>
                <w:top w:val="none" w:sz="0" w:space="0" w:color="auto"/>
                <w:left w:val="none" w:sz="0" w:space="0" w:color="auto"/>
                <w:bottom w:val="none" w:sz="0" w:space="0" w:color="auto"/>
                <w:right w:val="none" w:sz="0" w:space="0" w:color="auto"/>
              </w:divBdr>
            </w:div>
            <w:div w:id="52124502">
              <w:marLeft w:val="0"/>
              <w:marRight w:val="0"/>
              <w:marTop w:val="0"/>
              <w:marBottom w:val="0"/>
              <w:divBdr>
                <w:top w:val="none" w:sz="0" w:space="0" w:color="auto"/>
                <w:left w:val="none" w:sz="0" w:space="0" w:color="auto"/>
                <w:bottom w:val="none" w:sz="0" w:space="0" w:color="auto"/>
                <w:right w:val="none" w:sz="0" w:space="0" w:color="auto"/>
              </w:divBdr>
            </w:div>
            <w:div w:id="168833565">
              <w:marLeft w:val="0"/>
              <w:marRight w:val="0"/>
              <w:marTop w:val="0"/>
              <w:marBottom w:val="0"/>
              <w:divBdr>
                <w:top w:val="none" w:sz="0" w:space="0" w:color="auto"/>
                <w:left w:val="none" w:sz="0" w:space="0" w:color="auto"/>
                <w:bottom w:val="none" w:sz="0" w:space="0" w:color="auto"/>
                <w:right w:val="none" w:sz="0" w:space="0" w:color="auto"/>
              </w:divBdr>
            </w:div>
            <w:div w:id="521939079">
              <w:marLeft w:val="0"/>
              <w:marRight w:val="0"/>
              <w:marTop w:val="0"/>
              <w:marBottom w:val="0"/>
              <w:divBdr>
                <w:top w:val="none" w:sz="0" w:space="0" w:color="auto"/>
                <w:left w:val="none" w:sz="0" w:space="0" w:color="auto"/>
                <w:bottom w:val="none" w:sz="0" w:space="0" w:color="auto"/>
                <w:right w:val="none" w:sz="0" w:space="0" w:color="auto"/>
              </w:divBdr>
            </w:div>
            <w:div w:id="1502156419">
              <w:marLeft w:val="0"/>
              <w:marRight w:val="0"/>
              <w:marTop w:val="0"/>
              <w:marBottom w:val="0"/>
              <w:divBdr>
                <w:top w:val="none" w:sz="0" w:space="0" w:color="auto"/>
                <w:left w:val="none" w:sz="0" w:space="0" w:color="auto"/>
                <w:bottom w:val="none" w:sz="0" w:space="0" w:color="auto"/>
                <w:right w:val="none" w:sz="0" w:space="0" w:color="auto"/>
              </w:divBdr>
            </w:div>
            <w:div w:id="802696268">
              <w:marLeft w:val="0"/>
              <w:marRight w:val="0"/>
              <w:marTop w:val="0"/>
              <w:marBottom w:val="0"/>
              <w:divBdr>
                <w:top w:val="none" w:sz="0" w:space="0" w:color="auto"/>
                <w:left w:val="none" w:sz="0" w:space="0" w:color="auto"/>
                <w:bottom w:val="none" w:sz="0" w:space="0" w:color="auto"/>
                <w:right w:val="none" w:sz="0" w:space="0" w:color="auto"/>
              </w:divBdr>
            </w:div>
            <w:div w:id="1951161907">
              <w:marLeft w:val="0"/>
              <w:marRight w:val="0"/>
              <w:marTop w:val="0"/>
              <w:marBottom w:val="0"/>
              <w:divBdr>
                <w:top w:val="none" w:sz="0" w:space="0" w:color="auto"/>
                <w:left w:val="none" w:sz="0" w:space="0" w:color="auto"/>
                <w:bottom w:val="none" w:sz="0" w:space="0" w:color="auto"/>
                <w:right w:val="none" w:sz="0" w:space="0" w:color="auto"/>
              </w:divBdr>
            </w:div>
            <w:div w:id="1916821820">
              <w:marLeft w:val="0"/>
              <w:marRight w:val="0"/>
              <w:marTop w:val="0"/>
              <w:marBottom w:val="0"/>
              <w:divBdr>
                <w:top w:val="none" w:sz="0" w:space="0" w:color="auto"/>
                <w:left w:val="none" w:sz="0" w:space="0" w:color="auto"/>
                <w:bottom w:val="none" w:sz="0" w:space="0" w:color="auto"/>
                <w:right w:val="none" w:sz="0" w:space="0" w:color="auto"/>
              </w:divBdr>
            </w:div>
            <w:div w:id="1364748787">
              <w:marLeft w:val="0"/>
              <w:marRight w:val="0"/>
              <w:marTop w:val="0"/>
              <w:marBottom w:val="0"/>
              <w:divBdr>
                <w:top w:val="none" w:sz="0" w:space="0" w:color="auto"/>
                <w:left w:val="none" w:sz="0" w:space="0" w:color="auto"/>
                <w:bottom w:val="none" w:sz="0" w:space="0" w:color="auto"/>
                <w:right w:val="none" w:sz="0" w:space="0" w:color="auto"/>
              </w:divBdr>
            </w:div>
            <w:div w:id="992680619">
              <w:marLeft w:val="0"/>
              <w:marRight w:val="0"/>
              <w:marTop w:val="0"/>
              <w:marBottom w:val="0"/>
              <w:divBdr>
                <w:top w:val="none" w:sz="0" w:space="0" w:color="auto"/>
                <w:left w:val="none" w:sz="0" w:space="0" w:color="auto"/>
                <w:bottom w:val="none" w:sz="0" w:space="0" w:color="auto"/>
                <w:right w:val="none" w:sz="0" w:space="0" w:color="auto"/>
              </w:divBdr>
            </w:div>
            <w:div w:id="888149874">
              <w:marLeft w:val="0"/>
              <w:marRight w:val="0"/>
              <w:marTop w:val="0"/>
              <w:marBottom w:val="0"/>
              <w:divBdr>
                <w:top w:val="none" w:sz="0" w:space="0" w:color="auto"/>
                <w:left w:val="none" w:sz="0" w:space="0" w:color="auto"/>
                <w:bottom w:val="none" w:sz="0" w:space="0" w:color="auto"/>
                <w:right w:val="none" w:sz="0" w:space="0" w:color="auto"/>
              </w:divBdr>
            </w:div>
            <w:div w:id="1915161315">
              <w:marLeft w:val="0"/>
              <w:marRight w:val="0"/>
              <w:marTop w:val="0"/>
              <w:marBottom w:val="0"/>
              <w:divBdr>
                <w:top w:val="none" w:sz="0" w:space="0" w:color="auto"/>
                <w:left w:val="none" w:sz="0" w:space="0" w:color="auto"/>
                <w:bottom w:val="none" w:sz="0" w:space="0" w:color="auto"/>
                <w:right w:val="none" w:sz="0" w:space="0" w:color="auto"/>
              </w:divBdr>
            </w:div>
            <w:div w:id="6215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2839">
      <w:bodyDiv w:val="1"/>
      <w:marLeft w:val="0"/>
      <w:marRight w:val="0"/>
      <w:marTop w:val="0"/>
      <w:marBottom w:val="0"/>
      <w:divBdr>
        <w:top w:val="none" w:sz="0" w:space="0" w:color="auto"/>
        <w:left w:val="none" w:sz="0" w:space="0" w:color="auto"/>
        <w:bottom w:val="none" w:sz="0" w:space="0" w:color="auto"/>
        <w:right w:val="none" w:sz="0" w:space="0" w:color="auto"/>
      </w:divBdr>
      <w:divsChild>
        <w:div w:id="1991901737">
          <w:marLeft w:val="0"/>
          <w:marRight w:val="0"/>
          <w:marTop w:val="0"/>
          <w:marBottom w:val="0"/>
          <w:divBdr>
            <w:top w:val="none" w:sz="0" w:space="0" w:color="auto"/>
            <w:left w:val="none" w:sz="0" w:space="0" w:color="auto"/>
            <w:bottom w:val="none" w:sz="0" w:space="0" w:color="auto"/>
            <w:right w:val="none" w:sz="0" w:space="0" w:color="auto"/>
          </w:divBdr>
          <w:divsChild>
            <w:div w:id="8373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4692">
      <w:bodyDiv w:val="1"/>
      <w:marLeft w:val="0"/>
      <w:marRight w:val="0"/>
      <w:marTop w:val="0"/>
      <w:marBottom w:val="0"/>
      <w:divBdr>
        <w:top w:val="none" w:sz="0" w:space="0" w:color="auto"/>
        <w:left w:val="none" w:sz="0" w:space="0" w:color="auto"/>
        <w:bottom w:val="none" w:sz="0" w:space="0" w:color="auto"/>
        <w:right w:val="none" w:sz="0" w:space="0" w:color="auto"/>
      </w:divBdr>
      <w:divsChild>
        <w:div w:id="706610019">
          <w:marLeft w:val="0"/>
          <w:marRight w:val="0"/>
          <w:marTop w:val="0"/>
          <w:marBottom w:val="0"/>
          <w:divBdr>
            <w:top w:val="none" w:sz="0" w:space="0" w:color="auto"/>
            <w:left w:val="none" w:sz="0" w:space="0" w:color="auto"/>
            <w:bottom w:val="none" w:sz="0" w:space="0" w:color="auto"/>
            <w:right w:val="none" w:sz="0" w:space="0" w:color="auto"/>
          </w:divBdr>
          <w:divsChild>
            <w:div w:id="1143698774">
              <w:marLeft w:val="0"/>
              <w:marRight w:val="0"/>
              <w:marTop w:val="0"/>
              <w:marBottom w:val="0"/>
              <w:divBdr>
                <w:top w:val="none" w:sz="0" w:space="0" w:color="auto"/>
                <w:left w:val="none" w:sz="0" w:space="0" w:color="auto"/>
                <w:bottom w:val="none" w:sz="0" w:space="0" w:color="auto"/>
                <w:right w:val="none" w:sz="0" w:space="0" w:color="auto"/>
              </w:divBdr>
            </w:div>
            <w:div w:id="84570092">
              <w:marLeft w:val="0"/>
              <w:marRight w:val="0"/>
              <w:marTop w:val="0"/>
              <w:marBottom w:val="0"/>
              <w:divBdr>
                <w:top w:val="none" w:sz="0" w:space="0" w:color="auto"/>
                <w:left w:val="none" w:sz="0" w:space="0" w:color="auto"/>
                <w:bottom w:val="none" w:sz="0" w:space="0" w:color="auto"/>
                <w:right w:val="none" w:sz="0" w:space="0" w:color="auto"/>
              </w:divBdr>
            </w:div>
            <w:div w:id="14216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2214">
      <w:bodyDiv w:val="1"/>
      <w:marLeft w:val="0"/>
      <w:marRight w:val="0"/>
      <w:marTop w:val="0"/>
      <w:marBottom w:val="0"/>
      <w:divBdr>
        <w:top w:val="none" w:sz="0" w:space="0" w:color="auto"/>
        <w:left w:val="none" w:sz="0" w:space="0" w:color="auto"/>
        <w:bottom w:val="none" w:sz="0" w:space="0" w:color="auto"/>
        <w:right w:val="none" w:sz="0" w:space="0" w:color="auto"/>
      </w:divBdr>
      <w:divsChild>
        <w:div w:id="828399652">
          <w:marLeft w:val="0"/>
          <w:marRight w:val="0"/>
          <w:marTop w:val="0"/>
          <w:marBottom w:val="0"/>
          <w:divBdr>
            <w:top w:val="none" w:sz="0" w:space="0" w:color="auto"/>
            <w:left w:val="none" w:sz="0" w:space="0" w:color="auto"/>
            <w:bottom w:val="none" w:sz="0" w:space="0" w:color="auto"/>
            <w:right w:val="none" w:sz="0" w:space="0" w:color="auto"/>
          </w:divBdr>
          <w:divsChild>
            <w:div w:id="3342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9087">
      <w:bodyDiv w:val="1"/>
      <w:marLeft w:val="0"/>
      <w:marRight w:val="0"/>
      <w:marTop w:val="0"/>
      <w:marBottom w:val="0"/>
      <w:divBdr>
        <w:top w:val="none" w:sz="0" w:space="0" w:color="auto"/>
        <w:left w:val="none" w:sz="0" w:space="0" w:color="auto"/>
        <w:bottom w:val="none" w:sz="0" w:space="0" w:color="auto"/>
        <w:right w:val="none" w:sz="0" w:space="0" w:color="auto"/>
      </w:divBdr>
      <w:divsChild>
        <w:div w:id="367878451">
          <w:marLeft w:val="0"/>
          <w:marRight w:val="0"/>
          <w:marTop w:val="0"/>
          <w:marBottom w:val="0"/>
          <w:divBdr>
            <w:top w:val="none" w:sz="0" w:space="0" w:color="auto"/>
            <w:left w:val="none" w:sz="0" w:space="0" w:color="auto"/>
            <w:bottom w:val="none" w:sz="0" w:space="0" w:color="auto"/>
            <w:right w:val="none" w:sz="0" w:space="0" w:color="auto"/>
          </w:divBdr>
          <w:divsChild>
            <w:div w:id="984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4909">
      <w:bodyDiv w:val="1"/>
      <w:marLeft w:val="0"/>
      <w:marRight w:val="0"/>
      <w:marTop w:val="0"/>
      <w:marBottom w:val="0"/>
      <w:divBdr>
        <w:top w:val="none" w:sz="0" w:space="0" w:color="auto"/>
        <w:left w:val="none" w:sz="0" w:space="0" w:color="auto"/>
        <w:bottom w:val="none" w:sz="0" w:space="0" w:color="auto"/>
        <w:right w:val="none" w:sz="0" w:space="0" w:color="auto"/>
      </w:divBdr>
      <w:divsChild>
        <w:div w:id="654840533">
          <w:marLeft w:val="0"/>
          <w:marRight w:val="0"/>
          <w:marTop w:val="0"/>
          <w:marBottom w:val="0"/>
          <w:divBdr>
            <w:top w:val="none" w:sz="0" w:space="0" w:color="auto"/>
            <w:left w:val="none" w:sz="0" w:space="0" w:color="auto"/>
            <w:bottom w:val="none" w:sz="0" w:space="0" w:color="auto"/>
            <w:right w:val="none" w:sz="0" w:space="0" w:color="auto"/>
          </w:divBdr>
          <w:divsChild>
            <w:div w:id="692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7038">
      <w:bodyDiv w:val="1"/>
      <w:marLeft w:val="0"/>
      <w:marRight w:val="0"/>
      <w:marTop w:val="0"/>
      <w:marBottom w:val="0"/>
      <w:divBdr>
        <w:top w:val="none" w:sz="0" w:space="0" w:color="auto"/>
        <w:left w:val="none" w:sz="0" w:space="0" w:color="auto"/>
        <w:bottom w:val="none" w:sz="0" w:space="0" w:color="auto"/>
        <w:right w:val="none" w:sz="0" w:space="0" w:color="auto"/>
      </w:divBdr>
      <w:divsChild>
        <w:div w:id="1024792130">
          <w:marLeft w:val="0"/>
          <w:marRight w:val="0"/>
          <w:marTop w:val="0"/>
          <w:marBottom w:val="0"/>
          <w:divBdr>
            <w:top w:val="none" w:sz="0" w:space="0" w:color="auto"/>
            <w:left w:val="none" w:sz="0" w:space="0" w:color="auto"/>
            <w:bottom w:val="none" w:sz="0" w:space="0" w:color="auto"/>
            <w:right w:val="none" w:sz="0" w:space="0" w:color="auto"/>
          </w:divBdr>
          <w:divsChild>
            <w:div w:id="795872901">
              <w:marLeft w:val="0"/>
              <w:marRight w:val="0"/>
              <w:marTop w:val="0"/>
              <w:marBottom w:val="0"/>
              <w:divBdr>
                <w:top w:val="none" w:sz="0" w:space="0" w:color="auto"/>
                <w:left w:val="none" w:sz="0" w:space="0" w:color="auto"/>
                <w:bottom w:val="none" w:sz="0" w:space="0" w:color="auto"/>
                <w:right w:val="none" w:sz="0" w:space="0" w:color="auto"/>
              </w:divBdr>
            </w:div>
            <w:div w:id="100103524">
              <w:marLeft w:val="0"/>
              <w:marRight w:val="0"/>
              <w:marTop w:val="0"/>
              <w:marBottom w:val="0"/>
              <w:divBdr>
                <w:top w:val="none" w:sz="0" w:space="0" w:color="auto"/>
                <w:left w:val="none" w:sz="0" w:space="0" w:color="auto"/>
                <w:bottom w:val="none" w:sz="0" w:space="0" w:color="auto"/>
                <w:right w:val="none" w:sz="0" w:space="0" w:color="auto"/>
              </w:divBdr>
            </w:div>
            <w:div w:id="6554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uxplanet.org/the-sad-state-of-payment-buttons-4d5cef3b9578" TargetMode="Externa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2.png"/><Relationship Id="rId159" Type="http://schemas.openxmlformats.org/officeDocument/2006/relationships/hyperlink" Target="https://icomoon.io/" TargetMode="External"/><Relationship Id="rId170" Type="http://schemas.openxmlformats.org/officeDocument/2006/relationships/hyperlink" Target="https://nodejs.org/en/" TargetMode="External"/><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84.png"/><Relationship Id="rId11" Type="http://schemas.openxmlformats.org/officeDocument/2006/relationships/hyperlink" Target="https://daneden.github.io/animate.css/"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2.jpeg"/><Relationship Id="rId149" Type="http://schemas.openxmlformats.org/officeDocument/2006/relationships/image" Target="media/image123.png"/><Relationship Id="rId5" Type="http://schemas.openxmlformats.org/officeDocument/2006/relationships/hyperlink" Target="https://developer.mozilla.org/es/docs/HTML/HTML5/HTML5_lista_elementos" TargetMode="External"/><Relationship Id="rId90" Type="http://schemas.openxmlformats.org/officeDocument/2006/relationships/hyperlink" Target="https://unsplash.com/" TargetMode="External"/><Relationship Id="rId95" Type="http://schemas.openxmlformats.org/officeDocument/2006/relationships/hyperlink" Target="https://www.pexels.com/es-es/" TargetMode="External"/><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2.png"/><Relationship Id="rId186" Type="http://schemas.openxmlformats.org/officeDocument/2006/relationships/image" Target="media/image157.png"/><Relationship Id="rId216" Type="http://schemas.openxmlformats.org/officeDocument/2006/relationships/image" Target="media/image187.png"/><Relationship Id="rId211" Type="http://schemas.openxmlformats.org/officeDocument/2006/relationships/image" Target="media/image182.png"/><Relationship Id="rId22" Type="http://schemas.openxmlformats.org/officeDocument/2006/relationships/hyperlink" Target="https://medium.com/@bluepnume/less-is-more-reducing-thousands-of-paypal-buttons-into-a-single-iframe-using-xcomponent-d902d71d8875" TargetMode="External"/><Relationship Id="rId27" Type="http://schemas.openxmlformats.org/officeDocument/2006/relationships/image" Target="media/image13.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8.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image" Target="media/image163.png"/><Relationship Id="rId197" Type="http://schemas.openxmlformats.org/officeDocument/2006/relationships/image" Target="media/image168.png"/><Relationship Id="rId206" Type="http://schemas.openxmlformats.org/officeDocument/2006/relationships/image" Target="media/image177.png"/><Relationship Id="rId201" Type="http://schemas.openxmlformats.org/officeDocument/2006/relationships/image" Target="media/image172.png"/><Relationship Id="rId12" Type="http://schemas.openxmlformats.org/officeDocument/2006/relationships/image" Target="media/image4.png"/><Relationship Id="rId17" Type="http://schemas.openxmlformats.org/officeDocument/2006/relationships/hyperlink" Target="https://www.freepik.es/"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www.freepik.es/" TargetMode="External"/><Relationship Id="rId96" Type="http://schemas.openxmlformats.org/officeDocument/2006/relationships/image" Target="media/image73.png"/><Relationship Id="rId140" Type="http://schemas.openxmlformats.org/officeDocument/2006/relationships/image" Target="media/image114.png"/><Relationship Id="rId145" Type="http://schemas.openxmlformats.org/officeDocument/2006/relationships/image" Target="media/image119.jpe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3.png"/><Relationship Id="rId187"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183.png"/><Relationship Id="rId23" Type="http://schemas.openxmlformats.org/officeDocument/2006/relationships/hyperlink" Target="https://www.paypal.com/us/webapps/mpp/logos-buttons" TargetMode="External"/><Relationship Id="rId28" Type="http://schemas.openxmlformats.org/officeDocument/2006/relationships/image" Target="media/image14.jpe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jpe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jpeg"/><Relationship Id="rId167" Type="http://schemas.openxmlformats.org/officeDocument/2006/relationships/image" Target="media/image139.png"/><Relationship Id="rId188" Type="http://schemas.openxmlformats.org/officeDocument/2006/relationships/image" Target="media/image159.png"/><Relationship Id="rId7" Type="http://schemas.openxmlformats.org/officeDocument/2006/relationships/hyperlink" Target="https://fonts.google.com" TargetMode="External"/><Relationship Id="rId71" Type="http://schemas.openxmlformats.org/officeDocument/2006/relationships/image" Target="media/image55.png"/><Relationship Id="rId92" Type="http://schemas.openxmlformats.org/officeDocument/2006/relationships/hyperlink" Target="https://pixabay.com/" TargetMode="External"/><Relationship Id="rId162" Type="http://schemas.openxmlformats.org/officeDocument/2006/relationships/image" Target="media/image134.png"/><Relationship Id="rId183" Type="http://schemas.openxmlformats.org/officeDocument/2006/relationships/image" Target="media/image154.png"/><Relationship Id="rId213" Type="http://schemas.openxmlformats.org/officeDocument/2006/relationships/image" Target="media/image184.png"/><Relationship Id="rId218" Type="http://schemas.openxmlformats.org/officeDocument/2006/relationships/image" Target="media/image189.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writingcooperative.com/paypal-donations-vs-paypal-me-option-the-beginners-guide-to-medium-6-a2d35a9c8fe1"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flexboxfroggy.com/" TargetMode="External"/><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49.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eveloper.paypal.com/docs/classic/paypal-payments-standard/integration-guide/formbasics/"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morguefile.com/photos" TargetMode="External"/><Relationship Id="rId98" Type="http://schemas.openxmlformats.org/officeDocument/2006/relationships/image" Target="media/image75.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hyperlink" Target="https://marketplace.visualstudio.com/items?itemName=solnurkarim.html-to-css-autocompletion" TargetMode="External"/><Relationship Id="rId3" Type="http://schemas.openxmlformats.org/officeDocument/2006/relationships/settings" Target="settings.xml"/><Relationship Id="rId214" Type="http://schemas.openxmlformats.org/officeDocument/2006/relationships/image" Target="media/image185.png"/><Relationship Id="rId25" Type="http://schemas.openxmlformats.org/officeDocument/2006/relationships/hyperlink" Target="https://medium.muz.li/these-11-tips-will-help-you-create-succesful-checkouts-b78f54a6751b"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www.mediaqueri.es" TargetMode="External"/><Relationship Id="rId137" Type="http://schemas.openxmlformats.org/officeDocument/2006/relationships/image" Target="media/image111.png"/><Relationship Id="rId158" Type="http://schemas.openxmlformats.org/officeDocument/2006/relationships/hyperlink" Target="http://icomoon.io" TargetMode="External"/><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cssgridgarden.com/" TargetMode="External"/><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1.png"/><Relationship Id="rId10" Type="http://schemas.openxmlformats.org/officeDocument/2006/relationships/hyperlink" Target="https://necolas.github.io/normalize.css/" TargetMode="External"/><Relationship Id="rId31" Type="http://schemas.openxmlformats.org/officeDocument/2006/relationships/hyperlink" Target="https://developer.paypal.com/docs/classic/paypal-payments-standard/integration-guide/Appx_websitestandard_htmlvariables/"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picjumbo.com/"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png"/><Relationship Id="rId26" Type="http://schemas.openxmlformats.org/officeDocument/2006/relationships/image" Target="media/image12.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hyperlink" Target="https://color.adobe.com/es/create/color-wheel" TargetMode="External"/><Relationship Id="rId102" Type="http://schemas.openxmlformats.org/officeDocument/2006/relationships/image" Target="media/image79.png"/><Relationship Id="rId123" Type="http://schemas.openxmlformats.org/officeDocument/2006/relationships/image" Target="media/image97.png"/><Relationship Id="rId144" Type="http://schemas.openxmlformats.org/officeDocument/2006/relationships/image" Target="media/image11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1324</TotalTime>
  <Pages>115</Pages>
  <Words>10112</Words>
  <Characters>55619</Characters>
  <Application>Microsoft Office Word</Application>
  <DocSecurity>0</DocSecurity>
  <Lines>463</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123</cp:revision>
  <dcterms:created xsi:type="dcterms:W3CDTF">2020-08-01T02:01:00Z</dcterms:created>
  <dcterms:modified xsi:type="dcterms:W3CDTF">2020-09-30T16:31:00Z</dcterms:modified>
</cp:coreProperties>
</file>