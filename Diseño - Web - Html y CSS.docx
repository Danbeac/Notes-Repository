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FD0FC" w14:textId="2A8B0FB8" w:rsidR="00A702EB" w:rsidRDefault="00A702EB" w:rsidP="00A702EB">
      <w:pPr>
        <w:jc w:val="center"/>
        <w:rPr>
          <w:rFonts w:ascii="Times New Roman" w:hAnsi="Times New Roman" w:cs="Times New Roman"/>
          <w:b/>
          <w:bCs/>
          <w:i/>
          <w:iCs/>
          <w:sz w:val="48"/>
          <w:szCs w:val="48"/>
        </w:rPr>
      </w:pPr>
      <w:r w:rsidRPr="00AF0DD2">
        <w:rPr>
          <w:rFonts w:ascii="Times New Roman" w:hAnsi="Times New Roman" w:cs="Times New Roman"/>
          <w:b/>
          <w:bCs/>
          <w:i/>
          <w:iCs/>
          <w:sz w:val="48"/>
          <w:szCs w:val="48"/>
        </w:rPr>
        <w:t>HTML y CSS</w:t>
      </w:r>
    </w:p>
    <w:p w14:paraId="6E308A42" w14:textId="677F0CD8" w:rsidR="00B71ED6" w:rsidRDefault="00B71ED6" w:rsidP="00B71ED6">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101CA758" w14:textId="1E09A6F2"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Curso de HTML y C</w:t>
      </w:r>
      <w:r>
        <w:rPr>
          <w:rFonts w:ascii="Times New Roman" w:eastAsia="Times New Roman" w:hAnsi="Times New Roman" w:cs="Times New Roman"/>
          <w:b/>
          <w:bCs/>
          <w:i/>
          <w:iCs/>
          <w:color w:val="FFC000"/>
          <w:kern w:val="36"/>
          <w:sz w:val="28"/>
          <w:szCs w:val="28"/>
          <w:lang w:eastAsia="es-CO"/>
        </w:rPr>
        <w:t>SS</w:t>
      </w:r>
    </w:p>
    <w:p w14:paraId="57350428"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¿Cómo se construye la tecnología web?</w:t>
      </w:r>
    </w:p>
    <w:p w14:paraId="27ED47E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54EB31F1"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5DE7D506"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21E4254B"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877671E"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27BBBE92"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688AA441" w14:textId="77777777" w:rsidR="00B71ED6" w:rsidRDefault="00B71ED6" w:rsidP="00B71ED6">
      <w:pPr>
        <w:pStyle w:val="Ttulo1"/>
      </w:pPr>
      <w:r>
        <w:t>Comprendamos Internet</w:t>
      </w:r>
    </w:p>
    <w:p w14:paraId="29CC3AD0" w14:textId="77777777" w:rsidR="00B71ED6" w:rsidRDefault="00B71ED6" w:rsidP="00B71ED6">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1AF9184E" w14:textId="77777777" w:rsidR="00B71ED6" w:rsidRDefault="00B71ED6" w:rsidP="00B71ED6">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61261A89" w14:textId="77777777" w:rsidR="00B71ED6" w:rsidRDefault="00B71ED6" w:rsidP="00B71ED6">
      <w:pPr>
        <w:pStyle w:val="NormalWeb"/>
      </w:pPr>
      <w:r>
        <w:rPr>
          <w:rStyle w:val="Textoennegrita"/>
        </w:rPr>
        <w:lastRenderedPageBreak/>
        <w:t>FTP</w:t>
      </w:r>
      <w:r>
        <w:t xml:space="preserve"> es el protocolo de transferencia de archivos entre sistemas conectados a una red, así es cómo diferentes personas podemos compartir documentos entre nosotros.</w:t>
      </w:r>
    </w:p>
    <w:p w14:paraId="0DD4EE70" w14:textId="77777777" w:rsidR="00B71ED6" w:rsidRDefault="00B71ED6" w:rsidP="00B71ED6">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3CCBEB0C" w14:textId="77777777" w:rsidR="00B71ED6" w:rsidRDefault="00B71ED6" w:rsidP="00B71ED6">
      <w:pPr>
        <w:pStyle w:val="NormalWeb"/>
      </w:pPr>
      <w:r>
        <w:t xml:space="preserve">La </w:t>
      </w:r>
      <w:r>
        <w:rPr>
          <w:rStyle w:val="Textoennegrita"/>
        </w:rPr>
        <w:t>tecnología de la la información</w:t>
      </w:r>
      <w:r>
        <w:t xml:space="preserve"> es la aplicación de ordenadores y equipos de telecomunicación para almacenar, recuperar, transmitir y manipular datos, con frecuencia, utilizado en el contexto de negocios o empresas.</w:t>
      </w:r>
    </w:p>
    <w:p w14:paraId="7604F336" w14:textId="77777777" w:rsidR="00B71ED6" w:rsidRDefault="00B71ED6" w:rsidP="00B71ED6">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36F3663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32A6034F"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Etiquetas y sus atributos</w:t>
      </w:r>
    </w:p>
    <w:p w14:paraId="25D9BCA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2D27FD8F"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237201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esta en un idioma específico:</w:t>
      </w:r>
    </w:p>
    <w:p w14:paraId="47D683E5"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 lang=""es""&gt;Contenido en Español&lt;/html&gt;</w:t>
      </w:r>
    </w:p>
    <w:p w14:paraId="0B8EBFF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7E660232"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2A6F383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07CC802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4B5D40C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538A8EEC" w14:textId="77777777" w:rsidR="00B71ED6" w:rsidRDefault="00B71ED6" w:rsidP="00B71ED6"/>
    <w:p w14:paraId="0599C6E9" w14:textId="77777777" w:rsidR="00B71ED6" w:rsidRDefault="00B71ED6" w:rsidP="00B71ED6">
      <w:pPr>
        <w:pStyle w:val="Ttulo1"/>
      </w:pPr>
    </w:p>
    <w:p w14:paraId="77707D95" w14:textId="77777777" w:rsidR="00B71ED6" w:rsidRDefault="00B71ED6" w:rsidP="00B71ED6">
      <w:pPr>
        <w:pStyle w:val="Ttulo1"/>
      </w:pPr>
    </w:p>
    <w:p w14:paraId="318EAC06" w14:textId="77777777" w:rsidR="00B71ED6" w:rsidRDefault="00B71ED6" w:rsidP="00B71ED6">
      <w:pPr>
        <w:pStyle w:val="Ttulo1"/>
      </w:pPr>
    </w:p>
    <w:p w14:paraId="496A356D" w14:textId="77777777" w:rsidR="00B71ED6" w:rsidRDefault="00B71ED6" w:rsidP="00B71ED6">
      <w:pPr>
        <w:pStyle w:val="Ttulo1"/>
      </w:pPr>
      <w:r>
        <w:t>¿Cómo funciona CSS?</w:t>
      </w:r>
    </w:p>
    <w:p w14:paraId="0A9068DF" w14:textId="77777777" w:rsidR="00B71ED6" w:rsidRDefault="00B71ED6" w:rsidP="00B71ED6">
      <w:pPr>
        <w:pStyle w:val="NormalWeb"/>
      </w:pPr>
      <w:r>
        <w:t xml:space="preserve">El </w:t>
      </w:r>
      <w:r>
        <w:rPr>
          <w:rStyle w:val="Textoennegrita"/>
        </w:rPr>
        <w:t>CSS</w:t>
      </w:r>
      <w:r>
        <w:t xml:space="preserve"> son las hojas de estilo en cascada que definen la apariencia de nuestros documentos en HTML.</w:t>
      </w:r>
    </w:p>
    <w:p w14:paraId="6113F76B" w14:textId="77777777" w:rsidR="00B71ED6" w:rsidRDefault="00B71ED6" w:rsidP="00B71ED6">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607BDDA" w14:textId="77777777" w:rsidR="00B71ED6" w:rsidRPr="00D630A7" w:rsidRDefault="00B71ED6" w:rsidP="00B71ED6">
      <w:pPr>
        <w:pStyle w:val="HTMLconformatoprevio"/>
        <w:rPr>
          <w:rStyle w:val="CdigoHTML"/>
          <w:lang w:val="en-US"/>
        </w:rPr>
      </w:pPr>
      <w:r w:rsidRPr="00D630A7">
        <w:rPr>
          <w:rStyle w:val="hljs-tag"/>
          <w:lang w:val="en-US"/>
        </w:rPr>
        <w:t>&lt;</w:t>
      </w:r>
      <w:r w:rsidRPr="00D630A7">
        <w:rPr>
          <w:rStyle w:val="hljs-name"/>
          <w:lang w:val="en-US"/>
        </w:rPr>
        <w:t>html</w:t>
      </w:r>
      <w:r w:rsidRPr="00D630A7">
        <w:rPr>
          <w:rStyle w:val="hljs-tag"/>
          <w:lang w:val="en-US"/>
        </w:rPr>
        <w:t>&gt;</w:t>
      </w:r>
    </w:p>
    <w:p w14:paraId="020B4950"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060831DF"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link</w:t>
      </w:r>
      <w:r w:rsidRPr="00D630A7">
        <w:rPr>
          <w:rStyle w:val="hljs-tag"/>
          <w:lang w:val="en-US"/>
        </w:rPr>
        <w:t xml:space="preserve"> </w:t>
      </w:r>
      <w:r w:rsidRPr="00D630A7">
        <w:rPr>
          <w:rStyle w:val="hljs-attr"/>
          <w:lang w:val="en-US"/>
        </w:rPr>
        <w:t>rel</w:t>
      </w:r>
      <w:r w:rsidRPr="00D630A7">
        <w:rPr>
          <w:rStyle w:val="hljs-tag"/>
          <w:lang w:val="en-US"/>
        </w:rPr>
        <w:t>=</w:t>
      </w:r>
      <w:r w:rsidRPr="00D630A7">
        <w:rPr>
          <w:rStyle w:val="hljs-string"/>
          <w:lang w:val="en-US"/>
        </w:rPr>
        <w:t>""stylesheet""</w:t>
      </w:r>
      <w:r w:rsidRPr="00D630A7">
        <w:rPr>
          <w:rStyle w:val="hljs-tag"/>
          <w:lang w:val="en-US"/>
        </w:rPr>
        <w:t xml:space="preserve"> </w:t>
      </w:r>
      <w:r w:rsidRPr="00D630A7">
        <w:rPr>
          <w:rStyle w:val="hljs-attr"/>
          <w:lang w:val="en-US"/>
        </w:rPr>
        <w:t>href</w:t>
      </w:r>
      <w:r w:rsidRPr="00D630A7">
        <w:rPr>
          <w:rStyle w:val="hljs-tag"/>
          <w:lang w:val="en-US"/>
        </w:rPr>
        <w:t>=</w:t>
      </w:r>
      <w:r w:rsidRPr="00D630A7">
        <w:rPr>
          <w:rStyle w:val="hljs-string"/>
          <w:lang w:val="en-US"/>
        </w:rPr>
        <w:t>""estilos.css""</w:t>
      </w:r>
      <w:r w:rsidRPr="00D630A7">
        <w:rPr>
          <w:rStyle w:val="hljs-tag"/>
          <w:lang w:val="en-US"/>
        </w:rPr>
        <w:t>&gt;</w:t>
      </w:r>
    </w:p>
    <w:p w14:paraId="036DE726"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2A494A94"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body</w:t>
      </w:r>
      <w:r w:rsidRPr="00D630A7">
        <w:rPr>
          <w:rStyle w:val="hljs-tag"/>
          <w:lang w:val="en-US"/>
        </w:rPr>
        <w:t>&gt;</w:t>
      </w:r>
    </w:p>
    <w:p w14:paraId="58BED9AC" w14:textId="77777777" w:rsidR="00B71ED6" w:rsidRPr="00D630A7" w:rsidRDefault="00B71ED6" w:rsidP="00B71ED6">
      <w:pPr>
        <w:pStyle w:val="HTMLconformatoprevio"/>
        <w:rPr>
          <w:rStyle w:val="CdigoHTML"/>
          <w:lang w:val="en-US"/>
        </w:rPr>
      </w:pPr>
      <w:r w:rsidRPr="00D630A7">
        <w:rPr>
          <w:rStyle w:val="CdigoHTML"/>
          <w:lang w:val="en-US"/>
        </w:rPr>
        <w:t xml:space="preserve">                ... etc ... etc....</w:t>
      </w:r>
    </w:p>
    <w:p w14:paraId="2CB1807D" w14:textId="77777777" w:rsidR="00B71ED6" w:rsidRPr="00C67B61" w:rsidRDefault="00B71ED6" w:rsidP="00B71ED6">
      <w:pPr>
        <w:pStyle w:val="HTMLconformatoprevio"/>
        <w:rPr>
          <w:rStyle w:val="CdigoHTML"/>
          <w:lang w:val="en-US"/>
        </w:rPr>
      </w:pPr>
      <w:r w:rsidRPr="00D630A7">
        <w:rPr>
          <w:rStyle w:val="CdigoHTML"/>
          <w:lang w:val="en-US"/>
        </w:rPr>
        <w:t xml:space="preserve">        </w:t>
      </w:r>
      <w:r w:rsidRPr="00C67B61">
        <w:rPr>
          <w:rStyle w:val="hljs-tag"/>
          <w:lang w:val="en-US"/>
        </w:rPr>
        <w:t>&lt;/</w:t>
      </w:r>
      <w:r w:rsidRPr="00C67B61">
        <w:rPr>
          <w:rStyle w:val="hljs-name"/>
          <w:lang w:val="en-US"/>
        </w:rPr>
        <w:t>body</w:t>
      </w:r>
      <w:r w:rsidRPr="00C67B61">
        <w:rPr>
          <w:rStyle w:val="hljs-tag"/>
          <w:lang w:val="en-US"/>
        </w:rPr>
        <w:t>&gt;</w:t>
      </w:r>
    </w:p>
    <w:p w14:paraId="309B0F8E"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47B093C0" w14:textId="77777777" w:rsidR="00B71ED6" w:rsidRDefault="00B71ED6" w:rsidP="00B71ED6">
      <w:pPr>
        <w:pStyle w:val="NormalWeb"/>
      </w:pPr>
      <w:r>
        <w:t xml:space="preserve">Los </w:t>
      </w:r>
      <w:r>
        <w:rPr>
          <w:rStyle w:val="Textoennegrita"/>
        </w:rPr>
        <w:t>Selectores</w:t>
      </w:r>
      <w:r>
        <w:t xml:space="preserve"> nos permiten conectar las etiquetas de HTML con sus respectivos estilos en CSS.</w:t>
      </w:r>
    </w:p>
    <w:p w14:paraId="5C210C6F" w14:textId="77777777" w:rsidR="00B71ED6" w:rsidRDefault="00B71ED6" w:rsidP="00B71ED6">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7AE6D670" w14:textId="77777777" w:rsidR="00B71ED6" w:rsidRDefault="00B71ED6" w:rsidP="00B71ED6">
      <w:pPr>
        <w:pStyle w:val="HTMLconformatoprevio"/>
        <w:rPr>
          <w:rStyle w:val="CdigoHTML"/>
        </w:rPr>
      </w:pPr>
      <w:r w:rsidRPr="00494030">
        <w:rPr>
          <w:rStyle w:val="CdigoHTML"/>
        </w:rPr>
        <w:t>CSS</w:t>
      </w:r>
      <w:r>
        <w:rPr>
          <w:rStyle w:val="CdigoHTML"/>
        </w:rPr>
        <w:t xml:space="preserve"> (con punto antes del nombre de la clase):</w:t>
      </w:r>
    </w:p>
    <w:p w14:paraId="04BD77E8" w14:textId="77777777" w:rsidR="00B71ED6" w:rsidRDefault="00B71ED6" w:rsidP="00B71ED6">
      <w:pPr>
        <w:pStyle w:val="HTMLconformatoprevio"/>
        <w:rPr>
          <w:rStyle w:val="CdigoHTML"/>
        </w:rPr>
      </w:pPr>
    </w:p>
    <w:p w14:paraId="73ADC470" w14:textId="77777777" w:rsidR="00B71ED6" w:rsidRDefault="00B71ED6" w:rsidP="00B71ED6">
      <w:pPr>
        <w:pStyle w:val="HTMLconformatoprevio"/>
        <w:rPr>
          <w:rStyle w:val="CdigoHTML"/>
        </w:rPr>
      </w:pPr>
      <w:r>
        <w:rPr>
          <w:rStyle w:val="CdigoHTML"/>
        </w:rPr>
        <w:t>.caja {</w:t>
      </w:r>
    </w:p>
    <w:p w14:paraId="6C55EFA0" w14:textId="77777777" w:rsidR="00B71ED6" w:rsidRDefault="00B71ED6" w:rsidP="00B71ED6">
      <w:pPr>
        <w:pStyle w:val="HTMLconformatoprevio"/>
        <w:rPr>
          <w:rStyle w:val="CdigoHTML"/>
        </w:rPr>
      </w:pPr>
      <w:r>
        <w:rPr>
          <w:rStyle w:val="CdigoHTML"/>
        </w:rPr>
        <w:t>color: red;</w:t>
      </w:r>
    </w:p>
    <w:p w14:paraId="37D6BF8B" w14:textId="77777777" w:rsidR="00B71ED6" w:rsidRDefault="00B71ED6" w:rsidP="00B71ED6">
      <w:pPr>
        <w:pStyle w:val="HTMLconformatoprevio"/>
        <w:rPr>
          <w:rStyle w:val="CdigoHTML"/>
        </w:rPr>
      </w:pPr>
      <w:r>
        <w:rPr>
          <w:rStyle w:val="CdigoHTML"/>
        </w:rPr>
        <w:t>}</w:t>
      </w:r>
    </w:p>
    <w:p w14:paraId="447EF90F" w14:textId="77777777" w:rsidR="00B71ED6" w:rsidRDefault="00B71ED6" w:rsidP="00B71ED6">
      <w:pPr>
        <w:pStyle w:val="HTMLconformatoprevio"/>
        <w:rPr>
          <w:rStyle w:val="CdigoHTML"/>
        </w:rPr>
      </w:pPr>
    </w:p>
    <w:p w14:paraId="56258BD1" w14:textId="77777777" w:rsidR="00B71ED6" w:rsidRDefault="00B71ED6" w:rsidP="00B71ED6">
      <w:pPr>
        <w:pStyle w:val="HTMLconformatoprevio"/>
        <w:rPr>
          <w:rStyle w:val="CdigoHTML"/>
        </w:rPr>
      </w:pPr>
      <w:r w:rsidRPr="00494030">
        <w:rPr>
          <w:rStyle w:val="CdigoHTML"/>
        </w:rPr>
        <w:t>HTML</w:t>
      </w:r>
      <w:r>
        <w:rPr>
          <w:rStyle w:val="CdigoHTML"/>
        </w:rPr>
        <w:t>:</w:t>
      </w:r>
    </w:p>
    <w:p w14:paraId="7971A2D2"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r>
        <w:rPr>
          <w:rStyle w:val="hljs-attr"/>
        </w:rPr>
        <w:t>class</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17804096" w14:textId="77777777" w:rsidR="00B71ED6" w:rsidRDefault="00B71ED6" w:rsidP="00B71ED6">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2E3A7C5B" w14:textId="77777777" w:rsidR="00B71ED6" w:rsidRDefault="00B71ED6" w:rsidP="00B71ED6">
      <w:pPr>
        <w:pStyle w:val="HTMLconformatoprevio"/>
        <w:rPr>
          <w:rStyle w:val="CdigoHTML"/>
        </w:rPr>
      </w:pPr>
      <w:r w:rsidRPr="0032579E">
        <w:rPr>
          <w:rStyle w:val="CdigoHTML"/>
        </w:rPr>
        <w:t>CSS</w:t>
      </w:r>
      <w:r>
        <w:rPr>
          <w:rStyle w:val="CdigoHTML"/>
        </w:rPr>
        <w:t xml:space="preserve"> (con `#` antes del nombre del ID):</w:t>
      </w:r>
    </w:p>
    <w:p w14:paraId="14C17BF0" w14:textId="77777777" w:rsidR="00B71ED6" w:rsidRDefault="00B71ED6" w:rsidP="00B71ED6">
      <w:pPr>
        <w:pStyle w:val="HTMLconformatoprevio"/>
        <w:rPr>
          <w:rStyle w:val="CdigoHTML"/>
        </w:rPr>
      </w:pPr>
      <w:r>
        <w:rPr>
          <w:rStyle w:val="CdigoHTML"/>
        </w:rPr>
        <w:t>#caja { color: red; }</w:t>
      </w:r>
    </w:p>
    <w:p w14:paraId="5DBC6799" w14:textId="77777777" w:rsidR="00B71ED6" w:rsidRDefault="00B71ED6" w:rsidP="00B71ED6">
      <w:pPr>
        <w:pStyle w:val="HTMLconformatoprevio"/>
        <w:rPr>
          <w:rStyle w:val="CdigoHTML"/>
        </w:rPr>
      </w:pPr>
    </w:p>
    <w:p w14:paraId="1FDF4861" w14:textId="77777777" w:rsidR="00B71ED6" w:rsidRDefault="00B71ED6" w:rsidP="00B71ED6">
      <w:pPr>
        <w:pStyle w:val="HTMLconformatoprevio"/>
        <w:rPr>
          <w:rStyle w:val="CdigoHTML"/>
        </w:rPr>
      </w:pPr>
    </w:p>
    <w:p w14:paraId="53E86503" w14:textId="77777777" w:rsidR="00B71ED6" w:rsidRDefault="00B71ED6" w:rsidP="00B71ED6">
      <w:pPr>
        <w:pStyle w:val="HTMLconformatoprevio"/>
        <w:rPr>
          <w:rStyle w:val="CdigoHTML"/>
        </w:rPr>
      </w:pPr>
      <w:r w:rsidRPr="0032579E">
        <w:rPr>
          <w:rStyle w:val="CdigoHTML"/>
        </w:rPr>
        <w:t>HTML</w:t>
      </w:r>
      <w:r>
        <w:rPr>
          <w:rStyle w:val="CdigoHTML"/>
        </w:rPr>
        <w:t>:</w:t>
      </w:r>
    </w:p>
    <w:p w14:paraId="157811A3" w14:textId="77777777" w:rsidR="00B71ED6" w:rsidRDefault="00B71ED6" w:rsidP="00B71ED6">
      <w:pPr>
        <w:pStyle w:val="HTMLconformatoprevio"/>
        <w:jc w:val="center"/>
        <w:rPr>
          <w:rStyle w:val="CdigoHTML"/>
        </w:rPr>
      </w:pPr>
      <w:r>
        <w:rPr>
          <w:rStyle w:val="hljs-tag"/>
        </w:rPr>
        <w:lastRenderedPageBreak/>
        <w:t>&lt;</w:t>
      </w:r>
      <w:r>
        <w:rPr>
          <w:rStyle w:val="hljs-name"/>
        </w:rPr>
        <w:t>div</w:t>
      </w:r>
      <w:r>
        <w:rPr>
          <w:rStyle w:val="hljs-tag"/>
        </w:rPr>
        <w:t xml:space="preserve"> </w:t>
      </w:r>
      <w:r>
        <w:rPr>
          <w:rStyle w:val="hljs-attr"/>
        </w:rPr>
        <w:t>id</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3A49631F" w14:textId="77777777" w:rsidR="00B71ED6" w:rsidRDefault="00B71ED6" w:rsidP="00B71ED6">
      <w:pPr>
        <w:pStyle w:val="NormalWeb"/>
      </w:pPr>
      <w:r>
        <w:t>En CSS utilizamos atributos para definir los estilos de nuestros elementos, podemos modificar el color de la letra, tamaño, color de fondo, espaciado, entre otras:</w:t>
      </w:r>
    </w:p>
    <w:p w14:paraId="2C6C6BFD" w14:textId="77777777" w:rsidR="00B71ED6" w:rsidRPr="00D630A7" w:rsidRDefault="00B71ED6" w:rsidP="00B71ED6">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56778693"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4272A20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42BF8EB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49D39D1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563F1AB4" w14:textId="77777777" w:rsidR="00B71ED6" w:rsidRDefault="00B71ED6" w:rsidP="00B71ED6">
      <w:pPr>
        <w:pStyle w:val="HTMLconformatoprevio"/>
        <w:rPr>
          <w:rStyle w:val="CdigoHTML"/>
        </w:rPr>
      </w:pPr>
      <w:r>
        <w:rPr>
          <w:rStyle w:val="CdigoHTML"/>
        </w:rPr>
        <w:t>}</w:t>
      </w:r>
    </w:p>
    <w:p w14:paraId="4DF05BEF" w14:textId="77777777" w:rsidR="00B71ED6" w:rsidRDefault="00B71ED6" w:rsidP="00B71ED6"/>
    <w:p w14:paraId="1903B2EC" w14:textId="77777777" w:rsidR="00B71ED6" w:rsidRDefault="00B71ED6" w:rsidP="00B71ED6"/>
    <w:p w14:paraId="3DF3CC12" w14:textId="77777777" w:rsidR="00B71ED6" w:rsidRDefault="00B71ED6" w:rsidP="00B71ED6">
      <w:pPr>
        <w:pStyle w:val="Ttulo1"/>
      </w:pPr>
      <w:r>
        <w:t>¿Cómo funciona JavaScript?</w:t>
      </w:r>
    </w:p>
    <w:p w14:paraId="4CE89B31" w14:textId="77777777" w:rsidR="00B71ED6" w:rsidRDefault="00B71ED6" w:rsidP="00B71ED6">
      <w:pPr>
        <w:pStyle w:val="NormalWeb"/>
      </w:pPr>
      <w:r>
        <w:rPr>
          <w:rStyle w:val="Textoennegrita"/>
        </w:rPr>
        <w:t>JavaScript</w:t>
      </w:r>
      <w:r>
        <w:t xml:space="preserve"> es un lenguaje de programación que nos permite realizar actividades complejas en nuestras páginas web: almacenar valores en variables o realizar operaciones.</w:t>
      </w:r>
    </w:p>
    <w:p w14:paraId="129679AD" w14:textId="77777777" w:rsidR="00B71ED6" w:rsidRDefault="00B71ED6" w:rsidP="00B71ED6">
      <w:pPr>
        <w:pStyle w:val="NormalWeb"/>
      </w:pPr>
      <w:r>
        <w:t xml:space="preserve">Para incluir JavaScript en nuestro HTML debemos agregarlo justo antes de cerrar nuestra etiqueta  </w:t>
      </w:r>
      <w:r w:rsidRPr="006C64AA">
        <w:rPr>
          <w:rFonts w:ascii="Courier New" w:hAnsi="Courier New" w:cs="Courier New"/>
          <w:sz w:val="20"/>
          <w:szCs w:val="20"/>
        </w:rPr>
        <w:t>&lt;HTML&gt;</w:t>
      </w:r>
      <w:r>
        <w:t xml:space="preserve">  utilizando la etiqueta </w:t>
      </w:r>
      <w:r>
        <w:rPr>
          <w:rStyle w:val="CdigoHTML"/>
        </w:rPr>
        <w:t>script</w:t>
      </w:r>
      <w:r>
        <w:t>:</w:t>
      </w:r>
    </w:p>
    <w:p w14:paraId="31C69147" w14:textId="77777777" w:rsidR="00B71ED6" w:rsidRDefault="00B71ED6" w:rsidP="00B71ED6">
      <w:pPr>
        <w:pStyle w:val="HTMLconformatoprevio"/>
        <w:rPr>
          <w:rStyle w:val="hljs-tag"/>
          <w:lang w:val="en-US"/>
        </w:rPr>
      </w:pPr>
      <w:r w:rsidRPr="0032579E">
        <w:rPr>
          <w:rStyle w:val="hljs-tag"/>
          <w:lang w:val="en-US"/>
        </w:rPr>
        <w:t>&lt;</w:t>
      </w:r>
      <w:r w:rsidRPr="0032579E">
        <w:rPr>
          <w:rStyle w:val="hljs-name"/>
          <w:lang w:val="en-US"/>
        </w:rPr>
        <w:t>html</w:t>
      </w:r>
      <w:r w:rsidRPr="0032579E">
        <w:rPr>
          <w:rStyle w:val="hljs-tag"/>
          <w:lang w:val="en-US"/>
        </w:rPr>
        <w:t>&gt;</w:t>
      </w:r>
    </w:p>
    <w:p w14:paraId="29C029CF" w14:textId="77777777" w:rsidR="00B71ED6" w:rsidRPr="0032579E" w:rsidRDefault="00B71ED6" w:rsidP="00B71ED6">
      <w:pPr>
        <w:pStyle w:val="HTMLconformatoprevio"/>
        <w:rPr>
          <w:rStyle w:val="CdigoHTML"/>
          <w:lang w:val="en-US"/>
        </w:rPr>
      </w:pPr>
    </w:p>
    <w:p w14:paraId="4C10BBF2" w14:textId="77777777" w:rsidR="00B71ED6" w:rsidRPr="006C64AA" w:rsidRDefault="00B71ED6" w:rsidP="00B71ED6">
      <w:pPr>
        <w:pStyle w:val="HTMLconformatoprevio"/>
        <w:rPr>
          <w:rStyle w:val="CdigoHTML"/>
          <w:lang w:val="en-US"/>
        </w:rPr>
      </w:pPr>
      <w:r w:rsidRPr="0032579E">
        <w:rPr>
          <w:rStyle w:val="hljs-tag"/>
          <w:lang w:val="en-US"/>
        </w:rPr>
        <w:t>&lt;</w:t>
      </w:r>
      <w:r w:rsidRPr="0032579E">
        <w:rPr>
          <w:rStyle w:val="hljs-name"/>
          <w:lang w:val="en-US"/>
        </w:rPr>
        <w:t>script</w:t>
      </w:r>
      <w:r w:rsidRPr="0032579E">
        <w:rPr>
          <w:rStyle w:val="hljs-tag"/>
          <w:lang w:val="en-US"/>
        </w:rPr>
        <w:t xml:space="preserve"> </w:t>
      </w:r>
      <w:r w:rsidRPr="0032579E">
        <w:rPr>
          <w:rStyle w:val="hljs-attr"/>
          <w:lang w:val="en-US"/>
        </w:rPr>
        <w:t>src</w:t>
      </w:r>
      <w:r w:rsidRPr="0032579E">
        <w:rPr>
          <w:rStyle w:val="hljs-tag"/>
          <w:lang w:val="en-US"/>
        </w:rPr>
        <w:t>=</w:t>
      </w:r>
      <w:r w:rsidRPr="0032579E">
        <w:rPr>
          <w:rStyle w:val="hljs-string"/>
          <w:lang w:val="en-US"/>
        </w:rPr>
        <w:t>""script.js""</w:t>
      </w:r>
      <w:r w:rsidRPr="0032579E">
        <w:rPr>
          <w:rStyle w:val="hljs-tag"/>
          <w:lang w:val="en-US"/>
        </w:rPr>
        <w:t>&gt;</w:t>
      </w:r>
      <w:r>
        <w:rPr>
          <w:rStyle w:val="hljs-tag"/>
          <w:lang w:val="en-US"/>
        </w:rPr>
        <w:t xml:space="preserve"> </w:t>
      </w:r>
      <w:r w:rsidRPr="006C64AA">
        <w:rPr>
          <w:rStyle w:val="hljs-tag"/>
          <w:lang w:val="en-US"/>
        </w:rPr>
        <w:t>&lt;/</w:t>
      </w:r>
      <w:r w:rsidRPr="006C64AA">
        <w:rPr>
          <w:rStyle w:val="hljs-name"/>
          <w:lang w:val="en-US"/>
        </w:rPr>
        <w:t>script</w:t>
      </w:r>
      <w:r w:rsidRPr="006C64AA">
        <w:rPr>
          <w:rStyle w:val="hljs-tag"/>
          <w:lang w:val="en-US"/>
        </w:rPr>
        <w:t>&gt;</w:t>
      </w:r>
      <w:r w:rsidRPr="0032579E">
        <w:rPr>
          <w:rStyle w:val="undefined"/>
          <w:rFonts w:eastAsiaTheme="majorEastAsia"/>
          <w:lang w:val="en-US"/>
        </w:rPr>
        <w:tab/>
      </w:r>
      <w:r w:rsidRPr="0032579E">
        <w:rPr>
          <w:rStyle w:val="undefined"/>
          <w:rFonts w:eastAsiaTheme="majorEastAsia"/>
          <w:lang w:val="en-US"/>
        </w:rPr>
        <w:tab/>
      </w:r>
    </w:p>
    <w:p w14:paraId="39071346"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5F7B2E88" w14:textId="77777777" w:rsidR="00B71ED6" w:rsidRDefault="00B71ED6" w:rsidP="00B71ED6"/>
    <w:p w14:paraId="13B509E6" w14:textId="77777777" w:rsidR="00B71ED6" w:rsidRDefault="00B71ED6" w:rsidP="00B71ED6"/>
    <w:p w14:paraId="23498503" w14:textId="77777777" w:rsidR="00B71ED6" w:rsidRPr="00523F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5680905E"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encontraran </w:t>
      </w:r>
      <w:r w:rsidRPr="00523FD6">
        <w:rPr>
          <w:rFonts w:ascii="Times New Roman" w:eastAsia="Times New Roman" w:hAnsi="Times New Roman" w:cs="Times New Roman"/>
          <w:sz w:val="24"/>
          <w:szCs w:val="24"/>
          <w:lang w:eastAsia="es-CO"/>
        </w:rPr>
        <w:t>algunas de las etiquetas más utilizadas y para qué sirven.</w:t>
      </w:r>
    </w:p>
    <w:p w14:paraId="1D2F3C8B" w14:textId="77777777" w:rsidR="00B71ED6" w:rsidRPr="00523FD6" w:rsidRDefault="00855192" w:rsidP="00B71ED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36D03FE8">
          <v:rect id="_x0000_i1025" style="width:0;height:1.5pt" o:hralign="center" o:hrstd="t" o:hr="t" fillcolor="#a0a0a0" stroked="f"/>
        </w:pict>
      </w:r>
    </w:p>
    <w:p w14:paraId="3832648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00478C8D"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53E7BA3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7BDFA44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4DAE06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284C38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Define el título del documento, el cual se muestra en la barra de título del navegador o en las pestañas de página. Solamente puede contener texto y cualquier otra etiqueta contenida no será interpretada.</w:t>
      </w:r>
    </w:p>
    <w:p w14:paraId="0F0DD8B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213F56C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F0943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971E05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30B90AF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45E705B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4AD22E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7C43E8C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446946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32B8198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5BB8D97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5D7A85C3"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406A6F2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&lt;nav&gt;</w:t>
      </w:r>
    </w:p>
    <w:p w14:paraId="4E36A818"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21DB8FC4"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7F270D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182B693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547001C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6800FBD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08CB65EB"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7E119B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&lt;header&gt;</w:t>
      </w:r>
    </w:p>
    <w:p w14:paraId="0497856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43E489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170FEE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56F01B1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544D2C0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2F9E27F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616FDD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1B7F85DA"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063EBF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303370A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4075428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6D85438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&lt;iframe&gt;</w:t>
      </w:r>
    </w:p>
    <w:p w14:paraId="2C7C64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3B327B0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1AA7CFB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32D823C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8E06427"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436EF91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1357E2A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2D9E994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386A06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Representa un comentario aparte, es decir, textos secundarios como un descargo de responsabilidad o una nota de derechos de autoría, que no son esenciales para la comprensión del documento.</w:t>
      </w:r>
    </w:p>
    <w:p w14:paraId="569250DD"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5"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463508F3"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7BA523DF"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095E1ACD" w14:textId="77777777" w:rsidR="00B71ED6" w:rsidRDefault="00B71ED6" w:rsidP="00B71ED6">
      <w:pPr>
        <w:pStyle w:val="Ttulo1"/>
      </w:pPr>
      <w:r>
        <w:t>Maquetación de tarjetas de producto</w:t>
      </w:r>
    </w:p>
    <w:p w14:paraId="7A36D674" w14:textId="77777777" w:rsidR="00B71ED6" w:rsidRDefault="00B71ED6" w:rsidP="00B71ED6">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24CE11E2" w14:textId="77777777" w:rsidR="00B71ED6" w:rsidRDefault="00B71ED6" w:rsidP="00B71ED6">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mas te gusten, recuerda copiar y pegar tus modificaciones porque, por defecto, no se guardan cuando refresques la página.</w:t>
      </w:r>
    </w:p>
    <w:p w14:paraId="1090DAC1" w14:textId="77777777" w:rsidR="00B71ED6" w:rsidRPr="00EB21FA" w:rsidRDefault="00B71ED6" w:rsidP="00B71ED6">
      <w:pPr>
        <w:pStyle w:val="NormalWeb"/>
        <w:jc w:val="center"/>
        <w:rPr>
          <w:b/>
          <w:bCs/>
          <w:i/>
          <w:iCs/>
        </w:rPr>
      </w:pPr>
      <w:r w:rsidRPr="00EB21FA">
        <w:rPr>
          <w:b/>
          <w:bCs/>
          <w:i/>
          <w:iCs/>
        </w:rPr>
        <w:t>Example:</w:t>
      </w:r>
    </w:p>
    <w:p w14:paraId="2024D4D0"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2894ADC2" wp14:editId="6ADAB8CD">
            <wp:extent cx="5238750" cy="4000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750" cy="4000500"/>
                    </a:xfrm>
                    <a:prstGeom prst="rect">
                      <a:avLst/>
                    </a:prstGeom>
                  </pic:spPr>
                </pic:pic>
              </a:graphicData>
            </a:graphic>
          </wp:inline>
        </w:drawing>
      </w:r>
    </w:p>
    <w:p w14:paraId="4004F9F7"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F660BC"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BE9C445"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721B58D7" w14:textId="77777777" w:rsidR="00B71ED6" w:rsidRDefault="00B71ED6" w:rsidP="00B71ED6">
      <w:pPr>
        <w:pStyle w:val="Ttulo1"/>
      </w:pPr>
      <w:r>
        <w:t>Fuentes personalizadas y variables de CSS</w:t>
      </w:r>
    </w:p>
    <w:p w14:paraId="1E2C1EC7" w14:textId="77777777" w:rsidR="00B71ED6" w:rsidRDefault="00B71ED6" w:rsidP="00B71ED6">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1DA576B6" w14:textId="77777777" w:rsidR="00B71ED6" w:rsidRDefault="00B71ED6" w:rsidP="00B71ED6">
      <w:pPr>
        <w:pStyle w:val="NormalWeb"/>
      </w:pPr>
      <w:r>
        <w:t xml:space="preserve">También vamos a utilizar fuentes personalizadas, para esto debemos ir a </w:t>
      </w:r>
      <w:hyperlink r:id="rId7" w:tgtFrame="_blank" w:history="1">
        <w:r>
          <w:rPr>
            <w:rStyle w:val="Hipervnculo"/>
          </w:rPr>
          <w:t>Google Fonts</w:t>
        </w:r>
      </w:hyperlink>
      <w:r>
        <w:t xml:space="preserve"> y elegir la que mejor se acomode a nuestro diseño.</w:t>
      </w:r>
    </w:p>
    <w:p w14:paraId="6FC7E35B" w14:textId="77777777" w:rsidR="00B71ED6" w:rsidRPr="00451FEB" w:rsidRDefault="00B71ED6" w:rsidP="00B71ED6">
      <w:pPr>
        <w:pStyle w:val="NormalWeb"/>
        <w:jc w:val="center"/>
        <w:rPr>
          <w:b/>
          <w:bCs/>
          <w:i/>
          <w:iCs/>
        </w:rPr>
      </w:pPr>
      <w:r w:rsidRPr="00451FEB">
        <w:rPr>
          <w:b/>
          <w:bCs/>
          <w:i/>
          <w:iCs/>
        </w:rPr>
        <w:t>Declaración.</w:t>
      </w:r>
    </w:p>
    <w:p w14:paraId="6269FF96" w14:textId="77777777" w:rsidR="00B71ED6" w:rsidRDefault="00B71ED6" w:rsidP="00B71ED6">
      <w:pPr>
        <w:pStyle w:val="NormalWeb"/>
        <w:jc w:val="center"/>
      </w:pPr>
      <w:r>
        <w:rPr>
          <w:noProof/>
        </w:rPr>
        <w:lastRenderedPageBreak/>
        <w:drawing>
          <wp:inline distT="0" distB="0" distL="0" distR="0" wp14:anchorId="63F07BB1" wp14:editId="1BC632CF">
            <wp:extent cx="3305175"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5175" cy="2971800"/>
                    </a:xfrm>
                    <a:prstGeom prst="rect">
                      <a:avLst/>
                    </a:prstGeom>
                  </pic:spPr>
                </pic:pic>
              </a:graphicData>
            </a:graphic>
          </wp:inline>
        </w:drawing>
      </w:r>
    </w:p>
    <w:p w14:paraId="177EFC21" w14:textId="77777777" w:rsidR="00B71ED6" w:rsidRDefault="00B71ED6" w:rsidP="00B71ED6">
      <w:pPr>
        <w:pStyle w:val="NormalWeb"/>
        <w:jc w:val="center"/>
      </w:pPr>
    </w:p>
    <w:p w14:paraId="7D9B4145" w14:textId="77777777" w:rsidR="00B71ED6" w:rsidRDefault="00B71ED6" w:rsidP="00B71ED6">
      <w:pPr>
        <w:pStyle w:val="NormalWeb"/>
        <w:jc w:val="center"/>
        <w:rPr>
          <w:b/>
          <w:bCs/>
          <w:i/>
          <w:iCs/>
        </w:rPr>
      </w:pPr>
      <w:r w:rsidRPr="00451FEB">
        <w:rPr>
          <w:b/>
          <w:bCs/>
          <w:i/>
          <w:iCs/>
        </w:rPr>
        <w:t>Llamado.</w:t>
      </w:r>
    </w:p>
    <w:p w14:paraId="4823F89D" w14:textId="77777777" w:rsidR="00B71ED6" w:rsidRPr="00451FEB" w:rsidRDefault="00B71ED6" w:rsidP="00B71ED6">
      <w:pPr>
        <w:pStyle w:val="NormalWeb"/>
        <w:jc w:val="center"/>
        <w:rPr>
          <w:b/>
          <w:bCs/>
          <w:i/>
          <w:iCs/>
        </w:rPr>
      </w:pPr>
      <w:r>
        <w:rPr>
          <w:noProof/>
        </w:rPr>
        <w:drawing>
          <wp:inline distT="0" distB="0" distL="0" distR="0" wp14:anchorId="1D97EC31" wp14:editId="684CE818">
            <wp:extent cx="3933825" cy="16192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619250"/>
                    </a:xfrm>
                    <a:prstGeom prst="rect">
                      <a:avLst/>
                    </a:prstGeom>
                  </pic:spPr>
                </pic:pic>
              </a:graphicData>
            </a:graphic>
          </wp:inline>
        </w:drawing>
      </w:r>
    </w:p>
    <w:p w14:paraId="27058550" w14:textId="77777777" w:rsidR="00B71ED6" w:rsidRPr="00523F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D82595" w14:textId="77777777" w:rsidR="00B71ED6" w:rsidRDefault="00B71ED6" w:rsidP="00B71ED6">
      <w:pPr>
        <w:pStyle w:val="Ttulo1"/>
      </w:pPr>
      <w:r>
        <w:t xml:space="preserve">Categorizando etiquetas según nuestra estructura en HTML </w:t>
      </w:r>
    </w:p>
    <w:p w14:paraId="14267E9A"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23D399A3"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07B9C4D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lastRenderedPageBreak/>
        <w:t>-No utilizar palabras en español: la mayoría de los lenguajes no aceptan ñ o tildes, es por eso que evitamos esta característica.</w:t>
      </w:r>
    </w:p>
    <w:p w14:paraId="7CC0BED8"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09666FC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39DA5917"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0898AB9D"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63FC5ADC" w14:textId="77777777" w:rsidR="00B71ED6" w:rsidRDefault="00B71ED6" w:rsidP="00B71ED6"/>
    <w:p w14:paraId="633685EF" w14:textId="77777777" w:rsidR="00B71ED6" w:rsidRDefault="00B71ED6" w:rsidP="00B71ED6"/>
    <w:p w14:paraId="3DBCFDC3" w14:textId="77777777" w:rsidR="00B71ED6" w:rsidRDefault="00B71ED6" w:rsidP="00B71ED6"/>
    <w:p w14:paraId="165FF6D0" w14:textId="77777777" w:rsidR="00B71ED6" w:rsidRDefault="00B71ED6" w:rsidP="00B71ED6"/>
    <w:p w14:paraId="7A8C3C49" w14:textId="77777777" w:rsidR="00B71ED6" w:rsidRDefault="00B71ED6" w:rsidP="00B71ED6"/>
    <w:p w14:paraId="70F1BB98" w14:textId="77777777" w:rsidR="00B71ED6" w:rsidRDefault="00B71ED6" w:rsidP="00B71ED6"/>
    <w:p w14:paraId="04B6B8D3" w14:textId="77777777" w:rsidR="00B71ED6" w:rsidRDefault="00B71ED6" w:rsidP="00B71ED6"/>
    <w:p w14:paraId="70DD1AD7" w14:textId="77777777" w:rsidR="00B71ED6" w:rsidRDefault="00B71ED6" w:rsidP="00B71ED6"/>
    <w:p w14:paraId="6D5BA00A" w14:textId="77777777" w:rsidR="00B71ED6" w:rsidRDefault="00B71ED6" w:rsidP="00B71ED6"/>
    <w:p w14:paraId="6F179C3C" w14:textId="77777777" w:rsidR="00B71ED6" w:rsidRDefault="00B71ED6" w:rsidP="00B71ED6"/>
    <w:p w14:paraId="77D1ACB2" w14:textId="77777777" w:rsidR="00B71E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1DB0F17" w14:textId="77777777" w:rsidR="00B71ED6" w:rsidRPr="004B24C9"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B24C9">
        <w:rPr>
          <w:rFonts w:ascii="Times New Roman" w:eastAsia="Times New Roman" w:hAnsi="Times New Roman" w:cs="Times New Roman"/>
          <w:b/>
          <w:bCs/>
          <w:kern w:val="36"/>
          <w:sz w:val="48"/>
          <w:szCs w:val="48"/>
          <w:lang w:eastAsia="es-CO"/>
        </w:rPr>
        <w:t>Reglas responsive</w:t>
      </w:r>
    </w:p>
    <w:p w14:paraId="0BDECAE3"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elementos organizados horizontalmente deben pasar a organizarse verticalmente.</w:t>
      </w:r>
    </w:p>
    <w:p w14:paraId="7D1A1EA8"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6E171C13"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079CE749"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lastRenderedPageBreak/>
        <w:t xml:space="preserve">        /* Todos nuestros estilos responsive */</w:t>
      </w:r>
    </w:p>
    <w:p w14:paraId="2961A207"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2191BD76" w14:textId="77777777" w:rsidR="00B71ED6" w:rsidRPr="00E30DA9" w:rsidRDefault="00B71ED6" w:rsidP="00B71ED6">
      <w:pPr>
        <w:rPr>
          <w:rFonts w:ascii="Times New Roman" w:hAnsi="Times New Roman" w:cs="Times New Roman"/>
          <w:b/>
          <w:bCs/>
          <w:i/>
          <w:iCs/>
          <w:sz w:val="48"/>
          <w:szCs w:val="48"/>
        </w:rPr>
      </w:pPr>
    </w:p>
    <w:p w14:paraId="6F1E2651" w14:textId="77777777" w:rsidR="00B71ED6" w:rsidRDefault="00B71ED6" w:rsidP="00B71ED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72B0D215" w14:textId="77777777" w:rsidR="00B71ED6" w:rsidRDefault="00855192" w:rsidP="00B71ED6">
      <w:pPr>
        <w:jc w:val="center"/>
        <w:rPr>
          <w:rFonts w:ascii="Times New Roman" w:hAnsi="Times New Roman" w:cs="Times New Roman"/>
          <w:b/>
          <w:bCs/>
          <w:i/>
          <w:iCs/>
          <w:sz w:val="24"/>
          <w:szCs w:val="24"/>
        </w:rPr>
      </w:pPr>
      <w:hyperlink r:id="rId10" w:history="1">
        <w:r w:rsidR="00B71ED6" w:rsidRPr="00511940">
          <w:rPr>
            <w:rStyle w:val="Hipervnculo"/>
            <w:rFonts w:ascii="Times New Roman" w:hAnsi="Times New Roman" w:cs="Times New Roman"/>
            <w:b/>
            <w:bCs/>
            <w:sz w:val="24"/>
            <w:szCs w:val="24"/>
          </w:rPr>
          <w:t>https://necolas.github.io/normalize.css/</w:t>
        </w:r>
      </w:hyperlink>
    </w:p>
    <w:p w14:paraId="047855C3" w14:textId="77777777" w:rsidR="00B71ED6" w:rsidRPr="00C5568B" w:rsidRDefault="00B71ED6" w:rsidP="00B71ED6">
      <w:pPr>
        <w:rPr>
          <w:rFonts w:ascii="Times New Roman" w:hAnsi="Times New Roman" w:cs="Times New Roman"/>
          <w:b/>
          <w:bCs/>
          <w:i/>
          <w:iCs/>
          <w:sz w:val="24"/>
          <w:szCs w:val="24"/>
        </w:rPr>
      </w:pPr>
    </w:p>
    <w:p w14:paraId="177EBD22" w14:textId="77777777" w:rsidR="00B71ED6" w:rsidRDefault="00B71ED6" w:rsidP="00B71ED6">
      <w:pPr>
        <w:pStyle w:val="Ttulo1"/>
      </w:pPr>
    </w:p>
    <w:p w14:paraId="742A8A07" w14:textId="77777777" w:rsidR="00B71ED6" w:rsidRDefault="00B71ED6" w:rsidP="00B71ED6">
      <w:pPr>
        <w:pStyle w:val="Ttulo1"/>
      </w:pPr>
      <w:r>
        <w:t>Animaciones y transiciones</w:t>
      </w:r>
    </w:p>
    <w:p w14:paraId="1EFE3617" w14:textId="77777777" w:rsidR="00B71ED6" w:rsidRDefault="00B71ED6" w:rsidP="00B71ED6">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196DDA76" w14:textId="77777777" w:rsidR="00B71ED6" w:rsidRPr="00F0608F" w:rsidRDefault="00B71ED6" w:rsidP="00B71ED6">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2662ACFF"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32937B1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EE613FF"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3B99F40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1C339AF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02CBE6B2"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635DF7A7" w14:textId="77777777" w:rsidR="00B71ED6" w:rsidRPr="00F0608F" w:rsidRDefault="00B71ED6" w:rsidP="00B71ED6">
      <w:pPr>
        <w:pStyle w:val="HTMLconformatoprevio"/>
        <w:rPr>
          <w:rStyle w:val="CdigoHTML"/>
          <w:lang w:val="en-US"/>
        </w:rPr>
      </w:pPr>
      <w:r w:rsidRPr="00F0608F">
        <w:rPr>
          <w:rStyle w:val="CdigoHTML"/>
          <w:lang w:val="en-US"/>
        </w:rPr>
        <w:t>}</w:t>
      </w:r>
    </w:p>
    <w:p w14:paraId="26F2BC54" w14:textId="77777777" w:rsidR="00B71ED6" w:rsidRPr="00F0608F" w:rsidRDefault="00B71ED6" w:rsidP="00B71ED6">
      <w:pPr>
        <w:pStyle w:val="HTMLconformatoprevio"/>
        <w:rPr>
          <w:rStyle w:val="CdigoHTML"/>
          <w:lang w:val="en-US"/>
        </w:rPr>
      </w:pPr>
    </w:p>
    <w:p w14:paraId="492FBA42" w14:textId="77777777" w:rsidR="00B71ED6" w:rsidRPr="00F0608F" w:rsidRDefault="00B71ED6" w:rsidP="00B71ED6">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4709445A"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900A6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5EB3BB3" w14:textId="77777777" w:rsidR="00B71ED6" w:rsidRPr="00855192" w:rsidRDefault="00B71ED6" w:rsidP="00B71ED6">
      <w:pPr>
        <w:pStyle w:val="HTMLconformatoprevio"/>
        <w:rPr>
          <w:rStyle w:val="CdigoHTML"/>
        </w:rPr>
      </w:pPr>
      <w:r w:rsidRPr="00F0608F">
        <w:rPr>
          <w:rStyle w:val="CdigoHTML"/>
          <w:lang w:val="en-US"/>
        </w:rPr>
        <w:t xml:space="preserve">        </w:t>
      </w:r>
      <w:r w:rsidRPr="00855192">
        <w:rPr>
          <w:rStyle w:val="hljs-attribute"/>
        </w:rPr>
        <w:t>animation-fill-mode</w:t>
      </w:r>
      <w:r w:rsidRPr="00855192">
        <w:rPr>
          <w:rStyle w:val="CdigoHTML"/>
        </w:rPr>
        <w:t xml:space="preserve">: </w:t>
      </w:r>
      <w:r w:rsidRPr="00855192">
        <w:rPr>
          <w:rStyle w:val="hljs-number"/>
        </w:rPr>
        <w:t>4s</w:t>
      </w:r>
      <w:r w:rsidRPr="00855192">
        <w:rPr>
          <w:rStyle w:val="CdigoHTML"/>
        </w:rPr>
        <w:t>;</w:t>
      </w:r>
    </w:p>
    <w:p w14:paraId="1C5E23A9" w14:textId="77777777" w:rsidR="00B71ED6" w:rsidRDefault="00B71ED6" w:rsidP="00B71ED6">
      <w:pPr>
        <w:pStyle w:val="HTMLconformatoprevio"/>
        <w:rPr>
          <w:rStyle w:val="CdigoHTML"/>
        </w:rPr>
      </w:pPr>
      <w:r>
        <w:rPr>
          <w:rStyle w:val="CdigoHTML"/>
        </w:rPr>
        <w:t>}</w:t>
      </w:r>
    </w:p>
    <w:p w14:paraId="628AD7DE" w14:textId="77777777" w:rsidR="00B71ED6" w:rsidRDefault="00B71ED6" w:rsidP="00B71ED6">
      <w:pPr>
        <w:pStyle w:val="NormalWeb"/>
      </w:pPr>
      <w:r>
        <w:t xml:space="preserve">No olvides repetir los atributos de animación o transiciones utilizando el prefijo </w:t>
      </w:r>
      <w:r>
        <w:rPr>
          <w:rStyle w:val="CdigoHTML"/>
        </w:rPr>
        <w:t>-webkit-</w:t>
      </w:r>
      <w:r>
        <w:t>:</w:t>
      </w:r>
    </w:p>
    <w:p w14:paraId="038858D0" w14:textId="77777777" w:rsidR="00B71ED6" w:rsidRPr="00F0608F" w:rsidRDefault="00B71ED6" w:rsidP="00B71ED6">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0C3CC07"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1276DF5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7561F7CC"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4A6C30FD"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3A038B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4ABD5E3"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6F393B68" w14:textId="77777777" w:rsidR="00B71ED6" w:rsidRDefault="00B71ED6" w:rsidP="00B71ED6">
      <w:pPr>
        <w:pStyle w:val="HTMLconformatoprevio"/>
        <w:rPr>
          <w:rStyle w:val="CdigoHTML"/>
        </w:rPr>
      </w:pPr>
      <w:r>
        <w:rPr>
          <w:rStyle w:val="CdigoHTML"/>
        </w:rPr>
        <w:t>}</w:t>
      </w:r>
    </w:p>
    <w:p w14:paraId="01A8EBBD" w14:textId="77777777" w:rsidR="00B71ED6" w:rsidRPr="00E30DA9" w:rsidRDefault="00B71ED6" w:rsidP="00B71ED6">
      <w:pPr>
        <w:rPr>
          <w:rFonts w:ascii="Times New Roman" w:hAnsi="Times New Roman" w:cs="Times New Roman"/>
          <w:b/>
          <w:bCs/>
          <w:i/>
          <w:iCs/>
          <w:sz w:val="48"/>
          <w:szCs w:val="48"/>
        </w:rPr>
      </w:pPr>
    </w:p>
    <w:p w14:paraId="486854F4" w14:textId="77777777" w:rsidR="00B71ED6" w:rsidRPr="00762AD5" w:rsidRDefault="00B71ED6" w:rsidP="00B71ED6">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1" w:tgtFrame="_blank" w:history="1">
        <w:r w:rsidRPr="00762AD5">
          <w:rPr>
            <w:rStyle w:val="Hipervnculo"/>
            <w:rFonts w:ascii="Times New Roman" w:hAnsi="Times New Roman" w:cs="Times New Roman"/>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658FDD52" w14:textId="77777777" w:rsidR="00B71ED6" w:rsidRDefault="00B71ED6" w:rsidP="00B71ED6"/>
    <w:p w14:paraId="5B2A7F6F" w14:textId="77777777" w:rsidR="00B71ED6" w:rsidRDefault="00B71ED6" w:rsidP="00B71ED6"/>
    <w:p w14:paraId="0867ADB4" w14:textId="77777777" w:rsidR="00B71ED6" w:rsidRDefault="00B71ED6" w:rsidP="00B71ED6">
      <w:pPr>
        <w:pStyle w:val="Ttulo1"/>
      </w:pPr>
      <w:r>
        <w:t xml:space="preserve">Atributos especiales de las etiquetas para mejorar el funcionamiento de nuestros formularios </w:t>
      </w:r>
    </w:p>
    <w:p w14:paraId="0C7F86D8" w14:textId="77777777" w:rsidR="00B71ED6" w:rsidRDefault="00B71ED6" w:rsidP="00B71ED6">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364C5A4" w14:textId="77777777" w:rsidR="00B71ED6" w:rsidRDefault="00B71ED6" w:rsidP="00B71ED6">
      <w:pPr>
        <w:pStyle w:val="NormalWeb"/>
      </w:pPr>
      <w:r>
        <w:t>¿Te has preguntado por qué usamos labels y no cualquier otra etiqueta? ¿Que tienen de especial los labels?</w:t>
      </w:r>
    </w:p>
    <w:p w14:paraId="1BFEEEC2" w14:textId="77777777" w:rsidR="00B71ED6" w:rsidRDefault="00B71ED6" w:rsidP="00B71ED6">
      <w:pPr>
        <w:pStyle w:val="NormalWeb"/>
      </w:pPr>
      <w:r>
        <w:t>Los labels no son como otras etiquetas que solo guardan y muestran el texto con los diferentes estilos que definamos en el CSS. Los labels están especialmente preparados y optimizados para que nuestros formularios funcionen correctamente.</w:t>
      </w:r>
    </w:p>
    <w:p w14:paraId="1E1A5B93" w14:textId="77777777" w:rsidR="00B71ED6" w:rsidRDefault="00B71ED6" w:rsidP="00B71ED6">
      <w:pPr>
        <w:pStyle w:val="Ttulo2"/>
      </w:pPr>
      <w:r>
        <w:t>Atributos para asociar labels a sus respectivos inputs</w:t>
      </w:r>
    </w:p>
    <w:p w14:paraId="7437DABC" w14:textId="77777777" w:rsidR="00B71ED6" w:rsidRDefault="00B71ED6" w:rsidP="00B71ED6">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1DCF5150" w14:textId="77777777" w:rsidR="00B71ED6" w:rsidRDefault="00B71ED6" w:rsidP="00B71ED6">
      <w:pPr>
        <w:pStyle w:val="NormalWeb"/>
      </w:pPr>
      <w:r>
        <w:t>De hecho, suele pasar que, debido a todos estos problemas, terminamos abandonando esa página web y nos olvidamos de ella para siempre. Nuestra tarea es evitar este tipo de problemas a toda costa.</w:t>
      </w:r>
    </w:p>
    <w:p w14:paraId="356F3D02" w14:textId="77777777" w:rsidR="00B71ED6" w:rsidRDefault="00B71ED6" w:rsidP="00B71ED6">
      <w:pPr>
        <w:pStyle w:val="NormalWeb"/>
      </w:pPr>
      <w:r>
        <w:t>Solucionar esto es muy fácil. Vamos a crear la funcionalidad de que, al tocar el label que corresponde a cada input, la página reaccione como si hubiéramos hecho click directamente en el input.</w:t>
      </w:r>
    </w:p>
    <w:p w14:paraId="0784527E" w14:textId="77777777" w:rsidR="00B71ED6" w:rsidRDefault="00B71ED6" w:rsidP="00B71ED6">
      <w:pPr>
        <w:pStyle w:val="NormalWeb"/>
      </w:pPr>
      <w:r>
        <w:t>Hay dos formas de hacerlo:</w:t>
      </w:r>
    </w:p>
    <w:p w14:paraId="7A5D5A4D" w14:textId="77777777" w:rsidR="00B71ED6" w:rsidRDefault="00B71ED6" w:rsidP="00B71ED6">
      <w:pPr>
        <w:pStyle w:val="NormalWeb"/>
      </w:pPr>
      <w:r>
        <w:rPr>
          <w:rStyle w:val="Textoennegrita"/>
        </w:rPr>
        <w:t>Primera forma</w:t>
      </w:r>
      <w:r>
        <w:t>: Podemos encerrar nuestros inputs dentro de sus respectivos labels:</w:t>
      </w:r>
    </w:p>
    <w:p w14:paraId="6A5E3475" w14:textId="77777777" w:rsidR="00B71ED6" w:rsidRDefault="00B71ED6" w:rsidP="00B71ED6">
      <w:r>
        <w:rPr>
          <w:noProof/>
        </w:rPr>
        <w:lastRenderedPageBreak/>
        <w:drawing>
          <wp:inline distT="0" distB="0" distL="0" distR="0" wp14:anchorId="6970C7D1" wp14:editId="26AE9ABB">
            <wp:extent cx="5612130" cy="1399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399540"/>
                    </a:xfrm>
                    <a:prstGeom prst="rect">
                      <a:avLst/>
                    </a:prstGeom>
                  </pic:spPr>
                </pic:pic>
              </a:graphicData>
            </a:graphic>
          </wp:inline>
        </w:drawing>
      </w:r>
    </w:p>
    <w:p w14:paraId="3B0F4957"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547D6A77"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el valor de nuestros IDs deben ser únicos e irrepetibles para evitar problemas en nuestra página web.</w:t>
      </w:r>
    </w:p>
    <w:p w14:paraId="6A6A4B98"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0AE2E36F" w14:textId="77777777" w:rsidR="00B71ED6" w:rsidRDefault="00B71ED6" w:rsidP="00B71ED6">
      <w:r>
        <w:rPr>
          <w:noProof/>
        </w:rPr>
        <w:drawing>
          <wp:inline distT="0" distB="0" distL="0" distR="0" wp14:anchorId="1372D0CD" wp14:editId="36C10C49">
            <wp:extent cx="5612130" cy="7626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2635"/>
                    </a:xfrm>
                    <a:prstGeom prst="rect">
                      <a:avLst/>
                    </a:prstGeom>
                  </pic:spPr>
                </pic:pic>
              </a:graphicData>
            </a:graphic>
          </wp:inline>
        </w:drawing>
      </w:r>
    </w:p>
    <w:p w14:paraId="3D3BCB4D" w14:textId="77777777" w:rsidR="00B71ED6" w:rsidRDefault="00B71ED6" w:rsidP="00B71ED6"/>
    <w:p w14:paraId="39F328BB" w14:textId="77777777" w:rsidR="00B71ED6" w:rsidRDefault="00B71ED6" w:rsidP="00B71ED6">
      <w:pPr>
        <w:pStyle w:val="Ttulo2"/>
      </w:pPr>
      <w:r>
        <w:t>Atributos para enviar los datos de nuestros formularios</w:t>
      </w:r>
    </w:p>
    <w:p w14:paraId="406E6D05" w14:textId="77777777" w:rsidR="00B71ED6" w:rsidRDefault="00B71ED6" w:rsidP="00B71ED6">
      <w:pPr>
        <w:pStyle w:val="NormalWeb"/>
      </w:pPr>
      <w:r>
        <w:t>El objetivo de los formularios es enviar y almacenar los datos de nuestros usuarios en algún sitio, ¿verdad?</w:t>
      </w:r>
    </w:p>
    <w:p w14:paraId="67591F8C" w14:textId="77777777" w:rsidR="00B71ED6" w:rsidRDefault="00B71ED6" w:rsidP="00B71ED6">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611C29AE" w14:textId="77777777" w:rsidR="00B71ED6" w:rsidRDefault="00B71ED6" w:rsidP="00B71ED6">
      <w:pPr>
        <w:numPr>
          <w:ilvl w:val="0"/>
          <w:numId w:val="2"/>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1077E0AA" w14:textId="77777777" w:rsidR="00B71ED6" w:rsidRDefault="00B71ED6" w:rsidP="00B71ED6">
      <w:pPr>
        <w:numPr>
          <w:ilvl w:val="0"/>
          <w:numId w:val="2"/>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61F2952D" w14:textId="77777777" w:rsidR="00B71ED6" w:rsidRDefault="00B71ED6" w:rsidP="00B71ED6">
      <w:pPr>
        <w:numPr>
          <w:ilvl w:val="0"/>
          <w:numId w:val="2"/>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3251BAC3" w14:textId="77777777" w:rsidR="00B71ED6" w:rsidRDefault="00B71ED6" w:rsidP="00B71ED6">
      <w:r>
        <w:rPr>
          <w:noProof/>
        </w:rPr>
        <w:lastRenderedPageBreak/>
        <w:drawing>
          <wp:inline distT="0" distB="0" distL="0" distR="0" wp14:anchorId="27010EC2" wp14:editId="6E9FF1D4">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62075"/>
                    </a:xfrm>
                    <a:prstGeom prst="rect">
                      <a:avLst/>
                    </a:prstGeom>
                  </pic:spPr>
                </pic:pic>
              </a:graphicData>
            </a:graphic>
          </wp:inline>
        </w:drawing>
      </w:r>
    </w:p>
    <w:p w14:paraId="04769566" w14:textId="77777777" w:rsidR="00B71ED6" w:rsidRDefault="00B71ED6" w:rsidP="00B71ED6"/>
    <w:p w14:paraId="544E1344" w14:textId="77777777" w:rsidR="00B71ED6" w:rsidRDefault="00B71ED6" w:rsidP="00B71ED6">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Pero es no es todo, fijate bien en la URL y veras que los datos de tus usuarios están escondidos por ahí:</w:t>
      </w:r>
    </w:p>
    <w:p w14:paraId="5245EDCC" w14:textId="77777777" w:rsidR="00B71ED6" w:rsidRDefault="00B71ED6" w:rsidP="00B71ED6">
      <w:r>
        <w:rPr>
          <w:noProof/>
        </w:rPr>
        <w:drawing>
          <wp:inline distT="0" distB="0" distL="0" distR="0" wp14:anchorId="090D4B8E" wp14:editId="5E182BAD">
            <wp:extent cx="5612130" cy="27495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955"/>
                    </a:xfrm>
                    <a:prstGeom prst="rect">
                      <a:avLst/>
                    </a:prstGeom>
                  </pic:spPr>
                </pic:pic>
              </a:graphicData>
            </a:graphic>
          </wp:inline>
        </w:drawing>
      </w:r>
    </w:p>
    <w:p w14:paraId="5FC079A2"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76072379"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0AE8E12E" w14:textId="77777777" w:rsidR="00B71ED6" w:rsidRDefault="00B71ED6" w:rsidP="00B71ED6"/>
    <w:p w14:paraId="23135DE1" w14:textId="77777777" w:rsidR="00B71ED6" w:rsidRDefault="00B71ED6" w:rsidP="00B71ED6"/>
    <w:p w14:paraId="3905551C" w14:textId="77777777" w:rsidR="00B71ED6" w:rsidRDefault="00B71ED6" w:rsidP="00B71ED6">
      <w:pPr>
        <w:pStyle w:val="Ttulo1"/>
      </w:pPr>
      <w:r>
        <w:t>Sistema de Grillas</w:t>
      </w:r>
    </w:p>
    <w:p w14:paraId="1C9EDAE1" w14:textId="77777777" w:rsidR="00B71ED6" w:rsidRDefault="00B71ED6" w:rsidP="00B71ED6">
      <w:pPr>
        <w:pStyle w:val="NormalWeb"/>
      </w:pPr>
      <w:r>
        <w:t xml:space="preserve">Los sistemas de grillas nos ayudan a configurar el espacio y tamaño de nuestros elementos. En este caso, vamos a separar nuestra grilla en 12 posibles tamaños, así que debemos realizar la operación </w:t>
      </w:r>
      <w:r>
        <w:rPr>
          <w:rStyle w:val="CdigoHTML"/>
        </w:rPr>
        <w:t>100/12</w:t>
      </w:r>
      <w:r>
        <w:t xml:space="preserve"> y multiplicar el resultado por cada posible tamaño de nuestra grilla.</w:t>
      </w:r>
    </w:p>
    <w:p w14:paraId="153FBD10" w14:textId="77777777" w:rsidR="00B71ED6" w:rsidRDefault="00B71ED6" w:rsidP="00B71ED6">
      <w:pPr>
        <w:jc w:val="center"/>
      </w:pPr>
      <w:r>
        <w:rPr>
          <w:noProof/>
        </w:rPr>
        <w:drawing>
          <wp:inline distT="0" distB="0" distL="0" distR="0" wp14:anchorId="60506250" wp14:editId="06D8886F">
            <wp:extent cx="4886325" cy="1695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325" cy="1695450"/>
                    </a:xfrm>
                    <a:prstGeom prst="rect">
                      <a:avLst/>
                    </a:prstGeom>
                  </pic:spPr>
                </pic:pic>
              </a:graphicData>
            </a:graphic>
          </wp:inline>
        </w:drawing>
      </w:r>
    </w:p>
    <w:p w14:paraId="4944C1B0" w14:textId="77777777" w:rsidR="00B71ED6" w:rsidRDefault="00B71ED6" w:rsidP="00B71ED6"/>
    <w:p w14:paraId="6DC76396" w14:textId="77777777" w:rsidR="00B71ED6" w:rsidRPr="00125A6A" w:rsidRDefault="00B71ED6" w:rsidP="00B71ED6">
      <w:pPr>
        <w:rPr>
          <w:rFonts w:ascii="Times New Roman" w:hAnsi="Times New Roman" w:cs="Times New Roman"/>
          <w:b/>
          <w:bCs/>
          <w:i/>
          <w:iCs/>
          <w:sz w:val="48"/>
          <w:szCs w:val="48"/>
        </w:rPr>
      </w:pPr>
      <w:r w:rsidRPr="00125A6A">
        <w:rPr>
          <w:rFonts w:ascii="Times New Roman" w:hAnsi="Times New Roman" w:cs="Times New Roman"/>
          <w:b/>
          <w:bCs/>
          <w:i/>
          <w:iCs/>
          <w:sz w:val="48"/>
          <w:szCs w:val="48"/>
        </w:rPr>
        <w:lastRenderedPageBreak/>
        <w:t>Imágenes para proyectos.</w:t>
      </w:r>
    </w:p>
    <w:p w14:paraId="15446BDA" w14:textId="77777777" w:rsidR="00B71ED6" w:rsidRDefault="00855192" w:rsidP="00B71ED6">
      <w:pPr>
        <w:jc w:val="center"/>
        <w:rPr>
          <w:rFonts w:ascii="Times New Roman" w:hAnsi="Times New Roman" w:cs="Times New Roman"/>
          <w:sz w:val="48"/>
          <w:szCs w:val="48"/>
        </w:rPr>
      </w:pPr>
      <w:hyperlink r:id="rId17" w:history="1">
        <w:r w:rsidR="00B71ED6" w:rsidRPr="00511940">
          <w:rPr>
            <w:rStyle w:val="Hipervnculo"/>
            <w:rFonts w:ascii="Times New Roman" w:hAnsi="Times New Roman" w:cs="Times New Roman"/>
            <w:sz w:val="48"/>
            <w:szCs w:val="48"/>
          </w:rPr>
          <w:t>https://www.freepik.es/</w:t>
        </w:r>
      </w:hyperlink>
    </w:p>
    <w:p w14:paraId="7CEA557F" w14:textId="77777777" w:rsidR="00B71ED6" w:rsidRDefault="00B71ED6" w:rsidP="00B71ED6">
      <w:pPr>
        <w:jc w:val="center"/>
        <w:rPr>
          <w:rFonts w:ascii="Times New Roman" w:hAnsi="Times New Roman" w:cs="Times New Roman"/>
          <w:sz w:val="48"/>
          <w:szCs w:val="48"/>
        </w:rPr>
      </w:pPr>
      <w:r w:rsidRPr="00B06893">
        <w:rPr>
          <w:rFonts w:ascii="Times New Roman" w:hAnsi="Times New Roman" w:cs="Times New Roman"/>
          <w:sz w:val="48"/>
          <w:szCs w:val="48"/>
        </w:rPr>
        <w:t>https://icons8.com/illustrations</w:t>
      </w:r>
    </w:p>
    <w:p w14:paraId="44DED808" w14:textId="77777777" w:rsidR="00B71ED6" w:rsidRDefault="00B71ED6" w:rsidP="00B71ED6">
      <w:pPr>
        <w:rPr>
          <w:rFonts w:ascii="Times New Roman" w:hAnsi="Times New Roman" w:cs="Times New Roman"/>
          <w:sz w:val="48"/>
          <w:szCs w:val="48"/>
        </w:rPr>
      </w:pPr>
    </w:p>
    <w:p w14:paraId="34127E27" w14:textId="77777777" w:rsidR="00B71ED6" w:rsidRDefault="00B71ED6" w:rsidP="00B71ED6">
      <w:pPr>
        <w:pStyle w:val="Ttulo1"/>
      </w:pPr>
      <w:r>
        <w:t>Configuración del botón de pago con Paypal</w:t>
      </w:r>
    </w:p>
    <w:p w14:paraId="447E7070" w14:textId="77777777" w:rsidR="00B71ED6" w:rsidRDefault="00B71ED6" w:rsidP="00B71ED6">
      <w:pPr>
        <w:pStyle w:val="NormalWeb"/>
      </w:pPr>
      <w:r>
        <w:t>El botón de pago es una herramienta de PayPal que ayuda a configurar la cantidad y el método de pago para que nuestro usuarios paguen por nuestros productos o servicios de forma fácil y rápida.</w:t>
      </w:r>
    </w:p>
    <w:p w14:paraId="41AC6376" w14:textId="77777777" w:rsidR="00B71ED6" w:rsidRDefault="00B71ED6" w:rsidP="00B71ED6">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0D70797E" w14:textId="77777777" w:rsidR="00B71ED6" w:rsidRDefault="00B71ED6" w:rsidP="00B71ED6">
      <w:pPr>
        <w:pStyle w:val="NormalWeb"/>
      </w:pPr>
      <w:r>
        <w:rPr>
          <w:noProof/>
        </w:rPr>
        <w:drawing>
          <wp:inline distT="0" distB="0" distL="0" distR="0" wp14:anchorId="3BF6B6FB" wp14:editId="02D69EEB">
            <wp:extent cx="5612130" cy="20567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56765"/>
                    </a:xfrm>
                    <a:prstGeom prst="rect">
                      <a:avLst/>
                    </a:prstGeom>
                  </pic:spPr>
                </pic:pic>
              </a:graphicData>
            </a:graphic>
          </wp:inline>
        </w:drawing>
      </w:r>
    </w:p>
    <w:p w14:paraId="2EF17F29" w14:textId="77777777" w:rsidR="00B71ED6" w:rsidRDefault="00B71ED6" w:rsidP="00B71ED6">
      <w:pPr>
        <w:pStyle w:val="NormalWeb"/>
        <w:jc w:val="center"/>
      </w:pPr>
      <w:r>
        <w:rPr>
          <w:noProof/>
        </w:rPr>
        <w:lastRenderedPageBreak/>
        <w:drawing>
          <wp:inline distT="0" distB="0" distL="0" distR="0" wp14:anchorId="7E9B47C7" wp14:editId="261D9628">
            <wp:extent cx="4019550" cy="2924175"/>
            <wp:effectExtent l="76200" t="76200" r="133350" b="142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81E11" w14:textId="77777777" w:rsidR="00B71ED6" w:rsidRDefault="00B71ED6" w:rsidP="00B71ED6">
      <w:pPr>
        <w:pStyle w:val="NormalWeb"/>
        <w:jc w:val="center"/>
      </w:pPr>
      <w:r>
        <w:rPr>
          <w:noProof/>
        </w:rPr>
        <w:drawing>
          <wp:inline distT="0" distB="0" distL="0" distR="0" wp14:anchorId="5816467C" wp14:editId="699AE799">
            <wp:extent cx="5612130" cy="29330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33065"/>
                    </a:xfrm>
                    <a:prstGeom prst="rect">
                      <a:avLst/>
                    </a:prstGeom>
                  </pic:spPr>
                </pic:pic>
              </a:graphicData>
            </a:graphic>
          </wp:inline>
        </w:drawing>
      </w:r>
    </w:p>
    <w:p w14:paraId="2996214F" w14:textId="77777777" w:rsidR="00B71ED6" w:rsidRDefault="00855192" w:rsidP="00B71ED6">
      <w:pPr>
        <w:rPr>
          <w:rFonts w:ascii="Times New Roman" w:hAnsi="Times New Roman" w:cs="Times New Roman"/>
          <w:b/>
          <w:bCs/>
          <w:i/>
          <w:iCs/>
          <w:sz w:val="24"/>
          <w:szCs w:val="24"/>
        </w:rPr>
      </w:pPr>
      <w:hyperlink r:id="rId21" w:history="1">
        <w:r w:rsidR="00B71ED6" w:rsidRPr="00511940">
          <w:rPr>
            <w:rStyle w:val="Hipervnculo"/>
            <w:rFonts w:ascii="Times New Roman" w:hAnsi="Times New Roman" w:cs="Times New Roman"/>
            <w:b/>
            <w:bCs/>
            <w:sz w:val="24"/>
            <w:szCs w:val="24"/>
          </w:rPr>
          <w:t>https://uxplanet.org/the-sad-state-of-payment-buttons-4d5cef3b9578</w:t>
        </w:r>
      </w:hyperlink>
    </w:p>
    <w:p w14:paraId="7F8890D7" w14:textId="77777777" w:rsidR="00B71ED6" w:rsidRDefault="00855192" w:rsidP="00B71ED6">
      <w:pPr>
        <w:rPr>
          <w:rFonts w:ascii="Times New Roman" w:hAnsi="Times New Roman" w:cs="Times New Roman"/>
          <w:b/>
          <w:bCs/>
          <w:i/>
          <w:iCs/>
          <w:sz w:val="24"/>
          <w:szCs w:val="24"/>
        </w:rPr>
      </w:pPr>
      <w:hyperlink r:id="rId22" w:history="1">
        <w:r w:rsidR="00B71ED6" w:rsidRPr="00511940">
          <w:rPr>
            <w:rStyle w:val="Hipervnculo"/>
            <w:rFonts w:ascii="Times New Roman" w:hAnsi="Times New Roman" w:cs="Times New Roman"/>
            <w:b/>
            <w:bCs/>
            <w:sz w:val="24"/>
            <w:szCs w:val="24"/>
          </w:rPr>
          <w:t>https://medium.com/@bluepnume/less-is-more-reducing-thousands-of-paypal-buttons-into-a-single-iframe-using-xcomponent-d902d71d8875</w:t>
        </w:r>
      </w:hyperlink>
    </w:p>
    <w:p w14:paraId="352975D7" w14:textId="77777777" w:rsidR="00B71ED6" w:rsidRDefault="00855192" w:rsidP="00B71ED6">
      <w:pPr>
        <w:rPr>
          <w:rFonts w:ascii="Times New Roman" w:hAnsi="Times New Roman" w:cs="Times New Roman"/>
          <w:b/>
          <w:bCs/>
          <w:i/>
          <w:iCs/>
          <w:sz w:val="24"/>
          <w:szCs w:val="24"/>
        </w:rPr>
      </w:pPr>
      <w:hyperlink r:id="rId23" w:history="1">
        <w:r w:rsidR="00B71ED6" w:rsidRPr="00511940">
          <w:rPr>
            <w:rStyle w:val="Hipervnculo"/>
            <w:rFonts w:ascii="Times New Roman" w:hAnsi="Times New Roman" w:cs="Times New Roman"/>
            <w:b/>
            <w:bCs/>
            <w:sz w:val="24"/>
            <w:szCs w:val="24"/>
          </w:rPr>
          <w:t>https://www.paypal.com/us/webapps/mpp/logos-buttons</w:t>
        </w:r>
      </w:hyperlink>
    </w:p>
    <w:p w14:paraId="129A805E" w14:textId="77777777" w:rsidR="00B71ED6" w:rsidRDefault="00855192" w:rsidP="00B71ED6">
      <w:pPr>
        <w:rPr>
          <w:rFonts w:ascii="Times New Roman" w:hAnsi="Times New Roman" w:cs="Times New Roman"/>
          <w:b/>
          <w:bCs/>
          <w:i/>
          <w:iCs/>
          <w:sz w:val="24"/>
          <w:szCs w:val="24"/>
        </w:rPr>
      </w:pPr>
      <w:hyperlink r:id="rId24" w:history="1">
        <w:r w:rsidR="00B71ED6" w:rsidRPr="00511940">
          <w:rPr>
            <w:rStyle w:val="Hipervnculo"/>
            <w:rFonts w:ascii="Times New Roman" w:hAnsi="Times New Roman" w:cs="Times New Roman"/>
            <w:b/>
            <w:bCs/>
            <w:sz w:val="24"/>
            <w:szCs w:val="24"/>
          </w:rPr>
          <w:t>https://writingcooperative.com/paypal-donations-vs-paypal-me-option-the-beginners-guide-to-medium-6-a2d35a9c8fe1</w:t>
        </w:r>
      </w:hyperlink>
    </w:p>
    <w:p w14:paraId="4C3B3FA9" w14:textId="77777777" w:rsidR="00B71ED6" w:rsidRDefault="00855192" w:rsidP="00B71ED6">
      <w:pPr>
        <w:rPr>
          <w:rFonts w:ascii="Times New Roman" w:hAnsi="Times New Roman" w:cs="Times New Roman"/>
          <w:b/>
          <w:bCs/>
          <w:i/>
          <w:iCs/>
          <w:sz w:val="24"/>
          <w:szCs w:val="24"/>
        </w:rPr>
      </w:pPr>
      <w:hyperlink r:id="rId25" w:history="1">
        <w:r w:rsidR="00B71ED6" w:rsidRPr="00511940">
          <w:rPr>
            <w:rStyle w:val="Hipervnculo"/>
            <w:rFonts w:ascii="Times New Roman" w:hAnsi="Times New Roman" w:cs="Times New Roman"/>
            <w:b/>
            <w:bCs/>
            <w:sz w:val="24"/>
            <w:szCs w:val="24"/>
          </w:rPr>
          <w:t>https://medium.muz.li/these-11-tips-will-help-you-create-succesful-checkouts-b78f54a6751b</w:t>
        </w:r>
      </w:hyperlink>
    </w:p>
    <w:p w14:paraId="18060200" w14:textId="77777777" w:rsidR="00B71ED6" w:rsidRDefault="00B71ED6" w:rsidP="00B71ED6">
      <w:pPr>
        <w:rPr>
          <w:rFonts w:ascii="Times New Roman" w:hAnsi="Times New Roman" w:cs="Times New Roman"/>
          <w:b/>
          <w:bCs/>
          <w:i/>
          <w:iCs/>
          <w:sz w:val="24"/>
          <w:szCs w:val="24"/>
        </w:rPr>
      </w:pPr>
    </w:p>
    <w:p w14:paraId="3987780B" w14:textId="77777777" w:rsidR="00B71ED6" w:rsidRPr="001C38A7" w:rsidRDefault="00B71ED6" w:rsidP="00B71ED6">
      <w:pPr>
        <w:rPr>
          <w:rFonts w:ascii="Times New Roman" w:hAnsi="Times New Roman" w:cs="Times New Roman"/>
          <w:b/>
          <w:bCs/>
          <w:i/>
          <w:iCs/>
          <w:sz w:val="24"/>
          <w:szCs w:val="24"/>
        </w:rPr>
      </w:pPr>
    </w:p>
    <w:p w14:paraId="1D1500C2" w14:textId="77777777" w:rsidR="00B71ED6" w:rsidRDefault="00B71ED6" w:rsidP="00B71ED6">
      <w:pPr>
        <w:pStyle w:val="Ttulo1"/>
      </w:pPr>
      <w:r>
        <w:t xml:space="preserve">Autofill del formulario de PayPal </w:t>
      </w:r>
    </w:p>
    <w:p w14:paraId="49CAE63F"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07EFDB94"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17C76455"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5760C0C2"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Las variables que nosotros enviamos en el código tal como name, phone e email Paypal las recibe para poder completar su formulario por ejemplo cuando nosotros no enviamos ninguna variable en el POST del formulario, la pantalla de Paypal será:</w:t>
      </w:r>
    </w:p>
    <w:p w14:paraId="35CFAEF0"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76B3CFA4" wp14:editId="6B31B878">
            <wp:extent cx="2667000" cy="3246020"/>
            <wp:effectExtent l="76200" t="76200" r="133350" b="1263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70C91" w14:textId="77777777" w:rsidR="00B71ED6" w:rsidRDefault="00B71ED6" w:rsidP="00B71ED6">
      <w:r>
        <w:t>Al recibir data del formulario de PayPal cambia la pantalla por algo como esto:</w:t>
      </w:r>
    </w:p>
    <w:p w14:paraId="212A1FA6"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6D7EB107" wp14:editId="305A46DD">
            <wp:extent cx="5181600" cy="4819650"/>
            <wp:effectExtent l="76200" t="76200" r="13335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CD847"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Esto sucede porque las variables que enviamos por el formulario, después viajan por el URL y llegan a PayPal, son las mismas variables que utiliza para llenar su formulario y así el usuario no tiene que ingresar 2 veces la misma información.</w:t>
      </w:r>
    </w:p>
    <w:p w14:paraId="4FD205BE"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47331DB8"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125D66BA" wp14:editId="243AAA44">
            <wp:extent cx="485775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0F07F191"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3ECAF35C"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0AE6E64B"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79A2AB1F" wp14:editId="708BBBD8">
            <wp:extent cx="4857750" cy="2371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571D84DD" w14:textId="77777777" w:rsidR="00B71ED6" w:rsidRDefault="00B71ED6" w:rsidP="00B71ED6">
      <w:pPr>
        <w:pStyle w:val="NormalWeb"/>
      </w:pPr>
      <w:r>
        <w:t>Toda la documentación de la función de autollenado la encuentras en este enlace:</w:t>
      </w:r>
      <w:r>
        <w:br/>
      </w:r>
      <w:hyperlink r:id="rId30" w:anchor="auto-fill-forms-with-html-variables" w:tgtFrame="_blank" w:history="1">
        <w:r>
          <w:rPr>
            <w:rStyle w:val="Hipervnculo"/>
          </w:rPr>
          <w:t>https://developer.paypal.com/docs/classic/paypal-payments-standard/integration-guide/formbasics/#auto-fill-forms-with-html-variables</w:t>
        </w:r>
      </w:hyperlink>
    </w:p>
    <w:p w14:paraId="227F0647" w14:textId="77777777" w:rsidR="00B71ED6" w:rsidRDefault="00B71ED6" w:rsidP="00B71ED6">
      <w:pPr>
        <w:pStyle w:val="NormalWeb"/>
      </w:pPr>
      <w:r>
        <w:t>Y las variables que pueden enviar para el auto llenado del formulario son :</w:t>
      </w:r>
      <w:r>
        <w:br/>
      </w:r>
      <w:hyperlink r:id="rId31" w:anchor="paypal-checkout-page-variables" w:tgtFrame="_blank" w:history="1">
        <w:r>
          <w:rPr>
            <w:rStyle w:val="Hipervnculo"/>
          </w:rPr>
          <w:t>https://developer.paypal.com/docs/classic/paypal-payments-standard/integration-guide/Appx_websitestandard_htmlvariables/#paypal-checkout-page-variables</w:t>
        </w:r>
      </w:hyperlink>
    </w:p>
    <w:p w14:paraId="7E208C29" w14:textId="77777777" w:rsidR="00B71ED6" w:rsidRDefault="00B71ED6" w:rsidP="00B71ED6">
      <w:pPr>
        <w:rPr>
          <w:rFonts w:ascii="Times New Roman" w:hAnsi="Times New Roman" w:cs="Times New Roman"/>
          <w:b/>
          <w:bCs/>
          <w:i/>
          <w:iCs/>
          <w:sz w:val="48"/>
          <w:szCs w:val="48"/>
        </w:rPr>
      </w:pPr>
    </w:p>
    <w:p w14:paraId="41ADEDD7" w14:textId="77777777" w:rsidR="00B71ED6" w:rsidRDefault="00B71ED6" w:rsidP="00B71ED6">
      <w:pPr>
        <w:rPr>
          <w:rFonts w:ascii="Times New Roman" w:hAnsi="Times New Roman" w:cs="Times New Roman"/>
          <w:b/>
          <w:bCs/>
          <w:i/>
          <w:iCs/>
          <w:sz w:val="48"/>
          <w:szCs w:val="48"/>
        </w:rPr>
      </w:pPr>
      <w:r w:rsidRPr="00256B64">
        <w:rPr>
          <w:rFonts w:ascii="Times New Roman" w:hAnsi="Times New Roman" w:cs="Times New Roman"/>
          <w:b/>
          <w:bCs/>
          <w:i/>
          <w:iCs/>
          <w:sz w:val="48"/>
          <w:szCs w:val="48"/>
        </w:rPr>
        <w:t>Configurar pagina de éxito y falla en el pago.</w:t>
      </w:r>
    </w:p>
    <w:p w14:paraId="488A2F24" w14:textId="77777777" w:rsidR="00B71ED6" w:rsidRDefault="00B71ED6" w:rsidP="00B71ED6">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783F5057" w14:textId="77777777" w:rsidR="00B71ED6" w:rsidRPr="00256B64" w:rsidRDefault="00B71ED6" w:rsidP="00B71ED6">
      <w:pPr>
        <w:rPr>
          <w:rFonts w:ascii="Times New Roman" w:hAnsi="Times New Roman" w:cs="Times New Roman"/>
          <w:i/>
          <w:iCs/>
          <w:sz w:val="24"/>
          <w:szCs w:val="24"/>
        </w:rPr>
      </w:pPr>
      <w:r>
        <w:rPr>
          <w:noProof/>
        </w:rPr>
        <w:drawing>
          <wp:inline distT="0" distB="0" distL="0" distR="0" wp14:anchorId="3BB249C6" wp14:editId="41C517F5">
            <wp:extent cx="5612130" cy="1541145"/>
            <wp:effectExtent l="76200" t="76200" r="140970" b="135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A18C3" w14:textId="77777777" w:rsidR="00B71ED6" w:rsidRPr="00256B64" w:rsidRDefault="00B71ED6" w:rsidP="00B71ED6">
      <w:pPr>
        <w:rPr>
          <w:rFonts w:ascii="Times New Roman" w:hAnsi="Times New Roman" w:cs="Times New Roman"/>
          <w:b/>
          <w:bCs/>
          <w:i/>
          <w:iCs/>
          <w:sz w:val="48"/>
          <w:szCs w:val="48"/>
        </w:rPr>
      </w:pPr>
      <w:r>
        <w:rPr>
          <w:noProof/>
        </w:rPr>
        <w:lastRenderedPageBreak/>
        <w:drawing>
          <wp:inline distT="0" distB="0" distL="0" distR="0" wp14:anchorId="4134E27A" wp14:editId="24E13F4F">
            <wp:extent cx="5612130" cy="5859780"/>
            <wp:effectExtent l="76200" t="76200" r="1409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6C2E9" w14:textId="77777777" w:rsidR="00B71ED6" w:rsidRPr="00AF0DD2" w:rsidRDefault="00B71ED6" w:rsidP="00A702EB">
      <w:pPr>
        <w:jc w:val="center"/>
        <w:rPr>
          <w:rFonts w:ascii="Times New Roman" w:hAnsi="Times New Roman" w:cs="Times New Roman"/>
          <w:b/>
          <w:bCs/>
          <w:i/>
          <w:iCs/>
          <w:sz w:val="48"/>
          <w:szCs w:val="48"/>
        </w:rPr>
      </w:pPr>
    </w:p>
    <w:p w14:paraId="789243FF" w14:textId="77777777" w:rsidR="000B7E5A" w:rsidRDefault="000B7E5A">
      <w:pPr>
        <w:rPr>
          <w:rFonts w:ascii="Times New Roman" w:hAnsi="Times New Roman" w:cs="Times New Roman"/>
          <w:b/>
          <w:bCs/>
          <w:i/>
          <w:iCs/>
          <w:sz w:val="48"/>
          <w:szCs w:val="48"/>
        </w:rPr>
      </w:pPr>
    </w:p>
    <w:p w14:paraId="3A839DFE" w14:textId="77777777" w:rsidR="000B7E5A" w:rsidRDefault="000B7E5A">
      <w:pPr>
        <w:rPr>
          <w:rFonts w:ascii="Times New Roman" w:hAnsi="Times New Roman" w:cs="Times New Roman"/>
          <w:b/>
          <w:bCs/>
          <w:i/>
          <w:iCs/>
          <w:sz w:val="48"/>
          <w:szCs w:val="48"/>
        </w:rPr>
      </w:pPr>
    </w:p>
    <w:p w14:paraId="362CFE9F" w14:textId="77777777" w:rsid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FE52EE4" w14:textId="32B728F9"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de diseño para programadores.</w:t>
      </w:r>
    </w:p>
    <w:p w14:paraId="2E1364BB" w14:textId="77777777" w:rsidR="000B7E5A" w:rsidRPr="00F96E49" w:rsidRDefault="000B7E5A" w:rsidP="000B7E5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6E49">
        <w:rPr>
          <w:rFonts w:ascii="Times New Roman" w:eastAsia="Times New Roman" w:hAnsi="Times New Roman" w:cs="Times New Roman"/>
          <w:b/>
          <w:bCs/>
          <w:kern w:val="36"/>
          <w:sz w:val="48"/>
          <w:szCs w:val="48"/>
          <w:lang w:eastAsia="es-CO"/>
        </w:rPr>
        <w:t>El proceso creativo</w:t>
      </w:r>
    </w:p>
    <w:p w14:paraId="390C30ED" w14:textId="77777777" w:rsidR="000B7E5A" w:rsidRPr="00F96E49"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El proceso creativo consta de algunos pasos:</w:t>
      </w:r>
    </w:p>
    <w:p w14:paraId="23BDC985"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Preparación:</w:t>
      </w:r>
      <w:r w:rsidRPr="00F96E49">
        <w:rPr>
          <w:rFonts w:ascii="Times New Roman" w:eastAsia="Times New Roman" w:hAnsi="Times New Roman" w:cs="Times New Roman"/>
          <w:sz w:val="24"/>
          <w:szCs w:val="24"/>
          <w:lang w:eastAsia="es-CO"/>
        </w:rPr>
        <w:t xml:space="preserve"> Investigar, recopilar información relativa a un problema.</w:t>
      </w:r>
    </w:p>
    <w:p w14:paraId="42E8A97D"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Incubación:</w:t>
      </w:r>
      <w:r w:rsidRPr="00F96E49">
        <w:rPr>
          <w:rFonts w:ascii="Times New Roman" w:eastAsia="Times New Roman" w:hAnsi="Times New Roman" w:cs="Times New Roman"/>
          <w:sz w:val="24"/>
          <w:szCs w:val="24"/>
          <w:lang w:eastAsia="es-CO"/>
        </w:rPr>
        <w:t xml:space="preserve"> Experimentar, sintetizar, ver cómo alguien ha solucionado un problema.</w:t>
      </w:r>
    </w:p>
    <w:p w14:paraId="72BB06C2"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Iluminación:</w:t>
      </w:r>
      <w:r w:rsidRPr="00F96E49">
        <w:rPr>
          <w:rFonts w:ascii="Times New Roman" w:eastAsia="Times New Roman" w:hAnsi="Times New Roman" w:cs="Times New Roman"/>
          <w:sz w:val="24"/>
          <w:szCs w:val="24"/>
          <w:lang w:eastAsia="es-CO"/>
        </w:rPr>
        <w:t xml:space="preserve"> Idear, imaginar.</w:t>
      </w:r>
    </w:p>
    <w:p w14:paraId="0BFF4554"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Evaluación:</w:t>
      </w:r>
      <w:r w:rsidRPr="00F96E49">
        <w:rPr>
          <w:rFonts w:ascii="Times New Roman" w:eastAsia="Times New Roman" w:hAnsi="Times New Roman" w:cs="Times New Roman"/>
          <w:sz w:val="24"/>
          <w:szCs w:val="24"/>
          <w:lang w:eastAsia="es-CO"/>
        </w:rPr>
        <w:t xml:space="preserve"> Criticar, replantear. Definir si las soluciones son prácticas o viables.</w:t>
      </w:r>
    </w:p>
    <w:p w14:paraId="5B135CF0"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Implementación:</w:t>
      </w:r>
      <w:r w:rsidRPr="00F96E49">
        <w:rPr>
          <w:rFonts w:ascii="Times New Roman" w:eastAsia="Times New Roman" w:hAnsi="Times New Roman" w:cs="Times New Roman"/>
          <w:sz w:val="24"/>
          <w:szCs w:val="24"/>
          <w:lang w:eastAsia="es-CO"/>
        </w:rPr>
        <w:t xml:space="preserve"> Construir, trabajar.</w:t>
      </w:r>
    </w:p>
    <w:p w14:paraId="10E15096" w14:textId="77777777" w:rsidR="000B7E5A" w:rsidRPr="00F647DC"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Éste proceso se aplica a problemas de la vida cotidiana.</w:t>
      </w:r>
    </w:p>
    <w:p w14:paraId="2EDD4576" w14:textId="77777777" w:rsidR="000B7E5A" w:rsidRPr="00F96E49"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79BE97D4" w14:textId="77777777" w:rsidR="000B7E5A" w:rsidRPr="00F647DC" w:rsidRDefault="000B7E5A" w:rsidP="000B7E5A">
      <w:pPr>
        <w:jc w:val="cente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00E34BDC" wp14:editId="2AE1E60E">
            <wp:extent cx="5291455" cy="3725693"/>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1311" cy="3732632"/>
                    </a:xfrm>
                    <a:prstGeom prst="rect">
                      <a:avLst/>
                    </a:prstGeom>
                  </pic:spPr>
                </pic:pic>
              </a:graphicData>
            </a:graphic>
          </wp:inline>
        </w:drawing>
      </w:r>
    </w:p>
    <w:p w14:paraId="1FD3A9A9" w14:textId="77777777" w:rsidR="000B7E5A" w:rsidRPr="00F647DC" w:rsidRDefault="000B7E5A" w:rsidP="000B7E5A">
      <w:pPr>
        <w:jc w:val="center"/>
        <w:rPr>
          <w:rFonts w:ascii="Times New Roman" w:hAnsi="Times New Roman" w:cs="Times New Roman"/>
          <w:sz w:val="24"/>
          <w:szCs w:val="24"/>
        </w:rPr>
      </w:pPr>
    </w:p>
    <w:p w14:paraId="162085CC" w14:textId="77777777" w:rsidR="000B7E5A" w:rsidRPr="00F647DC" w:rsidRDefault="000B7E5A" w:rsidP="000B7E5A">
      <w:pPr>
        <w:jc w:val="center"/>
        <w:rPr>
          <w:rFonts w:ascii="Times New Roman" w:hAnsi="Times New Roman" w:cs="Times New Roman"/>
          <w:sz w:val="24"/>
          <w:szCs w:val="24"/>
        </w:rPr>
      </w:pPr>
    </w:p>
    <w:p w14:paraId="78B9AEEF" w14:textId="77777777" w:rsidR="000B7E5A" w:rsidRPr="00F647DC" w:rsidRDefault="000B7E5A" w:rsidP="000B7E5A">
      <w:pPr>
        <w:jc w:val="center"/>
        <w:rPr>
          <w:rFonts w:ascii="Times New Roman" w:hAnsi="Times New Roman" w:cs="Times New Roman"/>
          <w:sz w:val="24"/>
          <w:szCs w:val="24"/>
        </w:rPr>
      </w:pPr>
    </w:p>
    <w:p w14:paraId="06790023" w14:textId="77777777" w:rsidR="000B7E5A" w:rsidRPr="00F647DC" w:rsidRDefault="000B7E5A" w:rsidP="000B7E5A">
      <w:pPr>
        <w:pStyle w:val="Ttulo1"/>
      </w:pPr>
      <w:r w:rsidRPr="00F647DC">
        <w:lastRenderedPageBreak/>
        <w:t>Conceptos básicos de diseño</w:t>
      </w:r>
    </w:p>
    <w:p w14:paraId="6B06F52F" w14:textId="77777777" w:rsidR="000B7E5A" w:rsidRPr="00F647DC" w:rsidRDefault="000B7E5A" w:rsidP="000B7E5A">
      <w:pPr>
        <w:pStyle w:val="Ttulo1"/>
        <w:rPr>
          <w:b w:val="0"/>
          <w:bCs w:val="0"/>
          <w:sz w:val="24"/>
          <w:szCs w:val="24"/>
        </w:rPr>
      </w:pPr>
      <w:r w:rsidRPr="00F647DC">
        <w:rPr>
          <w:b w:val="0"/>
          <w:bCs w:val="0"/>
          <w:sz w:val="24"/>
          <w:szCs w:val="24"/>
        </w:rPr>
        <w:t>Existen 6 conceptos de composición de diseño que nos ayudaran a crear no solamente composiciones web sino, editoriales, ilustraciones,etc.</w:t>
      </w:r>
    </w:p>
    <w:p w14:paraId="04F90E4E" w14:textId="77777777" w:rsidR="000B7E5A" w:rsidRPr="00F647DC" w:rsidRDefault="000B7E5A" w:rsidP="000B7E5A">
      <w:pPr>
        <w:pStyle w:val="NormalWeb"/>
        <w:numPr>
          <w:ilvl w:val="0"/>
          <w:numId w:val="4"/>
        </w:numPr>
        <w:rPr>
          <w:b/>
          <w:bCs/>
        </w:rPr>
      </w:pPr>
      <w:r w:rsidRPr="00F647DC">
        <w:rPr>
          <w:b/>
          <w:bCs/>
        </w:rPr>
        <w:t>Balance</w:t>
      </w:r>
    </w:p>
    <w:p w14:paraId="61A66E1F" w14:textId="77777777" w:rsidR="000B7E5A" w:rsidRPr="00F647DC" w:rsidRDefault="000B7E5A" w:rsidP="000B7E5A">
      <w:pPr>
        <w:pStyle w:val="NormalWeb"/>
      </w:pPr>
      <w:r w:rsidRPr="00F647DC">
        <w:t>Se refiere a la estructura y estabilidad de una composición, en donde la posición de cada elementos está dada por su peso visual.</w:t>
      </w:r>
    </w:p>
    <w:p w14:paraId="48DB8669" w14:textId="77777777" w:rsidR="000B7E5A" w:rsidRPr="00F647DC" w:rsidRDefault="000B7E5A" w:rsidP="000B7E5A">
      <w:pPr>
        <w:pStyle w:val="NormalWeb"/>
      </w:pPr>
      <w:r w:rsidRPr="00F647DC">
        <w:t>El balance puede ser simétrico o asimétrico.</w:t>
      </w:r>
    </w:p>
    <w:p w14:paraId="28C03A3F" w14:textId="77777777" w:rsidR="000B7E5A" w:rsidRPr="00F647DC" w:rsidRDefault="000B7E5A" w:rsidP="000B7E5A">
      <w:pP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3743643B" wp14:editId="2F68F2CE">
            <wp:extent cx="2265680" cy="2287621"/>
            <wp:effectExtent l="76200" t="76200" r="134620" b="132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1767" cy="2313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68379004" wp14:editId="369CD8B9">
            <wp:extent cx="2695575" cy="2317326"/>
            <wp:effectExtent l="76200" t="76200" r="123825"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2381" cy="234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73D07"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Contraste</w:t>
      </w:r>
    </w:p>
    <w:p w14:paraId="6C3D33F2" w14:textId="77777777" w:rsidR="000B7E5A" w:rsidRPr="00F647DC" w:rsidRDefault="000B7E5A" w:rsidP="000B7E5A">
      <w:pPr>
        <w:rPr>
          <w:rFonts w:ascii="Times New Roman" w:hAnsi="Times New Roman" w:cs="Times New Roman"/>
        </w:rPr>
      </w:pPr>
      <w:r w:rsidRPr="00F647DC">
        <w:rPr>
          <w:rFonts w:ascii="Times New Roman" w:hAnsi="Times New Roman" w:cs="Times New Roman"/>
        </w:rPr>
        <w:t>El contraste se puede utilizar para señalar un concepto marcado por la diferencia entre dos elementos. (ejemplo: claro y oscuro, grande y pequeño, antiguo y nuevo)</w:t>
      </w:r>
    </w:p>
    <w:p w14:paraId="02FEB53E"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3A3300EE" wp14:editId="51B78E7D">
            <wp:extent cx="2413532" cy="2353985"/>
            <wp:effectExtent l="76200" t="76200" r="13970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2595" cy="2382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09E23E0F" wp14:editId="47738776">
            <wp:extent cx="2695575" cy="2336167"/>
            <wp:effectExtent l="76200" t="76200" r="123825" b="140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7687" cy="236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B56A"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lastRenderedPageBreak/>
        <w:t>Alineación</w:t>
      </w:r>
    </w:p>
    <w:p w14:paraId="24EB453B" w14:textId="77777777" w:rsidR="000B7E5A" w:rsidRPr="00F647DC"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F647DC">
        <w:rPr>
          <w:rFonts w:ascii="Times New Roman" w:eastAsia="Times New Roman" w:hAnsi="Times New Roman" w:cs="Times New Roman"/>
          <w:sz w:val="24"/>
          <w:szCs w:val="24"/>
          <w:lang w:eastAsia="es-CO"/>
        </w:rPr>
        <w:t>Nos permite crear una ruta visual entre diferentes elementos que le queremos señalar al usuario.</w:t>
      </w:r>
    </w:p>
    <w:p w14:paraId="70CBA8DD"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362094AE" wp14:editId="1AF4B6BF">
            <wp:extent cx="2521085" cy="2012858"/>
            <wp:effectExtent l="76200" t="76200" r="127000" b="140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895" cy="2032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39138791" wp14:editId="3D4498C6">
            <wp:extent cx="2667000" cy="1993199"/>
            <wp:effectExtent l="76200" t="76200" r="133350" b="1409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3167" cy="2020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A1B6F"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Proximidad</w:t>
      </w:r>
    </w:p>
    <w:p w14:paraId="149B5E33"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rPr>
        <w:t>Nos permite agrupar diferentes elementos. Se pueden agrupar elementos dependiendo de varias categorías.</w:t>
      </w:r>
    </w:p>
    <w:p w14:paraId="27797B15"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0BA5A845" wp14:editId="6D35055A">
            <wp:extent cx="2501630" cy="2053590"/>
            <wp:effectExtent l="76200" t="76200" r="127635" b="1371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2736" cy="207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261B46EE" wp14:editId="7F7CEE66">
            <wp:extent cx="2686455" cy="2048265"/>
            <wp:effectExtent l="76200" t="76200" r="133350" b="142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8536" cy="20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3A313"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Repetición</w:t>
      </w:r>
    </w:p>
    <w:p w14:paraId="414416EC" w14:textId="77777777" w:rsidR="000B7E5A" w:rsidRDefault="000B7E5A" w:rsidP="000B7E5A">
      <w:pPr>
        <w:rPr>
          <w:rFonts w:ascii="Times New Roman" w:hAnsi="Times New Roman" w:cs="Times New Roman"/>
        </w:rPr>
      </w:pPr>
      <w:r w:rsidRPr="00F647DC">
        <w:rPr>
          <w:rFonts w:ascii="Times New Roman" w:hAnsi="Times New Roman" w:cs="Times New Roman"/>
        </w:rPr>
        <w:t>Es muy utilizada para generar concepto de marca (estilos repetitivos en sus interfaces)</w:t>
      </w:r>
    </w:p>
    <w:p w14:paraId="6C3041DC" w14:textId="77777777" w:rsidR="000B7E5A" w:rsidRPr="00F647DC" w:rsidRDefault="000B7E5A" w:rsidP="000B7E5A">
      <w:pPr>
        <w:rPr>
          <w:rFonts w:ascii="Times New Roman" w:hAnsi="Times New Roman" w:cs="Times New Roman"/>
          <w:b/>
          <w:bCs/>
          <w:sz w:val="24"/>
          <w:szCs w:val="24"/>
        </w:rPr>
      </w:pPr>
      <w:r>
        <w:rPr>
          <w:noProof/>
        </w:rPr>
        <w:lastRenderedPageBreak/>
        <w:drawing>
          <wp:inline distT="0" distB="0" distL="0" distR="0" wp14:anchorId="76D2CC5E" wp14:editId="0FF7222B">
            <wp:extent cx="2540541" cy="1939344"/>
            <wp:effectExtent l="76200" t="76200" r="127000" b="1371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570" cy="19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16E69461" wp14:editId="26D70F07">
            <wp:extent cx="2598420" cy="1983829"/>
            <wp:effectExtent l="76200" t="76200" r="125730" b="130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2823" cy="199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B84DE" w14:textId="77777777" w:rsidR="000B7E5A"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Espacio</w:t>
      </w:r>
    </w:p>
    <w:p w14:paraId="5C04FA82" w14:textId="77777777" w:rsidR="000B7E5A" w:rsidRDefault="000B7E5A" w:rsidP="000B7E5A">
      <w:r>
        <w:t>Se puede aprovechar el espacio de una interfaz de muchas maneras.</w:t>
      </w:r>
      <w:r>
        <w:rPr>
          <w:noProof/>
        </w:rPr>
        <w:drawing>
          <wp:inline distT="0" distB="0" distL="0" distR="0" wp14:anchorId="23684574" wp14:editId="723D38AC">
            <wp:extent cx="2423809" cy="2217420"/>
            <wp:effectExtent l="76200" t="76200" r="128905" b="1257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2861" cy="223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1B40DE7" wp14:editId="638634A7">
            <wp:extent cx="2744822" cy="2204720"/>
            <wp:effectExtent l="76200" t="76200" r="132080" b="1384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7346" cy="2222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B4077" w14:textId="77777777" w:rsidR="000B7E5A" w:rsidRDefault="000B7E5A" w:rsidP="000B7E5A"/>
    <w:p w14:paraId="38B4FD02" w14:textId="77777777" w:rsidR="000B7E5A" w:rsidRDefault="000B7E5A" w:rsidP="000B7E5A"/>
    <w:p w14:paraId="125AFF29" w14:textId="77777777" w:rsidR="000B7E5A" w:rsidRDefault="000B7E5A" w:rsidP="000B7E5A"/>
    <w:p w14:paraId="47FB7BAB" w14:textId="77777777" w:rsidR="000B7E5A" w:rsidRDefault="000B7E5A" w:rsidP="000B7E5A"/>
    <w:p w14:paraId="15C43CAB" w14:textId="77777777" w:rsidR="000B7E5A" w:rsidRDefault="000B7E5A" w:rsidP="000B7E5A"/>
    <w:p w14:paraId="24583507" w14:textId="77777777" w:rsidR="000B7E5A" w:rsidRDefault="000B7E5A" w:rsidP="000B7E5A"/>
    <w:p w14:paraId="66F71D44" w14:textId="77777777" w:rsidR="000B7E5A" w:rsidRDefault="000B7E5A" w:rsidP="000B7E5A"/>
    <w:p w14:paraId="312A9DBC" w14:textId="77777777" w:rsidR="000B7E5A" w:rsidRDefault="000B7E5A" w:rsidP="000B7E5A"/>
    <w:p w14:paraId="4AF1FB94" w14:textId="77777777" w:rsidR="000B7E5A" w:rsidRDefault="000B7E5A" w:rsidP="000B7E5A"/>
    <w:p w14:paraId="404D4524" w14:textId="77777777" w:rsidR="000B7E5A" w:rsidRDefault="000B7E5A" w:rsidP="000B7E5A"/>
    <w:p w14:paraId="6F6250E3" w14:textId="77777777" w:rsidR="000B7E5A" w:rsidRDefault="000B7E5A" w:rsidP="000B7E5A"/>
    <w:p w14:paraId="29C61A5D" w14:textId="77777777" w:rsidR="000B7E5A" w:rsidRDefault="000B7E5A" w:rsidP="000B7E5A">
      <w:pPr>
        <w:pStyle w:val="Ttulo1"/>
      </w:pPr>
      <w:r>
        <w:t>Diseño responsivo.</w:t>
      </w:r>
    </w:p>
    <w:p w14:paraId="2FEE2C0A" w14:textId="77777777" w:rsidR="000B7E5A" w:rsidRDefault="000B7E5A" w:rsidP="000B7E5A">
      <w:pPr>
        <w:pStyle w:val="Ttulo1"/>
        <w:rPr>
          <w:b w:val="0"/>
          <w:bCs w:val="0"/>
          <w:sz w:val="24"/>
          <w:szCs w:val="24"/>
        </w:rPr>
      </w:pPr>
      <w:r w:rsidRPr="000977E3">
        <w:rPr>
          <w:b w:val="0"/>
          <w:bCs w:val="0"/>
          <w:sz w:val="24"/>
          <w:szCs w:val="24"/>
        </w:rPr>
        <w:t>Es una metodología que nos permite crear diferentes diseños que sean adaptables a diferentes dispositivos.</w:t>
      </w:r>
    </w:p>
    <w:p w14:paraId="5F1C55B2" w14:textId="77777777" w:rsidR="000B7E5A" w:rsidRDefault="000B7E5A" w:rsidP="000B7E5A">
      <w:pPr>
        <w:pStyle w:val="Ttulo1"/>
        <w:rPr>
          <w:b w:val="0"/>
          <w:bCs w:val="0"/>
          <w:sz w:val="24"/>
          <w:szCs w:val="24"/>
        </w:rPr>
      </w:pPr>
      <w:r w:rsidRPr="000977E3">
        <w:rPr>
          <w:b w:val="0"/>
          <w:bCs w:val="0"/>
          <w:sz w:val="24"/>
          <w:szCs w:val="24"/>
        </w:rPr>
        <w:br/>
      </w:r>
      <w:r w:rsidRPr="000977E3">
        <w:rPr>
          <w:sz w:val="24"/>
          <w:szCs w:val="24"/>
        </w:rPr>
        <w:t>¿Cómo garantizamos que nuestro diseño sea responsivo?</w:t>
      </w:r>
      <w:r w:rsidRPr="000977E3">
        <w:rPr>
          <w:b w:val="0"/>
          <w:bCs w:val="0"/>
          <w:sz w:val="24"/>
          <w:szCs w:val="24"/>
        </w:rPr>
        <w:br/>
      </w:r>
      <w:r w:rsidRPr="000977E3">
        <w:rPr>
          <w:sz w:val="24"/>
          <w:szCs w:val="24"/>
        </w:rPr>
        <w:t>1º</w:t>
      </w:r>
      <w:r w:rsidRPr="000977E3">
        <w:rPr>
          <w:b w:val="0"/>
          <w:bCs w:val="0"/>
          <w:sz w:val="24"/>
          <w:szCs w:val="24"/>
        </w:rPr>
        <w:t xml:space="preserve"> Tenemos que empezar por dispositivos móviles. Esto nos garantiza que partimos desde el contenido básico hasta el contenido más complejo.</w:t>
      </w:r>
      <w:r w:rsidRPr="000977E3">
        <w:rPr>
          <w:b w:val="0"/>
          <w:bCs w:val="0"/>
          <w:sz w:val="24"/>
          <w:szCs w:val="24"/>
        </w:rPr>
        <w:br/>
      </w:r>
      <w:r w:rsidRPr="000977E3">
        <w:rPr>
          <w:sz w:val="24"/>
          <w:szCs w:val="24"/>
        </w:rPr>
        <w:t>2º</w:t>
      </w:r>
      <w:r w:rsidRPr="000977E3">
        <w:rPr>
          <w:b w:val="0"/>
          <w:bCs w:val="0"/>
          <w:sz w:val="24"/>
          <w:szCs w:val="24"/>
        </w:rPr>
        <w:t xml:space="preserve"> Separando las capas de contenido con la de funcionalidad. Así aseguramos que todo el contenido este accesible a todos los usuarios.</w:t>
      </w:r>
      <w:r w:rsidRPr="000977E3">
        <w:rPr>
          <w:b w:val="0"/>
          <w:bCs w:val="0"/>
          <w:sz w:val="24"/>
          <w:szCs w:val="24"/>
        </w:rPr>
        <w:br/>
      </w:r>
      <w:r w:rsidRPr="000977E3">
        <w:rPr>
          <w:sz w:val="24"/>
          <w:szCs w:val="24"/>
        </w:rPr>
        <w:t xml:space="preserve">3º </w:t>
      </w:r>
      <w:r w:rsidRPr="000977E3">
        <w:rPr>
          <w:b w:val="0"/>
          <w:bCs w:val="0"/>
          <w:sz w:val="24"/>
          <w:szCs w:val="24"/>
        </w:rPr>
        <w:t>Utilizar sistemas de Grilla y columnas. Las columnas son referencia para dividir el ancho de la página. Así es más fácil el diseño.</w:t>
      </w:r>
    </w:p>
    <w:p w14:paraId="5D10743D" w14:textId="77777777" w:rsidR="000B7E5A" w:rsidRDefault="000B7E5A" w:rsidP="000B7E5A">
      <w:pPr>
        <w:pStyle w:val="Ttulo1"/>
        <w:rPr>
          <w:b w:val="0"/>
          <w:bCs w:val="0"/>
          <w:sz w:val="24"/>
          <w:szCs w:val="24"/>
        </w:rPr>
      </w:pPr>
    </w:p>
    <w:p w14:paraId="5B483B8C" w14:textId="77777777" w:rsidR="000B7E5A" w:rsidRDefault="000B7E5A" w:rsidP="000B7E5A">
      <w:pPr>
        <w:pStyle w:val="Ttulo1"/>
        <w:rPr>
          <w:sz w:val="28"/>
          <w:szCs w:val="28"/>
        </w:rPr>
      </w:pPr>
      <w:r w:rsidRPr="000977E3">
        <w:rPr>
          <w:sz w:val="28"/>
          <w:szCs w:val="28"/>
        </w:rPr>
        <w:t>Metodologías.</w:t>
      </w:r>
    </w:p>
    <w:p w14:paraId="7D215F91" w14:textId="77777777" w:rsidR="000B7E5A" w:rsidRDefault="000B7E5A" w:rsidP="000B7E5A">
      <w:pPr>
        <w:pStyle w:val="Ttulo1"/>
        <w:jc w:val="center"/>
        <w:rPr>
          <w:sz w:val="28"/>
          <w:szCs w:val="28"/>
        </w:rPr>
      </w:pPr>
      <w:r>
        <w:rPr>
          <w:noProof/>
        </w:rPr>
        <w:drawing>
          <wp:inline distT="0" distB="0" distL="0" distR="0" wp14:anchorId="2E9ECD6D" wp14:editId="1D3B9183">
            <wp:extent cx="3813175" cy="9922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399" cy="1013877"/>
                    </a:xfrm>
                    <a:prstGeom prst="rect">
                      <a:avLst/>
                    </a:prstGeom>
                  </pic:spPr>
                </pic:pic>
              </a:graphicData>
            </a:graphic>
          </wp:inline>
        </w:drawing>
      </w:r>
    </w:p>
    <w:p w14:paraId="045C4B98" w14:textId="77777777" w:rsidR="000B7E5A" w:rsidRDefault="000B7E5A" w:rsidP="000B7E5A">
      <w:pPr>
        <w:pStyle w:val="Ttulo1"/>
        <w:rPr>
          <w:sz w:val="28"/>
          <w:szCs w:val="28"/>
        </w:rPr>
      </w:pPr>
      <w:r>
        <w:rPr>
          <w:noProof/>
        </w:rPr>
        <w:drawing>
          <wp:inline distT="0" distB="0" distL="0" distR="0" wp14:anchorId="114A09F0" wp14:editId="606BEA44">
            <wp:extent cx="2628090" cy="2228567"/>
            <wp:effectExtent l="76200" t="76200" r="134620" b="133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3037" cy="2249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70727BE" wp14:editId="588C7339">
            <wp:extent cx="2452370" cy="2234779"/>
            <wp:effectExtent l="76200" t="76200" r="138430" b="127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6168" cy="225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CBAE4" w14:textId="77777777" w:rsidR="000B7E5A" w:rsidRDefault="000B7E5A" w:rsidP="000B7E5A">
      <w:pPr>
        <w:pStyle w:val="Ttulo1"/>
        <w:rPr>
          <w:sz w:val="28"/>
          <w:szCs w:val="28"/>
        </w:rPr>
      </w:pPr>
    </w:p>
    <w:p w14:paraId="402AB144" w14:textId="77777777" w:rsidR="000B7E5A" w:rsidRDefault="000B7E5A" w:rsidP="000B7E5A">
      <w:pPr>
        <w:pStyle w:val="Ttulo1"/>
        <w:rPr>
          <w:sz w:val="28"/>
          <w:szCs w:val="28"/>
        </w:rPr>
      </w:pPr>
    </w:p>
    <w:p w14:paraId="40DF61E2" w14:textId="77777777" w:rsidR="000B7E5A" w:rsidRDefault="000B7E5A" w:rsidP="000B7E5A">
      <w:pPr>
        <w:pStyle w:val="Ttulo1"/>
        <w:rPr>
          <w:sz w:val="28"/>
          <w:szCs w:val="28"/>
        </w:rPr>
      </w:pPr>
    </w:p>
    <w:p w14:paraId="54BAEF52" w14:textId="77777777" w:rsidR="000B7E5A" w:rsidRDefault="000B7E5A" w:rsidP="000B7E5A">
      <w:pPr>
        <w:pStyle w:val="Ttulo1"/>
        <w:jc w:val="center"/>
        <w:rPr>
          <w:sz w:val="28"/>
          <w:szCs w:val="28"/>
        </w:rPr>
      </w:pPr>
      <w:r>
        <w:rPr>
          <w:noProof/>
        </w:rPr>
        <w:drawing>
          <wp:inline distT="0" distB="0" distL="0" distR="0" wp14:anchorId="1F2D2B53" wp14:editId="22E3CBEC">
            <wp:extent cx="3735421" cy="10795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1846" cy="1087137"/>
                    </a:xfrm>
                    <a:prstGeom prst="rect">
                      <a:avLst/>
                    </a:prstGeom>
                  </pic:spPr>
                </pic:pic>
              </a:graphicData>
            </a:graphic>
          </wp:inline>
        </w:drawing>
      </w:r>
    </w:p>
    <w:p w14:paraId="227BFCED" w14:textId="77777777" w:rsidR="000B7E5A" w:rsidRDefault="000B7E5A" w:rsidP="000B7E5A">
      <w:pPr>
        <w:pStyle w:val="Ttulo1"/>
        <w:rPr>
          <w:sz w:val="28"/>
          <w:szCs w:val="28"/>
        </w:rPr>
      </w:pPr>
      <w:r>
        <w:rPr>
          <w:noProof/>
        </w:rPr>
        <w:drawing>
          <wp:inline distT="0" distB="0" distL="0" distR="0" wp14:anchorId="1812DC20" wp14:editId="269384BA">
            <wp:extent cx="2637790" cy="2316804"/>
            <wp:effectExtent l="76200" t="76200" r="124460" b="1409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9289" cy="233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457A9E4" wp14:editId="321D4CE5">
            <wp:extent cx="2530475" cy="2315521"/>
            <wp:effectExtent l="76200" t="76200" r="136525" b="1422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1193" cy="237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2C54D" w14:textId="77777777" w:rsidR="000B7E5A" w:rsidRDefault="000B7E5A" w:rsidP="000B7E5A">
      <w:r>
        <w:t>Estas metodologías afectan tanto al diseño como a la funcionalidad.</w:t>
      </w:r>
    </w:p>
    <w:p w14:paraId="4477CD1A" w14:textId="77777777" w:rsidR="000B7E5A" w:rsidRDefault="000B7E5A" w:rsidP="000B7E5A">
      <w:pPr>
        <w:jc w:val="center"/>
        <w:rPr>
          <w:rFonts w:ascii="Times New Roman" w:hAnsi="Times New Roman" w:cs="Times New Roman"/>
          <w:b/>
          <w:bCs/>
          <w:sz w:val="24"/>
          <w:szCs w:val="24"/>
        </w:rPr>
      </w:pPr>
      <w:r>
        <w:rPr>
          <w:noProof/>
        </w:rPr>
        <w:drawing>
          <wp:inline distT="0" distB="0" distL="0" distR="0" wp14:anchorId="291BC875" wp14:editId="29E5ED1F">
            <wp:extent cx="4724400" cy="36004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4400" cy="3600450"/>
                    </a:xfrm>
                    <a:prstGeom prst="rect">
                      <a:avLst/>
                    </a:prstGeom>
                  </pic:spPr>
                </pic:pic>
              </a:graphicData>
            </a:graphic>
          </wp:inline>
        </w:drawing>
      </w:r>
    </w:p>
    <w:p w14:paraId="430425C7" w14:textId="77777777" w:rsidR="000B7E5A" w:rsidRDefault="000B7E5A" w:rsidP="000B7E5A">
      <w:pPr>
        <w:pStyle w:val="Ttulo1"/>
      </w:pPr>
    </w:p>
    <w:p w14:paraId="112A1A23" w14:textId="77777777" w:rsidR="000B7E5A" w:rsidRDefault="000B7E5A" w:rsidP="000B7E5A">
      <w:pPr>
        <w:pStyle w:val="Ttulo1"/>
      </w:pPr>
      <w:r>
        <w:t>Accesibilidad y diseño.</w:t>
      </w:r>
    </w:p>
    <w:p w14:paraId="17397833" w14:textId="77777777" w:rsidR="000B7E5A" w:rsidRDefault="000B7E5A" w:rsidP="000B7E5A">
      <w:pPr>
        <w:pStyle w:val="Ttulo1"/>
        <w:rPr>
          <w:b w:val="0"/>
          <w:bCs w:val="0"/>
          <w:sz w:val="24"/>
          <w:szCs w:val="24"/>
        </w:rPr>
      </w:pPr>
      <w:r w:rsidRPr="00210E53">
        <w:rPr>
          <w:b w:val="0"/>
          <w:bCs w:val="0"/>
          <w:sz w:val="24"/>
          <w:szCs w:val="24"/>
        </w:rPr>
        <w:t>Una parte importante del diseño es la accesibilidad. La accesibilidad es la posibilidad de que cualquier persona pueda acceder a la web, no importa la incapacidad que tenga. Esta accesibilidad es obligatoria en todas la Webs.</w:t>
      </w:r>
    </w:p>
    <w:p w14:paraId="12C4FAF2" w14:textId="77777777" w:rsidR="000B7E5A" w:rsidRDefault="000B7E5A" w:rsidP="000B7E5A">
      <w:pPr>
        <w:pStyle w:val="Ttulo1"/>
        <w:jc w:val="center"/>
        <w:rPr>
          <w:b w:val="0"/>
          <w:bCs w:val="0"/>
          <w:sz w:val="24"/>
          <w:szCs w:val="24"/>
        </w:rPr>
      </w:pPr>
      <w:r>
        <w:rPr>
          <w:noProof/>
        </w:rPr>
        <w:drawing>
          <wp:inline distT="0" distB="0" distL="0" distR="0" wp14:anchorId="74C69613" wp14:editId="0178529D">
            <wp:extent cx="3792492" cy="2938780"/>
            <wp:effectExtent l="76200" t="76200" r="132080" b="128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4876" cy="295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BD528" w14:textId="77777777" w:rsidR="000B7E5A" w:rsidRPr="00210E53" w:rsidRDefault="000B7E5A" w:rsidP="000B7E5A">
      <w:pPr>
        <w:pStyle w:val="Ttulo1"/>
        <w:jc w:val="center"/>
        <w:rPr>
          <w:b w:val="0"/>
          <w:bCs w:val="0"/>
          <w:sz w:val="24"/>
          <w:szCs w:val="24"/>
        </w:rPr>
      </w:pPr>
      <w:r>
        <w:rPr>
          <w:noProof/>
        </w:rPr>
        <w:drawing>
          <wp:inline distT="0" distB="0" distL="0" distR="0" wp14:anchorId="00060052" wp14:editId="0146EE82">
            <wp:extent cx="3805137" cy="2909570"/>
            <wp:effectExtent l="76200" t="76200" r="138430" b="1384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4306" cy="292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D1EB1" w14:textId="77777777" w:rsidR="000B7E5A" w:rsidRDefault="000B7E5A" w:rsidP="000B7E5A">
      <w:pPr>
        <w:pStyle w:val="Ttulo1"/>
      </w:pPr>
    </w:p>
    <w:p w14:paraId="4DDF7139" w14:textId="77777777" w:rsidR="000B7E5A" w:rsidRDefault="000B7E5A" w:rsidP="000B7E5A">
      <w:pPr>
        <w:pStyle w:val="Ttulo1"/>
      </w:pPr>
      <w:r>
        <w:t>Brief y requerimientos técnicos</w:t>
      </w:r>
    </w:p>
    <w:p w14:paraId="10077A8A" w14:textId="77777777" w:rsidR="000B7E5A" w:rsidRDefault="000B7E5A" w:rsidP="000B7E5A">
      <w:pPr>
        <w:pStyle w:val="Ttulo1"/>
        <w:rPr>
          <w:b w:val="0"/>
          <w:bCs w:val="0"/>
          <w:sz w:val="24"/>
          <w:szCs w:val="24"/>
        </w:rPr>
      </w:pPr>
      <w:r w:rsidRPr="00073BF6">
        <w:rPr>
          <w:sz w:val="24"/>
          <w:szCs w:val="24"/>
        </w:rPr>
        <w:br/>
      </w:r>
      <w:r w:rsidRPr="00073BF6">
        <w:rPr>
          <w:b w:val="0"/>
          <w:bCs w:val="0"/>
          <w:sz w:val="24"/>
          <w:szCs w:val="24"/>
        </w:rPr>
        <w:t>El primer elemento que debemos tener claro para construir una aplicación es el BRIEF.</w:t>
      </w:r>
      <w:r w:rsidRPr="00073BF6">
        <w:rPr>
          <w:b w:val="0"/>
          <w:bCs w:val="0"/>
          <w:sz w:val="24"/>
          <w:szCs w:val="24"/>
        </w:rPr>
        <w:br/>
        <w:t>¿Qué es el BRIEF? Es la hoja de ruta para empezar a diseñar. Es lo que se habló en los pasos del proceso creativo: investigar y recopilar toda la información relativa con el proyecto, con el problema a solucionar. Es donde apuntamos esos datos que hemos recopilado.</w:t>
      </w:r>
      <w:r w:rsidRPr="00073BF6">
        <w:rPr>
          <w:b w:val="0"/>
          <w:bCs w:val="0"/>
          <w:sz w:val="24"/>
          <w:szCs w:val="24"/>
        </w:rPr>
        <w:br/>
        <w:t>Las secciones más comunes son:</w:t>
      </w:r>
      <w:r w:rsidRPr="00073BF6">
        <w:rPr>
          <w:b w:val="0"/>
          <w:bCs w:val="0"/>
          <w:sz w:val="24"/>
          <w:szCs w:val="24"/>
        </w:rPr>
        <w:br/>
        <w:t>• Descripción del cliente o producto.</w:t>
      </w:r>
      <w:r w:rsidRPr="00073BF6">
        <w:rPr>
          <w:b w:val="0"/>
          <w:bCs w:val="0"/>
          <w:sz w:val="24"/>
          <w:szCs w:val="24"/>
        </w:rPr>
        <w:br/>
        <w:t>• Objetivos o retos.</w:t>
      </w:r>
      <w:r w:rsidRPr="00073BF6">
        <w:rPr>
          <w:b w:val="0"/>
          <w:bCs w:val="0"/>
          <w:sz w:val="24"/>
          <w:szCs w:val="24"/>
        </w:rPr>
        <w:br/>
        <w:t>• El target o audiencia al que va destinado ese producto o servicio.</w:t>
      </w:r>
      <w:r w:rsidRPr="00073BF6">
        <w:rPr>
          <w:b w:val="0"/>
          <w:bCs w:val="0"/>
          <w:sz w:val="24"/>
          <w:szCs w:val="24"/>
        </w:rPr>
        <w:br/>
        <w:t>• La competencia que puede haber.</w:t>
      </w:r>
      <w:r w:rsidRPr="00073BF6">
        <w:rPr>
          <w:b w:val="0"/>
          <w:bCs w:val="0"/>
          <w:sz w:val="24"/>
          <w:szCs w:val="24"/>
        </w:rPr>
        <w:br/>
        <w:t>• Como será la distribución.</w:t>
      </w:r>
      <w:r w:rsidRPr="00073BF6">
        <w:rPr>
          <w:b w:val="0"/>
          <w:bCs w:val="0"/>
          <w:sz w:val="24"/>
          <w:szCs w:val="24"/>
        </w:rPr>
        <w:br/>
        <w:t>Es importante que este documento sea bonito, este organizado y podamos ver bien la jerarquía de contenidos.</w:t>
      </w:r>
    </w:p>
    <w:p w14:paraId="09F4CA04" w14:textId="77777777" w:rsidR="000B7E5A" w:rsidRPr="00073BF6" w:rsidRDefault="000B7E5A" w:rsidP="000B7E5A">
      <w:pPr>
        <w:pStyle w:val="Ttulo1"/>
        <w:rPr>
          <w:b w:val="0"/>
          <w:bCs w:val="0"/>
          <w:sz w:val="24"/>
          <w:szCs w:val="24"/>
        </w:rPr>
      </w:pPr>
      <w:r w:rsidRPr="00073BF6">
        <w:rPr>
          <w:b w:val="0"/>
          <w:bCs w:val="0"/>
          <w:sz w:val="24"/>
          <w:szCs w:val="24"/>
        </w:rPr>
        <w:t>Los objetivos es la parte más importante, porque de ahí vamos a partir para crear nuestro producto.</w:t>
      </w:r>
    </w:p>
    <w:p w14:paraId="0EF6B2AE" w14:textId="77777777" w:rsidR="000B7E5A" w:rsidRDefault="000B7E5A" w:rsidP="000B7E5A">
      <w:pPr>
        <w:pStyle w:val="Ttulo1"/>
        <w:rPr>
          <w:b w:val="0"/>
          <w:bCs w:val="0"/>
          <w:sz w:val="24"/>
          <w:szCs w:val="24"/>
        </w:rPr>
      </w:pPr>
      <w:r w:rsidRPr="00073BF6">
        <w:rPr>
          <w:b w:val="0"/>
          <w:bCs w:val="0"/>
          <w:sz w:val="24"/>
          <w:szCs w:val="24"/>
        </w:rPr>
        <w:t>También es bueno tener un cronograma donde vamos a poner las fechas de las entregas.</w:t>
      </w:r>
    </w:p>
    <w:p w14:paraId="29316BAB" w14:textId="77777777" w:rsidR="000B7E5A" w:rsidRDefault="000B7E5A" w:rsidP="000B7E5A">
      <w:pPr>
        <w:pStyle w:val="Ttulo1"/>
        <w:rPr>
          <w:b w:val="0"/>
          <w:bCs w:val="0"/>
          <w:sz w:val="24"/>
          <w:szCs w:val="24"/>
        </w:rPr>
      </w:pPr>
      <w:r>
        <w:rPr>
          <w:noProof/>
        </w:rPr>
        <w:drawing>
          <wp:inline distT="0" distB="0" distL="0" distR="0" wp14:anchorId="1938B05B" wp14:editId="2ED2461D">
            <wp:extent cx="2665730" cy="3309025"/>
            <wp:effectExtent l="76200" t="76200" r="134620" b="13906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3639" cy="334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3D89C2D" wp14:editId="37EC5BCA">
            <wp:extent cx="2501265" cy="3317188"/>
            <wp:effectExtent l="76200" t="76200" r="127635" b="131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684" cy="3350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FC4A46" w14:textId="77777777" w:rsidR="000B7E5A" w:rsidRDefault="000B7E5A" w:rsidP="000B7E5A">
      <w:pPr>
        <w:pStyle w:val="Ttulo1"/>
        <w:rPr>
          <w:b w:val="0"/>
          <w:bCs w:val="0"/>
          <w:sz w:val="24"/>
          <w:szCs w:val="24"/>
        </w:rPr>
      </w:pPr>
    </w:p>
    <w:p w14:paraId="54BA4063" w14:textId="77777777" w:rsidR="000B7E5A" w:rsidRDefault="000B7E5A" w:rsidP="000B7E5A">
      <w:pPr>
        <w:pStyle w:val="Ttulo1"/>
      </w:pPr>
      <w:r>
        <w:t>Definición de diseño UX</w:t>
      </w:r>
    </w:p>
    <w:p w14:paraId="0844F175"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Investigación</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Recopilar información para conocer que ocupan los usuarios principalmente. Es bueno apoyarse de aplicaciones ya existentes para crear un buen diseño UX</w:t>
      </w:r>
    </w:p>
    <w:p w14:paraId="57EFC0A9"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Análisis</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Una vez recopilada la información se analiza y se obtienen los puntos importantes que debemos tener en cuenta al momento de crear el diseño</w:t>
      </w:r>
    </w:p>
    <w:p w14:paraId="23BF0536"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Diseño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Se crean prototipos o sketches para visualizar el resultado</w:t>
      </w:r>
    </w:p>
    <w:p w14:paraId="7237BF15"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Pruebas de usuario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Por lo general se llevan a cabo en los sketches para poder realizar ajustes antes de llevar el diseño a código</w:t>
      </w:r>
      <w:r>
        <w:rPr>
          <w:rFonts w:ascii="Times New Roman" w:eastAsia="Times New Roman" w:hAnsi="Times New Roman" w:cs="Times New Roman"/>
          <w:sz w:val="24"/>
          <w:szCs w:val="24"/>
          <w:lang w:eastAsia="es-CO"/>
        </w:rPr>
        <w:t>.</w:t>
      </w:r>
    </w:p>
    <w:p w14:paraId="5FAA79FE" w14:textId="77777777" w:rsidR="000B7E5A" w:rsidRDefault="000B7E5A" w:rsidP="000B7E5A">
      <w:pPr>
        <w:pStyle w:val="Ttulo1"/>
        <w:rPr>
          <w:b w:val="0"/>
          <w:bCs w:val="0"/>
          <w:sz w:val="24"/>
          <w:szCs w:val="24"/>
        </w:rPr>
      </w:pPr>
    </w:p>
    <w:p w14:paraId="2A16FEBC" w14:textId="77777777" w:rsidR="000B7E5A" w:rsidRDefault="000B7E5A" w:rsidP="000B7E5A">
      <w:pPr>
        <w:pStyle w:val="Ttulo1"/>
        <w:jc w:val="center"/>
        <w:rPr>
          <w:b w:val="0"/>
          <w:bCs w:val="0"/>
          <w:sz w:val="24"/>
          <w:szCs w:val="24"/>
        </w:rPr>
      </w:pPr>
      <w:r>
        <w:rPr>
          <w:noProof/>
        </w:rPr>
        <w:drawing>
          <wp:inline distT="0" distB="0" distL="0" distR="0" wp14:anchorId="018A2E60" wp14:editId="2D21D21F">
            <wp:extent cx="4848225" cy="3876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225" cy="3876675"/>
                    </a:xfrm>
                    <a:prstGeom prst="rect">
                      <a:avLst/>
                    </a:prstGeom>
                  </pic:spPr>
                </pic:pic>
              </a:graphicData>
            </a:graphic>
          </wp:inline>
        </w:drawing>
      </w:r>
    </w:p>
    <w:p w14:paraId="4F3736A2" w14:textId="77777777" w:rsidR="000B7E5A" w:rsidRDefault="000B7E5A" w:rsidP="000B7E5A">
      <w:pPr>
        <w:pStyle w:val="Ttulo1"/>
        <w:jc w:val="center"/>
        <w:rPr>
          <w:b w:val="0"/>
          <w:bCs w:val="0"/>
          <w:sz w:val="24"/>
          <w:szCs w:val="24"/>
        </w:rPr>
      </w:pPr>
    </w:p>
    <w:p w14:paraId="1437B182" w14:textId="77777777" w:rsidR="000B7E5A" w:rsidRDefault="000B7E5A" w:rsidP="000B7E5A">
      <w:pPr>
        <w:pStyle w:val="Ttulo1"/>
        <w:jc w:val="center"/>
        <w:rPr>
          <w:b w:val="0"/>
          <w:bCs w:val="0"/>
          <w:sz w:val="24"/>
          <w:szCs w:val="24"/>
        </w:rPr>
      </w:pPr>
    </w:p>
    <w:p w14:paraId="37A174BC" w14:textId="77777777" w:rsidR="000B7E5A" w:rsidRDefault="000B7E5A" w:rsidP="000B7E5A">
      <w:pPr>
        <w:pStyle w:val="Ttulo1"/>
        <w:jc w:val="center"/>
        <w:rPr>
          <w:b w:val="0"/>
          <w:bCs w:val="0"/>
          <w:sz w:val="24"/>
          <w:szCs w:val="24"/>
        </w:rPr>
      </w:pPr>
    </w:p>
    <w:p w14:paraId="48082617" w14:textId="77777777" w:rsidR="000B7E5A" w:rsidRDefault="000B7E5A" w:rsidP="000B7E5A">
      <w:pPr>
        <w:pStyle w:val="Ttulo1"/>
        <w:jc w:val="center"/>
        <w:rPr>
          <w:b w:val="0"/>
          <w:bCs w:val="0"/>
          <w:sz w:val="24"/>
          <w:szCs w:val="24"/>
        </w:rPr>
      </w:pPr>
    </w:p>
    <w:p w14:paraId="7BAA195E" w14:textId="77777777" w:rsidR="000B7E5A" w:rsidRDefault="000B7E5A" w:rsidP="000B7E5A">
      <w:pPr>
        <w:pStyle w:val="Ttulo1"/>
      </w:pPr>
    </w:p>
    <w:p w14:paraId="479C2342" w14:textId="77777777" w:rsidR="000B7E5A" w:rsidRDefault="000B7E5A" w:rsidP="000B7E5A">
      <w:pPr>
        <w:pStyle w:val="Ttulo1"/>
      </w:pPr>
      <w:r>
        <w:t>Diagramas de flujo.</w:t>
      </w:r>
    </w:p>
    <w:p w14:paraId="4C017B69" w14:textId="77777777" w:rsidR="000B7E5A" w:rsidRDefault="000B7E5A" w:rsidP="000B7E5A">
      <w:pPr>
        <w:pStyle w:val="Ttulo1"/>
        <w:rPr>
          <w:b w:val="0"/>
          <w:bCs w:val="0"/>
          <w:sz w:val="24"/>
          <w:szCs w:val="24"/>
        </w:rPr>
      </w:pPr>
      <w:r w:rsidRPr="00523441">
        <w:rPr>
          <w:b w:val="0"/>
          <w:bCs w:val="0"/>
          <w:sz w:val="24"/>
          <w:szCs w:val="24"/>
        </w:rPr>
        <w:t>El primer paso</w:t>
      </w:r>
      <w:r>
        <w:rPr>
          <w:b w:val="0"/>
          <w:bCs w:val="0"/>
          <w:sz w:val="24"/>
          <w:szCs w:val="24"/>
        </w:rPr>
        <w:t xml:space="preserve"> para realizar nuestro diseño UX son los diagramas de flujo.</w:t>
      </w:r>
    </w:p>
    <w:p w14:paraId="6FE83C37" w14:textId="77777777" w:rsidR="000B7E5A" w:rsidRPr="00523441" w:rsidRDefault="000B7E5A" w:rsidP="000B7E5A">
      <w:pPr>
        <w:pStyle w:val="Ttulo1"/>
        <w:jc w:val="center"/>
        <w:rPr>
          <w:sz w:val="24"/>
          <w:szCs w:val="24"/>
        </w:rPr>
      </w:pPr>
      <w:r w:rsidRPr="00523441">
        <w:rPr>
          <w:sz w:val="24"/>
          <w:szCs w:val="24"/>
        </w:rPr>
        <w:t>Ejemplo.</w:t>
      </w:r>
    </w:p>
    <w:p w14:paraId="3B5AF85A" w14:textId="77777777" w:rsidR="000B7E5A" w:rsidRDefault="000B7E5A" w:rsidP="000B7E5A">
      <w:pPr>
        <w:pStyle w:val="Ttulo1"/>
        <w:jc w:val="center"/>
        <w:rPr>
          <w:b w:val="0"/>
          <w:bCs w:val="0"/>
          <w:sz w:val="24"/>
          <w:szCs w:val="24"/>
        </w:rPr>
      </w:pPr>
      <w:r>
        <w:rPr>
          <w:noProof/>
        </w:rPr>
        <w:drawing>
          <wp:inline distT="0" distB="0" distL="0" distR="0" wp14:anchorId="0586C06A" wp14:editId="1D90569F">
            <wp:extent cx="2806026" cy="2102796"/>
            <wp:effectExtent l="76200" t="76200" r="128270" b="12636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7259" cy="2111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65D9A" w14:textId="77777777" w:rsidR="000B7E5A" w:rsidRDefault="000B7E5A" w:rsidP="000B7E5A">
      <w:pPr>
        <w:pStyle w:val="Ttulo1"/>
        <w:rPr>
          <w:b w:val="0"/>
          <w:bCs w:val="0"/>
          <w:sz w:val="24"/>
          <w:szCs w:val="24"/>
        </w:rPr>
      </w:pPr>
      <w:r>
        <w:rPr>
          <w:b w:val="0"/>
          <w:bCs w:val="0"/>
          <w:sz w:val="24"/>
          <w:szCs w:val="24"/>
        </w:rPr>
        <w:t xml:space="preserve">Un diagrama de flujo básico, muy sencillo, es el </w:t>
      </w:r>
      <w:r w:rsidRPr="00523441">
        <w:rPr>
          <w:sz w:val="24"/>
          <w:szCs w:val="24"/>
        </w:rPr>
        <w:t>Site Map</w:t>
      </w:r>
      <w:r>
        <w:rPr>
          <w:sz w:val="24"/>
          <w:szCs w:val="24"/>
        </w:rPr>
        <w:t xml:space="preserve"> </w:t>
      </w:r>
      <w:r w:rsidRPr="00523441">
        <w:rPr>
          <w:b w:val="0"/>
          <w:bCs w:val="0"/>
          <w:sz w:val="24"/>
          <w:szCs w:val="24"/>
        </w:rPr>
        <w:t>que</w:t>
      </w:r>
      <w:r>
        <w:rPr>
          <w:b w:val="0"/>
          <w:bCs w:val="0"/>
          <w:sz w:val="24"/>
          <w:szCs w:val="24"/>
        </w:rPr>
        <w:t xml:space="preserve"> nos permite ver un mapa de todas las secciones del sitio. Este tipo de diagrama nos permite ver cuales secciones son principales , cuales son las secundarias y cuales son las externas y que serán un link desde nuestra pagina.</w:t>
      </w:r>
    </w:p>
    <w:p w14:paraId="2571ACAC" w14:textId="77777777" w:rsidR="000B7E5A" w:rsidRDefault="000B7E5A" w:rsidP="000B7E5A">
      <w:pPr>
        <w:pStyle w:val="Ttulo1"/>
        <w:jc w:val="center"/>
        <w:rPr>
          <w:b w:val="0"/>
          <w:bCs w:val="0"/>
          <w:sz w:val="24"/>
          <w:szCs w:val="24"/>
        </w:rPr>
      </w:pPr>
      <w:r>
        <w:rPr>
          <w:noProof/>
        </w:rPr>
        <w:drawing>
          <wp:inline distT="0" distB="0" distL="0" distR="0" wp14:anchorId="4557E51F" wp14:editId="57FD9FCD">
            <wp:extent cx="4863830" cy="30149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6213" cy="3047451"/>
                    </a:xfrm>
                    <a:prstGeom prst="rect">
                      <a:avLst/>
                    </a:prstGeom>
                  </pic:spPr>
                </pic:pic>
              </a:graphicData>
            </a:graphic>
          </wp:inline>
        </w:drawing>
      </w:r>
    </w:p>
    <w:p w14:paraId="14FA0027" w14:textId="77777777" w:rsidR="000B7E5A" w:rsidRPr="00523441" w:rsidRDefault="000B7E5A" w:rsidP="000B7E5A">
      <w:pPr>
        <w:pStyle w:val="Ttulo1"/>
        <w:jc w:val="center"/>
        <w:rPr>
          <w:b w:val="0"/>
          <w:bCs w:val="0"/>
          <w:sz w:val="24"/>
          <w:szCs w:val="24"/>
        </w:rPr>
      </w:pPr>
    </w:p>
    <w:p w14:paraId="55E49E73" w14:textId="77777777" w:rsidR="000B7E5A" w:rsidRDefault="000B7E5A" w:rsidP="000B7E5A">
      <w:pPr>
        <w:pStyle w:val="Ttulo1"/>
        <w:rPr>
          <w:b w:val="0"/>
          <w:bCs w:val="0"/>
          <w:sz w:val="24"/>
          <w:szCs w:val="24"/>
        </w:rPr>
      </w:pPr>
      <w:r>
        <w:rPr>
          <w:b w:val="0"/>
          <w:bCs w:val="0"/>
          <w:sz w:val="24"/>
          <w:szCs w:val="24"/>
        </w:rPr>
        <w:t xml:space="preserve">Otro tipo de diagrama, más complejo, son los </w:t>
      </w:r>
      <w:r w:rsidRPr="00523441">
        <w:rPr>
          <w:sz w:val="24"/>
          <w:szCs w:val="24"/>
        </w:rPr>
        <w:t>User Flow</w:t>
      </w:r>
      <w:r>
        <w:rPr>
          <w:sz w:val="24"/>
          <w:szCs w:val="24"/>
        </w:rPr>
        <w:t xml:space="preserve">. </w:t>
      </w:r>
      <w:r w:rsidRPr="00523441">
        <w:rPr>
          <w:b w:val="0"/>
          <w:bCs w:val="0"/>
          <w:sz w:val="24"/>
          <w:szCs w:val="24"/>
        </w:rPr>
        <w:t>Este</w:t>
      </w:r>
      <w:r>
        <w:rPr>
          <w:b w:val="0"/>
          <w:bCs w:val="0"/>
          <w:sz w:val="24"/>
          <w:szCs w:val="24"/>
        </w:rPr>
        <w:t xml:space="preserve"> nos permite ver el flujo general que debe completar un usuario para hacer su pedido.</w:t>
      </w:r>
    </w:p>
    <w:p w14:paraId="3E9F8A27" w14:textId="77777777" w:rsidR="000B7E5A" w:rsidRDefault="000B7E5A" w:rsidP="000B7E5A">
      <w:pPr>
        <w:pStyle w:val="Ttulo1"/>
        <w:jc w:val="center"/>
        <w:rPr>
          <w:b w:val="0"/>
          <w:bCs w:val="0"/>
          <w:sz w:val="24"/>
          <w:szCs w:val="24"/>
        </w:rPr>
      </w:pPr>
      <w:r>
        <w:rPr>
          <w:noProof/>
        </w:rPr>
        <w:drawing>
          <wp:inline distT="0" distB="0" distL="0" distR="0" wp14:anchorId="37E87335" wp14:editId="6B989C22">
            <wp:extent cx="5162550" cy="37433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2550" cy="3743325"/>
                    </a:xfrm>
                    <a:prstGeom prst="rect">
                      <a:avLst/>
                    </a:prstGeom>
                  </pic:spPr>
                </pic:pic>
              </a:graphicData>
            </a:graphic>
          </wp:inline>
        </w:drawing>
      </w:r>
    </w:p>
    <w:p w14:paraId="0983D4FC" w14:textId="77777777" w:rsidR="000B7E5A" w:rsidRDefault="000B7E5A" w:rsidP="000B7E5A">
      <w:pPr>
        <w:pStyle w:val="Ttulo1"/>
        <w:jc w:val="center"/>
        <w:rPr>
          <w:b w:val="0"/>
          <w:bCs w:val="0"/>
          <w:sz w:val="24"/>
          <w:szCs w:val="24"/>
        </w:rPr>
      </w:pPr>
    </w:p>
    <w:p w14:paraId="218E80B8" w14:textId="77777777" w:rsidR="000B7E5A" w:rsidRDefault="000B7E5A" w:rsidP="000B7E5A">
      <w:pPr>
        <w:pStyle w:val="Ttulo1"/>
        <w:jc w:val="center"/>
        <w:rPr>
          <w:b w:val="0"/>
          <w:bCs w:val="0"/>
          <w:sz w:val="24"/>
          <w:szCs w:val="24"/>
        </w:rPr>
      </w:pPr>
    </w:p>
    <w:p w14:paraId="72ECDD05" w14:textId="77777777" w:rsidR="000B7E5A" w:rsidRDefault="000B7E5A" w:rsidP="000B7E5A">
      <w:pPr>
        <w:pStyle w:val="Ttulo1"/>
        <w:jc w:val="center"/>
        <w:rPr>
          <w:b w:val="0"/>
          <w:bCs w:val="0"/>
          <w:sz w:val="24"/>
          <w:szCs w:val="24"/>
        </w:rPr>
      </w:pPr>
    </w:p>
    <w:p w14:paraId="03E80247" w14:textId="77777777" w:rsidR="000B7E5A" w:rsidRDefault="000B7E5A" w:rsidP="000B7E5A">
      <w:pPr>
        <w:pStyle w:val="Ttulo1"/>
        <w:jc w:val="center"/>
        <w:rPr>
          <w:b w:val="0"/>
          <w:bCs w:val="0"/>
          <w:sz w:val="24"/>
          <w:szCs w:val="24"/>
        </w:rPr>
      </w:pPr>
    </w:p>
    <w:p w14:paraId="76AC2233" w14:textId="77777777" w:rsidR="000B7E5A" w:rsidRDefault="000B7E5A" w:rsidP="000B7E5A">
      <w:pPr>
        <w:pStyle w:val="Ttulo1"/>
        <w:jc w:val="center"/>
        <w:rPr>
          <w:b w:val="0"/>
          <w:bCs w:val="0"/>
          <w:sz w:val="24"/>
          <w:szCs w:val="24"/>
        </w:rPr>
      </w:pPr>
    </w:p>
    <w:p w14:paraId="44A8F883" w14:textId="77777777" w:rsidR="000B7E5A" w:rsidRDefault="000B7E5A" w:rsidP="000B7E5A">
      <w:pPr>
        <w:pStyle w:val="Ttulo1"/>
        <w:jc w:val="center"/>
        <w:rPr>
          <w:b w:val="0"/>
          <w:bCs w:val="0"/>
          <w:sz w:val="24"/>
          <w:szCs w:val="24"/>
        </w:rPr>
      </w:pPr>
    </w:p>
    <w:p w14:paraId="21528857" w14:textId="77777777" w:rsidR="000B7E5A" w:rsidRDefault="000B7E5A" w:rsidP="000B7E5A">
      <w:pPr>
        <w:pStyle w:val="Ttulo1"/>
        <w:jc w:val="center"/>
        <w:rPr>
          <w:b w:val="0"/>
          <w:bCs w:val="0"/>
          <w:sz w:val="24"/>
          <w:szCs w:val="24"/>
        </w:rPr>
      </w:pPr>
    </w:p>
    <w:p w14:paraId="764547C5" w14:textId="77777777" w:rsidR="000B7E5A" w:rsidRDefault="000B7E5A" w:rsidP="000B7E5A">
      <w:pPr>
        <w:pStyle w:val="Ttulo1"/>
        <w:jc w:val="center"/>
        <w:rPr>
          <w:b w:val="0"/>
          <w:bCs w:val="0"/>
          <w:sz w:val="24"/>
          <w:szCs w:val="24"/>
        </w:rPr>
      </w:pPr>
    </w:p>
    <w:p w14:paraId="5ADF4C6C" w14:textId="77777777" w:rsidR="000B7E5A" w:rsidRDefault="000B7E5A" w:rsidP="000B7E5A">
      <w:pPr>
        <w:pStyle w:val="Ttulo1"/>
        <w:jc w:val="center"/>
        <w:rPr>
          <w:b w:val="0"/>
          <w:bCs w:val="0"/>
          <w:sz w:val="24"/>
          <w:szCs w:val="24"/>
        </w:rPr>
      </w:pPr>
    </w:p>
    <w:p w14:paraId="4383AED0" w14:textId="77777777" w:rsidR="000B7E5A" w:rsidRDefault="000B7E5A" w:rsidP="000B7E5A">
      <w:pPr>
        <w:pStyle w:val="Ttulo1"/>
        <w:jc w:val="center"/>
        <w:rPr>
          <w:b w:val="0"/>
          <w:bCs w:val="0"/>
          <w:sz w:val="24"/>
          <w:szCs w:val="24"/>
        </w:rPr>
      </w:pPr>
    </w:p>
    <w:p w14:paraId="2DD64AC3" w14:textId="77777777" w:rsidR="000B7E5A" w:rsidRDefault="000B7E5A" w:rsidP="000B7E5A">
      <w:pPr>
        <w:pStyle w:val="Ttulo1"/>
        <w:jc w:val="center"/>
        <w:rPr>
          <w:b w:val="0"/>
          <w:bCs w:val="0"/>
          <w:sz w:val="24"/>
          <w:szCs w:val="24"/>
        </w:rPr>
      </w:pPr>
    </w:p>
    <w:p w14:paraId="10FEF595" w14:textId="77777777" w:rsidR="000B7E5A" w:rsidRDefault="000B7E5A" w:rsidP="000B7E5A">
      <w:pPr>
        <w:pStyle w:val="Ttulo1"/>
      </w:pPr>
      <w:r>
        <w:t>Wireframes y componentes.</w:t>
      </w:r>
    </w:p>
    <w:p w14:paraId="20200755" w14:textId="77777777" w:rsidR="000B7E5A" w:rsidRDefault="000B7E5A" w:rsidP="000B7E5A">
      <w:pPr>
        <w:pStyle w:val="Ttulo1"/>
        <w:rPr>
          <w:b w:val="0"/>
          <w:bCs w:val="0"/>
          <w:sz w:val="24"/>
          <w:szCs w:val="24"/>
        </w:rPr>
      </w:pPr>
      <w:r>
        <w:rPr>
          <w:b w:val="0"/>
          <w:bCs w:val="0"/>
          <w:sz w:val="24"/>
          <w:szCs w:val="24"/>
        </w:rPr>
        <w:t xml:space="preserve">Los Wireframes son los </w:t>
      </w:r>
      <w:r w:rsidRPr="00B36EE8">
        <w:rPr>
          <w:b w:val="0"/>
          <w:bCs w:val="0"/>
          <w:sz w:val="24"/>
          <w:szCs w:val="24"/>
        </w:rPr>
        <w:t>plano</w:t>
      </w:r>
      <w:r>
        <w:rPr>
          <w:b w:val="0"/>
          <w:bCs w:val="0"/>
          <w:sz w:val="24"/>
          <w:szCs w:val="24"/>
        </w:rPr>
        <w:t xml:space="preserve">s </w:t>
      </w:r>
      <w:r w:rsidRPr="00B36EE8">
        <w:rPr>
          <w:b w:val="0"/>
          <w:bCs w:val="0"/>
          <w:sz w:val="24"/>
          <w:szCs w:val="24"/>
        </w:rPr>
        <w:t>de nuestra aplicación. En ellos hacemos nuestros bocetos en papel de todos los componentes y pantallas que nos salieron en los flujos que hemos creado antes.</w:t>
      </w:r>
      <w:r>
        <w:rPr>
          <w:b w:val="0"/>
          <w:bCs w:val="0"/>
          <w:sz w:val="24"/>
          <w:szCs w:val="24"/>
        </w:rPr>
        <w:t xml:space="preserve"> </w:t>
      </w:r>
    </w:p>
    <w:p w14:paraId="07C6162F" w14:textId="77777777" w:rsidR="000B7E5A" w:rsidRDefault="000B7E5A" w:rsidP="000B7E5A">
      <w:pPr>
        <w:pStyle w:val="Ttulo1"/>
        <w:rPr>
          <w:b w:val="0"/>
          <w:bCs w:val="0"/>
          <w:sz w:val="24"/>
          <w:szCs w:val="24"/>
        </w:rPr>
      </w:pPr>
      <w:r w:rsidRPr="00B36EE8">
        <w:rPr>
          <w:b w:val="0"/>
          <w:bCs w:val="0"/>
          <w:sz w:val="24"/>
          <w:szCs w:val="24"/>
        </w:rPr>
        <w:t xml:space="preserve">Los WIREFRAMES </w:t>
      </w:r>
      <w:r>
        <w:rPr>
          <w:b w:val="0"/>
          <w:bCs w:val="0"/>
          <w:sz w:val="24"/>
          <w:szCs w:val="24"/>
        </w:rPr>
        <w:t xml:space="preserve">DE BAJA FIDELIDAD son </w:t>
      </w:r>
      <w:r w:rsidRPr="00B36EE8">
        <w:rPr>
          <w:b w:val="0"/>
          <w:bCs w:val="0"/>
          <w:sz w:val="24"/>
          <w:szCs w:val="24"/>
        </w:rPr>
        <w:t>dibujados a mano, pero con ellos podemos empezar a hacer pruebas de usuarios.</w:t>
      </w:r>
    </w:p>
    <w:p w14:paraId="554DB56E" w14:textId="77777777" w:rsidR="000B7E5A" w:rsidRDefault="000B7E5A" w:rsidP="000B7E5A">
      <w:pPr>
        <w:pStyle w:val="Ttulo1"/>
        <w:jc w:val="center"/>
        <w:rPr>
          <w:b w:val="0"/>
          <w:bCs w:val="0"/>
          <w:sz w:val="24"/>
          <w:szCs w:val="24"/>
        </w:rPr>
      </w:pPr>
      <w:r>
        <w:rPr>
          <w:noProof/>
        </w:rPr>
        <w:drawing>
          <wp:inline distT="0" distB="0" distL="0" distR="0" wp14:anchorId="58AAA30F" wp14:editId="253E6712">
            <wp:extent cx="2752928" cy="2033597"/>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341" cy="2039073"/>
                    </a:xfrm>
                    <a:prstGeom prst="rect">
                      <a:avLst/>
                    </a:prstGeom>
                  </pic:spPr>
                </pic:pic>
              </a:graphicData>
            </a:graphic>
          </wp:inline>
        </w:drawing>
      </w:r>
    </w:p>
    <w:p w14:paraId="21362B2F" w14:textId="77777777" w:rsidR="000B7E5A" w:rsidRDefault="000B7E5A" w:rsidP="000B7E5A">
      <w:pPr>
        <w:pStyle w:val="Ttulo1"/>
        <w:rPr>
          <w:b w:val="0"/>
          <w:bCs w:val="0"/>
          <w:sz w:val="24"/>
          <w:szCs w:val="24"/>
        </w:rPr>
      </w:pPr>
      <w:r w:rsidRPr="00B36EE8">
        <w:rPr>
          <w:b w:val="0"/>
          <w:bCs w:val="0"/>
          <w:sz w:val="24"/>
          <w:szCs w:val="24"/>
        </w:rPr>
        <w:br/>
        <w:t>Podemos hacer estas pruebas de muchas formas. Lo importante es ver la usabilidad de los componentes y pantallas, si son muy complejos para los usuarios finales.</w:t>
      </w:r>
      <w:r w:rsidRPr="00B36EE8">
        <w:rPr>
          <w:b w:val="0"/>
          <w:bCs w:val="0"/>
          <w:sz w:val="24"/>
          <w:szCs w:val="24"/>
        </w:rPr>
        <w:br/>
        <w:t xml:space="preserve">Los WIREFRAMES </w:t>
      </w:r>
      <w:r>
        <w:rPr>
          <w:b w:val="0"/>
          <w:bCs w:val="0"/>
          <w:sz w:val="24"/>
          <w:szCs w:val="24"/>
        </w:rPr>
        <w:t>DE ALTA FIDELIDAD</w:t>
      </w:r>
      <w:r w:rsidRPr="00B36EE8">
        <w:rPr>
          <w:b w:val="0"/>
          <w:bCs w:val="0"/>
          <w:sz w:val="24"/>
          <w:szCs w:val="24"/>
        </w:rPr>
        <w:t xml:space="preserve"> son los creados con programas de diseño.</w:t>
      </w:r>
    </w:p>
    <w:p w14:paraId="362364F8" w14:textId="77777777" w:rsidR="000B7E5A" w:rsidRDefault="000B7E5A" w:rsidP="000B7E5A">
      <w:pPr>
        <w:pStyle w:val="Ttulo1"/>
        <w:jc w:val="center"/>
        <w:rPr>
          <w:b w:val="0"/>
          <w:bCs w:val="0"/>
          <w:sz w:val="24"/>
          <w:szCs w:val="24"/>
        </w:rPr>
      </w:pPr>
      <w:r>
        <w:rPr>
          <w:noProof/>
        </w:rPr>
        <w:drawing>
          <wp:inline distT="0" distB="0" distL="0" distR="0" wp14:anchorId="6604D13D" wp14:editId="61DBF7BC">
            <wp:extent cx="2811294" cy="2008797"/>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3636" cy="2010470"/>
                    </a:xfrm>
                    <a:prstGeom prst="rect">
                      <a:avLst/>
                    </a:prstGeom>
                  </pic:spPr>
                </pic:pic>
              </a:graphicData>
            </a:graphic>
          </wp:inline>
        </w:drawing>
      </w:r>
    </w:p>
    <w:p w14:paraId="06E54F18" w14:textId="77777777" w:rsidR="000B7E5A" w:rsidRDefault="000B7E5A" w:rsidP="000B7E5A">
      <w:pPr>
        <w:pStyle w:val="Ttulo1"/>
        <w:rPr>
          <w:b w:val="0"/>
          <w:bCs w:val="0"/>
          <w:sz w:val="24"/>
          <w:szCs w:val="24"/>
        </w:rPr>
      </w:pPr>
      <w:r w:rsidRPr="00B36EE8">
        <w:rPr>
          <w:b w:val="0"/>
          <w:bCs w:val="0"/>
          <w:sz w:val="24"/>
          <w:szCs w:val="24"/>
        </w:rPr>
        <w:br/>
        <w:t>Esta parte es importante en diseño y también en desarrollo, porque en esta etapa los desarrolladores van a ver el tamaño de la aplicación final, y poder hacer estimaciones, además de decidir con que herramientas lo va a programar.</w:t>
      </w:r>
      <w:r w:rsidRPr="00B36EE8">
        <w:rPr>
          <w:b w:val="0"/>
          <w:bCs w:val="0"/>
          <w:sz w:val="24"/>
          <w:szCs w:val="24"/>
        </w:rPr>
        <w:br/>
      </w:r>
      <w:r w:rsidRPr="00B36EE8">
        <w:rPr>
          <w:b w:val="0"/>
          <w:bCs w:val="0"/>
          <w:sz w:val="24"/>
          <w:szCs w:val="24"/>
        </w:rPr>
        <w:lastRenderedPageBreak/>
        <w:t>También es importante que lo vea el cliente para que se haga una idea de que secciones va a tener su producto.</w:t>
      </w:r>
      <w:r w:rsidRPr="00B36EE8">
        <w:rPr>
          <w:b w:val="0"/>
          <w:bCs w:val="0"/>
          <w:sz w:val="24"/>
          <w:szCs w:val="24"/>
        </w:rPr>
        <w:br/>
        <w:t>En esta etapa no se usan las paletas de colores. Solo es un boceto en blanco y negro o grises.</w:t>
      </w:r>
    </w:p>
    <w:p w14:paraId="26180CC2" w14:textId="77777777" w:rsidR="000B7E5A" w:rsidRDefault="000B7E5A" w:rsidP="000B7E5A">
      <w:pPr>
        <w:pStyle w:val="Ttulo1"/>
        <w:rPr>
          <w:b w:val="0"/>
          <w:bCs w:val="0"/>
          <w:sz w:val="24"/>
          <w:szCs w:val="24"/>
        </w:rPr>
      </w:pPr>
    </w:p>
    <w:p w14:paraId="03AE3B6F" w14:textId="77777777" w:rsidR="000B7E5A" w:rsidRDefault="000B7E5A" w:rsidP="000B7E5A">
      <w:pPr>
        <w:pStyle w:val="Ttulo1"/>
      </w:pPr>
      <w:r>
        <w:t>Definición de diseño.</w:t>
      </w:r>
    </w:p>
    <w:p w14:paraId="4E2AB357" w14:textId="77777777" w:rsidR="000B7E5A" w:rsidRPr="009B2EE0" w:rsidRDefault="000B7E5A" w:rsidP="000B7E5A">
      <w:pPr>
        <w:pStyle w:val="Ttulo1"/>
        <w:jc w:val="center"/>
        <w:rPr>
          <w:sz w:val="32"/>
          <w:szCs w:val="32"/>
        </w:rPr>
      </w:pPr>
      <w:r w:rsidRPr="009B2EE0">
        <w:rPr>
          <w:sz w:val="32"/>
          <w:szCs w:val="32"/>
        </w:rPr>
        <w:t>UX (User Experience)</w:t>
      </w:r>
      <w:r>
        <w:rPr>
          <w:sz w:val="32"/>
          <w:szCs w:val="32"/>
        </w:rPr>
        <w:t xml:space="preserve"> </w:t>
      </w:r>
      <w:r w:rsidRPr="009B2EE0">
        <w:rPr>
          <w:sz w:val="32"/>
          <w:szCs w:val="32"/>
        </w:rPr>
        <w:t>/</w:t>
      </w:r>
      <w:r>
        <w:rPr>
          <w:sz w:val="32"/>
          <w:szCs w:val="32"/>
        </w:rPr>
        <w:t xml:space="preserve"> </w:t>
      </w:r>
      <w:r w:rsidRPr="009B2EE0">
        <w:rPr>
          <w:sz w:val="32"/>
          <w:szCs w:val="32"/>
        </w:rPr>
        <w:t>UI (User Interface)</w:t>
      </w:r>
    </w:p>
    <w:p w14:paraId="572EFC47" w14:textId="77777777" w:rsidR="000B7E5A" w:rsidRDefault="000B7E5A" w:rsidP="000B7E5A">
      <w:pPr>
        <w:pStyle w:val="Ttulo1"/>
      </w:pPr>
      <w:r>
        <w:rPr>
          <w:noProof/>
        </w:rPr>
        <w:drawing>
          <wp:inline distT="0" distB="0" distL="0" distR="0" wp14:anchorId="4EBBDAB0" wp14:editId="17C1614A">
            <wp:extent cx="6059736" cy="57587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3446" cy="5771804"/>
                    </a:xfrm>
                    <a:prstGeom prst="rect">
                      <a:avLst/>
                    </a:prstGeom>
                  </pic:spPr>
                </pic:pic>
              </a:graphicData>
            </a:graphic>
          </wp:inline>
        </w:drawing>
      </w:r>
    </w:p>
    <w:p w14:paraId="40910A4E" w14:textId="77777777" w:rsidR="000B7E5A" w:rsidRDefault="000B7E5A" w:rsidP="000B7E5A">
      <w:pPr>
        <w:pStyle w:val="Ttulo1"/>
      </w:pPr>
    </w:p>
    <w:p w14:paraId="17453C5D" w14:textId="77777777" w:rsidR="000B7E5A" w:rsidRDefault="000B7E5A" w:rsidP="000B7E5A">
      <w:pPr>
        <w:pStyle w:val="Ttulo1"/>
      </w:pPr>
      <w:r>
        <w:t>Moodboard y línea gráfica.</w:t>
      </w:r>
    </w:p>
    <w:p w14:paraId="56297016" w14:textId="77777777" w:rsidR="000B7E5A" w:rsidRDefault="000B7E5A" w:rsidP="000B7E5A">
      <w:pPr>
        <w:pStyle w:val="Ttulo1"/>
        <w:rPr>
          <w:b w:val="0"/>
          <w:bCs w:val="0"/>
          <w:sz w:val="24"/>
          <w:szCs w:val="24"/>
        </w:rPr>
      </w:pPr>
      <w:r w:rsidRPr="007813FE">
        <w:rPr>
          <w:b w:val="0"/>
          <w:bCs w:val="0"/>
          <w:sz w:val="24"/>
          <w:szCs w:val="24"/>
        </w:rPr>
        <w:t>Es un documento o tablero donde pondremos referencias visuales que se usan como inspiración para un diseño. No hay ninguna regla para crearlo.</w:t>
      </w:r>
    </w:p>
    <w:p w14:paraId="0EBDCD98" w14:textId="77777777" w:rsidR="000B7E5A" w:rsidRDefault="000B7E5A" w:rsidP="000B7E5A">
      <w:pPr>
        <w:pStyle w:val="Ttulo1"/>
        <w:jc w:val="center"/>
        <w:rPr>
          <w:b w:val="0"/>
          <w:bCs w:val="0"/>
          <w:sz w:val="24"/>
          <w:szCs w:val="24"/>
        </w:rPr>
      </w:pPr>
      <w:r>
        <w:rPr>
          <w:noProof/>
        </w:rPr>
        <w:drawing>
          <wp:inline distT="0" distB="0" distL="0" distR="0" wp14:anchorId="70BE1511" wp14:editId="473B2E6D">
            <wp:extent cx="4912468" cy="3248660"/>
            <wp:effectExtent l="0" t="0" r="254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1221" cy="3254449"/>
                    </a:xfrm>
                    <a:prstGeom prst="rect">
                      <a:avLst/>
                    </a:prstGeom>
                  </pic:spPr>
                </pic:pic>
              </a:graphicData>
            </a:graphic>
          </wp:inline>
        </w:drawing>
      </w:r>
    </w:p>
    <w:p w14:paraId="2284EC47" w14:textId="77777777" w:rsidR="000B7E5A" w:rsidRDefault="000B7E5A" w:rsidP="000B7E5A">
      <w:pPr>
        <w:pStyle w:val="Ttulo1"/>
        <w:rPr>
          <w:b w:val="0"/>
          <w:bCs w:val="0"/>
          <w:sz w:val="24"/>
          <w:szCs w:val="24"/>
        </w:rPr>
      </w:pPr>
      <w:r>
        <w:rPr>
          <w:noProof/>
        </w:rPr>
        <w:drawing>
          <wp:inline distT="0" distB="0" distL="0" distR="0" wp14:anchorId="4470F22D" wp14:editId="3C077560">
            <wp:extent cx="5271770" cy="2861553"/>
            <wp:effectExtent l="76200" t="76200" r="13843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4014" cy="287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93223" w14:textId="77777777" w:rsidR="000B7E5A" w:rsidRDefault="000B7E5A" w:rsidP="000B7E5A">
      <w:pPr>
        <w:pStyle w:val="Ttulo1"/>
        <w:rPr>
          <w:b w:val="0"/>
          <w:bCs w:val="0"/>
          <w:sz w:val="24"/>
          <w:szCs w:val="24"/>
        </w:rPr>
      </w:pPr>
    </w:p>
    <w:p w14:paraId="3EB55A75" w14:textId="77777777" w:rsidR="000B7E5A" w:rsidRDefault="000B7E5A" w:rsidP="000B7E5A">
      <w:pPr>
        <w:pStyle w:val="Ttulo1"/>
      </w:pPr>
      <w:r>
        <w:t>Teoría del color.</w:t>
      </w:r>
    </w:p>
    <w:p w14:paraId="4E5C0A01" w14:textId="77777777" w:rsidR="000B7E5A" w:rsidRPr="001C3254" w:rsidRDefault="000B7E5A" w:rsidP="000B7E5A">
      <w:pPr>
        <w:pStyle w:val="Ttulo1"/>
        <w:rPr>
          <w:b w:val="0"/>
          <w:bCs w:val="0"/>
          <w:sz w:val="24"/>
          <w:szCs w:val="24"/>
        </w:rPr>
      </w:pPr>
      <w:r w:rsidRPr="001C3254">
        <w:rPr>
          <w:b w:val="0"/>
          <w:bCs w:val="0"/>
          <w:sz w:val="24"/>
          <w:szCs w:val="24"/>
        </w:rPr>
        <w:t>Para saber que colores son los adecuados a un diseño aplicamos la teoría del color.</w:t>
      </w:r>
    </w:p>
    <w:p w14:paraId="3BF8977D" w14:textId="77777777" w:rsidR="000B7E5A" w:rsidRDefault="000B7E5A" w:rsidP="000B7E5A">
      <w:pPr>
        <w:pStyle w:val="Ttulo1"/>
        <w:jc w:val="center"/>
      </w:pPr>
      <w:r>
        <w:rPr>
          <w:noProof/>
        </w:rPr>
        <w:drawing>
          <wp:inline distT="0" distB="0" distL="0" distR="0" wp14:anchorId="052EB33A" wp14:editId="6B9E7941">
            <wp:extent cx="4456890" cy="3092709"/>
            <wp:effectExtent l="76200" t="76200" r="134620" b="1270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1865" cy="309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8690E" w14:textId="77777777" w:rsidR="000B7E5A" w:rsidRDefault="000B7E5A" w:rsidP="000B7E5A">
      <w:pPr>
        <w:pStyle w:val="Ttulo1"/>
        <w:jc w:val="center"/>
      </w:pPr>
      <w:r>
        <w:rPr>
          <w:noProof/>
        </w:rPr>
        <w:drawing>
          <wp:inline distT="0" distB="0" distL="0" distR="0" wp14:anchorId="399EB3DE" wp14:editId="18670BDD">
            <wp:extent cx="4427199" cy="3250659"/>
            <wp:effectExtent l="76200" t="76200" r="1263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45985" cy="3264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556" w14:textId="77777777" w:rsidR="000B7E5A" w:rsidRPr="00C678DF" w:rsidRDefault="000B7E5A" w:rsidP="000B7E5A">
      <w:pPr>
        <w:pStyle w:val="Ttulo1"/>
        <w:rPr>
          <w:b w:val="0"/>
          <w:bCs w:val="0"/>
          <w:sz w:val="24"/>
          <w:szCs w:val="24"/>
        </w:rPr>
      </w:pPr>
      <w:r w:rsidRPr="00C678DF">
        <w:rPr>
          <w:b w:val="0"/>
          <w:bCs w:val="0"/>
          <w:sz w:val="24"/>
          <w:szCs w:val="24"/>
        </w:rPr>
        <w:lastRenderedPageBreak/>
        <w:t xml:space="preserve">La idea es </w:t>
      </w:r>
      <w:r>
        <w:rPr>
          <w:b w:val="0"/>
          <w:bCs w:val="0"/>
          <w:sz w:val="24"/>
          <w:szCs w:val="24"/>
        </w:rPr>
        <w:t xml:space="preserve">usar </w:t>
      </w:r>
      <w:r w:rsidRPr="00C678DF">
        <w:rPr>
          <w:b w:val="0"/>
          <w:bCs w:val="0"/>
          <w:sz w:val="24"/>
          <w:szCs w:val="24"/>
        </w:rPr>
        <w:t xml:space="preserve">la teoría del color para elegir los colores de </w:t>
      </w:r>
      <w:r>
        <w:rPr>
          <w:b w:val="0"/>
          <w:bCs w:val="0"/>
          <w:sz w:val="24"/>
          <w:szCs w:val="24"/>
        </w:rPr>
        <w:t>la</w:t>
      </w:r>
      <w:r w:rsidRPr="00C678DF">
        <w:rPr>
          <w:b w:val="0"/>
          <w:bCs w:val="0"/>
          <w:sz w:val="24"/>
          <w:szCs w:val="24"/>
        </w:rPr>
        <w:t xml:space="preserve"> aplicación según el problema que resuelve.</w:t>
      </w:r>
    </w:p>
    <w:p w14:paraId="09FC39A0" w14:textId="77777777" w:rsidR="000B7E5A" w:rsidRPr="00C678DF" w:rsidRDefault="000B7E5A" w:rsidP="000B7E5A">
      <w:pPr>
        <w:pStyle w:val="Ttulo1"/>
        <w:rPr>
          <w:b w:val="0"/>
          <w:bCs w:val="0"/>
          <w:sz w:val="24"/>
          <w:szCs w:val="24"/>
        </w:rPr>
      </w:pPr>
      <w:r w:rsidRPr="00C678DF">
        <w:rPr>
          <w:b w:val="0"/>
          <w:bCs w:val="0"/>
          <w:sz w:val="24"/>
          <w:szCs w:val="24"/>
        </w:rPr>
        <w:t xml:space="preserve">Otros </w:t>
      </w:r>
      <w:r w:rsidRPr="007D164A">
        <w:rPr>
          <w:sz w:val="24"/>
          <w:szCs w:val="24"/>
        </w:rPr>
        <w:t>tips</w:t>
      </w:r>
      <w:r w:rsidRPr="00C678DF">
        <w:rPr>
          <w:b w:val="0"/>
          <w:bCs w:val="0"/>
          <w:sz w:val="24"/>
          <w:szCs w:val="24"/>
        </w:rPr>
        <w:t xml:space="preserve"> para seleccionar los colores:</w:t>
      </w:r>
    </w:p>
    <w:p w14:paraId="2C3B5976" w14:textId="77777777" w:rsidR="000B7E5A" w:rsidRPr="00C678DF" w:rsidRDefault="000B7E5A" w:rsidP="000B7E5A">
      <w:pPr>
        <w:pStyle w:val="Ttulo1"/>
        <w:rPr>
          <w:b w:val="0"/>
          <w:bCs w:val="0"/>
          <w:sz w:val="24"/>
          <w:szCs w:val="24"/>
        </w:rPr>
      </w:pPr>
      <w:r w:rsidRPr="00C678DF">
        <w:rPr>
          <w:b w:val="0"/>
          <w:bCs w:val="0"/>
          <w:sz w:val="24"/>
          <w:szCs w:val="24"/>
        </w:rPr>
        <w:t>• Utiliza color RGB y hexadecimales.</w:t>
      </w:r>
    </w:p>
    <w:p w14:paraId="7BE3CF64" w14:textId="77777777" w:rsidR="000B7E5A" w:rsidRPr="00C678DF" w:rsidRDefault="000B7E5A" w:rsidP="000B7E5A">
      <w:pPr>
        <w:pStyle w:val="Ttulo1"/>
        <w:rPr>
          <w:b w:val="0"/>
          <w:bCs w:val="0"/>
          <w:sz w:val="24"/>
          <w:szCs w:val="24"/>
        </w:rPr>
      </w:pPr>
      <w:r w:rsidRPr="00C678DF">
        <w:rPr>
          <w:b w:val="0"/>
          <w:bCs w:val="0"/>
          <w:sz w:val="24"/>
          <w:szCs w:val="24"/>
        </w:rPr>
        <w:t>• Crea un código de color consistente. Que todos los componentes de la misma categoría tengan el mismo color.</w:t>
      </w:r>
    </w:p>
    <w:p w14:paraId="6D983320" w14:textId="77777777" w:rsidR="000B7E5A" w:rsidRPr="00C678DF" w:rsidRDefault="000B7E5A" w:rsidP="000B7E5A">
      <w:pPr>
        <w:pStyle w:val="Ttulo1"/>
        <w:rPr>
          <w:b w:val="0"/>
          <w:bCs w:val="0"/>
          <w:sz w:val="24"/>
          <w:szCs w:val="24"/>
        </w:rPr>
      </w:pPr>
      <w:r w:rsidRPr="00C678DF">
        <w:rPr>
          <w:b w:val="0"/>
          <w:bCs w:val="0"/>
          <w:sz w:val="24"/>
          <w:szCs w:val="24"/>
        </w:rPr>
        <w:t>• Menos es más. No satures de colores el sitio.</w:t>
      </w:r>
    </w:p>
    <w:p w14:paraId="02EE3FF3" w14:textId="77777777" w:rsidR="000B7E5A" w:rsidRPr="00C678DF" w:rsidRDefault="000B7E5A" w:rsidP="000B7E5A">
      <w:pPr>
        <w:pStyle w:val="Ttulo1"/>
        <w:rPr>
          <w:b w:val="0"/>
          <w:bCs w:val="0"/>
          <w:sz w:val="24"/>
          <w:szCs w:val="24"/>
        </w:rPr>
      </w:pPr>
      <w:r w:rsidRPr="00C678DF">
        <w:rPr>
          <w:b w:val="0"/>
          <w:bCs w:val="0"/>
          <w:sz w:val="24"/>
          <w:szCs w:val="24"/>
        </w:rPr>
        <w:t>• Asegura que el color elegido es accesible.</w:t>
      </w:r>
    </w:p>
    <w:p w14:paraId="0918015B" w14:textId="77777777" w:rsidR="000B7E5A" w:rsidRPr="00C678DF" w:rsidRDefault="000B7E5A" w:rsidP="000B7E5A">
      <w:pPr>
        <w:pStyle w:val="Ttulo1"/>
        <w:rPr>
          <w:b w:val="0"/>
          <w:bCs w:val="0"/>
          <w:sz w:val="24"/>
          <w:szCs w:val="24"/>
        </w:rPr>
      </w:pPr>
      <w:r w:rsidRPr="00C678DF">
        <w:rPr>
          <w:b w:val="0"/>
          <w:bCs w:val="0"/>
          <w:sz w:val="24"/>
          <w:szCs w:val="24"/>
        </w:rPr>
        <w:t>• Define una paleta de color. Esto es un grupo de colores que vamos a usar en toda nuestra aplicación.</w:t>
      </w:r>
    </w:p>
    <w:p w14:paraId="78F8BCC0" w14:textId="77777777" w:rsidR="000B7E5A" w:rsidRDefault="000B7E5A" w:rsidP="000B7E5A">
      <w:pPr>
        <w:pStyle w:val="Ttulo1"/>
        <w:jc w:val="center"/>
        <w:rPr>
          <w:b w:val="0"/>
          <w:bCs w:val="0"/>
          <w:sz w:val="24"/>
          <w:szCs w:val="24"/>
        </w:rPr>
      </w:pPr>
      <w:r>
        <w:rPr>
          <w:noProof/>
        </w:rPr>
        <w:drawing>
          <wp:inline distT="0" distB="0" distL="0" distR="0" wp14:anchorId="443EEA50" wp14:editId="3CAFCE69">
            <wp:extent cx="3406302" cy="2536133"/>
            <wp:effectExtent l="76200" t="76200" r="137160" b="131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0346" cy="253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0786" w14:textId="77777777" w:rsidR="000B7E5A" w:rsidRDefault="000B7E5A" w:rsidP="000B7E5A">
      <w:pPr>
        <w:pStyle w:val="Ttulo1"/>
        <w:rPr>
          <w:b w:val="0"/>
          <w:bCs w:val="0"/>
          <w:sz w:val="24"/>
          <w:szCs w:val="24"/>
        </w:rPr>
      </w:pPr>
    </w:p>
    <w:p w14:paraId="0D23A56E" w14:textId="77777777" w:rsidR="000B7E5A" w:rsidRDefault="000B7E5A" w:rsidP="000B7E5A">
      <w:pPr>
        <w:pStyle w:val="Ttulo1"/>
        <w:rPr>
          <w:b w:val="0"/>
          <w:bCs w:val="0"/>
          <w:sz w:val="24"/>
          <w:szCs w:val="24"/>
        </w:rPr>
      </w:pPr>
    </w:p>
    <w:p w14:paraId="2B8E2948" w14:textId="77777777" w:rsidR="000B7E5A" w:rsidRDefault="000B7E5A" w:rsidP="000B7E5A">
      <w:pPr>
        <w:pStyle w:val="Ttulo1"/>
        <w:rPr>
          <w:b w:val="0"/>
          <w:bCs w:val="0"/>
          <w:sz w:val="24"/>
          <w:szCs w:val="24"/>
        </w:rPr>
      </w:pPr>
    </w:p>
    <w:p w14:paraId="07D26B1A" w14:textId="77777777" w:rsidR="000B7E5A" w:rsidRDefault="000B7E5A" w:rsidP="000B7E5A">
      <w:pPr>
        <w:pStyle w:val="Ttulo1"/>
        <w:rPr>
          <w:b w:val="0"/>
          <w:bCs w:val="0"/>
          <w:sz w:val="24"/>
          <w:szCs w:val="24"/>
        </w:rPr>
      </w:pPr>
    </w:p>
    <w:p w14:paraId="2E6383E9" w14:textId="77777777" w:rsidR="000B7E5A" w:rsidRDefault="000B7E5A" w:rsidP="000B7E5A">
      <w:pPr>
        <w:pStyle w:val="Ttulo1"/>
        <w:rPr>
          <w:b w:val="0"/>
          <w:bCs w:val="0"/>
          <w:sz w:val="24"/>
          <w:szCs w:val="24"/>
        </w:rPr>
      </w:pPr>
    </w:p>
    <w:p w14:paraId="3AC855B7" w14:textId="77777777" w:rsidR="000B7E5A" w:rsidRDefault="000B7E5A" w:rsidP="000B7E5A">
      <w:pPr>
        <w:pStyle w:val="Ttulo1"/>
        <w:rPr>
          <w:b w:val="0"/>
          <w:bCs w:val="0"/>
          <w:sz w:val="24"/>
          <w:szCs w:val="24"/>
        </w:rPr>
      </w:pPr>
    </w:p>
    <w:p w14:paraId="328D1FAE" w14:textId="77777777" w:rsidR="000B7E5A" w:rsidRDefault="000B7E5A" w:rsidP="000B7E5A">
      <w:pPr>
        <w:pStyle w:val="Ttulo1"/>
        <w:rPr>
          <w:b w:val="0"/>
          <w:bCs w:val="0"/>
          <w:sz w:val="24"/>
          <w:szCs w:val="24"/>
        </w:rPr>
      </w:pPr>
    </w:p>
    <w:p w14:paraId="6B0513A6" w14:textId="77777777" w:rsidR="000B7E5A" w:rsidRDefault="000B7E5A" w:rsidP="000B7E5A">
      <w:pPr>
        <w:pStyle w:val="Ttulo1"/>
      </w:pPr>
    </w:p>
    <w:p w14:paraId="3CCFC569" w14:textId="77777777" w:rsidR="000B7E5A" w:rsidRDefault="000B7E5A" w:rsidP="000B7E5A">
      <w:pPr>
        <w:pStyle w:val="Ttulo1"/>
      </w:pPr>
      <w:r>
        <w:t>Paletas de color.</w:t>
      </w:r>
    </w:p>
    <w:p w14:paraId="09D51B99" w14:textId="77777777" w:rsidR="000B7E5A" w:rsidRPr="002E5DE5" w:rsidRDefault="000B7E5A" w:rsidP="000B7E5A">
      <w:pPr>
        <w:pStyle w:val="Ttulo1"/>
        <w:rPr>
          <w:sz w:val="32"/>
          <w:szCs w:val="32"/>
        </w:rPr>
      </w:pPr>
      <w:r w:rsidRPr="002E5DE5">
        <w:rPr>
          <w:sz w:val="32"/>
          <w:szCs w:val="32"/>
        </w:rPr>
        <w:t>Tipos de Colores:</w:t>
      </w:r>
    </w:p>
    <w:p w14:paraId="4F9076E0" w14:textId="77777777" w:rsidR="000B7E5A" w:rsidRPr="002E5DE5" w:rsidRDefault="000B7E5A" w:rsidP="000B7E5A">
      <w:pPr>
        <w:pStyle w:val="Ttulo1"/>
        <w:rPr>
          <w:b w:val="0"/>
          <w:bCs w:val="0"/>
          <w:sz w:val="24"/>
          <w:szCs w:val="24"/>
        </w:rPr>
      </w:pPr>
      <w:r w:rsidRPr="002E5DE5">
        <w:rPr>
          <w:b w:val="0"/>
          <w:bCs w:val="0"/>
          <w:sz w:val="24"/>
          <w:szCs w:val="24"/>
        </w:rPr>
        <w:t>Para construir una paleta de color, tenemos que tener claro que tipo de colores existen:</w:t>
      </w:r>
    </w:p>
    <w:p w14:paraId="742D5559"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primarios</w:t>
      </w:r>
      <w:r w:rsidRPr="002E5DE5">
        <w:rPr>
          <w:b w:val="0"/>
          <w:bCs w:val="0"/>
          <w:sz w:val="24"/>
          <w:szCs w:val="24"/>
        </w:rPr>
        <w:t>: Amarillo, azul y rojo.</w:t>
      </w:r>
    </w:p>
    <w:p w14:paraId="0A303FB5"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secundarios</w:t>
      </w:r>
      <w:r w:rsidRPr="002E5DE5">
        <w:rPr>
          <w:b w:val="0"/>
          <w:bCs w:val="0"/>
          <w:sz w:val="24"/>
          <w:szCs w:val="24"/>
        </w:rPr>
        <w:t>: Son los que resultan de la combinación de los colores primarios.</w:t>
      </w:r>
    </w:p>
    <w:p w14:paraId="7808A657"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terciarios</w:t>
      </w:r>
      <w:r w:rsidRPr="002E5DE5">
        <w:rPr>
          <w:b w:val="0"/>
          <w:bCs w:val="0"/>
          <w:sz w:val="24"/>
          <w:szCs w:val="24"/>
        </w:rPr>
        <w:t>: Son los colores intermedios que hay entre un color primario y un color secundario.</w:t>
      </w:r>
    </w:p>
    <w:p w14:paraId="7EE26285" w14:textId="77777777" w:rsidR="000B7E5A" w:rsidRDefault="000B7E5A" w:rsidP="000B7E5A">
      <w:pPr>
        <w:pStyle w:val="Ttulo1"/>
        <w:jc w:val="center"/>
      </w:pPr>
      <w:r>
        <w:rPr>
          <w:noProof/>
        </w:rPr>
        <w:drawing>
          <wp:inline distT="0" distB="0" distL="0" distR="0" wp14:anchorId="3F8E79B2" wp14:editId="57DF7C8D">
            <wp:extent cx="4787629" cy="4319943"/>
            <wp:effectExtent l="76200" t="76200" r="127635" b="1377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8656" cy="437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A7F87" w14:textId="77777777" w:rsidR="000B7E5A" w:rsidRDefault="000B7E5A" w:rsidP="000B7E5A">
      <w:pPr>
        <w:pStyle w:val="Ttulo1"/>
      </w:pPr>
    </w:p>
    <w:p w14:paraId="382B3795" w14:textId="77777777" w:rsidR="000B7E5A" w:rsidRPr="002E5DE5" w:rsidRDefault="000B7E5A" w:rsidP="000B7E5A">
      <w:pPr>
        <w:pStyle w:val="Ttulo1"/>
        <w:rPr>
          <w:sz w:val="32"/>
          <w:szCs w:val="32"/>
        </w:rPr>
      </w:pPr>
      <w:r w:rsidRPr="002E5DE5">
        <w:rPr>
          <w:sz w:val="32"/>
          <w:szCs w:val="32"/>
        </w:rPr>
        <w:lastRenderedPageBreak/>
        <w:t>Tipos de paletas:</w:t>
      </w:r>
      <w:r>
        <w:rPr>
          <w:sz w:val="32"/>
          <w:szCs w:val="32"/>
        </w:rPr>
        <w:t xml:space="preserve"> </w:t>
      </w:r>
    </w:p>
    <w:p w14:paraId="6D002B4A"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monocromática</w:t>
      </w:r>
      <w:r w:rsidRPr="002E5DE5">
        <w:rPr>
          <w:b w:val="0"/>
          <w:bCs w:val="0"/>
          <w:sz w:val="24"/>
          <w:szCs w:val="24"/>
        </w:rPr>
        <w:t>: Diferentes tonos de un mismo color. (diferente opacidad).</w:t>
      </w:r>
    </w:p>
    <w:p w14:paraId="3A899FC2" w14:textId="77777777" w:rsidR="000B7E5A" w:rsidRPr="002E5DE5" w:rsidRDefault="000B7E5A" w:rsidP="000B7E5A">
      <w:pPr>
        <w:pStyle w:val="Ttulo1"/>
        <w:jc w:val="center"/>
        <w:rPr>
          <w:b w:val="0"/>
          <w:bCs w:val="0"/>
          <w:sz w:val="24"/>
          <w:szCs w:val="24"/>
        </w:rPr>
      </w:pPr>
      <w:r>
        <w:rPr>
          <w:noProof/>
        </w:rPr>
        <w:drawing>
          <wp:inline distT="0" distB="0" distL="0" distR="0" wp14:anchorId="33BA13BA" wp14:editId="04938CA2">
            <wp:extent cx="2684834" cy="1682865"/>
            <wp:effectExtent l="76200" t="76200" r="134620" b="1270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0374" cy="168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2A247"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análoga</w:t>
      </w:r>
      <w:r w:rsidRPr="002E5DE5">
        <w:rPr>
          <w:b w:val="0"/>
          <w:bCs w:val="0"/>
          <w:sz w:val="24"/>
          <w:szCs w:val="24"/>
        </w:rPr>
        <w:t>: Resulta de combinar un color primario con uno secundario y uno terciario que estén seguidos en el circulo cromático.</w:t>
      </w:r>
    </w:p>
    <w:p w14:paraId="61D85E99" w14:textId="77777777" w:rsidR="000B7E5A" w:rsidRPr="002E5DE5" w:rsidRDefault="000B7E5A" w:rsidP="000B7E5A">
      <w:pPr>
        <w:pStyle w:val="Ttulo1"/>
        <w:jc w:val="center"/>
        <w:rPr>
          <w:b w:val="0"/>
          <w:bCs w:val="0"/>
          <w:sz w:val="24"/>
          <w:szCs w:val="24"/>
        </w:rPr>
      </w:pPr>
      <w:r>
        <w:rPr>
          <w:noProof/>
        </w:rPr>
        <w:drawing>
          <wp:inline distT="0" distB="0" distL="0" distR="0" wp14:anchorId="2B86CFF6" wp14:editId="6DE4D12D">
            <wp:extent cx="2163639" cy="1879059"/>
            <wp:effectExtent l="76200" t="76200" r="141605" b="1403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7016" cy="189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2127C">
        <w:rPr>
          <w:noProof/>
        </w:rPr>
        <w:t xml:space="preserve"> </w:t>
      </w:r>
      <w:r>
        <w:rPr>
          <w:noProof/>
        </w:rPr>
        <w:drawing>
          <wp:inline distT="0" distB="0" distL="0" distR="0" wp14:anchorId="7E39B01E" wp14:editId="06266A02">
            <wp:extent cx="2096802" cy="1861280"/>
            <wp:effectExtent l="76200" t="76200" r="132080" b="13906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740" cy="188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2077F"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complementaria</w:t>
      </w:r>
      <w:r w:rsidRPr="002E5DE5">
        <w:rPr>
          <w:b w:val="0"/>
          <w:bCs w:val="0"/>
          <w:sz w:val="24"/>
          <w:szCs w:val="24"/>
        </w:rPr>
        <w:t>: Consiste en combinar un color primario con un color secundario que no estén seguidos en el circulo cromático. Estos colores estan opuestos en el circulo.</w:t>
      </w:r>
    </w:p>
    <w:p w14:paraId="7CD66CE6" w14:textId="77777777" w:rsidR="000B7E5A" w:rsidRPr="002E5DE5" w:rsidRDefault="000B7E5A" w:rsidP="000B7E5A">
      <w:pPr>
        <w:pStyle w:val="Ttulo1"/>
        <w:jc w:val="center"/>
        <w:rPr>
          <w:b w:val="0"/>
          <w:bCs w:val="0"/>
          <w:sz w:val="24"/>
          <w:szCs w:val="24"/>
        </w:rPr>
      </w:pPr>
      <w:r>
        <w:rPr>
          <w:noProof/>
        </w:rPr>
        <w:lastRenderedPageBreak/>
        <w:drawing>
          <wp:inline distT="0" distB="0" distL="0" distR="0" wp14:anchorId="0ABD92FD" wp14:editId="25BCB998">
            <wp:extent cx="2451370" cy="1894006"/>
            <wp:effectExtent l="76200" t="76200" r="139700" b="1257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7137" cy="190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428D336" wp14:editId="3D3B9409">
            <wp:extent cx="2364481" cy="1854995"/>
            <wp:effectExtent l="76200" t="76200" r="131445" b="1263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4674" cy="188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CA49F"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triádica</w:t>
      </w:r>
      <w:r w:rsidRPr="002E5DE5">
        <w:rPr>
          <w:b w:val="0"/>
          <w:bCs w:val="0"/>
          <w:sz w:val="24"/>
          <w:szCs w:val="24"/>
        </w:rPr>
        <w:t>: Se trata de combinar tres colores que estén en el circulo cromático de forma que forman un triángulo dentro del circulo.</w:t>
      </w:r>
    </w:p>
    <w:p w14:paraId="6AE44558" w14:textId="77777777" w:rsidR="000B7E5A" w:rsidRPr="002E5DE5" w:rsidRDefault="000B7E5A" w:rsidP="000B7E5A">
      <w:pPr>
        <w:pStyle w:val="Ttulo1"/>
        <w:jc w:val="center"/>
        <w:rPr>
          <w:b w:val="0"/>
          <w:bCs w:val="0"/>
          <w:sz w:val="24"/>
          <w:szCs w:val="24"/>
        </w:rPr>
      </w:pPr>
      <w:r>
        <w:rPr>
          <w:noProof/>
        </w:rPr>
        <w:drawing>
          <wp:inline distT="0" distB="0" distL="0" distR="0" wp14:anchorId="31AAF9CF" wp14:editId="073E3A31">
            <wp:extent cx="2287621" cy="2070377"/>
            <wp:effectExtent l="76200" t="76200" r="132080" b="139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02373" cy="2083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94B21EB" wp14:editId="52613672">
            <wp:extent cx="2238983" cy="2112621"/>
            <wp:effectExtent l="76200" t="76200" r="123825" b="135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6606" cy="212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53C26"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tétrada</w:t>
      </w:r>
      <w:r w:rsidRPr="002E5DE5">
        <w:rPr>
          <w:b w:val="0"/>
          <w:bCs w:val="0"/>
          <w:sz w:val="24"/>
          <w:szCs w:val="24"/>
        </w:rPr>
        <w:t>: Combinamos 4 colores elegidos al formar un rectángulo dentro del circulo cromático. Se eligen dos primarios y dos secundarios.</w:t>
      </w:r>
    </w:p>
    <w:p w14:paraId="45216F52" w14:textId="77777777" w:rsidR="000B7E5A" w:rsidRDefault="000B7E5A" w:rsidP="000B7E5A">
      <w:pPr>
        <w:pStyle w:val="Ttulo1"/>
        <w:jc w:val="center"/>
        <w:rPr>
          <w:b w:val="0"/>
          <w:bCs w:val="0"/>
          <w:sz w:val="24"/>
          <w:szCs w:val="24"/>
        </w:rPr>
      </w:pPr>
      <w:r>
        <w:rPr>
          <w:noProof/>
        </w:rPr>
        <w:drawing>
          <wp:inline distT="0" distB="0" distL="0" distR="0" wp14:anchorId="767299D7" wp14:editId="2584B28F">
            <wp:extent cx="2472446" cy="2057400"/>
            <wp:effectExtent l="76200" t="76200" r="137795" b="133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3864" cy="209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87DBF"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6BCE3DF"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de paleta de colores.</w:t>
      </w:r>
    </w:p>
    <w:p w14:paraId="477ED9E6"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687A1801" w14:textId="77777777" w:rsidR="000B7E5A" w:rsidRPr="004620DE" w:rsidRDefault="00855192"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79" w:history="1">
        <w:r w:rsidR="000B7E5A" w:rsidRPr="004620DE">
          <w:rPr>
            <w:rStyle w:val="Hipervnculo"/>
            <w:rFonts w:ascii="Times New Roman" w:eastAsia="Times New Roman" w:hAnsi="Times New Roman" w:cs="Times New Roman"/>
            <w:b/>
            <w:bCs/>
            <w:sz w:val="36"/>
            <w:szCs w:val="36"/>
            <w:lang w:eastAsia="es-CO"/>
          </w:rPr>
          <w:t>https://color.adobe.com/es/create/color-wheel</w:t>
        </w:r>
      </w:hyperlink>
    </w:p>
    <w:p w14:paraId="2EF7DB32"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75A0D82A"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691BCA4"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0FFEC350"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B977E79"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DDBBA74"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Cuando ponemos colores en CSS ulilzamos RGB, RGBA o hexadecimales</w:t>
      </w:r>
    </w:p>
    <w:p w14:paraId="318CCD75"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RGB y RGBA</w:t>
      </w:r>
    </w:p>
    <w:p w14:paraId="01B2C8C4"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RGB</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br/>
      </w:r>
      <w:r w:rsidRPr="004620DE">
        <w:rPr>
          <w:rFonts w:ascii="Times New Roman" w:eastAsia="Times New Roman" w:hAnsi="Times New Roman" w:cs="Times New Roman"/>
          <w:b/>
          <w:bCs/>
          <w:sz w:val="24"/>
          <w:szCs w:val="24"/>
          <w:lang w:eastAsia="es-CO"/>
        </w:rPr>
        <w:t>RGBA</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t>—</w:t>
      </w:r>
      <w:r w:rsidRPr="004620DE">
        <w:rPr>
          <w:rFonts w:ascii="Times New Roman" w:eastAsia="Times New Roman" w:hAnsi="Times New Roman" w:cs="Times New Roman"/>
          <w:b/>
          <w:bCs/>
          <w:sz w:val="24"/>
          <w:szCs w:val="24"/>
          <w:lang w:eastAsia="es-CO"/>
        </w:rPr>
        <w:t>ALPHA(Opacidad)</w:t>
      </w:r>
    </w:p>
    <w:p w14:paraId="42CCB0B7"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Los hexadecimales</w:t>
      </w:r>
    </w:p>
    <w:p w14:paraId="41A42816"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Son un grupo de 6 caracteres (números y letras) que representan un color.</w:t>
      </w:r>
      <w:r w:rsidRPr="004620DE">
        <w:rPr>
          <w:rFonts w:ascii="Times New Roman" w:eastAsia="Times New Roman" w:hAnsi="Times New Roman" w:cs="Times New Roman"/>
          <w:sz w:val="24"/>
          <w:szCs w:val="24"/>
          <w:lang w:eastAsia="es-CO"/>
        </w:rPr>
        <w:br/>
        <w:t>Esos 6 caracteres se agrupan en grupos de 2: el primer grupo representa el rojo, el segundo el color verde y el tercero el color azul.</w:t>
      </w:r>
    </w:p>
    <w:p w14:paraId="51A2A909"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ab/>
      </w:r>
      <w:r w:rsidRPr="004620DE">
        <w:rPr>
          <w:rFonts w:ascii="Courier New" w:eastAsia="Times New Roman" w:hAnsi="Courier New" w:cs="Courier New"/>
          <w:sz w:val="20"/>
          <w:szCs w:val="20"/>
          <w:lang w:eastAsia="es-CO"/>
        </w:rPr>
        <w:tab/>
        <w:t>Los números y letras de los hexadecimal.</w:t>
      </w:r>
    </w:p>
    <w:p w14:paraId="683B9E53"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Para crear un color hexadecimal podemos utilizar los siguientes caracteres:</w:t>
      </w:r>
    </w:p>
    <w:p w14:paraId="5235D11C" w14:textId="77777777" w:rsidR="000B7E5A" w:rsidRPr="004620DE" w:rsidRDefault="000B7E5A" w:rsidP="000B7E5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0 1 2 3 4 5 6 7 8 9 A B C D E F</w:t>
      </w:r>
      <w:r w:rsidRPr="004620DE">
        <w:rPr>
          <w:rFonts w:ascii="Times New Roman" w:eastAsia="Times New Roman" w:hAnsi="Times New Roman" w:cs="Times New Roman"/>
          <w:sz w:val="24"/>
          <w:szCs w:val="24"/>
          <w:lang w:eastAsia="es-CO"/>
        </w:rPr>
        <w:br/>
        <w:t>Los números y letras representan la intensidad del color, entre más a la izquierda, menos intenso el color, entre más a la derecha, más intenso el color.</w:t>
      </w:r>
      <w:r w:rsidRPr="004620DE">
        <w:rPr>
          <w:rFonts w:ascii="Times New Roman" w:eastAsia="Times New Roman" w:hAnsi="Times New Roman" w:cs="Times New Roman"/>
          <w:sz w:val="24"/>
          <w:szCs w:val="24"/>
          <w:lang w:eastAsia="es-CO"/>
        </w:rPr>
        <w:br/>
        <w:t>Con esto podemos crear diferentes intensidades de un color, por ejemplo:</w:t>
      </w:r>
    </w:p>
    <w:p w14:paraId="75A3FBC8" w14:textId="77777777" w:rsidR="000B7E5A" w:rsidRPr="004620DE" w:rsidRDefault="000B7E5A" w:rsidP="000B7E5A">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 xml:space="preserve">  #27ECC0</w:t>
      </w:r>
    </w:p>
    <w:p w14:paraId="2EFF14FA"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Este hexadecimal tiene una intensidad de rojo 27, una intensidad de verde EC y una intensidad de azul C0.</w:t>
      </w:r>
    </w:p>
    <w:p w14:paraId="0AD49543"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186EE809"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71C859B0" w14:textId="77777777" w:rsidR="000B7E5A" w:rsidRDefault="000B7E5A" w:rsidP="000B7E5A">
      <w:pPr>
        <w:pStyle w:val="Ttulo1"/>
      </w:pPr>
      <w:r>
        <w:t>Tipografía.</w:t>
      </w:r>
    </w:p>
    <w:p w14:paraId="2E25AC86" w14:textId="77777777" w:rsidR="000B7E5A" w:rsidRPr="00387F96" w:rsidRDefault="000B7E5A" w:rsidP="000B7E5A">
      <w:pPr>
        <w:pStyle w:val="Ttulo1"/>
        <w:rPr>
          <w:b w:val="0"/>
          <w:bCs w:val="0"/>
          <w:sz w:val="24"/>
          <w:szCs w:val="24"/>
        </w:rPr>
      </w:pPr>
      <w:r w:rsidRPr="00387F96">
        <w:rPr>
          <w:b w:val="0"/>
          <w:bCs w:val="0"/>
          <w:sz w:val="24"/>
          <w:szCs w:val="24"/>
        </w:rPr>
        <w:t>Otra de las cosas esenciales en una aplicación es el tipo de letra.</w:t>
      </w:r>
    </w:p>
    <w:p w14:paraId="7658669F" w14:textId="77777777" w:rsidR="000B7E5A" w:rsidRPr="004620DE" w:rsidRDefault="000B7E5A" w:rsidP="000B7E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EC2EFB0" wp14:editId="477227AD">
            <wp:extent cx="3638145" cy="2694389"/>
            <wp:effectExtent l="76200" t="76200" r="133985" b="1250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4830" cy="269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5C8B7" w14:textId="77777777" w:rsidR="000B7E5A" w:rsidRDefault="000B7E5A" w:rsidP="000B7E5A">
      <w:pPr>
        <w:pStyle w:val="Ttulo1"/>
        <w:rPr>
          <w:sz w:val="32"/>
          <w:szCs w:val="32"/>
        </w:rPr>
      </w:pPr>
    </w:p>
    <w:p w14:paraId="33D1DE23" w14:textId="77777777" w:rsidR="000B7E5A" w:rsidRDefault="000B7E5A" w:rsidP="000B7E5A">
      <w:pPr>
        <w:pStyle w:val="Ttulo1"/>
        <w:rPr>
          <w:sz w:val="32"/>
          <w:szCs w:val="32"/>
        </w:rPr>
      </w:pPr>
      <w:r>
        <w:rPr>
          <w:sz w:val="32"/>
          <w:szCs w:val="32"/>
        </w:rPr>
        <w:t>Tipos de Fuente:</w:t>
      </w:r>
    </w:p>
    <w:p w14:paraId="1543AD66" w14:textId="77777777" w:rsidR="000B7E5A" w:rsidRDefault="000B7E5A" w:rsidP="000B7E5A">
      <w:pPr>
        <w:pStyle w:val="Ttulo1"/>
        <w:jc w:val="center"/>
        <w:rPr>
          <w:b w:val="0"/>
          <w:bCs w:val="0"/>
          <w:sz w:val="24"/>
          <w:szCs w:val="24"/>
        </w:rPr>
      </w:pPr>
      <w:r>
        <w:rPr>
          <w:noProof/>
        </w:rPr>
        <w:drawing>
          <wp:inline distT="0" distB="0" distL="0" distR="0" wp14:anchorId="0168F1B1" wp14:editId="320CBE9C">
            <wp:extent cx="4106694" cy="2740398"/>
            <wp:effectExtent l="76200" t="76200" r="141605" b="136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0015" cy="274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FDCDF" w14:textId="77777777" w:rsidR="000B7E5A" w:rsidRDefault="000B7E5A" w:rsidP="000B7E5A">
      <w:pPr>
        <w:pStyle w:val="Ttulo1"/>
        <w:jc w:val="center"/>
        <w:rPr>
          <w:b w:val="0"/>
          <w:bCs w:val="0"/>
          <w:sz w:val="24"/>
          <w:szCs w:val="24"/>
        </w:rPr>
      </w:pPr>
      <w:r>
        <w:rPr>
          <w:noProof/>
        </w:rPr>
        <w:lastRenderedPageBreak/>
        <w:drawing>
          <wp:inline distT="0" distB="0" distL="0" distR="0" wp14:anchorId="2DF94010" wp14:editId="4E1B7F8A">
            <wp:extent cx="4096966" cy="2821646"/>
            <wp:effectExtent l="76200" t="76200" r="132715" b="131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899" cy="282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94767" w14:textId="77777777" w:rsidR="000B7E5A" w:rsidRDefault="000B7E5A" w:rsidP="000B7E5A">
      <w:pPr>
        <w:pStyle w:val="Ttulo1"/>
        <w:jc w:val="center"/>
        <w:rPr>
          <w:b w:val="0"/>
          <w:bCs w:val="0"/>
          <w:sz w:val="24"/>
          <w:szCs w:val="24"/>
        </w:rPr>
      </w:pPr>
      <w:r>
        <w:rPr>
          <w:noProof/>
        </w:rPr>
        <w:drawing>
          <wp:inline distT="0" distB="0" distL="0" distR="0" wp14:anchorId="0FF8AB89" wp14:editId="51D97332">
            <wp:extent cx="4213698" cy="3045055"/>
            <wp:effectExtent l="76200" t="76200" r="130175" b="136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006" cy="3051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525F0" w14:textId="77777777" w:rsidR="000B7E5A" w:rsidRDefault="000B7E5A" w:rsidP="000B7E5A">
      <w:pPr>
        <w:pStyle w:val="Ttulo1"/>
        <w:rPr>
          <w:b w:val="0"/>
          <w:bCs w:val="0"/>
          <w:sz w:val="24"/>
          <w:szCs w:val="24"/>
        </w:rPr>
      </w:pPr>
      <w:r>
        <w:rPr>
          <w:b w:val="0"/>
          <w:bCs w:val="0"/>
          <w:sz w:val="24"/>
          <w:szCs w:val="24"/>
        </w:rPr>
        <w:t>Es importante definir estas características estándar de nuestro sitio en el CSS.</w:t>
      </w:r>
    </w:p>
    <w:p w14:paraId="392D5B21" w14:textId="77777777" w:rsidR="000B7E5A" w:rsidRDefault="000B7E5A" w:rsidP="000B7E5A">
      <w:pPr>
        <w:pStyle w:val="Ttulo1"/>
        <w:jc w:val="center"/>
        <w:rPr>
          <w:b w:val="0"/>
          <w:bCs w:val="0"/>
          <w:sz w:val="24"/>
          <w:szCs w:val="24"/>
        </w:rPr>
      </w:pPr>
      <w:r>
        <w:rPr>
          <w:noProof/>
        </w:rPr>
        <w:lastRenderedPageBreak/>
        <w:drawing>
          <wp:inline distT="0" distB="0" distL="0" distR="0" wp14:anchorId="1E25297F" wp14:editId="12B5A8EF">
            <wp:extent cx="5612130" cy="38188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18890"/>
                    </a:xfrm>
                    <a:prstGeom prst="rect">
                      <a:avLst/>
                    </a:prstGeom>
                  </pic:spPr>
                </pic:pic>
              </a:graphicData>
            </a:graphic>
          </wp:inline>
        </w:drawing>
      </w:r>
    </w:p>
    <w:p w14:paraId="1C0DCD0B" w14:textId="77777777" w:rsidR="000B7E5A" w:rsidRDefault="000B7E5A" w:rsidP="000B7E5A">
      <w:pPr>
        <w:pStyle w:val="Ttulo1"/>
        <w:jc w:val="center"/>
        <w:rPr>
          <w:b w:val="0"/>
          <w:bCs w:val="0"/>
          <w:sz w:val="24"/>
          <w:szCs w:val="24"/>
        </w:rPr>
      </w:pPr>
    </w:p>
    <w:p w14:paraId="587FE07B" w14:textId="77777777" w:rsidR="000B7E5A" w:rsidRDefault="000B7E5A" w:rsidP="000B7E5A">
      <w:pPr>
        <w:pStyle w:val="Ttulo1"/>
      </w:pPr>
    </w:p>
    <w:p w14:paraId="3CD3C572" w14:textId="261B5B9D" w:rsidR="000B7E5A" w:rsidRDefault="002B0BDF" w:rsidP="002B0BDF">
      <w:pPr>
        <w:pStyle w:val="Ttulo1"/>
        <w:jc w:val="center"/>
      </w:pPr>
      <w:r>
        <w:t>Pagina de fuentes.</w:t>
      </w:r>
    </w:p>
    <w:p w14:paraId="234A7C6F" w14:textId="5D7A56A3" w:rsidR="000B7E5A" w:rsidRPr="002B0BDF" w:rsidRDefault="002B0BDF" w:rsidP="002B0BDF">
      <w:pPr>
        <w:pStyle w:val="Ttulo1"/>
        <w:jc w:val="center"/>
        <w:rPr>
          <w:b w:val="0"/>
          <w:bCs w:val="0"/>
          <w:i/>
          <w:iCs/>
        </w:rPr>
      </w:pPr>
      <w:r w:rsidRPr="002B0BDF">
        <w:rPr>
          <w:b w:val="0"/>
          <w:bCs w:val="0"/>
          <w:i/>
          <w:iCs/>
          <w:highlight w:val="yellow"/>
        </w:rPr>
        <w:t>https://fontawesome.com/</w:t>
      </w:r>
    </w:p>
    <w:p w14:paraId="7B9475E1" w14:textId="77777777" w:rsidR="000B7E5A" w:rsidRDefault="000B7E5A" w:rsidP="000B7E5A">
      <w:pPr>
        <w:pStyle w:val="Ttulo1"/>
      </w:pPr>
    </w:p>
    <w:p w14:paraId="097B247D" w14:textId="77777777" w:rsidR="000B7E5A" w:rsidRDefault="000B7E5A" w:rsidP="000B7E5A">
      <w:pPr>
        <w:pStyle w:val="Ttulo1"/>
      </w:pPr>
    </w:p>
    <w:p w14:paraId="54338AAD" w14:textId="77777777" w:rsidR="000B7E5A" w:rsidRDefault="000B7E5A" w:rsidP="000B7E5A">
      <w:pPr>
        <w:pStyle w:val="Ttulo1"/>
      </w:pPr>
    </w:p>
    <w:p w14:paraId="585C02B0" w14:textId="77777777" w:rsidR="000B7E5A" w:rsidRDefault="000B7E5A" w:rsidP="000B7E5A">
      <w:pPr>
        <w:pStyle w:val="Ttulo1"/>
      </w:pPr>
    </w:p>
    <w:p w14:paraId="5CDFECBB" w14:textId="77777777" w:rsidR="000B7E5A" w:rsidRDefault="000B7E5A" w:rsidP="000B7E5A">
      <w:pPr>
        <w:pStyle w:val="Ttulo1"/>
      </w:pPr>
    </w:p>
    <w:p w14:paraId="1589B720" w14:textId="77777777" w:rsidR="000B7E5A" w:rsidRDefault="000B7E5A" w:rsidP="000B7E5A">
      <w:pPr>
        <w:pStyle w:val="Ttulo1"/>
      </w:pPr>
      <w:r>
        <w:t xml:space="preserve">Layout y sistemas de grillas. </w:t>
      </w:r>
    </w:p>
    <w:p w14:paraId="5F42FD65" w14:textId="77777777" w:rsidR="000B7E5A" w:rsidRPr="00515A01"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Es un sistema de columnas creado por nosotros de acuerdo a las necesidades para ajustar nuestros elementos y componentes.</w:t>
      </w:r>
      <w:r w:rsidRPr="00515A01">
        <w:rPr>
          <w:rFonts w:ascii="Times New Roman" w:eastAsia="Times New Roman" w:hAnsi="Times New Roman" w:cs="Times New Roman"/>
          <w:sz w:val="24"/>
          <w:szCs w:val="24"/>
          <w:lang w:eastAsia="es-CO"/>
        </w:rPr>
        <w:br/>
        <w:t>La mejor herramienta de CSS para crear una grilla es Grid.</w:t>
      </w:r>
      <w:r w:rsidRPr="00515A01">
        <w:rPr>
          <w:rFonts w:ascii="Times New Roman" w:eastAsia="Times New Roman" w:hAnsi="Times New Roman" w:cs="Times New Roman"/>
          <w:sz w:val="24"/>
          <w:szCs w:val="24"/>
          <w:lang w:eastAsia="es-CO"/>
        </w:rPr>
        <w:br/>
        <w:t>Sass es un pre-procesador de CSS te ayuda a escribir CSS de una manera más rápida y más fácil.</w:t>
      </w:r>
      <w:r w:rsidRPr="00515A01">
        <w:rPr>
          <w:rFonts w:ascii="Times New Roman" w:eastAsia="Times New Roman" w:hAnsi="Times New Roman" w:cs="Times New Roman"/>
          <w:sz w:val="24"/>
          <w:szCs w:val="24"/>
          <w:lang w:eastAsia="es-CO"/>
        </w:rPr>
        <w:br/>
        <w:t>Mixin es una clase que tiene dentro del pre-procesador, que te ayuda a manejar mejor los Breakpoints.</w:t>
      </w:r>
      <w:r w:rsidRPr="00515A01">
        <w:rPr>
          <w:rFonts w:ascii="Times New Roman" w:eastAsia="Times New Roman" w:hAnsi="Times New Roman" w:cs="Times New Roman"/>
          <w:sz w:val="24"/>
          <w:szCs w:val="24"/>
          <w:lang w:eastAsia="es-CO"/>
        </w:rPr>
        <w:br/>
        <w:t>Tenemos que configurar nuestros BreakPoints (Tipos de pantalla).</w:t>
      </w:r>
      <w:r w:rsidRPr="00515A01">
        <w:rPr>
          <w:rFonts w:ascii="Times New Roman" w:eastAsia="Times New Roman" w:hAnsi="Times New Roman" w:cs="Times New Roman"/>
          <w:sz w:val="24"/>
          <w:szCs w:val="24"/>
          <w:lang w:eastAsia="es-CO"/>
        </w:rPr>
        <w:br/>
        <w:t>• $xs: 360px. Para móviles pequeños.</w:t>
      </w:r>
      <w:r w:rsidRPr="00515A01">
        <w:rPr>
          <w:rFonts w:ascii="Times New Roman" w:eastAsia="Times New Roman" w:hAnsi="Times New Roman" w:cs="Times New Roman"/>
          <w:sz w:val="24"/>
          <w:szCs w:val="24"/>
          <w:lang w:eastAsia="es-CO"/>
        </w:rPr>
        <w:br/>
        <w:t>• $s: 440px. Para móviles con la pantalla más grande.</w:t>
      </w:r>
      <w:r w:rsidRPr="00515A01">
        <w:rPr>
          <w:rFonts w:ascii="Times New Roman" w:eastAsia="Times New Roman" w:hAnsi="Times New Roman" w:cs="Times New Roman"/>
          <w:sz w:val="24"/>
          <w:szCs w:val="24"/>
          <w:lang w:eastAsia="es-CO"/>
        </w:rPr>
        <w:br/>
        <w:t>• $m: 768px. Para tablets.</w:t>
      </w:r>
      <w:r w:rsidRPr="00515A01">
        <w:rPr>
          <w:rFonts w:ascii="Times New Roman" w:eastAsia="Times New Roman" w:hAnsi="Times New Roman" w:cs="Times New Roman"/>
          <w:sz w:val="24"/>
          <w:szCs w:val="24"/>
          <w:lang w:eastAsia="es-CO"/>
        </w:rPr>
        <w:br/>
        <w:t>• $l: 1280px. Para Ordenadores pantalla normal.</w:t>
      </w:r>
      <w:r w:rsidRPr="00515A01">
        <w:rPr>
          <w:rFonts w:ascii="Times New Roman" w:eastAsia="Times New Roman" w:hAnsi="Times New Roman" w:cs="Times New Roman"/>
          <w:sz w:val="24"/>
          <w:szCs w:val="24"/>
          <w:lang w:eastAsia="es-CO"/>
        </w:rPr>
        <w:br/>
        <w:t>• $xl: 1440px. Monitores de alta calidad.</w:t>
      </w:r>
    </w:p>
    <w:p w14:paraId="2800036E" w14:textId="77777777" w:rsidR="000B7E5A" w:rsidRPr="00515A01"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Podemos usar un Mixin para manejar los distintos breakpoints más fácilmente.</w:t>
      </w:r>
      <w:r w:rsidRPr="00515A01">
        <w:rPr>
          <w:rFonts w:ascii="Times New Roman" w:eastAsia="Times New Roman" w:hAnsi="Times New Roman" w:cs="Times New Roman"/>
          <w:sz w:val="24"/>
          <w:szCs w:val="24"/>
          <w:lang w:eastAsia="es-CO"/>
        </w:rPr>
        <w:br/>
        <w:t>Después vamos a configurar nuestras variables dependiendo de los breakpoints.</w:t>
      </w:r>
      <w:r w:rsidRPr="00515A01">
        <w:rPr>
          <w:rFonts w:ascii="Times New Roman" w:eastAsia="Times New Roman" w:hAnsi="Times New Roman" w:cs="Times New Roman"/>
          <w:sz w:val="24"/>
          <w:szCs w:val="24"/>
          <w:lang w:eastAsia="es-CO"/>
        </w:rPr>
        <w:br/>
        <w:t>–columns. Es el número de columnas que vamos a poner.</w:t>
      </w:r>
      <w:r w:rsidRPr="00515A01">
        <w:rPr>
          <w:rFonts w:ascii="Times New Roman" w:eastAsia="Times New Roman" w:hAnsi="Times New Roman" w:cs="Times New Roman"/>
          <w:sz w:val="24"/>
          <w:szCs w:val="24"/>
          <w:lang w:eastAsia="es-CO"/>
        </w:rPr>
        <w:br/>
        <w:t>–column-gap es el espacio entre las columnas.</w:t>
      </w:r>
      <w:r w:rsidRPr="00515A01">
        <w:rPr>
          <w:rFonts w:ascii="Times New Roman" w:eastAsia="Times New Roman" w:hAnsi="Times New Roman" w:cs="Times New Roman"/>
          <w:sz w:val="24"/>
          <w:szCs w:val="24"/>
          <w:lang w:eastAsia="es-CO"/>
        </w:rPr>
        <w:br/>
        <w:t>Creamos después una clase Grid para configurar cada uno de los elementos contenedores donde vamos a incluir nuestros componentes.</w:t>
      </w:r>
      <w:r w:rsidRPr="00515A01">
        <w:rPr>
          <w:rFonts w:ascii="Times New Roman" w:eastAsia="Times New Roman" w:hAnsi="Times New Roman" w:cs="Times New Roman"/>
          <w:sz w:val="24"/>
          <w:szCs w:val="24"/>
          <w:lang w:eastAsia="es-CO"/>
        </w:rPr>
        <w:br/>
        <w:t>Finalmente le añadimos un display grid, que nos permite que toda esta configuración surta efecto. Y definimos un grip-column-gap para la distancia entre columnas y un grid-template-column que nos permite tener esta estructura.</w:t>
      </w:r>
      <w:r w:rsidRPr="00515A01">
        <w:rPr>
          <w:rFonts w:ascii="Times New Roman" w:eastAsia="Times New Roman" w:hAnsi="Times New Roman" w:cs="Times New Roman"/>
          <w:sz w:val="24"/>
          <w:szCs w:val="24"/>
          <w:lang w:eastAsia="es-CO"/>
        </w:rPr>
        <w:br/>
        <w:t>Para definir el tamaño de un componente, se pone grid-column: 1/5, donde uno es la columna donde empieza, y 5 es la columna donde termina.</w:t>
      </w:r>
    </w:p>
    <w:p w14:paraId="2390507B" w14:textId="77777777" w:rsidR="000B7E5A" w:rsidRDefault="000B7E5A" w:rsidP="000B7E5A">
      <w:pPr>
        <w:pStyle w:val="Ttulo1"/>
      </w:pPr>
      <w:r>
        <w:rPr>
          <w:noProof/>
        </w:rPr>
        <w:lastRenderedPageBreak/>
        <w:drawing>
          <wp:inline distT="0" distB="0" distL="0" distR="0" wp14:anchorId="5E1E8A5A" wp14:editId="54AE7B02">
            <wp:extent cx="5194300" cy="4786009"/>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4154" cy="4795088"/>
                    </a:xfrm>
                    <a:prstGeom prst="rect">
                      <a:avLst/>
                    </a:prstGeom>
                  </pic:spPr>
                </pic:pic>
              </a:graphicData>
            </a:graphic>
          </wp:inline>
        </w:drawing>
      </w:r>
    </w:p>
    <w:p w14:paraId="726C3707" w14:textId="77777777" w:rsidR="000B7E5A" w:rsidRDefault="000B7E5A" w:rsidP="000B7E5A">
      <w:pPr>
        <w:pStyle w:val="Ttulo1"/>
      </w:pPr>
    </w:p>
    <w:p w14:paraId="3C87F829" w14:textId="77777777" w:rsidR="000B7E5A" w:rsidRDefault="000B7E5A" w:rsidP="000B7E5A">
      <w:pPr>
        <w:pStyle w:val="Ttulo1"/>
      </w:pPr>
    </w:p>
    <w:p w14:paraId="47481708" w14:textId="77777777" w:rsidR="000B7E5A" w:rsidRDefault="000B7E5A" w:rsidP="000B7E5A">
      <w:pPr>
        <w:pStyle w:val="Ttulo1"/>
      </w:pPr>
    </w:p>
    <w:p w14:paraId="33A87B74" w14:textId="77777777" w:rsidR="000B7E5A" w:rsidRDefault="000B7E5A" w:rsidP="000B7E5A">
      <w:pPr>
        <w:pStyle w:val="Ttulo1"/>
      </w:pPr>
    </w:p>
    <w:p w14:paraId="6194DA0B" w14:textId="77777777" w:rsidR="000B7E5A" w:rsidRDefault="000B7E5A" w:rsidP="000B7E5A">
      <w:pPr>
        <w:pStyle w:val="Ttulo1"/>
      </w:pPr>
    </w:p>
    <w:p w14:paraId="267DCE16" w14:textId="77777777" w:rsidR="000B7E5A" w:rsidRDefault="000B7E5A" w:rsidP="000B7E5A">
      <w:pPr>
        <w:pStyle w:val="Ttulo1"/>
      </w:pPr>
    </w:p>
    <w:p w14:paraId="4357DFA9" w14:textId="77777777" w:rsidR="000B7E5A" w:rsidRDefault="000B7E5A" w:rsidP="000B7E5A">
      <w:pPr>
        <w:pStyle w:val="Ttulo1"/>
      </w:pPr>
    </w:p>
    <w:p w14:paraId="1D2C1CAE" w14:textId="77777777" w:rsidR="000B7E5A" w:rsidRDefault="000B7E5A" w:rsidP="000B7E5A">
      <w:pPr>
        <w:pStyle w:val="Ttulo1"/>
      </w:pPr>
      <w:r>
        <w:t>Themes y customizaciones.</w:t>
      </w:r>
    </w:p>
    <w:p w14:paraId="40550139" w14:textId="77777777" w:rsidR="000B7E5A" w:rsidRPr="007B4E21" w:rsidRDefault="000B7E5A" w:rsidP="000B7E5A">
      <w:pPr>
        <w:pStyle w:val="Ttulo1"/>
        <w:rPr>
          <w:b w:val="0"/>
          <w:bCs w:val="0"/>
          <w:sz w:val="24"/>
          <w:szCs w:val="24"/>
        </w:rPr>
      </w:pPr>
      <w:r w:rsidRPr="007B4E21">
        <w:rPr>
          <w:b w:val="0"/>
          <w:bCs w:val="0"/>
          <w:sz w:val="24"/>
          <w:szCs w:val="24"/>
        </w:rPr>
        <w:t>Otra herramienta que podemos hacer uso en nuestra aplicación son los themes.</w:t>
      </w:r>
    </w:p>
    <w:p w14:paraId="181CC286" w14:textId="77777777" w:rsidR="000B7E5A" w:rsidRPr="007B4E21" w:rsidRDefault="000B7E5A" w:rsidP="000B7E5A">
      <w:pPr>
        <w:pStyle w:val="Ttulo1"/>
        <w:rPr>
          <w:b w:val="0"/>
          <w:bCs w:val="0"/>
          <w:sz w:val="24"/>
          <w:szCs w:val="24"/>
        </w:rPr>
      </w:pPr>
      <w:r w:rsidRPr="007B4E21">
        <w:rPr>
          <w:b w:val="0"/>
          <w:bCs w:val="0"/>
          <w:sz w:val="24"/>
          <w:szCs w:val="24"/>
        </w:rPr>
        <w:t>¿Qué es un themes? Es una capa de color y estilos que se añade por encima de nuestra aplicación y nos permite tener distintas variaciones sin hacer cambios drásticos en nuestro código. En otras palabras, theme es un archivo donde tenemos configurado la presentación visual de toda la aplicación. Teniendo dos o más theme podremos tener dos o más presentaciones visuales.</w:t>
      </w:r>
    </w:p>
    <w:p w14:paraId="225F47DA" w14:textId="77777777" w:rsidR="000B7E5A" w:rsidRPr="007B4E21" w:rsidRDefault="000B7E5A" w:rsidP="000B7E5A">
      <w:pPr>
        <w:pStyle w:val="Ttulo1"/>
        <w:rPr>
          <w:b w:val="0"/>
          <w:bCs w:val="0"/>
          <w:sz w:val="24"/>
          <w:szCs w:val="24"/>
        </w:rPr>
      </w:pPr>
      <w:r w:rsidRPr="007B4E21">
        <w:rPr>
          <w:b w:val="0"/>
          <w:bCs w:val="0"/>
          <w:sz w:val="24"/>
          <w:szCs w:val="24"/>
        </w:rPr>
        <w:t>Para hacer los themes fácilmente podemos hacerlo por medio de variables de css o variables de Sass. Las variables de Sass son más sencillas.</w:t>
      </w:r>
    </w:p>
    <w:p w14:paraId="3C544060" w14:textId="77777777" w:rsidR="000B7E5A" w:rsidRDefault="000B7E5A" w:rsidP="000B7E5A">
      <w:pPr>
        <w:pStyle w:val="Ttulo1"/>
        <w:rPr>
          <w:b w:val="0"/>
          <w:bCs w:val="0"/>
          <w:sz w:val="24"/>
          <w:szCs w:val="24"/>
        </w:rPr>
      </w:pPr>
      <w:r w:rsidRPr="007B4E21">
        <w:rPr>
          <w:b w:val="0"/>
          <w:bCs w:val="0"/>
          <w:sz w:val="24"/>
          <w:szCs w:val="24"/>
        </w:rPr>
        <w:t>Para tener varios themes, se crean un archivo de css por cada theme, pudiéndose intercambiar una por otra desde una archivo donde se configuran todos los archivos importados, sin tener que cambiar toda la programación de la aplicación. Simplemente con cambiar el nombre de un archivo por otro se realiza el cambio de theme.</w:t>
      </w:r>
    </w:p>
    <w:p w14:paraId="073675F9" w14:textId="77777777" w:rsidR="000B7E5A" w:rsidRDefault="000B7E5A" w:rsidP="000B7E5A">
      <w:pPr>
        <w:pStyle w:val="Ttulo1"/>
        <w:rPr>
          <w:b w:val="0"/>
          <w:bCs w:val="0"/>
          <w:sz w:val="24"/>
          <w:szCs w:val="24"/>
        </w:rPr>
      </w:pPr>
    </w:p>
    <w:p w14:paraId="4F5895CB" w14:textId="77777777" w:rsidR="000B7E5A" w:rsidRPr="007B4E21" w:rsidRDefault="000B7E5A" w:rsidP="000B7E5A">
      <w:pPr>
        <w:pStyle w:val="Ttulo1"/>
        <w:rPr>
          <w:b w:val="0"/>
          <w:bCs w:val="0"/>
          <w:sz w:val="24"/>
          <w:szCs w:val="24"/>
        </w:rPr>
      </w:pPr>
      <w:r>
        <w:rPr>
          <w:noProof/>
        </w:rPr>
        <w:drawing>
          <wp:inline distT="0" distB="0" distL="0" distR="0" wp14:anchorId="44B1CD2C" wp14:editId="7418FBD4">
            <wp:extent cx="5612130" cy="23050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05050"/>
                    </a:xfrm>
                    <a:prstGeom prst="rect">
                      <a:avLst/>
                    </a:prstGeom>
                  </pic:spPr>
                </pic:pic>
              </a:graphicData>
            </a:graphic>
          </wp:inline>
        </w:drawing>
      </w:r>
    </w:p>
    <w:p w14:paraId="14775967" w14:textId="77777777" w:rsidR="000B7E5A" w:rsidRDefault="000B7E5A" w:rsidP="000B7E5A">
      <w:pPr>
        <w:pStyle w:val="Ttulo1"/>
      </w:pPr>
    </w:p>
    <w:p w14:paraId="41AD70ED" w14:textId="77777777" w:rsidR="000B7E5A" w:rsidRDefault="000B7E5A" w:rsidP="000B7E5A">
      <w:pPr>
        <w:pStyle w:val="Ttulo1"/>
        <w:rPr>
          <w:b w:val="0"/>
          <w:bCs w:val="0"/>
          <w:sz w:val="24"/>
          <w:szCs w:val="24"/>
        </w:rPr>
      </w:pPr>
    </w:p>
    <w:p w14:paraId="35D209E4" w14:textId="77777777" w:rsidR="000B7E5A" w:rsidRDefault="000B7E5A" w:rsidP="000B7E5A">
      <w:pPr>
        <w:pStyle w:val="Ttulo1"/>
        <w:rPr>
          <w:b w:val="0"/>
          <w:bCs w:val="0"/>
          <w:sz w:val="24"/>
          <w:szCs w:val="24"/>
        </w:rPr>
      </w:pPr>
    </w:p>
    <w:p w14:paraId="55D248D8" w14:textId="77777777" w:rsidR="000B7E5A" w:rsidRDefault="000B7E5A" w:rsidP="000B7E5A">
      <w:pPr>
        <w:pStyle w:val="Ttulo1"/>
        <w:rPr>
          <w:b w:val="0"/>
          <w:bCs w:val="0"/>
          <w:sz w:val="24"/>
          <w:szCs w:val="24"/>
        </w:rPr>
      </w:pPr>
    </w:p>
    <w:p w14:paraId="7F415836" w14:textId="77777777" w:rsidR="000B7E5A" w:rsidRDefault="000B7E5A" w:rsidP="000B7E5A">
      <w:pPr>
        <w:pStyle w:val="Ttulo1"/>
        <w:rPr>
          <w:b w:val="0"/>
          <w:bCs w:val="0"/>
          <w:sz w:val="24"/>
          <w:szCs w:val="24"/>
        </w:rPr>
      </w:pPr>
    </w:p>
    <w:p w14:paraId="08E21658" w14:textId="77777777" w:rsidR="000B7E5A" w:rsidRDefault="000B7E5A" w:rsidP="000B7E5A">
      <w:pPr>
        <w:pStyle w:val="Ttulo1"/>
      </w:pPr>
      <w:r>
        <w:t>Imágenes para web.</w:t>
      </w:r>
    </w:p>
    <w:p w14:paraId="647FD1DC" w14:textId="77777777" w:rsidR="000B7E5A" w:rsidRPr="00CB70E1" w:rsidRDefault="000B7E5A" w:rsidP="000B7E5A">
      <w:pPr>
        <w:pStyle w:val="Ttulo1"/>
        <w:rPr>
          <w:b w:val="0"/>
          <w:bCs w:val="0"/>
          <w:sz w:val="24"/>
          <w:szCs w:val="24"/>
        </w:rPr>
      </w:pPr>
      <w:r>
        <w:rPr>
          <w:b w:val="0"/>
          <w:bCs w:val="0"/>
          <w:sz w:val="24"/>
          <w:szCs w:val="24"/>
        </w:rPr>
        <w:t>Al momento de elegir imágenes para mi sitio debo asegurarme de que estas imágenes aporten al contenido y en las que el usuario se vea reflejado. Tambien hay que tener en cuenta que las imágenes sean consistentes con mi paleta de colores.</w:t>
      </w:r>
    </w:p>
    <w:p w14:paraId="16A2BEFD" w14:textId="77777777" w:rsidR="000B7E5A" w:rsidRDefault="000B7E5A" w:rsidP="000B7E5A">
      <w:pPr>
        <w:pStyle w:val="Ttulo1"/>
        <w:jc w:val="center"/>
      </w:pPr>
      <w:r>
        <w:rPr>
          <w:noProof/>
        </w:rPr>
        <w:drawing>
          <wp:inline distT="0" distB="0" distL="0" distR="0" wp14:anchorId="7D81F4F7" wp14:editId="7D9F98CB">
            <wp:extent cx="3748890" cy="2529191"/>
            <wp:effectExtent l="76200" t="76200" r="137795" b="138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3724" cy="253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5B01F" w14:textId="77777777" w:rsidR="000B7E5A" w:rsidRDefault="000B7E5A" w:rsidP="000B7E5A">
      <w:pPr>
        <w:pStyle w:val="Ttulo1"/>
        <w:jc w:val="center"/>
      </w:pPr>
      <w:r>
        <w:rPr>
          <w:noProof/>
        </w:rPr>
        <w:drawing>
          <wp:inline distT="0" distB="0" distL="0" distR="0" wp14:anchorId="6EB5A7B1" wp14:editId="49EF2C8F">
            <wp:extent cx="3844047" cy="2796371"/>
            <wp:effectExtent l="76200" t="76200" r="137795" b="1377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780" cy="280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288A7" w14:textId="77777777" w:rsidR="000B7E5A" w:rsidRDefault="000B7E5A" w:rsidP="000B7E5A">
      <w:pPr>
        <w:pStyle w:val="Ttulo1"/>
        <w:jc w:val="center"/>
      </w:pPr>
      <w:r>
        <w:rPr>
          <w:noProof/>
        </w:rPr>
        <w:lastRenderedPageBreak/>
        <w:drawing>
          <wp:inline distT="0" distB="0" distL="0" distR="0" wp14:anchorId="778D3C24" wp14:editId="00493B40">
            <wp:extent cx="3668949" cy="2584280"/>
            <wp:effectExtent l="76200" t="76200" r="14160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7750" cy="2590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13E04"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para imágenes.</w:t>
      </w:r>
    </w:p>
    <w:p w14:paraId="2BB50701" w14:textId="77777777" w:rsidR="000B7E5A" w:rsidRDefault="00855192"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0" w:history="1">
        <w:r w:rsidR="000B7E5A" w:rsidRPr="00CB70E1">
          <w:rPr>
            <w:rStyle w:val="Hipervnculo"/>
            <w:rFonts w:ascii="Times New Roman" w:eastAsia="Times New Roman" w:hAnsi="Times New Roman" w:cs="Times New Roman"/>
            <w:b/>
            <w:bCs/>
            <w:sz w:val="36"/>
            <w:szCs w:val="36"/>
            <w:lang w:eastAsia="es-CO"/>
          </w:rPr>
          <w:t>https://unsplash.com/</w:t>
        </w:r>
      </w:hyperlink>
    </w:p>
    <w:p w14:paraId="5ADA8C40" w14:textId="77777777" w:rsidR="000B7E5A" w:rsidRDefault="00855192"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1" w:history="1">
        <w:r w:rsidR="000B7E5A" w:rsidRPr="00371092">
          <w:rPr>
            <w:rStyle w:val="Hipervnculo"/>
            <w:rFonts w:ascii="Times New Roman" w:eastAsia="Times New Roman" w:hAnsi="Times New Roman" w:cs="Times New Roman"/>
            <w:b/>
            <w:bCs/>
            <w:sz w:val="36"/>
            <w:szCs w:val="36"/>
            <w:lang w:eastAsia="es-CO"/>
          </w:rPr>
          <w:t>https://www.freepik.es/</w:t>
        </w:r>
      </w:hyperlink>
    </w:p>
    <w:p w14:paraId="0D4359C1" w14:textId="77777777" w:rsidR="000B7E5A" w:rsidRDefault="00855192" w:rsidP="000B7E5A">
      <w:pPr>
        <w:spacing w:before="100" w:beforeAutospacing="1" w:after="100" w:afterAutospacing="1" w:line="240" w:lineRule="auto"/>
        <w:jc w:val="center"/>
        <w:rPr>
          <w:rFonts w:ascii="Times New Roman" w:hAnsi="Times New Roman" w:cs="Times New Roman"/>
          <w:b/>
          <w:bCs/>
          <w:sz w:val="36"/>
          <w:szCs w:val="36"/>
          <w:u w:val="single"/>
        </w:rPr>
      </w:pPr>
      <w:hyperlink r:id="rId92" w:tgtFrame="_blank" w:history="1">
        <w:r w:rsidR="000B7E5A" w:rsidRPr="00CB70E1">
          <w:rPr>
            <w:rStyle w:val="Hipervnculo"/>
            <w:rFonts w:ascii="Times New Roman" w:hAnsi="Times New Roman" w:cs="Times New Roman"/>
            <w:b/>
            <w:bCs/>
            <w:sz w:val="36"/>
            <w:szCs w:val="36"/>
          </w:rPr>
          <w:t>https://pixabay.com/</w:t>
        </w:r>
      </w:hyperlink>
    </w:p>
    <w:p w14:paraId="6BD7072B"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3" w:tgtFrame="_blank" w:history="1">
        <w:r w:rsidRPr="00CB70E1">
          <w:rPr>
            <w:rStyle w:val="Hipervnculo"/>
            <w:rFonts w:ascii="Times New Roman" w:hAnsi="Times New Roman" w:cs="Times New Roman"/>
            <w:b/>
            <w:bCs/>
            <w:sz w:val="36"/>
            <w:szCs w:val="36"/>
          </w:rPr>
          <w:t>https://morguefile.com/photos</w:t>
        </w:r>
      </w:hyperlink>
    </w:p>
    <w:p w14:paraId="333AF675"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4" w:tgtFrame="_blank" w:history="1">
        <w:r w:rsidRPr="00CB70E1">
          <w:rPr>
            <w:rStyle w:val="Hipervnculo"/>
            <w:rFonts w:ascii="Times New Roman" w:hAnsi="Times New Roman" w:cs="Times New Roman"/>
            <w:b/>
            <w:bCs/>
            <w:sz w:val="36"/>
            <w:szCs w:val="36"/>
          </w:rPr>
          <w:t>https://picjumbo.com/</w:t>
        </w:r>
      </w:hyperlink>
    </w:p>
    <w:p w14:paraId="780DA777"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5" w:tgtFrame="_blank" w:history="1">
        <w:r w:rsidRPr="00CB70E1">
          <w:rPr>
            <w:rStyle w:val="Hipervnculo"/>
            <w:rFonts w:ascii="Times New Roman" w:hAnsi="Times New Roman" w:cs="Times New Roman"/>
            <w:b/>
            <w:bCs/>
            <w:sz w:val="36"/>
            <w:szCs w:val="36"/>
          </w:rPr>
          <w:t>https://www.pexels.com/es-es/</w:t>
        </w:r>
      </w:hyperlink>
    </w:p>
    <w:p w14:paraId="3EDE6C94"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75F8366A"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4E4C79BE"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66E743F7" w14:textId="77777777" w:rsidR="000B7E5A" w:rsidRPr="0064624F" w:rsidRDefault="000B7E5A" w:rsidP="000B7E5A">
      <w:pPr>
        <w:spacing w:before="100" w:beforeAutospacing="1" w:after="100" w:afterAutospacing="1" w:line="240" w:lineRule="auto"/>
        <w:rPr>
          <w:rFonts w:ascii="Times New Roman" w:hAnsi="Times New Roman" w:cs="Times New Roman"/>
          <w:b/>
          <w:bCs/>
          <w:sz w:val="48"/>
          <w:szCs w:val="48"/>
        </w:rPr>
      </w:pPr>
      <w:r w:rsidRPr="0064624F">
        <w:rPr>
          <w:rFonts w:ascii="Times New Roman" w:hAnsi="Times New Roman" w:cs="Times New Roman"/>
          <w:b/>
          <w:bCs/>
          <w:sz w:val="48"/>
          <w:szCs w:val="48"/>
        </w:rPr>
        <w:lastRenderedPageBreak/>
        <w:t>Recomendaciones para el uso de animaciones.</w:t>
      </w:r>
    </w:p>
    <w:p w14:paraId="512741AE"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Una página muy animada es una página que saca rápido al usuario.</w:t>
      </w:r>
    </w:p>
    <w:p w14:paraId="6A0FA014"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Procurar que no se reproduzca automáticamente y que no tengan sonido.</w:t>
      </w:r>
    </w:p>
    <w:p w14:paraId="747D005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Que las animaciones no tengan flashes.</w:t>
      </w:r>
    </w:p>
    <w:p w14:paraId="7A8425E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Si la animación aporta al contenido, es necesario añadir transcripciones.</w:t>
      </w:r>
    </w:p>
    <w:p w14:paraId="3AB0318B"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Evitar que la animaciones bloqueen la lectura básica del contenido.</w:t>
      </w:r>
    </w:p>
    <w:p w14:paraId="146974B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Recordar que las animaciones y vídeos afectan el rendimiento de la página.</w:t>
      </w:r>
    </w:p>
    <w:p w14:paraId="2CB06F4C"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p>
    <w:p w14:paraId="07AA7B06" w14:textId="77777777" w:rsidR="000B7E5A" w:rsidRPr="00CB70E1" w:rsidRDefault="000B7E5A"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p>
    <w:p w14:paraId="323E4270"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19879171" w14:textId="77777777" w:rsidR="000B7E5A" w:rsidRPr="00073BF6" w:rsidRDefault="000B7E5A" w:rsidP="000B7E5A">
      <w:pPr>
        <w:pStyle w:val="Ttulo1"/>
        <w:rPr>
          <w:b w:val="0"/>
          <w:bCs w:val="0"/>
          <w:sz w:val="24"/>
          <w:szCs w:val="24"/>
        </w:rPr>
      </w:pPr>
    </w:p>
    <w:p w14:paraId="4A9F904D" w14:textId="5E9E07C5" w:rsidR="000B7E5A" w:rsidRDefault="000B7E5A">
      <w:pPr>
        <w:rPr>
          <w:rFonts w:ascii="Times New Roman" w:hAnsi="Times New Roman" w:cs="Times New Roman"/>
          <w:b/>
          <w:bCs/>
          <w:i/>
          <w:iCs/>
          <w:sz w:val="48"/>
          <w:szCs w:val="48"/>
        </w:rPr>
      </w:pPr>
    </w:p>
    <w:p w14:paraId="6F9CF7AA" w14:textId="73D6328F" w:rsidR="00184F9F" w:rsidRDefault="00184F9F">
      <w:pPr>
        <w:rPr>
          <w:rFonts w:ascii="Times New Roman" w:hAnsi="Times New Roman" w:cs="Times New Roman"/>
          <w:b/>
          <w:bCs/>
          <w:i/>
          <w:iCs/>
          <w:sz w:val="48"/>
          <w:szCs w:val="48"/>
        </w:rPr>
      </w:pPr>
    </w:p>
    <w:p w14:paraId="7B5E9740" w14:textId="76DD6377" w:rsidR="00184F9F" w:rsidRDefault="00184F9F">
      <w:pPr>
        <w:rPr>
          <w:rFonts w:ascii="Times New Roman" w:hAnsi="Times New Roman" w:cs="Times New Roman"/>
          <w:b/>
          <w:bCs/>
          <w:i/>
          <w:iCs/>
          <w:sz w:val="48"/>
          <w:szCs w:val="48"/>
        </w:rPr>
      </w:pPr>
    </w:p>
    <w:p w14:paraId="263DB7C1" w14:textId="28BF33C4" w:rsidR="00184F9F" w:rsidRDefault="00184F9F">
      <w:pPr>
        <w:rPr>
          <w:rFonts w:ascii="Times New Roman" w:hAnsi="Times New Roman" w:cs="Times New Roman"/>
          <w:b/>
          <w:bCs/>
          <w:i/>
          <w:iCs/>
          <w:sz w:val="48"/>
          <w:szCs w:val="48"/>
        </w:rPr>
      </w:pPr>
    </w:p>
    <w:p w14:paraId="4A31B913" w14:textId="7095E3B1" w:rsidR="00184F9F" w:rsidRDefault="00184F9F">
      <w:pPr>
        <w:rPr>
          <w:rFonts w:ascii="Times New Roman" w:hAnsi="Times New Roman" w:cs="Times New Roman"/>
          <w:b/>
          <w:bCs/>
          <w:i/>
          <w:iCs/>
          <w:sz w:val="48"/>
          <w:szCs w:val="48"/>
        </w:rPr>
      </w:pPr>
    </w:p>
    <w:p w14:paraId="414CFCAE" w14:textId="418670F5" w:rsidR="00184F9F" w:rsidRDefault="00184F9F">
      <w:pPr>
        <w:rPr>
          <w:rFonts w:ascii="Times New Roman" w:hAnsi="Times New Roman" w:cs="Times New Roman"/>
          <w:b/>
          <w:bCs/>
          <w:i/>
          <w:iCs/>
          <w:sz w:val="48"/>
          <w:szCs w:val="48"/>
        </w:rPr>
      </w:pPr>
    </w:p>
    <w:p w14:paraId="5DA8475C" w14:textId="1BC684E4" w:rsidR="00184F9F" w:rsidRDefault="00184F9F">
      <w:pPr>
        <w:rPr>
          <w:rFonts w:ascii="Times New Roman" w:hAnsi="Times New Roman" w:cs="Times New Roman"/>
          <w:b/>
          <w:bCs/>
          <w:i/>
          <w:iCs/>
          <w:sz w:val="48"/>
          <w:szCs w:val="48"/>
        </w:rPr>
      </w:pPr>
    </w:p>
    <w:p w14:paraId="29E4EAF5" w14:textId="4E168176" w:rsidR="00184F9F" w:rsidRDefault="00184F9F">
      <w:pPr>
        <w:rPr>
          <w:rFonts w:ascii="Times New Roman" w:hAnsi="Times New Roman" w:cs="Times New Roman"/>
          <w:b/>
          <w:bCs/>
          <w:i/>
          <w:iCs/>
          <w:sz w:val="48"/>
          <w:szCs w:val="48"/>
        </w:rPr>
      </w:pPr>
    </w:p>
    <w:p w14:paraId="50715825" w14:textId="77777777" w:rsidR="00184F9F" w:rsidRDefault="00184F9F">
      <w:pPr>
        <w:rPr>
          <w:rFonts w:ascii="Times New Roman" w:hAnsi="Times New Roman" w:cs="Times New Roman"/>
          <w:b/>
          <w:bCs/>
          <w:i/>
          <w:iCs/>
          <w:sz w:val="48"/>
          <w:szCs w:val="48"/>
        </w:rPr>
      </w:pPr>
    </w:p>
    <w:p w14:paraId="67ADD495" w14:textId="2B7504F4"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 xml:space="preserve">Practico </w:t>
      </w:r>
      <w:r w:rsidRPr="000B7E5A">
        <w:rPr>
          <w:rFonts w:ascii="Times New Roman" w:eastAsia="Times New Roman" w:hAnsi="Times New Roman" w:cs="Times New Roman"/>
          <w:b/>
          <w:bCs/>
          <w:i/>
          <w:iCs/>
          <w:color w:val="FFC000"/>
          <w:kern w:val="36"/>
          <w:sz w:val="28"/>
          <w:szCs w:val="28"/>
          <w:lang w:eastAsia="es-CO"/>
        </w:rPr>
        <w:t>de HTML y C</w:t>
      </w:r>
      <w:r>
        <w:rPr>
          <w:rFonts w:ascii="Times New Roman" w:eastAsia="Times New Roman" w:hAnsi="Times New Roman" w:cs="Times New Roman"/>
          <w:b/>
          <w:bCs/>
          <w:i/>
          <w:iCs/>
          <w:color w:val="FFC000"/>
          <w:kern w:val="36"/>
          <w:sz w:val="28"/>
          <w:szCs w:val="28"/>
          <w:lang w:eastAsia="es-CO"/>
        </w:rPr>
        <w:t>SS</w:t>
      </w:r>
    </w:p>
    <w:p w14:paraId="27105524" w14:textId="666FBCE0" w:rsidR="0046418A" w:rsidRDefault="0046418A">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4579B143" w14:textId="30CC0ACA" w:rsidR="00A702EB"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 xml:space="preserve">La regla es todo el bloque de </w:t>
      </w:r>
      <w:r w:rsidR="00C749B5" w:rsidRPr="0046418A">
        <w:rPr>
          <w:rFonts w:ascii="Times New Roman" w:hAnsi="Times New Roman" w:cs="Times New Roman"/>
          <w:sz w:val="24"/>
          <w:szCs w:val="24"/>
        </w:rPr>
        <w:t>código</w:t>
      </w:r>
      <w:r w:rsidRPr="0046418A">
        <w:rPr>
          <w:rFonts w:ascii="Times New Roman" w:hAnsi="Times New Roman" w:cs="Times New Roman"/>
          <w:sz w:val="24"/>
          <w:szCs w:val="24"/>
        </w:rPr>
        <w:t xml:space="preserve"> que contiene los estilos de una etiqueta en CSS</w:t>
      </w:r>
    </w:p>
    <w:p w14:paraId="094E2584" w14:textId="77777777" w:rsidR="0046418A"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D48A632" w14:textId="46E75C4C" w:rsidR="0046418A" w:rsidRDefault="0046418A">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body,etc)</w:t>
      </w:r>
    </w:p>
    <w:p w14:paraId="27E041E3"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614C6FEA" w14:textId="79CE5D81"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nav{}, etc</w:t>
      </w:r>
    </w:p>
    <w:p w14:paraId="7CE6258E" w14:textId="77777777" w:rsidR="00C749B5" w:rsidRPr="00C749B5" w:rsidRDefault="00C749B5" w:rsidP="00C749B5">
      <w:pPr>
        <w:rPr>
          <w:rFonts w:ascii="Times New Roman" w:hAnsi="Times New Roman" w:cs="Times New Roman"/>
          <w:sz w:val="24"/>
          <w:szCs w:val="24"/>
        </w:rPr>
      </w:pPr>
    </w:p>
    <w:p w14:paraId="4C6E44A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D4D13BC" w14:textId="0EE790F6"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64B0F1A0" w14:textId="77777777" w:rsidR="00C749B5" w:rsidRPr="00C749B5" w:rsidRDefault="00C749B5" w:rsidP="00C749B5">
      <w:pPr>
        <w:rPr>
          <w:rFonts w:ascii="Times New Roman" w:hAnsi="Times New Roman" w:cs="Times New Roman"/>
          <w:sz w:val="24"/>
          <w:szCs w:val="24"/>
        </w:rPr>
      </w:pPr>
    </w:p>
    <w:p w14:paraId="50FAF54D" w14:textId="3EDDFA2A"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46A17B4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03AA70"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73AE5B62"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02F4B07F" w14:textId="7332732B"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717935F9" w14:textId="77777777" w:rsidR="00C749B5" w:rsidRPr="00C749B5" w:rsidRDefault="00C749B5" w:rsidP="00C749B5">
      <w:pPr>
        <w:rPr>
          <w:rFonts w:ascii="Times New Roman" w:hAnsi="Times New Roman" w:cs="Times New Roman"/>
          <w:sz w:val="24"/>
          <w:szCs w:val="24"/>
        </w:rPr>
      </w:pPr>
    </w:p>
    <w:p w14:paraId="0023AF37" w14:textId="1D6654C2"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un ico </w:t>
      </w:r>
      <w:r w:rsidRPr="00C749B5">
        <w:rPr>
          <w:rFonts w:ascii="Times New Roman" w:hAnsi="Times New Roman" w:cs="Times New Roman"/>
          <w:sz w:val="24"/>
          <w:szCs w:val="24"/>
          <w:u w:val="single"/>
        </w:rPr>
        <w:t xml:space="preserve"> elemento</w:t>
      </w:r>
      <w:r>
        <w:rPr>
          <w:rFonts w:ascii="Times New Roman" w:hAnsi="Times New Roman" w:cs="Times New Roman"/>
          <w:sz w:val="24"/>
          <w:szCs w:val="24"/>
          <w:u w:val="single"/>
        </w:rPr>
        <w:t>.</w:t>
      </w:r>
    </w:p>
    <w:p w14:paraId="74057180" w14:textId="060C512C"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0FE025E5"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34CCA926" w14:textId="251A8927"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9FD3E89" w14:textId="57062308" w:rsidR="0046418A" w:rsidRDefault="0046418A">
      <w:pPr>
        <w:rPr>
          <w:rFonts w:ascii="Times New Roman" w:hAnsi="Times New Roman" w:cs="Times New Roman"/>
          <w:b/>
          <w:bCs/>
          <w:i/>
          <w:iCs/>
          <w:sz w:val="48"/>
          <w:szCs w:val="48"/>
        </w:rPr>
      </w:pPr>
    </w:p>
    <w:p w14:paraId="217ADCB3" w14:textId="01717CFF" w:rsidR="002D43BB" w:rsidRDefault="002D43BB">
      <w:pPr>
        <w:rPr>
          <w:rFonts w:ascii="Times New Roman" w:hAnsi="Times New Roman" w:cs="Times New Roman"/>
          <w:b/>
          <w:bCs/>
          <w:i/>
          <w:iCs/>
          <w:sz w:val="48"/>
          <w:szCs w:val="48"/>
        </w:rPr>
      </w:pPr>
    </w:p>
    <w:p w14:paraId="79D4FE6D" w14:textId="77777777" w:rsidR="002D43BB" w:rsidRDefault="002D43BB">
      <w:pPr>
        <w:rPr>
          <w:rFonts w:ascii="Times New Roman" w:hAnsi="Times New Roman" w:cs="Times New Roman"/>
          <w:b/>
          <w:bCs/>
          <w:i/>
          <w:iCs/>
          <w:sz w:val="48"/>
          <w:szCs w:val="48"/>
        </w:rPr>
      </w:pPr>
    </w:p>
    <w:p w14:paraId="72697920" w14:textId="11E03CE3" w:rsidR="00CD4BBA" w:rsidRDefault="002D43BB">
      <w:pPr>
        <w:rPr>
          <w:rFonts w:ascii="Times New Roman" w:hAnsi="Times New Roman" w:cs="Times New Roman"/>
          <w:b/>
          <w:bCs/>
          <w:i/>
          <w:iCs/>
          <w:sz w:val="48"/>
          <w:szCs w:val="48"/>
        </w:rPr>
      </w:pPr>
      <w:r w:rsidRPr="0046418A">
        <w:rPr>
          <w:rFonts w:ascii="Times New Roman" w:hAnsi="Times New Roman" w:cs="Times New Roman"/>
          <w:b/>
          <w:bCs/>
          <w:i/>
          <w:iCs/>
          <w:sz w:val="48"/>
          <w:szCs w:val="48"/>
        </w:rPr>
        <w:lastRenderedPageBreak/>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4199C259" w14:textId="148391DD"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0D40E9E8" w14:textId="7D4455BA" w:rsidR="00CD4BBA" w:rsidRPr="007E5F41" w:rsidRDefault="002D43BB" w:rsidP="002D43BB">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FAEB324" w14:textId="1E945DE2" w:rsidR="002D43BB" w:rsidRPr="007E5F41" w:rsidRDefault="002D43BB" w:rsidP="002D43BB">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20ABF3A5" w14:textId="6F4711D2"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7F8BBCA8" w14:textId="50D40217" w:rsidR="002D43BB" w:rsidRPr="002D43BB" w:rsidRDefault="002D43BB" w:rsidP="002D43BB">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101B02C1" w14:textId="073D5582" w:rsidR="002D43BB" w:rsidRPr="006515E0" w:rsidRDefault="002D43BB" w:rsidP="002D43BB">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1FAD73EC" w14:textId="36F1B345" w:rsidR="006515E0" w:rsidRDefault="006515E0" w:rsidP="006515E0">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5C44E326" w14:textId="77777777" w:rsidR="006515E0" w:rsidRPr="007E5F41" w:rsidRDefault="006515E0" w:rsidP="006515E0">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1BA012A5" w14:textId="77777777" w:rsidR="007E5F41" w:rsidRDefault="007E5F41" w:rsidP="007E5F41">
      <w:pPr>
        <w:jc w:val="center"/>
        <w:rPr>
          <w:rFonts w:ascii="Times New Roman" w:hAnsi="Times New Roman" w:cs="Times New Roman"/>
          <w:b/>
          <w:bCs/>
          <w:i/>
          <w:iCs/>
          <w:sz w:val="48"/>
          <w:szCs w:val="48"/>
          <w:lang w:val="en-US"/>
        </w:rPr>
      </w:pPr>
    </w:p>
    <w:p w14:paraId="74CDA40A" w14:textId="46ED609C" w:rsidR="002D43BB" w:rsidRDefault="007E5F41" w:rsidP="007E5F41">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5EC7D506" w14:textId="2722B915" w:rsidR="007E5F41" w:rsidRDefault="007E5F41" w:rsidP="007E5F41">
      <w:pPr>
        <w:jc w:val="center"/>
        <w:rPr>
          <w:rFonts w:ascii="Times New Roman" w:hAnsi="Times New Roman" w:cs="Times New Roman"/>
          <w:b/>
          <w:bCs/>
          <w:i/>
          <w:iCs/>
          <w:sz w:val="48"/>
          <w:szCs w:val="48"/>
          <w:lang w:val="en-US"/>
        </w:rPr>
      </w:pPr>
      <w:r>
        <w:rPr>
          <w:noProof/>
        </w:rPr>
        <w:drawing>
          <wp:inline distT="0" distB="0" distL="0" distR="0" wp14:anchorId="7A232315" wp14:editId="5C418870">
            <wp:extent cx="5257800" cy="3876675"/>
            <wp:effectExtent l="76200" t="76200" r="133350"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80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AEA31" w14:textId="3C4196B9" w:rsidR="00D23DEA" w:rsidRDefault="00D23DEA" w:rsidP="00C82597">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Notes</w:t>
      </w:r>
      <w:r w:rsidR="00C82597">
        <w:rPr>
          <w:rFonts w:ascii="Times New Roman" w:hAnsi="Times New Roman" w:cs="Times New Roman"/>
          <w:b/>
          <w:bCs/>
          <w:i/>
          <w:iCs/>
          <w:sz w:val="48"/>
          <w:szCs w:val="48"/>
          <w:lang w:val="en-US"/>
        </w:rPr>
        <w:t xml:space="preserve"> about C</w:t>
      </w:r>
      <w:r w:rsidR="00411F0A">
        <w:rPr>
          <w:rFonts w:ascii="Times New Roman" w:hAnsi="Times New Roman" w:cs="Times New Roman"/>
          <w:b/>
          <w:bCs/>
          <w:i/>
          <w:iCs/>
          <w:sz w:val="48"/>
          <w:szCs w:val="48"/>
          <w:lang w:val="en-US"/>
        </w:rPr>
        <w:t>SS</w:t>
      </w:r>
      <w:r>
        <w:rPr>
          <w:rFonts w:ascii="Times New Roman" w:hAnsi="Times New Roman" w:cs="Times New Roman"/>
          <w:b/>
          <w:bCs/>
          <w:i/>
          <w:iCs/>
          <w:sz w:val="48"/>
          <w:szCs w:val="48"/>
          <w:lang w:val="en-US"/>
        </w:rPr>
        <w:t>.</w:t>
      </w:r>
    </w:p>
    <w:p w14:paraId="0E4FB4AF" w14:textId="69999D3D" w:rsidR="00D23DEA" w:rsidRDefault="00D23DEA">
      <w:pPr>
        <w:rPr>
          <w:rFonts w:ascii="Times New Roman" w:hAnsi="Times New Roman" w:cs="Times New Roman"/>
          <w:b/>
          <w:bCs/>
          <w:i/>
          <w:iCs/>
          <w:sz w:val="48"/>
          <w:szCs w:val="48"/>
          <w:lang w:val="en-US"/>
        </w:rPr>
      </w:pPr>
      <w:r>
        <w:rPr>
          <w:noProof/>
        </w:rPr>
        <w:drawing>
          <wp:inline distT="0" distB="0" distL="0" distR="0" wp14:anchorId="45320C05" wp14:editId="4C8F6C04">
            <wp:extent cx="11220450" cy="2695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220450" cy="2695575"/>
                    </a:xfrm>
                    <a:prstGeom prst="rect">
                      <a:avLst/>
                    </a:prstGeom>
                  </pic:spPr>
                </pic:pic>
              </a:graphicData>
            </a:graphic>
          </wp:inline>
        </w:drawing>
      </w:r>
    </w:p>
    <w:p w14:paraId="61B1FDB9" w14:textId="34BA6DDF" w:rsidR="00D23DEA" w:rsidRDefault="00D23DEA" w:rsidP="00CF5C2C">
      <w:pPr>
        <w:jc w:val="center"/>
        <w:rPr>
          <w:rFonts w:ascii="Times New Roman" w:hAnsi="Times New Roman" w:cs="Times New Roman"/>
          <w:b/>
          <w:bCs/>
          <w:i/>
          <w:iCs/>
          <w:sz w:val="48"/>
          <w:szCs w:val="48"/>
          <w:lang w:val="en-US"/>
        </w:rPr>
      </w:pPr>
      <w:r>
        <w:rPr>
          <w:noProof/>
        </w:rPr>
        <w:drawing>
          <wp:inline distT="0" distB="0" distL="0" distR="0" wp14:anchorId="32D95EF8" wp14:editId="152653E2">
            <wp:extent cx="5334000" cy="1152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4000" cy="1152525"/>
                    </a:xfrm>
                    <a:prstGeom prst="rect">
                      <a:avLst/>
                    </a:prstGeom>
                  </pic:spPr>
                </pic:pic>
              </a:graphicData>
            </a:graphic>
          </wp:inline>
        </w:drawing>
      </w:r>
    </w:p>
    <w:p w14:paraId="6F15D48F" w14:textId="00C3798B" w:rsidR="00D23DEA" w:rsidRPr="002D43BB" w:rsidRDefault="00D23DEA" w:rsidP="00D23DEA">
      <w:pPr>
        <w:jc w:val="center"/>
        <w:rPr>
          <w:rFonts w:ascii="Times New Roman" w:hAnsi="Times New Roman" w:cs="Times New Roman"/>
          <w:b/>
          <w:bCs/>
          <w:i/>
          <w:iCs/>
          <w:sz w:val="48"/>
          <w:szCs w:val="48"/>
          <w:lang w:val="en-US"/>
        </w:rPr>
      </w:pPr>
      <w:r>
        <w:rPr>
          <w:noProof/>
        </w:rPr>
        <w:drawing>
          <wp:inline distT="0" distB="0" distL="0" distR="0" wp14:anchorId="661A7FE4" wp14:editId="4F0F9FB4">
            <wp:extent cx="8382000" cy="1476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82000" cy="1476375"/>
                    </a:xfrm>
                    <a:prstGeom prst="rect">
                      <a:avLst/>
                    </a:prstGeom>
                  </pic:spPr>
                </pic:pic>
              </a:graphicData>
            </a:graphic>
          </wp:inline>
        </w:drawing>
      </w:r>
    </w:p>
    <w:p w14:paraId="4ADDFA10" w14:textId="54C1E14A" w:rsidR="00A66595" w:rsidRDefault="00A66595" w:rsidP="00CF5C2C">
      <w:pPr>
        <w:jc w:val="center"/>
        <w:rPr>
          <w:rFonts w:ascii="Times New Roman" w:hAnsi="Times New Roman" w:cs="Times New Roman"/>
          <w:b/>
          <w:bCs/>
          <w:i/>
          <w:iCs/>
          <w:sz w:val="48"/>
          <w:szCs w:val="48"/>
          <w:lang w:val="en-US"/>
        </w:rPr>
      </w:pPr>
      <w:r>
        <w:rPr>
          <w:noProof/>
        </w:rPr>
        <w:drawing>
          <wp:inline distT="0" distB="0" distL="0" distR="0" wp14:anchorId="4A92A85F" wp14:editId="22730625">
            <wp:extent cx="6457950" cy="762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7950" cy="762000"/>
                    </a:xfrm>
                    <a:prstGeom prst="rect">
                      <a:avLst/>
                    </a:prstGeom>
                  </pic:spPr>
                </pic:pic>
              </a:graphicData>
            </a:graphic>
          </wp:inline>
        </w:drawing>
      </w:r>
    </w:p>
    <w:p w14:paraId="2CECB4D7" w14:textId="7A6CC370" w:rsidR="00CF5C2C" w:rsidRDefault="00CF5C2C" w:rsidP="00CF5C2C">
      <w:pPr>
        <w:jc w:val="center"/>
        <w:rPr>
          <w:rFonts w:ascii="Times New Roman" w:hAnsi="Times New Roman" w:cs="Times New Roman"/>
          <w:b/>
          <w:bCs/>
          <w:i/>
          <w:iCs/>
          <w:sz w:val="48"/>
          <w:szCs w:val="48"/>
          <w:lang w:val="en-US"/>
        </w:rPr>
      </w:pPr>
      <w:r>
        <w:rPr>
          <w:noProof/>
        </w:rPr>
        <w:drawing>
          <wp:inline distT="0" distB="0" distL="0" distR="0" wp14:anchorId="2E7F2428" wp14:editId="6B734512">
            <wp:extent cx="4695825" cy="9429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825" cy="942975"/>
                    </a:xfrm>
                    <a:prstGeom prst="rect">
                      <a:avLst/>
                    </a:prstGeom>
                  </pic:spPr>
                </pic:pic>
              </a:graphicData>
            </a:graphic>
          </wp:inline>
        </w:drawing>
      </w:r>
    </w:p>
    <w:p w14:paraId="3992A4B0" w14:textId="7056E4B1" w:rsidR="00CF5C2C" w:rsidRDefault="00CF5C2C" w:rsidP="00CF5C2C">
      <w:pPr>
        <w:jc w:val="center"/>
        <w:rPr>
          <w:rFonts w:ascii="Times New Roman" w:hAnsi="Times New Roman" w:cs="Times New Roman"/>
          <w:b/>
          <w:bCs/>
          <w:i/>
          <w:iCs/>
          <w:sz w:val="48"/>
          <w:szCs w:val="48"/>
          <w:lang w:val="en-US"/>
        </w:rPr>
      </w:pPr>
      <w:r>
        <w:rPr>
          <w:noProof/>
        </w:rPr>
        <w:lastRenderedPageBreak/>
        <w:drawing>
          <wp:inline distT="0" distB="0" distL="0" distR="0" wp14:anchorId="5090461F" wp14:editId="419FE25D">
            <wp:extent cx="7315200" cy="1924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15200" cy="1924050"/>
                    </a:xfrm>
                    <a:prstGeom prst="rect">
                      <a:avLst/>
                    </a:prstGeom>
                  </pic:spPr>
                </pic:pic>
              </a:graphicData>
            </a:graphic>
          </wp:inline>
        </w:drawing>
      </w:r>
    </w:p>
    <w:p w14:paraId="1A29D90B" w14:textId="7EDF78B8" w:rsidR="00CF5C2C" w:rsidRDefault="00CF5C2C">
      <w:pPr>
        <w:rPr>
          <w:rFonts w:ascii="Times New Roman" w:hAnsi="Times New Roman" w:cs="Times New Roman"/>
          <w:b/>
          <w:bCs/>
          <w:i/>
          <w:iCs/>
          <w:sz w:val="48"/>
          <w:szCs w:val="48"/>
          <w:lang w:val="en-US"/>
        </w:rPr>
      </w:pPr>
      <w:r>
        <w:rPr>
          <w:noProof/>
        </w:rPr>
        <w:drawing>
          <wp:inline distT="0" distB="0" distL="0" distR="0" wp14:anchorId="6FAFF6E7" wp14:editId="2FF25624">
            <wp:extent cx="6467475" cy="990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67475" cy="990600"/>
                    </a:xfrm>
                    <a:prstGeom prst="rect">
                      <a:avLst/>
                    </a:prstGeom>
                  </pic:spPr>
                </pic:pic>
              </a:graphicData>
            </a:graphic>
          </wp:inline>
        </w:drawing>
      </w:r>
    </w:p>
    <w:p w14:paraId="5E271C49" w14:textId="6FF76646" w:rsidR="00CF5C2C" w:rsidRDefault="00CF5C2C">
      <w:pPr>
        <w:rPr>
          <w:rFonts w:ascii="Times New Roman" w:hAnsi="Times New Roman" w:cs="Times New Roman"/>
          <w:b/>
          <w:bCs/>
          <w:i/>
          <w:iCs/>
          <w:sz w:val="48"/>
          <w:szCs w:val="48"/>
          <w:lang w:val="en-US"/>
        </w:rPr>
      </w:pPr>
      <w:r>
        <w:rPr>
          <w:noProof/>
        </w:rPr>
        <w:drawing>
          <wp:inline distT="0" distB="0" distL="0" distR="0" wp14:anchorId="5C31B2A4" wp14:editId="6E1E8C3D">
            <wp:extent cx="6534150" cy="1171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34150" cy="1171575"/>
                    </a:xfrm>
                    <a:prstGeom prst="rect">
                      <a:avLst/>
                    </a:prstGeom>
                  </pic:spPr>
                </pic:pic>
              </a:graphicData>
            </a:graphic>
          </wp:inline>
        </w:drawing>
      </w:r>
    </w:p>
    <w:p w14:paraId="011B7FCC" w14:textId="2307C3B1" w:rsidR="002E431D" w:rsidRDefault="002E431D">
      <w:pPr>
        <w:rPr>
          <w:rFonts w:ascii="Times New Roman" w:hAnsi="Times New Roman" w:cs="Times New Roman"/>
          <w:b/>
          <w:bCs/>
          <w:i/>
          <w:iCs/>
          <w:sz w:val="48"/>
          <w:szCs w:val="48"/>
          <w:lang w:val="en-US"/>
        </w:rPr>
      </w:pPr>
      <w:r>
        <w:rPr>
          <w:noProof/>
        </w:rPr>
        <w:drawing>
          <wp:inline distT="0" distB="0" distL="0" distR="0" wp14:anchorId="0DEBEEB0" wp14:editId="518DF9E5">
            <wp:extent cx="5612130" cy="1209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209040"/>
                    </a:xfrm>
                    <a:prstGeom prst="rect">
                      <a:avLst/>
                    </a:prstGeom>
                  </pic:spPr>
                </pic:pic>
              </a:graphicData>
            </a:graphic>
          </wp:inline>
        </w:drawing>
      </w:r>
    </w:p>
    <w:p w14:paraId="7BEB14BF" w14:textId="3E206495" w:rsidR="00BF6244" w:rsidRDefault="00BF6244" w:rsidP="00BF6244">
      <w:pPr>
        <w:jc w:val="center"/>
        <w:rPr>
          <w:rFonts w:ascii="Times New Roman" w:hAnsi="Times New Roman" w:cs="Times New Roman"/>
          <w:b/>
          <w:bCs/>
          <w:i/>
          <w:iCs/>
          <w:sz w:val="48"/>
          <w:szCs w:val="48"/>
          <w:lang w:val="en-US"/>
        </w:rPr>
      </w:pPr>
      <w:r>
        <w:rPr>
          <w:noProof/>
        </w:rPr>
        <w:drawing>
          <wp:inline distT="0" distB="0" distL="0" distR="0" wp14:anchorId="27878D05" wp14:editId="1639AFF7">
            <wp:extent cx="5200650" cy="102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0650" cy="1028700"/>
                    </a:xfrm>
                    <a:prstGeom prst="rect">
                      <a:avLst/>
                    </a:prstGeom>
                  </pic:spPr>
                </pic:pic>
              </a:graphicData>
            </a:graphic>
          </wp:inline>
        </w:drawing>
      </w:r>
    </w:p>
    <w:p w14:paraId="7BBF7766" w14:textId="7F24524F" w:rsidR="00BF6244" w:rsidRDefault="00BF6244" w:rsidP="00BF6244">
      <w:pPr>
        <w:jc w:val="center"/>
        <w:rPr>
          <w:rFonts w:ascii="Times New Roman" w:hAnsi="Times New Roman" w:cs="Times New Roman"/>
          <w:b/>
          <w:bCs/>
          <w:i/>
          <w:iCs/>
          <w:sz w:val="48"/>
          <w:szCs w:val="48"/>
          <w:lang w:val="en-US"/>
        </w:rPr>
      </w:pPr>
      <w:r>
        <w:rPr>
          <w:noProof/>
        </w:rPr>
        <w:lastRenderedPageBreak/>
        <w:drawing>
          <wp:inline distT="0" distB="0" distL="0" distR="0" wp14:anchorId="370190E5" wp14:editId="52208585">
            <wp:extent cx="5467350" cy="2533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350" cy="2533650"/>
                    </a:xfrm>
                    <a:prstGeom prst="rect">
                      <a:avLst/>
                    </a:prstGeom>
                  </pic:spPr>
                </pic:pic>
              </a:graphicData>
            </a:graphic>
          </wp:inline>
        </w:drawing>
      </w:r>
    </w:p>
    <w:p w14:paraId="2F76A1A8" w14:textId="49933B4E" w:rsidR="0040034E" w:rsidRDefault="00B73137" w:rsidP="00BF6244">
      <w:pPr>
        <w:jc w:val="center"/>
        <w:rPr>
          <w:rFonts w:ascii="Times New Roman" w:hAnsi="Times New Roman" w:cs="Times New Roman"/>
          <w:b/>
          <w:bCs/>
          <w:i/>
          <w:iCs/>
          <w:sz w:val="48"/>
          <w:szCs w:val="48"/>
          <w:lang w:val="en-US"/>
        </w:rPr>
      </w:pPr>
      <w:r>
        <w:rPr>
          <w:noProof/>
        </w:rPr>
        <w:drawing>
          <wp:inline distT="0" distB="0" distL="0" distR="0" wp14:anchorId="3056F787" wp14:editId="1362C7DE">
            <wp:extent cx="5610225" cy="1819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819275"/>
                    </a:xfrm>
                    <a:prstGeom prst="rect">
                      <a:avLst/>
                    </a:prstGeom>
                  </pic:spPr>
                </pic:pic>
              </a:graphicData>
            </a:graphic>
          </wp:inline>
        </w:drawing>
      </w:r>
    </w:p>
    <w:p w14:paraId="1530F5E2" w14:textId="4B614A30" w:rsidR="005658DA" w:rsidRDefault="005658DA" w:rsidP="00BF6244">
      <w:pPr>
        <w:jc w:val="center"/>
        <w:rPr>
          <w:rFonts w:ascii="Times New Roman" w:hAnsi="Times New Roman" w:cs="Times New Roman"/>
          <w:b/>
          <w:bCs/>
          <w:i/>
          <w:iCs/>
          <w:sz w:val="48"/>
          <w:szCs w:val="48"/>
          <w:lang w:val="en-US"/>
        </w:rPr>
      </w:pPr>
      <w:r>
        <w:rPr>
          <w:noProof/>
        </w:rPr>
        <w:drawing>
          <wp:inline distT="0" distB="0" distL="0" distR="0" wp14:anchorId="56D58EB4" wp14:editId="59D08387">
            <wp:extent cx="5076825" cy="1876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6825" cy="1876425"/>
                    </a:xfrm>
                    <a:prstGeom prst="rect">
                      <a:avLst/>
                    </a:prstGeom>
                  </pic:spPr>
                </pic:pic>
              </a:graphicData>
            </a:graphic>
          </wp:inline>
        </w:drawing>
      </w:r>
    </w:p>
    <w:p w14:paraId="6E67EE8C" w14:textId="4D2D894E" w:rsidR="00E30DA9" w:rsidRDefault="00E30DA9" w:rsidP="00BF6244">
      <w:pPr>
        <w:jc w:val="center"/>
        <w:rPr>
          <w:rFonts w:ascii="Times New Roman" w:hAnsi="Times New Roman" w:cs="Times New Roman"/>
          <w:b/>
          <w:bCs/>
          <w:i/>
          <w:iCs/>
          <w:sz w:val="48"/>
          <w:szCs w:val="48"/>
          <w:lang w:val="en-US"/>
        </w:rPr>
      </w:pPr>
    </w:p>
    <w:p w14:paraId="66F94DF9" w14:textId="1C504FD0" w:rsidR="00E30DA9" w:rsidRDefault="00E30DA9" w:rsidP="00BF6244">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ginas para practicar  Grid y Flex.</w:t>
      </w:r>
    </w:p>
    <w:p w14:paraId="5012A585" w14:textId="2FEC5865" w:rsidR="00E30DA9" w:rsidRDefault="00855192" w:rsidP="00BF6244">
      <w:pPr>
        <w:jc w:val="center"/>
        <w:rPr>
          <w:rFonts w:ascii="Times New Roman" w:hAnsi="Times New Roman" w:cs="Times New Roman"/>
          <w:b/>
          <w:bCs/>
          <w:i/>
          <w:iCs/>
          <w:sz w:val="48"/>
          <w:szCs w:val="48"/>
        </w:rPr>
      </w:pPr>
      <w:hyperlink r:id="rId110" w:anchor="es" w:history="1">
        <w:r w:rsidR="00E30DA9" w:rsidRPr="00D453C8">
          <w:rPr>
            <w:rStyle w:val="Hipervnculo"/>
            <w:rFonts w:ascii="Times New Roman" w:hAnsi="Times New Roman" w:cs="Times New Roman"/>
            <w:b/>
            <w:bCs/>
            <w:i/>
            <w:iCs/>
            <w:sz w:val="48"/>
            <w:szCs w:val="48"/>
          </w:rPr>
          <w:t>https://flexboxfroggy.com/#es</w:t>
        </w:r>
      </w:hyperlink>
    </w:p>
    <w:p w14:paraId="0967F426" w14:textId="0D63E008" w:rsidR="00E30DA9" w:rsidRDefault="00855192" w:rsidP="00E30DA9">
      <w:pPr>
        <w:ind w:left="708" w:firstLine="708"/>
        <w:rPr>
          <w:rFonts w:ascii="Times New Roman" w:hAnsi="Times New Roman" w:cs="Times New Roman"/>
          <w:b/>
          <w:bCs/>
          <w:i/>
          <w:iCs/>
          <w:sz w:val="48"/>
          <w:szCs w:val="48"/>
        </w:rPr>
      </w:pPr>
      <w:hyperlink r:id="rId111" w:anchor="es" w:history="1">
        <w:r w:rsidR="00E30DA9" w:rsidRPr="00D453C8">
          <w:rPr>
            <w:rStyle w:val="Hipervnculo"/>
            <w:rFonts w:ascii="Times New Roman" w:hAnsi="Times New Roman" w:cs="Times New Roman"/>
            <w:b/>
            <w:bCs/>
            <w:i/>
            <w:iCs/>
            <w:sz w:val="48"/>
            <w:szCs w:val="48"/>
          </w:rPr>
          <w:t>https://cssgridgarden.com/#es</w:t>
        </w:r>
      </w:hyperlink>
    </w:p>
    <w:p w14:paraId="5BD9E60E" w14:textId="77777777" w:rsidR="00E30DA9" w:rsidRPr="00E30DA9" w:rsidRDefault="00E30DA9" w:rsidP="00E30DA9">
      <w:pPr>
        <w:ind w:left="708" w:firstLine="708"/>
        <w:rPr>
          <w:rFonts w:ascii="Times New Roman" w:hAnsi="Times New Roman" w:cs="Times New Roman"/>
          <w:b/>
          <w:bCs/>
          <w:i/>
          <w:iCs/>
          <w:sz w:val="48"/>
          <w:szCs w:val="48"/>
        </w:rPr>
      </w:pPr>
    </w:p>
    <w:p w14:paraId="64BADDD3" w14:textId="77777777" w:rsidR="00E30DA9" w:rsidRPr="00E30DA9" w:rsidRDefault="00E30DA9" w:rsidP="00BF6244">
      <w:pPr>
        <w:jc w:val="center"/>
        <w:rPr>
          <w:rFonts w:ascii="Times New Roman" w:hAnsi="Times New Roman" w:cs="Times New Roman"/>
          <w:b/>
          <w:bCs/>
          <w:i/>
          <w:iCs/>
          <w:sz w:val="48"/>
          <w:szCs w:val="48"/>
        </w:rPr>
      </w:pPr>
    </w:p>
    <w:p w14:paraId="6573B892" w14:textId="5A7FF808" w:rsidR="00726907" w:rsidRPr="00E30DA9" w:rsidRDefault="008A24E7">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7EF5DE11" w14:textId="2971E6D2" w:rsidR="00726907" w:rsidRDefault="008A24E7">
      <w:pPr>
        <w:rPr>
          <w:rFonts w:ascii="Times New Roman" w:hAnsi="Times New Roman" w:cs="Times New Roman"/>
          <w:b/>
          <w:bCs/>
          <w:i/>
          <w:iCs/>
          <w:sz w:val="48"/>
          <w:szCs w:val="48"/>
        </w:rPr>
      </w:pPr>
      <w:r>
        <w:rPr>
          <w:noProof/>
        </w:rPr>
        <w:drawing>
          <wp:inline distT="0" distB="0" distL="0" distR="0" wp14:anchorId="6853C090" wp14:editId="084069E8">
            <wp:extent cx="5612130" cy="2909570"/>
            <wp:effectExtent l="76200" t="76200" r="140970" b="138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90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D4AB" w14:textId="5E707104" w:rsid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1AAC9DAB" w14:textId="64CF79C8" w:rsidR="008A24E7" w:rsidRPr="008A24E7" w:rsidRDefault="008A24E7" w:rsidP="008A24E7">
      <w:pPr>
        <w:jc w:val="center"/>
        <w:rPr>
          <w:rFonts w:ascii="Times New Roman" w:hAnsi="Times New Roman" w:cs="Times New Roman"/>
          <w:i/>
          <w:iCs/>
          <w:sz w:val="32"/>
          <w:szCs w:val="32"/>
        </w:rPr>
      </w:pPr>
      <w:r>
        <w:rPr>
          <w:noProof/>
        </w:rPr>
        <w:drawing>
          <wp:inline distT="0" distB="0" distL="0" distR="0" wp14:anchorId="067FDF40" wp14:editId="72A45BCF">
            <wp:extent cx="2781300" cy="647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81300" cy="647700"/>
                    </a:xfrm>
                    <a:prstGeom prst="rect">
                      <a:avLst/>
                    </a:prstGeom>
                  </pic:spPr>
                </pic:pic>
              </a:graphicData>
            </a:graphic>
          </wp:inline>
        </w:drawing>
      </w:r>
    </w:p>
    <w:p w14:paraId="7EA97840" w14:textId="6D4D869D" w:rsidR="008A24E7" w:rsidRP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CSS:</w:t>
      </w:r>
    </w:p>
    <w:p w14:paraId="15FE939B" w14:textId="0F00D8B4" w:rsidR="00726907" w:rsidRPr="00E30DA9" w:rsidRDefault="008A24E7" w:rsidP="008A24E7">
      <w:pPr>
        <w:jc w:val="center"/>
        <w:rPr>
          <w:rFonts w:ascii="Times New Roman" w:hAnsi="Times New Roman" w:cs="Times New Roman"/>
          <w:b/>
          <w:bCs/>
          <w:i/>
          <w:iCs/>
          <w:sz w:val="48"/>
          <w:szCs w:val="48"/>
        </w:rPr>
      </w:pPr>
      <w:r>
        <w:rPr>
          <w:noProof/>
        </w:rPr>
        <w:drawing>
          <wp:inline distT="0" distB="0" distL="0" distR="0" wp14:anchorId="2E863BB9" wp14:editId="6EADE2E0">
            <wp:extent cx="1895475" cy="819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95475" cy="819150"/>
                    </a:xfrm>
                    <a:prstGeom prst="rect">
                      <a:avLst/>
                    </a:prstGeom>
                  </pic:spPr>
                </pic:pic>
              </a:graphicData>
            </a:graphic>
          </wp:inline>
        </w:drawing>
      </w:r>
    </w:p>
    <w:p w14:paraId="61A2448D" w14:textId="62481E7D" w:rsidR="00726907" w:rsidRDefault="00726907">
      <w:pPr>
        <w:rPr>
          <w:rFonts w:ascii="Times New Roman" w:hAnsi="Times New Roman" w:cs="Times New Roman"/>
          <w:b/>
          <w:bCs/>
          <w:i/>
          <w:iCs/>
          <w:sz w:val="48"/>
          <w:szCs w:val="48"/>
        </w:rPr>
      </w:pPr>
    </w:p>
    <w:p w14:paraId="03C67B8E" w14:textId="77777777" w:rsidR="00A20365" w:rsidRPr="00E30DA9" w:rsidRDefault="00A20365">
      <w:pPr>
        <w:rPr>
          <w:rFonts w:ascii="Times New Roman" w:hAnsi="Times New Roman" w:cs="Times New Roman"/>
          <w:b/>
          <w:bCs/>
          <w:i/>
          <w:iCs/>
          <w:sz w:val="48"/>
          <w:szCs w:val="48"/>
        </w:rPr>
      </w:pPr>
    </w:p>
    <w:p w14:paraId="705A7B21" w14:textId="3720A251" w:rsidR="000B525E" w:rsidRDefault="000B525E">
      <w:pPr>
        <w:rPr>
          <w:rFonts w:ascii="Times New Roman" w:hAnsi="Times New Roman" w:cs="Times New Roman"/>
          <w:b/>
          <w:bCs/>
          <w:i/>
          <w:iCs/>
          <w:sz w:val="48"/>
          <w:szCs w:val="48"/>
        </w:rPr>
      </w:pPr>
      <w:r w:rsidRPr="000B525E">
        <w:rPr>
          <w:rFonts w:ascii="Times New Roman" w:hAnsi="Times New Roman" w:cs="Times New Roman"/>
          <w:b/>
          <w:bCs/>
          <w:i/>
          <w:iCs/>
          <w:sz w:val="48"/>
          <w:szCs w:val="48"/>
        </w:rPr>
        <w:t>Sintaxis Tipica Inic</w:t>
      </w:r>
      <w:r>
        <w:rPr>
          <w:rFonts w:ascii="Times New Roman" w:hAnsi="Times New Roman" w:cs="Times New Roman"/>
          <w:b/>
          <w:bCs/>
          <w:i/>
          <w:iCs/>
          <w:sz w:val="48"/>
          <w:szCs w:val="48"/>
        </w:rPr>
        <w:t>i</w:t>
      </w:r>
      <w:r w:rsidRPr="000B525E">
        <w:rPr>
          <w:rFonts w:ascii="Times New Roman" w:hAnsi="Times New Roman" w:cs="Times New Roman"/>
          <w:b/>
          <w:bCs/>
          <w:i/>
          <w:iCs/>
          <w:sz w:val="48"/>
          <w:szCs w:val="48"/>
        </w:rPr>
        <w:t>al H</w:t>
      </w:r>
      <w:r>
        <w:rPr>
          <w:rFonts w:ascii="Times New Roman" w:hAnsi="Times New Roman" w:cs="Times New Roman"/>
          <w:b/>
          <w:bCs/>
          <w:i/>
          <w:iCs/>
          <w:sz w:val="48"/>
          <w:szCs w:val="48"/>
        </w:rPr>
        <w:t>TML 5.</w:t>
      </w:r>
    </w:p>
    <w:p w14:paraId="79FFD8D6" w14:textId="45322B0B" w:rsidR="000B525E" w:rsidRDefault="000B525E">
      <w:pPr>
        <w:rPr>
          <w:rFonts w:ascii="Times New Roman" w:hAnsi="Times New Roman" w:cs="Times New Roman"/>
          <w:b/>
          <w:bCs/>
          <w:i/>
          <w:iCs/>
          <w:sz w:val="48"/>
          <w:szCs w:val="48"/>
        </w:rPr>
      </w:pPr>
      <w:r>
        <w:rPr>
          <w:noProof/>
        </w:rPr>
        <w:drawing>
          <wp:inline distT="0" distB="0" distL="0" distR="0" wp14:anchorId="28B181C3" wp14:editId="1A8F1B91">
            <wp:extent cx="5612130" cy="14128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412875"/>
                    </a:xfrm>
                    <a:prstGeom prst="rect">
                      <a:avLst/>
                    </a:prstGeom>
                  </pic:spPr>
                </pic:pic>
              </a:graphicData>
            </a:graphic>
          </wp:inline>
        </w:drawing>
      </w:r>
    </w:p>
    <w:p w14:paraId="30AA13F9" w14:textId="77777777" w:rsidR="0050559E" w:rsidRPr="000B525E" w:rsidRDefault="0050559E">
      <w:pPr>
        <w:rPr>
          <w:rFonts w:ascii="Times New Roman" w:hAnsi="Times New Roman" w:cs="Times New Roman"/>
          <w:b/>
          <w:bCs/>
          <w:i/>
          <w:iCs/>
          <w:sz w:val="48"/>
          <w:szCs w:val="48"/>
        </w:rPr>
      </w:pPr>
    </w:p>
    <w:p w14:paraId="53B80815" w14:textId="198DCF68" w:rsidR="001A62C3" w:rsidRPr="007E5F41" w:rsidRDefault="00284279">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t>Link</w:t>
      </w:r>
      <w:r w:rsidR="00AC75D2" w:rsidRPr="000B525E">
        <w:rPr>
          <w:rFonts w:ascii="Times New Roman" w:hAnsi="Times New Roman" w:cs="Times New Roman"/>
          <w:b/>
          <w:bCs/>
          <w:i/>
          <w:iCs/>
          <w:sz w:val="48"/>
          <w:szCs w:val="48"/>
        </w:rPr>
        <w:t>s</w:t>
      </w:r>
      <w:r w:rsidRPr="000B525E">
        <w:rPr>
          <w:rFonts w:ascii="Times New Roman" w:hAnsi="Times New Roman" w:cs="Times New Roman"/>
          <w:b/>
          <w:bCs/>
          <w:i/>
          <w:iCs/>
          <w:sz w:val="48"/>
          <w:szCs w:val="48"/>
        </w:rPr>
        <w:t>.</w:t>
      </w:r>
      <w:r w:rsidR="00AC75D2" w:rsidRPr="000B525E">
        <w:rPr>
          <w:rFonts w:ascii="Times New Roman" w:hAnsi="Times New Roman" w:cs="Times New Roman"/>
          <w:b/>
          <w:bCs/>
          <w:i/>
          <w:iCs/>
          <w:sz w:val="48"/>
          <w:szCs w:val="48"/>
        </w:rPr>
        <w:t xml:space="preserve"> </w:t>
      </w:r>
      <w:r w:rsidR="00AC75D2" w:rsidRPr="007E5F41">
        <w:rPr>
          <w:rFonts w:ascii="Times New Roman" w:hAnsi="Times New Roman" w:cs="Times New Roman"/>
          <w:b/>
          <w:bCs/>
          <w:i/>
          <w:iCs/>
          <w:sz w:val="48"/>
          <w:szCs w:val="48"/>
        </w:rPr>
        <w:t>&lt;link&gt;</w:t>
      </w:r>
    </w:p>
    <w:p w14:paraId="4247ECB7" w14:textId="7FA3CC50" w:rsidR="00DD45E2" w:rsidRDefault="00DD45E2">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1962E166" w14:textId="77777777" w:rsidR="00DD45E2" w:rsidRPr="00DD45E2" w:rsidRDefault="00DD45E2" w:rsidP="00C75CEE">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49E20C74" w14:textId="016DD230" w:rsidR="00DD45E2" w:rsidRPr="00AF0DD2" w:rsidRDefault="00DD45E2">
      <w:pPr>
        <w:rPr>
          <w:rFonts w:ascii="Times New Roman" w:hAnsi="Times New Roman" w:cs="Times New Roman"/>
          <w:sz w:val="24"/>
          <w:szCs w:val="24"/>
          <w:lang w:val="en-US"/>
        </w:rPr>
      </w:pPr>
    </w:p>
    <w:p w14:paraId="0B4FCA1D" w14:textId="07B6EF67" w:rsidR="00284279" w:rsidRDefault="00284279">
      <w:pPr>
        <w:rPr>
          <w:rFonts w:ascii="Times New Roman" w:hAnsi="Times New Roman" w:cs="Times New Roman"/>
          <w:sz w:val="48"/>
          <w:szCs w:val="48"/>
          <w:lang w:val="en-US"/>
        </w:rPr>
      </w:pPr>
    </w:p>
    <w:p w14:paraId="100AF047" w14:textId="59B0E176" w:rsidR="00AF0DD2" w:rsidRDefault="00AF0DD2">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w:t>
      </w:r>
      <w:r w:rsidR="003C4045" w:rsidRPr="00B6271E">
        <w:rPr>
          <w:rFonts w:ascii="Times New Roman" w:hAnsi="Times New Roman" w:cs="Times New Roman"/>
          <w:b/>
          <w:bCs/>
          <w:i/>
          <w:iCs/>
          <w:sz w:val="48"/>
          <w:szCs w:val="48"/>
        </w:rPr>
        <w:t>&lt;</w:t>
      </w:r>
      <w:r w:rsidRPr="00B6271E">
        <w:rPr>
          <w:rFonts w:ascii="Times New Roman" w:hAnsi="Times New Roman" w:cs="Times New Roman"/>
          <w:b/>
          <w:bCs/>
          <w:i/>
          <w:iCs/>
          <w:sz w:val="48"/>
          <w:szCs w:val="48"/>
        </w:rPr>
        <w:t>ol</w:t>
      </w:r>
      <w:r w:rsidR="003C4045" w:rsidRPr="00B6271E">
        <w:rPr>
          <w:rFonts w:ascii="Times New Roman" w:hAnsi="Times New Roman" w:cs="Times New Roman"/>
          <w:b/>
          <w:bCs/>
          <w:i/>
          <w:iCs/>
          <w:sz w:val="48"/>
          <w:szCs w:val="48"/>
        </w:rPr>
        <w:t>&gt;</w:t>
      </w:r>
      <w:r w:rsidRPr="00B6271E">
        <w:rPr>
          <w:rFonts w:ascii="Times New Roman" w:hAnsi="Times New Roman" w:cs="Times New Roman"/>
          <w:b/>
          <w:bCs/>
          <w:i/>
          <w:iCs/>
          <w:sz w:val="48"/>
          <w:szCs w:val="48"/>
        </w:rPr>
        <w:t>)</w:t>
      </w:r>
    </w:p>
    <w:p w14:paraId="71C64268" w14:textId="07227AF8" w:rsidR="00BD749F" w:rsidRPr="00BD749F" w:rsidRDefault="00BD749F">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C45D887" w14:textId="0D74FCC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Ordenadas --&gt;</w:t>
      </w:r>
    </w:p>
    <w:p w14:paraId="2E90A0AA"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D7069A1" w14:textId="3204E5D0"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5C91377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09419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5574E821"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5BFBC36C" w14:textId="23B442D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6484E34B"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39F5664"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6E974C16" w14:textId="7AC3C66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4EECB1" w14:textId="77777777" w:rsidR="00AF0DD2" w:rsidRPr="00664C16"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val="en-US" w:eastAsia="es-CO"/>
        </w:rPr>
        <w:t>                </w:t>
      </w:r>
      <w:r w:rsidRPr="00664C16">
        <w:rPr>
          <w:rFonts w:ascii="Consolas" w:eastAsia="Times New Roman" w:hAnsi="Consolas" w:cs="Times New Roman"/>
          <w:color w:val="FFFFFF"/>
          <w:sz w:val="21"/>
          <w:szCs w:val="21"/>
          <w:lang w:eastAsia="es-CO"/>
        </w:rPr>
        <w:t>&lt;</w:t>
      </w:r>
      <w:r w:rsidRPr="00664C16">
        <w:rPr>
          <w:rFonts w:ascii="Consolas" w:eastAsia="Times New Roman" w:hAnsi="Consolas" w:cs="Times New Roman"/>
          <w:color w:val="6DBDFA"/>
          <w:sz w:val="21"/>
          <w:szCs w:val="21"/>
          <w:lang w:eastAsia="es-CO"/>
        </w:rPr>
        <w:t>li</w:t>
      </w:r>
      <w:r w:rsidRPr="00664C16">
        <w:rPr>
          <w:rFonts w:ascii="Consolas" w:eastAsia="Times New Roman" w:hAnsi="Consolas" w:cs="Times New Roman"/>
          <w:color w:val="FFFFFF"/>
          <w:sz w:val="21"/>
          <w:szCs w:val="21"/>
          <w:lang w:eastAsia="es-CO"/>
        </w:rPr>
        <w:t>&gt;</w:t>
      </w:r>
    </w:p>
    <w:p w14:paraId="17DB1027" w14:textId="792DD711" w:rsidR="00AF0DD2" w:rsidRPr="00664C16"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664C16">
        <w:rPr>
          <w:rFonts w:ascii="Consolas" w:eastAsia="Times New Roman" w:hAnsi="Consolas" w:cs="Times New Roman"/>
          <w:color w:val="A7DBF7"/>
          <w:sz w:val="21"/>
          <w:szCs w:val="21"/>
          <w:lang w:eastAsia="es-CO"/>
        </w:rPr>
        <w:t>                    </w:t>
      </w:r>
      <w:r w:rsidR="000F3526" w:rsidRPr="00664C16">
        <w:rPr>
          <w:rFonts w:ascii="Consolas" w:eastAsia="Times New Roman" w:hAnsi="Consolas" w:cs="Times New Roman"/>
          <w:color w:val="999999"/>
          <w:sz w:val="21"/>
          <w:szCs w:val="21"/>
          <w:lang w:eastAsia="es-CO"/>
        </w:rPr>
        <w:t>&lt;!-- Item --&gt;</w:t>
      </w:r>
    </w:p>
    <w:p w14:paraId="5CFB34D3" w14:textId="2C265C91" w:rsidR="00AF0DD2" w:rsidRPr="00664C16"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664C16">
        <w:rPr>
          <w:rFonts w:ascii="Consolas" w:eastAsia="Times New Roman" w:hAnsi="Consolas" w:cs="Times New Roman"/>
          <w:color w:val="A7DBF7"/>
          <w:sz w:val="21"/>
          <w:szCs w:val="21"/>
          <w:lang w:eastAsia="es-CO"/>
        </w:rPr>
        <w:t>                </w:t>
      </w:r>
      <w:r w:rsidRPr="00664C16">
        <w:rPr>
          <w:rFonts w:ascii="Consolas" w:eastAsia="Times New Roman" w:hAnsi="Consolas" w:cs="Times New Roman"/>
          <w:color w:val="FFFFFF"/>
          <w:sz w:val="21"/>
          <w:szCs w:val="21"/>
          <w:lang w:eastAsia="es-CO"/>
        </w:rPr>
        <w:t>&lt;/</w:t>
      </w:r>
      <w:r w:rsidRPr="00664C16">
        <w:rPr>
          <w:rFonts w:ascii="Consolas" w:eastAsia="Times New Roman" w:hAnsi="Consolas" w:cs="Times New Roman"/>
          <w:color w:val="6DBDFA"/>
          <w:sz w:val="21"/>
          <w:szCs w:val="21"/>
          <w:lang w:eastAsia="es-CO"/>
        </w:rPr>
        <w:t>li</w:t>
      </w:r>
      <w:r w:rsidRPr="00664C16">
        <w:rPr>
          <w:rFonts w:ascii="Consolas" w:eastAsia="Times New Roman" w:hAnsi="Consolas" w:cs="Times New Roman"/>
          <w:color w:val="FFFFFF"/>
          <w:sz w:val="21"/>
          <w:szCs w:val="21"/>
          <w:lang w:eastAsia="es-CO"/>
        </w:rPr>
        <w:t>&gt;</w:t>
      </w:r>
    </w:p>
    <w:p w14:paraId="1B7E0AA3"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664C16">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48940924" w14:textId="77777777" w:rsidR="00AF0DD2" w:rsidRPr="007E5F41" w:rsidRDefault="00AF0DD2" w:rsidP="00AF0DD2">
      <w:pPr>
        <w:rPr>
          <w:rFonts w:ascii="Times New Roman" w:hAnsi="Times New Roman" w:cs="Times New Roman"/>
          <w:b/>
          <w:bCs/>
          <w:i/>
          <w:iCs/>
          <w:sz w:val="48"/>
          <w:szCs w:val="48"/>
        </w:rPr>
      </w:pPr>
    </w:p>
    <w:p w14:paraId="5255CA43" w14:textId="76CA4A5D" w:rsidR="00AF0DD2" w:rsidRDefault="00AF0DD2" w:rsidP="00AF0DD2">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sidR="003C4045">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sidR="003C4045">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4993CC71" w14:textId="128D0927" w:rsidR="00BD749F" w:rsidRPr="00BD749F" w:rsidRDefault="00BD749F" w:rsidP="00AF0DD2">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6CBD9A3D" w14:textId="007234F6"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w:t>
      </w:r>
      <w:r w:rsidR="00B6271E">
        <w:rPr>
          <w:rFonts w:ascii="Consolas" w:eastAsia="Times New Roman" w:hAnsi="Consolas" w:cs="Times New Roman"/>
          <w:color w:val="999999"/>
          <w:sz w:val="21"/>
          <w:szCs w:val="21"/>
          <w:lang w:eastAsia="es-CO"/>
        </w:rPr>
        <w:t>deso</w:t>
      </w:r>
      <w:r w:rsidR="00B6271E" w:rsidRPr="00AF0DD2">
        <w:rPr>
          <w:rFonts w:ascii="Consolas" w:eastAsia="Times New Roman" w:hAnsi="Consolas" w:cs="Times New Roman"/>
          <w:color w:val="999999"/>
          <w:sz w:val="21"/>
          <w:szCs w:val="21"/>
          <w:lang w:eastAsia="es-CO"/>
        </w:rPr>
        <w:t>rdenadas --&gt;</w:t>
      </w:r>
    </w:p>
    <w:p w14:paraId="40D30A00"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B3374F1" w14:textId="0F9F9BFE"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001A44AE"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0AC975E5"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0B046BC"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754F666F" w14:textId="25D25269"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2199F4C"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2C00DA89" w14:textId="057F9095"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37CC8EE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92987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2A433CE"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28BB3D4F" w14:textId="41CBCDD5" w:rsidR="00AF0DD2" w:rsidRPr="00C67B61" w:rsidRDefault="00AF0DD2" w:rsidP="00AF0DD2">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C67B61">
        <w:rPr>
          <w:rFonts w:ascii="Consolas" w:eastAsia="Times New Roman" w:hAnsi="Consolas" w:cs="Times New Roman"/>
          <w:color w:val="FFFFFF"/>
          <w:sz w:val="21"/>
          <w:szCs w:val="21"/>
          <w:lang w:val="en-US" w:eastAsia="es-CO"/>
        </w:rPr>
        <w:t>&lt;/</w:t>
      </w:r>
      <w:r w:rsidRPr="00C67B61">
        <w:rPr>
          <w:rFonts w:ascii="Consolas" w:eastAsia="Times New Roman" w:hAnsi="Consolas" w:cs="Times New Roman"/>
          <w:color w:val="6DBDFA"/>
          <w:sz w:val="21"/>
          <w:szCs w:val="21"/>
          <w:lang w:val="en-US" w:eastAsia="es-CO"/>
        </w:rPr>
        <w:t>li</w:t>
      </w:r>
      <w:r w:rsidRPr="00C67B61">
        <w:rPr>
          <w:rFonts w:ascii="Consolas" w:eastAsia="Times New Roman" w:hAnsi="Consolas" w:cs="Times New Roman"/>
          <w:color w:val="FFFFFF"/>
          <w:sz w:val="21"/>
          <w:szCs w:val="21"/>
          <w:lang w:val="en-US" w:eastAsia="es-CO"/>
        </w:rPr>
        <w:t>&gt;</w:t>
      </w:r>
    </w:p>
    <w:p w14:paraId="444EA56B" w14:textId="182CDCEE" w:rsidR="003C4045" w:rsidRPr="00AF0DD2"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C67B6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262272D0" w14:textId="0C244EE3" w:rsidR="00AF0DD2" w:rsidRPr="007E5F41" w:rsidRDefault="00AF0DD2" w:rsidP="00AF0DD2">
      <w:pPr>
        <w:rPr>
          <w:rFonts w:ascii="Times New Roman" w:hAnsi="Times New Roman" w:cs="Times New Roman"/>
          <w:b/>
          <w:bCs/>
          <w:i/>
          <w:iCs/>
          <w:sz w:val="48"/>
          <w:szCs w:val="48"/>
        </w:rPr>
      </w:pPr>
    </w:p>
    <w:p w14:paraId="67F30552" w14:textId="71201718" w:rsidR="003C4045" w:rsidRPr="007E5F41" w:rsidRDefault="003C4045" w:rsidP="00AF0DD2">
      <w:pPr>
        <w:rPr>
          <w:rFonts w:ascii="Times New Roman" w:hAnsi="Times New Roman" w:cs="Times New Roman"/>
          <w:b/>
          <w:bCs/>
          <w:i/>
          <w:iCs/>
          <w:sz w:val="48"/>
          <w:szCs w:val="48"/>
        </w:rPr>
      </w:pPr>
    </w:p>
    <w:p w14:paraId="7722DAAB" w14:textId="4E476A9C" w:rsidR="003C4045" w:rsidRPr="007E5F41" w:rsidRDefault="003C4045" w:rsidP="00AF0DD2">
      <w:pPr>
        <w:rPr>
          <w:rFonts w:ascii="Times New Roman" w:hAnsi="Times New Roman" w:cs="Times New Roman"/>
          <w:b/>
          <w:bCs/>
          <w:i/>
          <w:iCs/>
          <w:sz w:val="48"/>
          <w:szCs w:val="48"/>
        </w:rPr>
      </w:pPr>
      <w:r w:rsidRPr="007E5F41">
        <w:rPr>
          <w:rFonts w:ascii="Times New Roman" w:hAnsi="Times New Roman" w:cs="Times New Roman"/>
          <w:b/>
          <w:bCs/>
          <w:i/>
          <w:iCs/>
          <w:sz w:val="48"/>
          <w:szCs w:val="48"/>
        </w:rPr>
        <w:t>Anc</w:t>
      </w:r>
      <w:r w:rsidR="000F3526" w:rsidRPr="007E5F41">
        <w:rPr>
          <w:rFonts w:ascii="Times New Roman" w:hAnsi="Times New Roman" w:cs="Times New Roman"/>
          <w:b/>
          <w:bCs/>
          <w:i/>
          <w:iCs/>
          <w:sz w:val="48"/>
          <w:szCs w:val="48"/>
        </w:rPr>
        <w:t>las</w:t>
      </w:r>
      <w:r w:rsidRPr="007E5F41">
        <w:rPr>
          <w:rFonts w:ascii="Times New Roman" w:hAnsi="Times New Roman" w:cs="Times New Roman"/>
          <w:b/>
          <w:bCs/>
          <w:i/>
          <w:iCs/>
          <w:sz w:val="48"/>
          <w:szCs w:val="48"/>
        </w:rPr>
        <w:t xml:space="preserve"> (&lt;a&gt;)</w:t>
      </w:r>
    </w:p>
    <w:p w14:paraId="15AB2594" w14:textId="77F0137D" w:rsidR="000F3526" w:rsidRPr="000F3526" w:rsidRDefault="000F3526" w:rsidP="000F3526">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0289799" w14:textId="2A309CB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44E23979" w14:textId="5F0DEC7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CDEF362" w14:textId="55C2E8CF" w:rsidR="000F3526" w:rsidRDefault="000F3526" w:rsidP="00AF0DD2">
      <w:pPr>
        <w:rPr>
          <w:rFonts w:ascii="Times New Roman" w:hAnsi="Times New Roman" w:cs="Times New Roman"/>
          <w:b/>
          <w:bCs/>
          <w:i/>
          <w:iCs/>
          <w:sz w:val="48"/>
          <w:szCs w:val="48"/>
        </w:rPr>
      </w:pPr>
    </w:p>
    <w:p w14:paraId="316A2311" w14:textId="5A14927A" w:rsidR="005A1C4C" w:rsidRDefault="005A1C4C" w:rsidP="00AF0DD2">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62444256" w14:textId="5821E851" w:rsidR="003262A0" w:rsidRPr="003262A0" w:rsidRDefault="003262A0" w:rsidP="00AF0DD2">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colocara la ruta de la imagen. Alternative (alt) es el texto alternativo que mostrará en caso de que la imagen no sea cargada.  </w:t>
      </w:r>
    </w:p>
    <w:p w14:paraId="53078DDD" w14:textId="3E659511" w:rsidR="003262A0" w:rsidRPr="003262A0" w:rsidRDefault="003262A0" w:rsidP="003262A0">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6B371514" w14:textId="7A15E6B8" w:rsidR="003262A0" w:rsidRDefault="003262A0" w:rsidP="00AF0DD2">
      <w:pPr>
        <w:rPr>
          <w:rFonts w:ascii="Times New Roman" w:hAnsi="Times New Roman" w:cs="Times New Roman"/>
          <w:b/>
          <w:bCs/>
          <w:i/>
          <w:iCs/>
          <w:sz w:val="48"/>
          <w:szCs w:val="48"/>
        </w:rPr>
      </w:pPr>
    </w:p>
    <w:p w14:paraId="354110DD" w14:textId="4BEB3D7C" w:rsidR="000829E2" w:rsidRDefault="000829E2" w:rsidP="00AF0DD2">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220A6326" w14:textId="1FDB7504"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038A74F0"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71B4BD47" w14:textId="73DA7C32"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AA2A8D3" w14:textId="3B414642" w:rsidR="000829E2" w:rsidRPr="007E5F41" w:rsidRDefault="000829E2" w:rsidP="00AF0DD2">
      <w:pPr>
        <w:rPr>
          <w:rFonts w:ascii="Times New Roman" w:hAnsi="Times New Roman" w:cs="Times New Roman"/>
          <w:b/>
          <w:bCs/>
          <w:i/>
          <w:iCs/>
          <w:sz w:val="48"/>
          <w:szCs w:val="48"/>
          <w:lang w:val="en-US"/>
        </w:rPr>
      </w:pPr>
    </w:p>
    <w:p w14:paraId="18ECEE77" w14:textId="7C6CDB4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484FDCE"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0D09B8FB" w14:textId="5BFC29BF"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2311A5B" w14:textId="78F4ABC0" w:rsidR="000829E2" w:rsidRPr="007E5F41" w:rsidRDefault="000829E2" w:rsidP="00AF0DD2">
      <w:pPr>
        <w:rPr>
          <w:rFonts w:ascii="Times New Roman" w:hAnsi="Times New Roman" w:cs="Times New Roman"/>
          <w:b/>
          <w:bCs/>
          <w:i/>
          <w:iCs/>
          <w:sz w:val="48"/>
          <w:szCs w:val="48"/>
          <w:lang w:val="en-US"/>
        </w:rPr>
      </w:pPr>
    </w:p>
    <w:p w14:paraId="04F5149E" w14:textId="012AE329" w:rsidR="000829E2" w:rsidRPr="000829E2"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655946FA" w14:textId="77777777"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2C9FB92D" w14:textId="068FB5F6"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5D6DE21B" w14:textId="77777777" w:rsidR="000829E2" w:rsidRPr="007E5F41" w:rsidRDefault="000829E2" w:rsidP="00AF0DD2">
      <w:pPr>
        <w:rPr>
          <w:rFonts w:ascii="Times New Roman" w:hAnsi="Times New Roman" w:cs="Times New Roman"/>
          <w:b/>
          <w:bCs/>
          <w:i/>
          <w:iCs/>
          <w:sz w:val="48"/>
          <w:szCs w:val="48"/>
          <w:lang w:val="en-US"/>
        </w:rPr>
      </w:pPr>
    </w:p>
    <w:p w14:paraId="489AEC71" w14:textId="5D01D0FE"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7A6D8FAD" w14:textId="72A5C84B"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582DDDE0" w14:textId="19736EC3"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5C4D5D5A" w14:textId="4124CED4" w:rsidR="00AF0DD2" w:rsidRPr="007E5F41" w:rsidRDefault="00AF0DD2" w:rsidP="00AF0DD2">
      <w:pPr>
        <w:rPr>
          <w:rFonts w:ascii="Times New Roman" w:hAnsi="Times New Roman" w:cs="Times New Roman"/>
          <w:b/>
          <w:bCs/>
          <w:i/>
          <w:iCs/>
          <w:sz w:val="48"/>
          <w:szCs w:val="48"/>
          <w:lang w:val="en-US"/>
        </w:rPr>
      </w:pPr>
    </w:p>
    <w:p w14:paraId="57DF9258"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67B4B47"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5091EC99" w14:textId="58CDB3E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3C1F7395" w14:textId="2303E2FF" w:rsidR="000829E2" w:rsidRPr="007E5F41" w:rsidRDefault="000829E2" w:rsidP="00AF0DD2">
      <w:pPr>
        <w:rPr>
          <w:rFonts w:ascii="Times New Roman" w:hAnsi="Times New Roman" w:cs="Times New Roman"/>
          <w:b/>
          <w:bCs/>
          <w:i/>
          <w:iCs/>
          <w:sz w:val="48"/>
          <w:szCs w:val="48"/>
          <w:lang w:val="en-US"/>
        </w:rPr>
      </w:pPr>
    </w:p>
    <w:p w14:paraId="36D77634" w14:textId="6C0259CA" w:rsidR="000829E2" w:rsidRPr="0048337B" w:rsidRDefault="000829E2" w:rsidP="000829E2">
      <w:pPr>
        <w:shd w:val="clear" w:color="auto" w:fill="282822"/>
        <w:spacing w:after="0" w:line="285" w:lineRule="atLeast"/>
        <w:rPr>
          <w:rFonts w:ascii="Consolas" w:eastAsia="Times New Roman" w:hAnsi="Consolas" w:cs="Times New Roman"/>
          <w:color w:val="FFFFFF"/>
          <w:sz w:val="32"/>
          <w:szCs w:val="32"/>
          <w:lang w:eastAsia="es-CO"/>
        </w:rPr>
      </w:pPr>
      <w:r w:rsidRPr="0048337B">
        <w:rPr>
          <w:rFonts w:ascii="Consolas" w:eastAsia="Times New Roman" w:hAnsi="Consolas" w:cs="Times New Roman"/>
          <w:color w:val="FFFFFF"/>
          <w:sz w:val="32"/>
          <w:szCs w:val="32"/>
          <w:lang w:eastAsia="es-CO"/>
        </w:rPr>
        <w:t>&lt;</w:t>
      </w:r>
      <w:r w:rsidRPr="0048337B">
        <w:rPr>
          <w:rFonts w:ascii="Consolas" w:eastAsia="Times New Roman" w:hAnsi="Consolas" w:cs="Times New Roman"/>
          <w:color w:val="6DBDFA"/>
          <w:sz w:val="32"/>
          <w:szCs w:val="32"/>
          <w:lang w:eastAsia="es-CO"/>
        </w:rPr>
        <w:t>footer</w:t>
      </w:r>
      <w:r w:rsidRPr="0048337B">
        <w:rPr>
          <w:rFonts w:ascii="Consolas" w:eastAsia="Times New Roman" w:hAnsi="Consolas" w:cs="Times New Roman"/>
          <w:color w:val="FFFFFF"/>
          <w:sz w:val="32"/>
          <w:szCs w:val="32"/>
          <w:lang w:eastAsia="es-CO"/>
        </w:rPr>
        <w:t>&gt;</w:t>
      </w:r>
    </w:p>
    <w:p w14:paraId="313B8229" w14:textId="77777777" w:rsidR="000829E2" w:rsidRPr="0048337B"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p>
    <w:p w14:paraId="66ED0118" w14:textId="2D4FDDF2"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6728224E" w14:textId="76D6C569" w:rsidR="000829E2" w:rsidRDefault="000829E2" w:rsidP="00AF0DD2">
      <w:pPr>
        <w:rPr>
          <w:rFonts w:ascii="Times New Roman" w:hAnsi="Times New Roman" w:cs="Times New Roman"/>
          <w:b/>
          <w:bCs/>
          <w:i/>
          <w:iCs/>
          <w:sz w:val="48"/>
          <w:szCs w:val="48"/>
        </w:rPr>
      </w:pPr>
    </w:p>
    <w:p w14:paraId="0E736477" w14:textId="72C60D0B" w:rsidR="00C67B61" w:rsidRDefault="00C67B61" w:rsidP="00C67B61">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de </w:t>
      </w:r>
      <w:r>
        <w:rPr>
          <w:rFonts w:ascii="Times New Roman" w:eastAsia="Times New Roman" w:hAnsi="Times New Roman" w:cs="Times New Roman"/>
          <w:b/>
          <w:bCs/>
          <w:i/>
          <w:iCs/>
          <w:color w:val="FFC000"/>
          <w:kern w:val="36"/>
          <w:sz w:val="28"/>
          <w:szCs w:val="28"/>
          <w:lang w:eastAsia="es-CO"/>
        </w:rPr>
        <w:t>Responsive Design.</w:t>
      </w:r>
    </w:p>
    <w:p w14:paraId="1FE56A29" w14:textId="77777777" w:rsidR="00C67B61" w:rsidRPr="007E1F43" w:rsidRDefault="00C67B61" w:rsidP="00C67B61">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3F26781E"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1DAECD7"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Por este motivo, durante esta clase aprenderás qué es el Responsive Design, cuáles son los lenguajes de programación que lo hacen posible, qué medidas son necesarias aplicar para lograr que tus proyectos se adapten a pantallas de diversas medidas y condiciones, cuáles son los principios del Responsive Design (mostly fluid, colocación de columnas, layout shifter, tiny tweaks, off canvas).</w:t>
      </w:r>
    </w:p>
    <w:p w14:paraId="06BCDB10"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16"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162C97F5"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47CE4CBF"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t>Patrones en responsive design.</w:t>
      </w:r>
    </w:p>
    <w:p w14:paraId="506324CF" w14:textId="77777777" w:rsidR="00C67B61" w:rsidRPr="0084111A"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068808D9" w14:textId="77777777" w:rsidR="00C67B61" w:rsidRDefault="00C67B61" w:rsidP="00C67B61">
      <w:pPr>
        <w:jc w:val="center"/>
      </w:pPr>
      <w:r>
        <w:rPr>
          <w:noProof/>
        </w:rPr>
        <w:lastRenderedPageBreak/>
        <w:drawing>
          <wp:inline distT="0" distB="0" distL="0" distR="0" wp14:anchorId="59C698D1" wp14:editId="32E180B0">
            <wp:extent cx="3882958" cy="2643557"/>
            <wp:effectExtent l="76200" t="76200" r="137160" b="1377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7727" cy="264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812AC" w14:textId="77777777" w:rsidR="00C67B61" w:rsidRDefault="00C67B61" w:rsidP="00C67B61">
      <w:pPr>
        <w:jc w:val="center"/>
      </w:pPr>
    </w:p>
    <w:p w14:paraId="35811FE9" w14:textId="77777777" w:rsidR="00C67B61" w:rsidRPr="0084111A" w:rsidRDefault="00C67B61" w:rsidP="00C67B61">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5B1F5CD" w14:textId="77777777" w:rsidR="00C67B61" w:rsidRDefault="00C67B61" w:rsidP="00C67B61">
      <w:pPr>
        <w:jc w:val="center"/>
      </w:pPr>
      <w:r>
        <w:rPr>
          <w:noProof/>
        </w:rPr>
        <w:drawing>
          <wp:inline distT="0" distB="0" distL="0" distR="0" wp14:anchorId="1012B5F5" wp14:editId="38DB3F90">
            <wp:extent cx="3843655" cy="2949102"/>
            <wp:effectExtent l="76200" t="76200" r="137795" b="1371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1191" cy="2962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F903E" w14:textId="77777777" w:rsidR="00C67B61" w:rsidRDefault="00C67B61" w:rsidP="00C67B61">
      <w:pPr>
        <w:jc w:val="center"/>
      </w:pPr>
    </w:p>
    <w:p w14:paraId="46BD5B09" w14:textId="77777777" w:rsidR="00C67B61" w:rsidRPr="0084111A" w:rsidRDefault="00C67B61" w:rsidP="00C67B61">
      <w:pPr>
        <w:rPr>
          <w:rFonts w:ascii="Times New Roman" w:hAnsi="Times New Roman" w:cs="Times New Roman"/>
          <w:b/>
          <w:bCs/>
          <w:sz w:val="24"/>
          <w:szCs w:val="24"/>
        </w:rPr>
      </w:pPr>
      <w:r w:rsidRPr="0084111A">
        <w:rPr>
          <w:rFonts w:ascii="Times New Roman" w:hAnsi="Times New Roman" w:cs="Times New Roman"/>
          <w:b/>
          <w:bCs/>
          <w:sz w:val="24"/>
          <w:szCs w:val="24"/>
        </w:rPr>
        <w:lastRenderedPageBreak/>
        <w:t>Layout shifter:</w:t>
      </w:r>
    </w:p>
    <w:p w14:paraId="695A512B"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48E8C3D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24AE44E2" w14:textId="77777777" w:rsidR="00C67B61" w:rsidRDefault="00C67B61" w:rsidP="00C67B61">
      <w:pPr>
        <w:jc w:val="center"/>
      </w:pPr>
      <w:r>
        <w:rPr>
          <w:noProof/>
        </w:rPr>
        <w:drawing>
          <wp:inline distT="0" distB="0" distL="0" distR="0" wp14:anchorId="4E223CB2" wp14:editId="127F5A26">
            <wp:extent cx="3912140" cy="2693035"/>
            <wp:effectExtent l="76200" t="76200" r="127000" b="1263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55EE7" w14:textId="77777777" w:rsidR="00C67B61" w:rsidRDefault="00C67B61" w:rsidP="00C67B61">
      <w:pPr>
        <w:rPr>
          <w:rFonts w:ascii="Times New Roman" w:hAnsi="Times New Roman" w:cs="Times New Roman"/>
          <w:b/>
          <w:bCs/>
          <w:sz w:val="24"/>
          <w:szCs w:val="24"/>
        </w:rPr>
      </w:pPr>
    </w:p>
    <w:p w14:paraId="1966A4BA"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11CA4120"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17311C07"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520D033F" w14:textId="77777777" w:rsidR="00C67B61" w:rsidRDefault="00C67B61" w:rsidP="00C67B61">
      <w:pPr>
        <w:jc w:val="center"/>
      </w:pPr>
      <w:r>
        <w:rPr>
          <w:noProof/>
        </w:rPr>
        <w:lastRenderedPageBreak/>
        <w:drawing>
          <wp:inline distT="0" distB="0" distL="0" distR="0" wp14:anchorId="3AB22358" wp14:editId="5F02C201">
            <wp:extent cx="3938641" cy="2501630"/>
            <wp:effectExtent l="76200" t="76200" r="138430" b="127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26565" w14:textId="77777777" w:rsidR="00C67B61" w:rsidRDefault="00C67B61" w:rsidP="00C67B61">
      <w:pPr>
        <w:jc w:val="center"/>
      </w:pPr>
    </w:p>
    <w:p w14:paraId="0638C7E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4B59DE8E"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51BBCE2B" w14:textId="77777777" w:rsidR="00C67B61" w:rsidRDefault="00C67B61" w:rsidP="00C67B61">
      <w:pPr>
        <w:jc w:val="center"/>
      </w:pPr>
      <w:r>
        <w:rPr>
          <w:noProof/>
        </w:rPr>
        <w:drawing>
          <wp:inline distT="0" distB="0" distL="0" distR="0" wp14:anchorId="07D994CE" wp14:editId="412E60A7">
            <wp:extent cx="3921868" cy="3025775"/>
            <wp:effectExtent l="76200" t="76200" r="135890" b="136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CE126A2" w14:textId="77777777" w:rsidR="00C67B61" w:rsidRDefault="00C67B61" w:rsidP="00C67B61"/>
    <w:p w14:paraId="5493D49D" w14:textId="77777777" w:rsidR="00C67B61" w:rsidRDefault="00C67B61" w:rsidP="00C67B61">
      <w:pPr>
        <w:rPr>
          <w:rFonts w:ascii="Times New Roman" w:hAnsi="Times New Roman" w:cs="Times New Roman"/>
          <w:b/>
          <w:bCs/>
          <w:sz w:val="48"/>
          <w:szCs w:val="48"/>
        </w:rPr>
      </w:pPr>
    </w:p>
    <w:p w14:paraId="46507AFA" w14:textId="77777777" w:rsidR="00C67B61" w:rsidRDefault="00C67B61" w:rsidP="00C67B61">
      <w:pPr>
        <w:rPr>
          <w:rFonts w:ascii="Times New Roman" w:hAnsi="Times New Roman" w:cs="Times New Roman"/>
          <w:b/>
          <w:bCs/>
          <w:sz w:val="48"/>
          <w:szCs w:val="48"/>
        </w:rPr>
      </w:pPr>
      <w:r w:rsidRPr="003E6563">
        <w:rPr>
          <w:rFonts w:ascii="Times New Roman" w:hAnsi="Times New Roman" w:cs="Times New Roman"/>
          <w:b/>
          <w:bCs/>
          <w:sz w:val="48"/>
          <w:szCs w:val="48"/>
        </w:rPr>
        <w:lastRenderedPageBreak/>
        <w:t>Conceptos</w:t>
      </w:r>
      <w:r>
        <w:rPr>
          <w:rFonts w:ascii="Times New Roman" w:hAnsi="Times New Roman" w:cs="Times New Roman"/>
          <w:b/>
          <w:bCs/>
          <w:sz w:val="48"/>
          <w:szCs w:val="48"/>
        </w:rPr>
        <w:t xml:space="preserve"> Importantes.</w:t>
      </w:r>
    </w:p>
    <w:p w14:paraId="188AB0E6" w14:textId="77777777" w:rsidR="00C67B61" w:rsidRDefault="00C67B61" w:rsidP="00C67B61">
      <w:pPr>
        <w:rPr>
          <w:rFonts w:ascii="Times New Roman" w:hAnsi="Times New Roman" w:cs="Times New Roman"/>
          <w:sz w:val="52"/>
          <w:szCs w:val="52"/>
        </w:rPr>
      </w:pPr>
      <w:r>
        <w:rPr>
          <w:noProof/>
        </w:rPr>
        <w:drawing>
          <wp:inline distT="0" distB="0" distL="0" distR="0" wp14:anchorId="2B3EBAE4" wp14:editId="2094769A">
            <wp:extent cx="5612130" cy="3215005"/>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215005"/>
                    </a:xfrm>
                    <a:prstGeom prst="rect">
                      <a:avLst/>
                    </a:prstGeom>
                  </pic:spPr>
                </pic:pic>
              </a:graphicData>
            </a:graphic>
          </wp:inline>
        </w:drawing>
      </w:r>
    </w:p>
    <w:p w14:paraId="1BB1267F" w14:textId="77777777" w:rsidR="00C67B61" w:rsidRDefault="00C67B61" w:rsidP="00C67B61">
      <w:pPr>
        <w:rPr>
          <w:rFonts w:ascii="Times New Roman" w:hAnsi="Times New Roman" w:cs="Times New Roman"/>
          <w:sz w:val="52"/>
          <w:szCs w:val="52"/>
        </w:rPr>
      </w:pPr>
      <w:r>
        <w:rPr>
          <w:noProof/>
        </w:rPr>
        <w:drawing>
          <wp:inline distT="0" distB="0" distL="0" distR="0" wp14:anchorId="7A96A724" wp14:editId="00970EF0">
            <wp:extent cx="5612130" cy="3650615"/>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650615"/>
                    </a:xfrm>
                    <a:prstGeom prst="rect">
                      <a:avLst/>
                    </a:prstGeom>
                  </pic:spPr>
                </pic:pic>
              </a:graphicData>
            </a:graphic>
          </wp:inline>
        </w:drawing>
      </w:r>
    </w:p>
    <w:p w14:paraId="761E9FCA"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3E24AE3B" wp14:editId="203CEB3F">
            <wp:extent cx="5612130" cy="347599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475990"/>
                    </a:xfrm>
                    <a:prstGeom prst="rect">
                      <a:avLst/>
                    </a:prstGeom>
                  </pic:spPr>
                </pic:pic>
              </a:graphicData>
            </a:graphic>
          </wp:inline>
        </w:drawing>
      </w:r>
    </w:p>
    <w:p w14:paraId="0FE4F76E" w14:textId="77777777" w:rsidR="00C67B61" w:rsidRDefault="00C67B61" w:rsidP="00C67B61">
      <w:pPr>
        <w:rPr>
          <w:rFonts w:ascii="Times New Roman" w:hAnsi="Times New Roman" w:cs="Times New Roman"/>
          <w:sz w:val="52"/>
          <w:szCs w:val="52"/>
        </w:rPr>
      </w:pPr>
      <w:r>
        <w:rPr>
          <w:noProof/>
        </w:rPr>
        <w:drawing>
          <wp:inline distT="0" distB="0" distL="0" distR="0" wp14:anchorId="5C199EB6" wp14:editId="5DEA8940">
            <wp:extent cx="5612130" cy="34499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449955"/>
                    </a:xfrm>
                    <a:prstGeom prst="rect">
                      <a:avLst/>
                    </a:prstGeom>
                  </pic:spPr>
                </pic:pic>
              </a:graphicData>
            </a:graphic>
          </wp:inline>
        </w:drawing>
      </w:r>
    </w:p>
    <w:p w14:paraId="5DF4F1EE"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09A053FD" wp14:editId="66C2CE6D">
            <wp:extent cx="5612130" cy="3232150"/>
            <wp:effectExtent l="0" t="0" r="762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232150"/>
                    </a:xfrm>
                    <a:prstGeom prst="rect">
                      <a:avLst/>
                    </a:prstGeom>
                  </pic:spPr>
                </pic:pic>
              </a:graphicData>
            </a:graphic>
          </wp:inline>
        </w:drawing>
      </w:r>
    </w:p>
    <w:p w14:paraId="18F20F6E" w14:textId="77777777" w:rsidR="00C67B61" w:rsidRDefault="00C67B61" w:rsidP="00C67B61">
      <w:pPr>
        <w:ind w:firstLine="708"/>
        <w:rPr>
          <w:rFonts w:ascii="Times New Roman" w:hAnsi="Times New Roman" w:cs="Times New Roman"/>
          <w:sz w:val="24"/>
          <w:szCs w:val="24"/>
        </w:rPr>
      </w:pPr>
    </w:p>
    <w:p w14:paraId="1946ABE1" w14:textId="77777777" w:rsidR="00C67B61" w:rsidRDefault="00C67B61" w:rsidP="00C67B61">
      <w:pPr>
        <w:ind w:firstLine="708"/>
        <w:rPr>
          <w:rFonts w:ascii="Times New Roman" w:hAnsi="Times New Roman" w:cs="Times New Roman"/>
          <w:sz w:val="24"/>
          <w:szCs w:val="24"/>
        </w:rPr>
      </w:pPr>
    </w:p>
    <w:p w14:paraId="473CA410" w14:textId="77777777" w:rsidR="00C67B61" w:rsidRDefault="00C67B61" w:rsidP="00C67B61">
      <w:pPr>
        <w:ind w:firstLine="708"/>
        <w:rPr>
          <w:rFonts w:ascii="Times New Roman" w:hAnsi="Times New Roman" w:cs="Times New Roman"/>
          <w:sz w:val="24"/>
          <w:szCs w:val="24"/>
        </w:rPr>
      </w:pPr>
    </w:p>
    <w:p w14:paraId="7C6EE508" w14:textId="77777777" w:rsidR="00C67B61" w:rsidRDefault="00C67B61" w:rsidP="00C67B61">
      <w:pPr>
        <w:ind w:firstLine="708"/>
        <w:rPr>
          <w:rFonts w:ascii="Times New Roman" w:hAnsi="Times New Roman" w:cs="Times New Roman"/>
          <w:sz w:val="24"/>
          <w:szCs w:val="24"/>
        </w:rPr>
      </w:pPr>
    </w:p>
    <w:p w14:paraId="45556156" w14:textId="77777777" w:rsidR="00C67B61" w:rsidRDefault="00C67B61" w:rsidP="00C67B61">
      <w:pPr>
        <w:ind w:firstLine="708"/>
        <w:rPr>
          <w:rFonts w:ascii="Times New Roman" w:hAnsi="Times New Roman" w:cs="Times New Roman"/>
          <w:sz w:val="24"/>
          <w:szCs w:val="24"/>
        </w:rPr>
      </w:pPr>
    </w:p>
    <w:p w14:paraId="7783FCC7" w14:textId="77777777" w:rsidR="00C67B61" w:rsidRDefault="00C67B61" w:rsidP="00C67B61">
      <w:pPr>
        <w:pStyle w:val="Ttulo1"/>
      </w:pPr>
    </w:p>
    <w:p w14:paraId="1D8544A6" w14:textId="77777777" w:rsidR="00C67B61" w:rsidRDefault="00C67B61" w:rsidP="00C67B61">
      <w:pPr>
        <w:pStyle w:val="Ttulo1"/>
      </w:pPr>
    </w:p>
    <w:p w14:paraId="1CA74C94" w14:textId="77777777" w:rsidR="00C67B61" w:rsidRDefault="00C67B61" w:rsidP="00C67B61">
      <w:pPr>
        <w:pStyle w:val="Ttulo1"/>
      </w:pPr>
    </w:p>
    <w:p w14:paraId="59318D0D" w14:textId="77777777" w:rsidR="00C67B61" w:rsidRDefault="00C67B61" w:rsidP="00C67B61">
      <w:pPr>
        <w:pStyle w:val="Ttulo1"/>
      </w:pPr>
    </w:p>
    <w:p w14:paraId="5CFD09E8" w14:textId="77777777" w:rsidR="00C67B61" w:rsidRDefault="00C67B61" w:rsidP="00C67B61">
      <w:pPr>
        <w:pStyle w:val="Ttulo1"/>
      </w:pPr>
    </w:p>
    <w:p w14:paraId="7271EF7B" w14:textId="77777777" w:rsidR="00C67B61" w:rsidRDefault="00C67B61" w:rsidP="00C67B61">
      <w:pPr>
        <w:pStyle w:val="Ttulo1"/>
      </w:pPr>
    </w:p>
    <w:p w14:paraId="17FD3899" w14:textId="77777777" w:rsidR="00C67B61" w:rsidRDefault="00C67B61" w:rsidP="00C67B61">
      <w:pPr>
        <w:pStyle w:val="Ttulo1"/>
      </w:pPr>
      <w:r>
        <w:lastRenderedPageBreak/>
        <w:t>Etiqueta meta viewport.</w:t>
      </w:r>
    </w:p>
    <w:p w14:paraId="6871033F" w14:textId="77777777" w:rsidR="00C67B61" w:rsidRPr="00260013" w:rsidRDefault="00C67B61" w:rsidP="00C67B61">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52967488" w14:textId="77777777" w:rsidR="00C67B61" w:rsidRDefault="00C67B61" w:rsidP="00C67B61">
      <w:pPr>
        <w:rPr>
          <w:rFonts w:ascii="Times New Roman" w:hAnsi="Times New Roman" w:cs="Times New Roman"/>
          <w:sz w:val="24"/>
          <w:szCs w:val="24"/>
        </w:rPr>
      </w:pPr>
      <w:r>
        <w:rPr>
          <w:rFonts w:ascii="Times New Roman" w:hAnsi="Times New Roman" w:cs="Times New Roman"/>
          <w:sz w:val="24"/>
          <w:szCs w:val="24"/>
        </w:rPr>
        <w:t>La resolución estándar para una pagina Web Inicia desde 320px.  En dispositivos actuales es difícil que se logre una resolución menor que eso.</w:t>
      </w:r>
    </w:p>
    <w:p w14:paraId="71016DC7"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5A760A4E" wp14:editId="7D7642F3">
            <wp:extent cx="4145604" cy="1567180"/>
            <wp:effectExtent l="76200" t="76200" r="140970" b="128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D6C78" w14:textId="77777777" w:rsidR="00C67B61" w:rsidRDefault="00C67B61" w:rsidP="00C67B61">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F971720"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CF364B4" wp14:editId="606B341E">
            <wp:extent cx="5146040" cy="3221477"/>
            <wp:effectExtent l="76200" t="76200" r="130810" b="131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6834" cy="3234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F172C" w14:textId="77777777" w:rsidR="00C67B61" w:rsidRPr="006F374E"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65089FDD" w14:textId="77777777" w:rsidR="00C67B61" w:rsidRDefault="00C67B61" w:rsidP="00C67B61">
      <w:pPr>
        <w:jc w:val="center"/>
        <w:rPr>
          <w:rFonts w:ascii="Times New Roman" w:hAnsi="Times New Roman" w:cs="Times New Roman"/>
          <w:sz w:val="24"/>
          <w:szCs w:val="24"/>
          <w:lang w:val="en-US"/>
        </w:rPr>
      </w:pPr>
    </w:p>
    <w:p w14:paraId="16E9D9EC" w14:textId="77777777" w:rsidR="00C67B61" w:rsidRDefault="00C67B61" w:rsidP="00C67B61">
      <w:pPr>
        <w:jc w:val="center"/>
        <w:rPr>
          <w:rFonts w:ascii="Times New Roman" w:hAnsi="Times New Roman" w:cs="Times New Roman"/>
          <w:sz w:val="24"/>
          <w:szCs w:val="24"/>
          <w:lang w:val="en-US"/>
        </w:rPr>
      </w:pPr>
    </w:p>
    <w:p w14:paraId="2459F725" w14:textId="77777777" w:rsidR="00C67B61" w:rsidRDefault="00C67B61" w:rsidP="00C67B61">
      <w:pPr>
        <w:pStyle w:val="Ttulo1"/>
      </w:pPr>
      <w:r>
        <w:t>Medidas relativas útiles en Responsive Design.</w:t>
      </w:r>
    </w:p>
    <w:p w14:paraId="2A6B1A10" w14:textId="77777777" w:rsidR="00C67B61" w:rsidRDefault="00C67B61" w:rsidP="00C67B61">
      <w:pPr>
        <w:pStyle w:val="NormalWeb"/>
      </w:pPr>
      <w:r>
        <w:t>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vw/vh (longitud relativa porcentual con respecto al viewport).</w:t>
      </w:r>
    </w:p>
    <w:p w14:paraId="69D3A68F" w14:textId="77777777" w:rsidR="00C67B61" w:rsidRDefault="00C67B61" w:rsidP="00C67B61">
      <w:pPr>
        <w:pStyle w:val="NormalWeb"/>
        <w:jc w:val="center"/>
      </w:pPr>
      <w:r>
        <w:rPr>
          <w:noProof/>
        </w:rPr>
        <w:drawing>
          <wp:inline distT="0" distB="0" distL="0" distR="0" wp14:anchorId="0BBB3DDD" wp14:editId="29410E65">
            <wp:extent cx="2490281" cy="2438400"/>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0882" cy="2448780"/>
                    </a:xfrm>
                    <a:prstGeom prst="rect">
                      <a:avLst/>
                    </a:prstGeom>
                  </pic:spPr>
                </pic:pic>
              </a:graphicData>
            </a:graphic>
          </wp:inline>
        </w:drawing>
      </w:r>
    </w:p>
    <w:p w14:paraId="77A9B87A" w14:textId="77777777" w:rsidR="00C67B61" w:rsidRDefault="00C67B61" w:rsidP="00C67B61">
      <w:pPr>
        <w:pStyle w:val="NormalWeb"/>
        <w:jc w:val="center"/>
      </w:pPr>
      <w:r>
        <w:rPr>
          <w:noProof/>
        </w:rPr>
        <w:lastRenderedPageBreak/>
        <w:drawing>
          <wp:inline distT="0" distB="0" distL="0" distR="0" wp14:anchorId="3FD1FAA1" wp14:editId="7588C655">
            <wp:extent cx="2529192" cy="2256817"/>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6933" cy="2263724"/>
                    </a:xfrm>
                    <a:prstGeom prst="rect">
                      <a:avLst/>
                    </a:prstGeom>
                  </pic:spPr>
                </pic:pic>
              </a:graphicData>
            </a:graphic>
          </wp:inline>
        </w:drawing>
      </w:r>
      <w:r>
        <w:rPr>
          <w:noProof/>
        </w:rPr>
        <w:drawing>
          <wp:inline distT="0" distB="0" distL="0" distR="0" wp14:anchorId="1B2D8E89" wp14:editId="3DC1E7B9">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3550" cy="1990725"/>
                    </a:xfrm>
                    <a:prstGeom prst="rect">
                      <a:avLst/>
                    </a:prstGeom>
                  </pic:spPr>
                </pic:pic>
              </a:graphicData>
            </a:graphic>
          </wp:inline>
        </w:drawing>
      </w:r>
    </w:p>
    <w:p w14:paraId="45171C2D" w14:textId="77777777" w:rsidR="00C67B61" w:rsidRDefault="00C67B61" w:rsidP="00C67B61">
      <w:pPr>
        <w:pStyle w:val="NormalWeb"/>
        <w:jc w:val="center"/>
      </w:pPr>
      <w:r>
        <w:rPr>
          <w:noProof/>
        </w:rPr>
        <w:drawing>
          <wp:inline distT="0" distB="0" distL="0" distR="0" wp14:anchorId="52E388C3" wp14:editId="7E027189">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2600" cy="1409700"/>
                    </a:xfrm>
                    <a:prstGeom prst="rect">
                      <a:avLst/>
                    </a:prstGeom>
                  </pic:spPr>
                </pic:pic>
              </a:graphicData>
            </a:graphic>
          </wp:inline>
        </w:drawing>
      </w:r>
    </w:p>
    <w:p w14:paraId="22A0CDEE" w14:textId="77777777" w:rsidR="00C67B61" w:rsidRDefault="00C67B61" w:rsidP="00C67B61">
      <w:pPr>
        <w:pStyle w:val="NormalWeb"/>
        <w:jc w:val="center"/>
      </w:pPr>
      <w:r>
        <w:t xml:space="preserve">El padding se calcula a partir del valor establecido como </w:t>
      </w:r>
      <w:r w:rsidRPr="004E6046">
        <w:rPr>
          <w:i/>
          <w:iCs/>
        </w:rPr>
        <w:t>font-size</w:t>
      </w:r>
      <w:r>
        <w:rPr>
          <w:i/>
          <w:iCs/>
        </w:rPr>
        <w:t xml:space="preserve"> </w:t>
      </w:r>
      <w:r>
        <w:t>para el elemento en sí.</w:t>
      </w:r>
    </w:p>
    <w:p w14:paraId="0E08E64D" w14:textId="77777777" w:rsidR="00C67B61" w:rsidRDefault="00C67B61" w:rsidP="00C67B61">
      <w:pPr>
        <w:pStyle w:val="NormalWeb"/>
        <w:jc w:val="center"/>
      </w:pPr>
      <w:r>
        <w:t>En este caso es 16px, por lo que su padding:2em = 32px</w:t>
      </w:r>
    </w:p>
    <w:p w14:paraId="0677CC5A" w14:textId="77777777" w:rsidR="00C67B61" w:rsidRDefault="00C67B61" w:rsidP="00C67B61">
      <w:pPr>
        <w:pStyle w:val="NormalWeb"/>
        <w:jc w:val="center"/>
      </w:pPr>
    </w:p>
    <w:p w14:paraId="3CE74AE6" w14:textId="77777777" w:rsidR="00C67B61" w:rsidRDefault="00C67B61" w:rsidP="00C67B61">
      <w:pPr>
        <w:pStyle w:val="NormalWeb"/>
        <w:jc w:val="center"/>
      </w:pPr>
    </w:p>
    <w:p w14:paraId="103127DC" w14:textId="77777777" w:rsidR="00C67B61" w:rsidRDefault="00C67B61" w:rsidP="00C67B61">
      <w:pPr>
        <w:pStyle w:val="NormalWeb"/>
        <w:jc w:val="center"/>
      </w:pPr>
      <w:r>
        <w:rPr>
          <w:noProof/>
        </w:rPr>
        <w:lastRenderedPageBreak/>
        <w:drawing>
          <wp:inline distT="0" distB="0" distL="0" distR="0" wp14:anchorId="3ECA86A9" wp14:editId="7A9CDED4">
            <wp:extent cx="2918298" cy="213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2789" cy="2142397"/>
                    </a:xfrm>
                    <a:prstGeom prst="rect">
                      <a:avLst/>
                    </a:prstGeom>
                  </pic:spPr>
                </pic:pic>
              </a:graphicData>
            </a:graphic>
          </wp:inline>
        </w:drawing>
      </w:r>
    </w:p>
    <w:p w14:paraId="48D2CF47" w14:textId="77777777" w:rsidR="00C67B61" w:rsidRDefault="00C67B61" w:rsidP="00C67B61">
      <w:pPr>
        <w:pStyle w:val="NormalWeb"/>
        <w:jc w:val="center"/>
      </w:pPr>
      <w:r>
        <w:rPr>
          <w:noProof/>
        </w:rPr>
        <w:drawing>
          <wp:inline distT="0" distB="0" distL="0" distR="0" wp14:anchorId="6F1D5842" wp14:editId="53CFD5E2">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4900" cy="2914650"/>
                    </a:xfrm>
                    <a:prstGeom prst="rect">
                      <a:avLst/>
                    </a:prstGeom>
                  </pic:spPr>
                </pic:pic>
              </a:graphicData>
            </a:graphic>
          </wp:inline>
        </w:drawing>
      </w:r>
    </w:p>
    <w:p w14:paraId="5A66C503" w14:textId="77777777" w:rsidR="00C67B61" w:rsidRPr="004E6046" w:rsidRDefault="00C67B61" w:rsidP="00C67B61">
      <w:pPr>
        <w:pStyle w:val="NormalWeb"/>
        <w:jc w:val="center"/>
      </w:pPr>
      <w:r>
        <w:rPr>
          <w:noProof/>
        </w:rPr>
        <w:drawing>
          <wp:inline distT="0" distB="0" distL="0" distR="0" wp14:anchorId="674D2D52" wp14:editId="16D0840C">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519" cy="2729488"/>
                    </a:xfrm>
                    <a:prstGeom prst="rect">
                      <a:avLst/>
                    </a:prstGeom>
                  </pic:spPr>
                </pic:pic>
              </a:graphicData>
            </a:graphic>
          </wp:inline>
        </w:drawing>
      </w:r>
    </w:p>
    <w:p w14:paraId="33A0E559" w14:textId="77777777" w:rsidR="00C67B61" w:rsidRDefault="00C67B61" w:rsidP="00C67B61">
      <w:pPr>
        <w:jc w:val="center"/>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5866915B" wp14:editId="71E33775">
            <wp:simplePos x="0" y="0"/>
            <wp:positionH relativeFrom="margin">
              <wp:posOffset>-37465</wp:posOffset>
            </wp:positionH>
            <wp:positionV relativeFrom="page">
              <wp:posOffset>1097915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3E8B5854" w14:textId="77777777" w:rsidR="00C67B61" w:rsidRDefault="00C67B61" w:rsidP="00C67B61">
      <w:pPr>
        <w:jc w:val="center"/>
        <w:rPr>
          <w:rFonts w:ascii="Times New Roman" w:hAnsi="Times New Roman" w:cs="Times New Roman"/>
          <w:sz w:val="24"/>
          <w:szCs w:val="24"/>
        </w:rPr>
      </w:pPr>
    </w:p>
    <w:p w14:paraId="02C875EC"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5F608552" w14:textId="77777777" w:rsidR="00C67B61" w:rsidRDefault="00C67B61" w:rsidP="00C67B61">
      <w:pPr>
        <w:jc w:val="center"/>
        <w:rPr>
          <w:rFonts w:ascii="Times New Roman" w:hAnsi="Times New Roman" w:cs="Times New Roman"/>
          <w:sz w:val="24"/>
          <w:szCs w:val="24"/>
          <w:lang w:val="en-US"/>
        </w:rPr>
      </w:pPr>
    </w:p>
    <w:p w14:paraId="14E7898A" w14:textId="77777777" w:rsidR="00C67B61" w:rsidRDefault="00C67B61" w:rsidP="00C67B61">
      <w:pPr>
        <w:jc w:val="center"/>
        <w:rPr>
          <w:rFonts w:ascii="Times New Roman" w:hAnsi="Times New Roman" w:cs="Times New Roman"/>
          <w:sz w:val="24"/>
          <w:szCs w:val="24"/>
          <w:lang w:val="en-US"/>
        </w:rPr>
      </w:pPr>
    </w:p>
    <w:p w14:paraId="11942916"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7BF8DC13"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4D376D2" wp14:editId="2F821EBF">
            <wp:extent cx="3396133" cy="422180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20681" cy="4252321"/>
                    </a:xfrm>
                    <a:prstGeom prst="rect">
                      <a:avLst/>
                    </a:prstGeom>
                  </pic:spPr>
                </pic:pic>
              </a:graphicData>
            </a:graphic>
          </wp:inline>
        </w:drawing>
      </w:r>
    </w:p>
    <w:p w14:paraId="151FAFC1" w14:textId="77777777" w:rsidR="00C67B61" w:rsidRDefault="00C67B61" w:rsidP="00C67B61">
      <w:pPr>
        <w:jc w:val="center"/>
        <w:rPr>
          <w:rFonts w:ascii="Times New Roman" w:hAnsi="Times New Roman" w:cs="Times New Roman"/>
          <w:sz w:val="24"/>
          <w:szCs w:val="24"/>
        </w:rPr>
      </w:pPr>
      <w:r>
        <w:rPr>
          <w:noProof/>
        </w:rPr>
        <w:lastRenderedPageBreak/>
        <w:drawing>
          <wp:inline distT="0" distB="0" distL="0" distR="0" wp14:anchorId="2DE251AA" wp14:editId="5E63BD26">
            <wp:extent cx="3267917" cy="2772383"/>
            <wp:effectExtent l="0" t="0" r="889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27763" cy="2823154"/>
                    </a:xfrm>
                    <a:prstGeom prst="rect">
                      <a:avLst/>
                    </a:prstGeom>
                  </pic:spPr>
                </pic:pic>
              </a:graphicData>
            </a:graphic>
          </wp:inline>
        </w:drawing>
      </w:r>
    </w:p>
    <w:p w14:paraId="7BA6337C" w14:textId="77777777" w:rsidR="00C67B61" w:rsidRDefault="00C67B61" w:rsidP="00C67B61">
      <w:pPr>
        <w:jc w:val="center"/>
        <w:rPr>
          <w:rFonts w:ascii="Times New Roman" w:hAnsi="Times New Roman" w:cs="Times New Roman"/>
          <w:sz w:val="24"/>
          <w:szCs w:val="24"/>
        </w:rPr>
      </w:pPr>
    </w:p>
    <w:p w14:paraId="32121AFA" w14:textId="77777777" w:rsidR="00C67B61" w:rsidRDefault="00C67B61" w:rsidP="00C67B61">
      <w:pPr>
        <w:jc w:val="center"/>
        <w:rPr>
          <w:rFonts w:ascii="Times New Roman" w:hAnsi="Times New Roman" w:cs="Times New Roman"/>
          <w:sz w:val="24"/>
          <w:szCs w:val="24"/>
        </w:rPr>
      </w:pPr>
    </w:p>
    <w:p w14:paraId="7BA1B744" w14:textId="77777777" w:rsidR="00C67B61" w:rsidRDefault="00C67B61" w:rsidP="00C67B61">
      <w:pPr>
        <w:jc w:val="center"/>
        <w:rPr>
          <w:rFonts w:ascii="Times New Roman" w:hAnsi="Times New Roman" w:cs="Times New Roman"/>
          <w:sz w:val="24"/>
          <w:szCs w:val="24"/>
        </w:rPr>
      </w:pPr>
    </w:p>
    <w:p w14:paraId="0600B2BA" w14:textId="77777777" w:rsidR="00C67B61" w:rsidRDefault="00C67B61" w:rsidP="00C67B61">
      <w:pPr>
        <w:jc w:val="center"/>
        <w:rPr>
          <w:rFonts w:ascii="Times New Roman" w:hAnsi="Times New Roman" w:cs="Times New Roman"/>
          <w:sz w:val="24"/>
          <w:szCs w:val="24"/>
        </w:rPr>
      </w:pPr>
    </w:p>
    <w:p w14:paraId="63D54955" w14:textId="77777777" w:rsidR="00C67B61" w:rsidRDefault="00C67B61" w:rsidP="00C67B61">
      <w:pPr>
        <w:jc w:val="center"/>
        <w:rPr>
          <w:rFonts w:ascii="Times New Roman" w:hAnsi="Times New Roman" w:cs="Times New Roman"/>
          <w:sz w:val="24"/>
          <w:szCs w:val="24"/>
        </w:rPr>
      </w:pPr>
    </w:p>
    <w:p w14:paraId="086B31D3" w14:textId="77777777" w:rsidR="00C67B61" w:rsidRDefault="00C67B61" w:rsidP="00C67B61">
      <w:pPr>
        <w:jc w:val="center"/>
        <w:rPr>
          <w:rFonts w:ascii="Times New Roman" w:hAnsi="Times New Roman" w:cs="Times New Roman"/>
          <w:sz w:val="24"/>
          <w:szCs w:val="24"/>
        </w:rPr>
      </w:pPr>
    </w:p>
    <w:p w14:paraId="13632D5E" w14:textId="77777777" w:rsidR="00C67B61" w:rsidRDefault="00C67B61" w:rsidP="00C67B61">
      <w:pPr>
        <w:jc w:val="center"/>
        <w:rPr>
          <w:rFonts w:ascii="Times New Roman" w:hAnsi="Times New Roman" w:cs="Times New Roman"/>
          <w:sz w:val="24"/>
          <w:szCs w:val="24"/>
        </w:rPr>
      </w:pPr>
    </w:p>
    <w:p w14:paraId="5ED02E16" w14:textId="77777777" w:rsidR="00C67B61" w:rsidRDefault="00C67B61" w:rsidP="00C67B61">
      <w:pPr>
        <w:jc w:val="center"/>
        <w:rPr>
          <w:rFonts w:ascii="Times New Roman" w:hAnsi="Times New Roman" w:cs="Times New Roman"/>
          <w:sz w:val="24"/>
          <w:szCs w:val="24"/>
        </w:rPr>
      </w:pPr>
    </w:p>
    <w:p w14:paraId="7384F202" w14:textId="77777777" w:rsidR="00C67B61" w:rsidRDefault="00C67B61" w:rsidP="00C67B61">
      <w:pPr>
        <w:jc w:val="center"/>
        <w:rPr>
          <w:rFonts w:ascii="Times New Roman" w:hAnsi="Times New Roman" w:cs="Times New Roman"/>
          <w:sz w:val="24"/>
          <w:szCs w:val="24"/>
        </w:rPr>
      </w:pPr>
    </w:p>
    <w:p w14:paraId="4E4525C5" w14:textId="77777777" w:rsidR="00C67B61" w:rsidRDefault="00C67B61" w:rsidP="00C67B61">
      <w:pPr>
        <w:jc w:val="center"/>
        <w:rPr>
          <w:rFonts w:ascii="Times New Roman" w:hAnsi="Times New Roman" w:cs="Times New Roman"/>
          <w:sz w:val="24"/>
          <w:szCs w:val="24"/>
        </w:rPr>
      </w:pPr>
    </w:p>
    <w:p w14:paraId="4DC6D7E6" w14:textId="77777777" w:rsidR="00C67B61" w:rsidRDefault="00C67B61" w:rsidP="00C67B61">
      <w:pPr>
        <w:jc w:val="center"/>
        <w:rPr>
          <w:rFonts w:ascii="Times New Roman" w:hAnsi="Times New Roman" w:cs="Times New Roman"/>
          <w:sz w:val="24"/>
          <w:szCs w:val="24"/>
        </w:rPr>
      </w:pPr>
    </w:p>
    <w:p w14:paraId="60556A85" w14:textId="77777777" w:rsidR="00C67B61" w:rsidRDefault="00C67B61" w:rsidP="00C67B61">
      <w:pPr>
        <w:jc w:val="center"/>
        <w:rPr>
          <w:rFonts w:ascii="Times New Roman" w:hAnsi="Times New Roman" w:cs="Times New Roman"/>
          <w:sz w:val="24"/>
          <w:szCs w:val="24"/>
        </w:rPr>
      </w:pPr>
    </w:p>
    <w:p w14:paraId="47E45399" w14:textId="77777777" w:rsidR="00C67B61" w:rsidRDefault="00C67B61" w:rsidP="00C67B61">
      <w:pPr>
        <w:jc w:val="center"/>
        <w:rPr>
          <w:rFonts w:ascii="Times New Roman" w:hAnsi="Times New Roman" w:cs="Times New Roman"/>
          <w:sz w:val="24"/>
          <w:szCs w:val="24"/>
        </w:rPr>
      </w:pPr>
    </w:p>
    <w:p w14:paraId="1D67E1E9" w14:textId="77777777" w:rsidR="00C67B61" w:rsidRDefault="00C67B61" w:rsidP="00C67B61">
      <w:pPr>
        <w:jc w:val="center"/>
        <w:rPr>
          <w:rFonts w:ascii="Times New Roman" w:hAnsi="Times New Roman" w:cs="Times New Roman"/>
          <w:sz w:val="24"/>
          <w:szCs w:val="24"/>
        </w:rPr>
      </w:pPr>
    </w:p>
    <w:p w14:paraId="35526C81" w14:textId="77777777" w:rsidR="00C67B61" w:rsidRDefault="00C67B61" w:rsidP="00C67B61">
      <w:pPr>
        <w:pStyle w:val="Ttulo1"/>
      </w:pPr>
    </w:p>
    <w:p w14:paraId="361967EE" w14:textId="77777777" w:rsidR="00C67B61" w:rsidRDefault="00C67B61" w:rsidP="00C67B61">
      <w:pPr>
        <w:pStyle w:val="Ttulo1"/>
      </w:pPr>
    </w:p>
    <w:p w14:paraId="07B4F1DA" w14:textId="77777777" w:rsidR="00C67B61" w:rsidRDefault="00C67B61" w:rsidP="00C67B61">
      <w:pPr>
        <w:pStyle w:val="Ttulo1"/>
      </w:pPr>
      <w:r>
        <w:lastRenderedPageBreak/>
        <w:t>Media queries</w:t>
      </w:r>
    </w:p>
    <w:p w14:paraId="43AEEA3F" w14:textId="77777777" w:rsidR="00C67B61" w:rsidRDefault="00C67B61" w:rsidP="00C67B61">
      <w:pPr>
        <w:pStyle w:val="NormalWeb"/>
      </w:pPr>
      <w:r>
        <w:t>Para que logres los resultados que deseas en tus proyectos, es necesario cambiar ciertas propiedades para modificar el tamaño de los textos, contenidos y hojas de estilo; la manera de hacer esto es el media queries.</w:t>
      </w:r>
    </w:p>
    <w:p w14:paraId="285D599D" w14:textId="77777777" w:rsidR="00C67B61" w:rsidRDefault="00C67B61" w:rsidP="00C67B61">
      <w:pPr>
        <w:pStyle w:val="NormalWeb"/>
      </w:pPr>
      <w:r>
        <w:t>El media queries es un módulo de css que hace posible al responsive design, éste existe desde el 2010 y se encarga de adaptar la representación del contenido a características del dispositivo.</w:t>
      </w:r>
    </w:p>
    <w:p w14:paraId="2043B700" w14:textId="77777777" w:rsidR="00C67B61" w:rsidRDefault="00C67B61" w:rsidP="00C67B61">
      <w:pPr>
        <w:pStyle w:val="NormalWeb"/>
        <w:jc w:val="center"/>
      </w:pPr>
      <w:r>
        <w:rPr>
          <w:noProof/>
        </w:rPr>
        <w:drawing>
          <wp:inline distT="0" distB="0" distL="0" distR="0" wp14:anchorId="335C4534" wp14:editId="75D7B307">
            <wp:extent cx="4638675" cy="18573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8675" cy="1857375"/>
                    </a:xfrm>
                    <a:prstGeom prst="rect">
                      <a:avLst/>
                    </a:prstGeom>
                  </pic:spPr>
                </pic:pic>
              </a:graphicData>
            </a:graphic>
          </wp:inline>
        </w:drawing>
      </w:r>
    </w:p>
    <w:p w14:paraId="60D0421B" w14:textId="77777777" w:rsidR="00C67B61" w:rsidRDefault="00C67B61" w:rsidP="00C67B61">
      <w:pPr>
        <w:pStyle w:val="NormalWeb"/>
        <w:jc w:val="center"/>
      </w:pPr>
      <w:r>
        <w:rPr>
          <w:noProof/>
        </w:rPr>
        <w:drawing>
          <wp:inline distT="0" distB="0" distL="0" distR="0" wp14:anchorId="6EFC1D42" wp14:editId="58FB67C8">
            <wp:extent cx="4562272" cy="1847248"/>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9435" cy="1850148"/>
                    </a:xfrm>
                    <a:prstGeom prst="rect">
                      <a:avLst/>
                    </a:prstGeom>
                  </pic:spPr>
                </pic:pic>
              </a:graphicData>
            </a:graphic>
          </wp:inline>
        </w:drawing>
      </w:r>
    </w:p>
    <w:p w14:paraId="3084EE1C" w14:textId="77777777" w:rsidR="00C67B61" w:rsidRDefault="00C67B61" w:rsidP="00C67B61">
      <w:pPr>
        <w:pStyle w:val="NormalWeb"/>
        <w:jc w:val="center"/>
      </w:pPr>
      <w:r>
        <w:rPr>
          <w:noProof/>
        </w:rPr>
        <w:drawing>
          <wp:inline distT="0" distB="0" distL="0" distR="0" wp14:anchorId="3FC958C5" wp14:editId="2A5F53BC">
            <wp:extent cx="4467225" cy="19907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7225" cy="1990725"/>
                    </a:xfrm>
                    <a:prstGeom prst="rect">
                      <a:avLst/>
                    </a:prstGeom>
                  </pic:spPr>
                </pic:pic>
              </a:graphicData>
            </a:graphic>
          </wp:inline>
        </w:drawing>
      </w:r>
    </w:p>
    <w:p w14:paraId="76AF7C03" w14:textId="77777777" w:rsidR="00C67B61" w:rsidRDefault="00C67B61" w:rsidP="00C67B61">
      <w:pPr>
        <w:pStyle w:val="NormalWeb"/>
        <w:jc w:val="center"/>
      </w:pPr>
    </w:p>
    <w:p w14:paraId="4535891C" w14:textId="77777777" w:rsidR="00C67B61" w:rsidRDefault="00C67B61" w:rsidP="00C67B61">
      <w:pPr>
        <w:pStyle w:val="NormalWeb"/>
        <w:jc w:val="center"/>
      </w:pPr>
      <w:r>
        <w:rPr>
          <w:noProof/>
        </w:rPr>
        <w:drawing>
          <wp:inline distT="0" distB="0" distL="0" distR="0" wp14:anchorId="261C28CB" wp14:editId="2155B0E4">
            <wp:extent cx="3838575" cy="32004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8575" cy="3200400"/>
                    </a:xfrm>
                    <a:prstGeom prst="rect">
                      <a:avLst/>
                    </a:prstGeom>
                  </pic:spPr>
                </pic:pic>
              </a:graphicData>
            </a:graphic>
          </wp:inline>
        </w:drawing>
      </w:r>
    </w:p>
    <w:p w14:paraId="31D9C121" w14:textId="77777777" w:rsidR="00C67B61" w:rsidRDefault="00C67B61" w:rsidP="00C67B61">
      <w:pPr>
        <w:pStyle w:val="NormalWeb"/>
        <w:jc w:val="center"/>
      </w:pPr>
      <w:r>
        <w:rPr>
          <w:noProof/>
        </w:rPr>
        <w:drawing>
          <wp:inline distT="0" distB="0" distL="0" distR="0" wp14:anchorId="6F6FD6B1" wp14:editId="308C4986">
            <wp:extent cx="3933825" cy="32480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3825" cy="3248025"/>
                    </a:xfrm>
                    <a:prstGeom prst="rect">
                      <a:avLst/>
                    </a:prstGeom>
                  </pic:spPr>
                </pic:pic>
              </a:graphicData>
            </a:graphic>
          </wp:inline>
        </w:drawing>
      </w:r>
    </w:p>
    <w:p w14:paraId="09D2CD2F" w14:textId="77777777" w:rsidR="00C67B61" w:rsidRDefault="00C67B61" w:rsidP="00C67B61">
      <w:pPr>
        <w:pStyle w:val="NormalWeb"/>
        <w:jc w:val="center"/>
      </w:pPr>
    </w:p>
    <w:p w14:paraId="77162E68" w14:textId="77777777" w:rsidR="00C67B61" w:rsidRDefault="00C67B61" w:rsidP="00C67B61">
      <w:pPr>
        <w:pStyle w:val="NormalWeb"/>
        <w:jc w:val="center"/>
      </w:pPr>
    </w:p>
    <w:p w14:paraId="28FF3DAD" w14:textId="77777777" w:rsidR="00C67B61" w:rsidRDefault="00C67B61" w:rsidP="00C67B61">
      <w:pPr>
        <w:pStyle w:val="NormalWeb"/>
        <w:jc w:val="center"/>
      </w:pPr>
    </w:p>
    <w:p w14:paraId="62EDCCEB" w14:textId="77777777" w:rsidR="00C67B61" w:rsidRDefault="00C67B61" w:rsidP="00C67B61">
      <w:pPr>
        <w:pStyle w:val="Ttulo1"/>
      </w:pPr>
      <w:r>
        <w:lastRenderedPageBreak/>
        <w:t>Formas de incluir media queries</w:t>
      </w:r>
    </w:p>
    <w:p w14:paraId="57DB409E"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032E34">
        <w:rPr>
          <w:rFonts w:ascii="Times New Roman" w:eastAsia="Times New Roman" w:hAnsi="Times New Roman" w:cs="Times New Roman"/>
          <w:b/>
          <w:bCs/>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0" w:author="Unknown">
        <w:r w:rsidRPr="00032E34">
          <w:rPr>
            <w:rFonts w:ascii="Times New Roman" w:eastAsia="Times New Roman" w:hAnsi="Times New Roman" w:cs="Times New Roman"/>
            <w:b/>
            <w:bCs/>
            <w:sz w:val="24"/>
            <w:szCs w:val="24"/>
            <w:lang w:eastAsia="es-CO"/>
          </w:rPr>
          <w:t>Añadir esta linea de código en el &lt;head&gt; del archivo HTML</w:t>
        </w:r>
      </w:ins>
    </w:p>
    <w:p w14:paraId="114AC0C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7BD30BF3"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6A7E722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0FEED66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58A508A2"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codigo css:</w:t>
      </w:r>
    </w:p>
    <w:p w14:paraId="4E49246A" w14:textId="77777777" w:rsidR="00C67B61" w:rsidRDefault="00C67B61" w:rsidP="00C67B61">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[aqui se anaden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6706D01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0B6B186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26939A1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078AE4B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675B03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BF76AA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7DC4708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741E94CE"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43F9D0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A7DBF7"/>
          <w:sz w:val="21"/>
          <w:szCs w:val="21"/>
          <w:lang w:eastAsia="es-CO"/>
        </w:rPr>
        <w:t>Dorder-radius: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77892BA"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57A1BA58"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72769476"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4A2A728B"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9792C1D"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p>
    <w:p w14:paraId="189E4AC6"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0BA75989" w14:textId="77777777" w:rsidR="00C67B61" w:rsidRPr="00C7131E" w:rsidRDefault="00C67B61" w:rsidP="00C67B61">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E229A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099E05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lastRenderedPageBreak/>
        <w:t>        </w:t>
      </w:r>
      <w:r w:rsidRPr="00C7131E">
        <w:rPr>
          <w:rFonts w:ascii="Consolas" w:eastAsia="Times New Roman" w:hAnsi="Consolas" w:cs="Times New Roman"/>
          <w:color w:val="A7DBF7"/>
          <w:sz w:val="21"/>
          <w:szCs w:val="21"/>
          <w:lang w:val="en-US" w:eastAsia="es-CO"/>
        </w:rPr>
        <w:t>body { </w:t>
      </w:r>
    </w:p>
    <w:p w14:paraId="2A3FA3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6680716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688C15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6127D93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50C6327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5E8A93E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sidRPr="00C7131E">
        <w:rPr>
          <w:rFonts w:ascii="Consolas" w:eastAsia="Times New Roman" w:hAnsi="Consolas" w:cs="Times New Roman"/>
          <w:color w:val="A7DBF7"/>
          <w:sz w:val="21"/>
          <w:szCs w:val="21"/>
          <w:lang w:eastAsia="es-CO"/>
        </w:rPr>
        <w:t>Dorder-radius: 25px;</w:t>
      </w:r>
    </w:p>
    <w:p w14:paraId="0559309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9A97C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62A5DC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225D42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6ED8E80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24A0C71"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DCC120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58DBB117"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7F259B7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0C920F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F0227D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0BFAF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4C2BB97"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7DA3577C"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E6022C2"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49227046"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93A1AC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5521121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0C0BE9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D5DBCA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001BBCF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32D4F8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3C51F62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F5CBF76" w14:textId="77777777" w:rsidR="00C67B61" w:rsidRDefault="00C67B61" w:rsidP="00C67B61">
      <w:pPr>
        <w:pStyle w:val="NormalWeb"/>
        <w:jc w:val="center"/>
      </w:pPr>
    </w:p>
    <w:p w14:paraId="1429D96D" w14:textId="77777777" w:rsidR="00C67B61" w:rsidRDefault="00C67B61" w:rsidP="00C67B61">
      <w:pPr>
        <w:pStyle w:val="NormalWeb"/>
        <w:jc w:val="center"/>
      </w:pPr>
    </w:p>
    <w:p w14:paraId="2486EFFC" w14:textId="77777777" w:rsidR="00C67B61" w:rsidRDefault="00C67B61" w:rsidP="00C67B61">
      <w:pPr>
        <w:pStyle w:val="NormalWeb"/>
        <w:jc w:val="center"/>
      </w:pPr>
    </w:p>
    <w:p w14:paraId="67B151AA" w14:textId="77777777" w:rsidR="00C67B61" w:rsidRDefault="00C67B61" w:rsidP="00C67B61">
      <w:pPr>
        <w:pStyle w:val="NormalWeb"/>
        <w:jc w:val="center"/>
      </w:pPr>
    </w:p>
    <w:p w14:paraId="1896CCAA" w14:textId="77777777" w:rsidR="00C67B61" w:rsidRDefault="00C67B61" w:rsidP="00C67B61">
      <w:pPr>
        <w:pStyle w:val="NormalWeb"/>
        <w:jc w:val="center"/>
      </w:pPr>
    </w:p>
    <w:p w14:paraId="6C364A6E" w14:textId="77777777" w:rsidR="00C67B61" w:rsidRDefault="00C67B61" w:rsidP="00C67B61">
      <w:pPr>
        <w:pStyle w:val="NormalWeb"/>
        <w:jc w:val="center"/>
      </w:pPr>
    </w:p>
    <w:p w14:paraId="79D25265" w14:textId="77777777" w:rsidR="00C67B61" w:rsidRDefault="00C67B61" w:rsidP="00C67B61">
      <w:pPr>
        <w:pStyle w:val="NormalWeb"/>
        <w:jc w:val="center"/>
      </w:pPr>
    </w:p>
    <w:p w14:paraId="14AFF763" w14:textId="77777777" w:rsidR="00C67B61" w:rsidRDefault="00C67B61" w:rsidP="00C67B61">
      <w:pPr>
        <w:pStyle w:val="Ttulo1"/>
      </w:pPr>
      <w:r>
        <w:lastRenderedPageBreak/>
        <w:t>Ajustando el Header.</w:t>
      </w:r>
    </w:p>
    <w:p w14:paraId="3DB24CD5" w14:textId="77777777" w:rsidR="00C67B61" w:rsidRDefault="00C67B61" w:rsidP="00C67B61">
      <w:pPr>
        <w:pStyle w:val="Ttulo1"/>
      </w:pPr>
      <w:r>
        <w:rPr>
          <w:noProof/>
        </w:rPr>
        <w:drawing>
          <wp:inline distT="0" distB="0" distL="0" distR="0" wp14:anchorId="10ED7206" wp14:editId="003C0994">
            <wp:extent cx="6001385" cy="358950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4364" cy="3597269"/>
                    </a:xfrm>
                    <a:prstGeom prst="rect">
                      <a:avLst/>
                    </a:prstGeom>
                    <a:noFill/>
                    <a:ln>
                      <a:noFill/>
                    </a:ln>
                  </pic:spPr>
                </pic:pic>
              </a:graphicData>
            </a:graphic>
          </wp:inline>
        </w:drawing>
      </w:r>
    </w:p>
    <w:p w14:paraId="7C3A663C" w14:textId="77777777" w:rsidR="00C67B61" w:rsidRDefault="00C67B61" w:rsidP="00C67B61">
      <w:pPr>
        <w:pStyle w:val="Ttulo1"/>
      </w:pPr>
      <w:r>
        <w:t>Realizando ajustes responsivos</w:t>
      </w:r>
    </w:p>
    <w:p w14:paraId="67710A59"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76A6F097"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Para hacer img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7D68BF26"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Como buena practica poner el width y el height en %, como un 50% o 100%, para tener buenos resultados a la hora de nuestro diseño responsivo</w:t>
      </w:r>
    </w:p>
    <w:p w14:paraId="3679FD08"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00ECE8DD"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Con la tecla WINDOWS + [PUNTO] Abrimos los emojis en windows 10.</w:t>
      </w:r>
    </w:p>
    <w:p w14:paraId="1BAE084E"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Al centrar objetos</w:t>
      </w:r>
      <w:r>
        <w:rPr>
          <w:b w:val="0"/>
          <w:bCs w:val="0"/>
          <w:sz w:val="24"/>
          <w:szCs w:val="24"/>
        </w:rPr>
        <w:t>:</w:t>
      </w:r>
    </w:p>
    <w:p w14:paraId="7E815DA4"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43F268F5"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parráfos, etc. que están dentro de sus respectivas cajas.</w:t>
      </w:r>
    </w:p>
    <w:p w14:paraId="45B1515A" w14:textId="77777777" w:rsidR="00C67B61" w:rsidRPr="000E00E1" w:rsidRDefault="00C67B61" w:rsidP="00C67B61">
      <w:pPr>
        <w:pStyle w:val="Ttulo1"/>
        <w:ind w:left="720"/>
        <w:rPr>
          <w:b w:val="0"/>
          <w:bCs w:val="0"/>
          <w:sz w:val="24"/>
          <w:szCs w:val="24"/>
        </w:rPr>
      </w:pPr>
    </w:p>
    <w:p w14:paraId="3E8AB513" w14:textId="77777777" w:rsidR="00C67B61" w:rsidRDefault="00C67B61" w:rsidP="00C67B61">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6A516966" w14:textId="77777777" w:rsidR="00C67B61" w:rsidRPr="005E663B" w:rsidRDefault="00C67B61" w:rsidP="00C67B61">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5045638B"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11089E2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12A7B25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467125E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7DC792D0"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El ancho de un elemento posicionado esta definido por su contenido.</w:t>
      </w:r>
    </w:p>
    <w:p w14:paraId="6C58207C" w14:textId="77777777" w:rsidR="00C67B61" w:rsidRPr="00366EFC" w:rsidRDefault="00C67B61" w:rsidP="00C67B61">
      <w:r>
        <w:rPr>
          <w:noProof/>
        </w:rPr>
        <w:drawing>
          <wp:inline distT="0" distB="0" distL="0" distR="0" wp14:anchorId="1A482B7D" wp14:editId="5DB92124">
            <wp:extent cx="5612130" cy="2450465"/>
            <wp:effectExtent l="76200" t="76200" r="14097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2130" cy="245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316AF" w14:textId="77777777" w:rsidR="00C67B61" w:rsidRPr="00267D04" w:rsidRDefault="00C67B61" w:rsidP="00C67B61">
      <w:pPr>
        <w:numPr>
          <w:ilvl w:val="0"/>
          <w:numId w:val="10"/>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21E9DEC4" w14:textId="77777777" w:rsidR="00C67B61" w:rsidRPr="00267D04" w:rsidRDefault="00C67B61" w:rsidP="00C67B61">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2413B89B" w14:textId="77777777" w:rsidR="00C67B61" w:rsidRPr="00E81093"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239DDD0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t xml:space="preserve">El elemento es posicionado de acuerdo al flujo normal del documento, y luego es desplazado con relación a sí mismo, con base en los valores de top, right, bottom, and left. El desplazamiento no afecta la posición de ningún otro elemento; por lo </w:t>
      </w:r>
      <w:r w:rsidRPr="00E81093">
        <w:rPr>
          <w:rFonts w:ascii="Times New Roman" w:hAnsi="Times New Roman" w:cs="Times New Roman"/>
          <w:sz w:val="24"/>
          <w:szCs w:val="24"/>
        </w:rPr>
        <w:lastRenderedPageBreak/>
        <w:t>que, el espacio que se le da al elemento en el esquema de la página es el mismo como si la posición fuera static.</w:t>
      </w:r>
    </w:p>
    <w:p w14:paraId="7A349999"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posicion va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4EF576CC" w14:textId="77777777" w:rsidR="00C67B61" w:rsidRPr="005A166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Mantiene el vinculo</w:t>
      </w:r>
      <w:r>
        <w:rPr>
          <w:rFonts w:ascii="Times New Roman" w:hAnsi="Times New Roman" w:cs="Times New Roman"/>
          <w:i/>
          <w:iCs/>
          <w:sz w:val="24"/>
          <w:szCs w:val="24"/>
        </w:rPr>
        <w:t>.</w:t>
      </w:r>
    </w:p>
    <w:p w14:paraId="39DB3F76" w14:textId="77777777" w:rsidR="00C67B61" w:rsidRPr="00E81093"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2395C45" wp14:editId="0D95883B">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30E" w14:textId="77777777" w:rsidR="00C67B61" w:rsidRPr="00720BFA" w:rsidRDefault="00C67B61" w:rsidP="00C67B6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45651AF9" w14:textId="77777777" w:rsidR="00C67B61" w:rsidRPr="00720BFA"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52C8A8F5" w14:textId="77777777" w:rsidR="00C67B61"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7706AB6C" w14:textId="77777777" w:rsidR="00C67B61" w:rsidRPr="00DD20C7"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vinculo con el espacio del elemento en el flujo del HTML</w:t>
      </w:r>
      <w:r>
        <w:rPr>
          <w:rFonts w:ascii="Times New Roman" w:hAnsi="Times New Roman" w:cs="Times New Roman"/>
          <w:i/>
          <w:iCs/>
          <w:sz w:val="24"/>
          <w:szCs w:val="24"/>
        </w:rPr>
        <w:t>.</w:t>
      </w:r>
    </w:p>
    <w:p w14:paraId="55EB4811"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C97E5A6" wp14:editId="2A51DD3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89B81" w14:textId="77777777" w:rsidR="00C67B61" w:rsidRPr="00267D04" w:rsidRDefault="00C67B61" w:rsidP="00C67B61">
      <w:pPr>
        <w:spacing w:before="100" w:beforeAutospacing="1" w:after="100" w:afterAutospacing="1" w:line="240" w:lineRule="auto"/>
        <w:ind w:left="720"/>
        <w:rPr>
          <w:rFonts w:ascii="Times New Roman" w:hAnsi="Times New Roman" w:cs="Times New Roman"/>
          <w:sz w:val="24"/>
          <w:szCs w:val="24"/>
        </w:rPr>
      </w:pPr>
    </w:p>
    <w:p w14:paraId="1CB269D9"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03937656"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4B2F862D"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1A0142C" wp14:editId="15328E44">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19625" cy="1028700"/>
                    </a:xfrm>
                    <a:prstGeom prst="rect">
                      <a:avLst/>
                    </a:prstGeom>
                  </pic:spPr>
                </pic:pic>
              </a:graphicData>
            </a:graphic>
          </wp:inline>
        </w:drawing>
      </w:r>
    </w:p>
    <w:p w14:paraId="793B4A61"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2A169DD" w14:textId="77777777" w:rsidR="00C67B61" w:rsidRPr="00915B5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4F88759C" wp14:editId="4114B046">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74297" w14:textId="77777777" w:rsidR="00C67B61" w:rsidRPr="00267D04" w:rsidRDefault="00C67B61" w:rsidP="00C67B61">
      <w:pPr>
        <w:spacing w:before="100" w:beforeAutospacing="1" w:after="100" w:afterAutospacing="1" w:line="240" w:lineRule="auto"/>
        <w:ind w:left="720"/>
        <w:jc w:val="center"/>
        <w:rPr>
          <w:rFonts w:ascii="Times New Roman" w:hAnsi="Times New Roman" w:cs="Times New Roman"/>
          <w:sz w:val="24"/>
          <w:szCs w:val="24"/>
        </w:rPr>
      </w:pPr>
    </w:p>
    <w:p w14:paraId="557265B5"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20B4BC3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50A4DC80" w14:textId="77777777" w:rsidR="00C67B61" w:rsidRDefault="00C67B61" w:rsidP="00C67B61">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51BB35A9" wp14:editId="1606722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BEA86"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0553EBF" wp14:editId="3154E84D">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6150F038" w14:textId="77777777" w:rsidR="00C67B61" w:rsidRPr="00267D04" w:rsidRDefault="00C67B61" w:rsidP="00C67B61">
      <w:pPr>
        <w:spacing w:before="100" w:beforeAutospacing="1" w:after="100" w:afterAutospacing="1" w:line="240" w:lineRule="auto"/>
        <w:jc w:val="center"/>
        <w:rPr>
          <w:rFonts w:ascii="Times New Roman" w:hAnsi="Times New Roman" w:cs="Times New Roman"/>
          <w:sz w:val="24"/>
          <w:szCs w:val="24"/>
        </w:rPr>
      </w:pPr>
    </w:p>
    <w:p w14:paraId="791C7081" w14:textId="77777777" w:rsidR="00C67B61" w:rsidRDefault="00C67B61" w:rsidP="00C67B61">
      <w:pPr>
        <w:pStyle w:val="Ttulo1"/>
      </w:pPr>
      <w:r>
        <w:t>Videos HTML5</w:t>
      </w:r>
    </w:p>
    <w:p w14:paraId="5314EEBC" w14:textId="77777777" w:rsidR="00C67B61" w:rsidRDefault="00C67B61" w:rsidP="00C67B61">
      <w:pPr>
        <w:pStyle w:val="NormalWeb"/>
      </w:pPr>
      <w:r>
        <w:t>Como sabes, los videos son contenidos cada vez más comunes e incluso necesarios en las web sites.</w:t>
      </w:r>
    </w:p>
    <w:p w14:paraId="65179576" w14:textId="77777777" w:rsidR="00C67B61" w:rsidRDefault="00C67B61" w:rsidP="00C67B61">
      <w:pPr>
        <w:pStyle w:val="NormalWeb"/>
      </w:pPr>
      <w:r>
        <w:t>Por esta razón, en esta clase aprenderás a incluir un video en tu proyecto y, por lo tanto, lo modificarás para convertirlo en un material responsivo, es decir, que sea coherente con tu trabajo de Responsive Design.</w:t>
      </w:r>
    </w:p>
    <w:p w14:paraId="54CDB0AC" w14:textId="77777777" w:rsidR="00C67B61" w:rsidRDefault="00C67B61" w:rsidP="00C67B61">
      <w:pPr>
        <w:pStyle w:val="NormalWeb"/>
      </w:pPr>
      <w:r>
        <w:t>Para aprender esto es necesario que elijas cualquier video que tengas en su formato original y aplicar las siguientes líneas:</w:t>
      </w:r>
    </w:p>
    <w:p w14:paraId="71FFAA65" w14:textId="77777777" w:rsidR="00C67B61" w:rsidRPr="002B0BDF" w:rsidRDefault="00C67B61" w:rsidP="00C67B61">
      <w:pPr>
        <w:pStyle w:val="NormalWeb"/>
        <w:rPr>
          <w:b/>
          <w:bCs/>
          <w:lang w:val="en-US"/>
        </w:rPr>
      </w:pPr>
      <w:r w:rsidRPr="002B0BDF">
        <w:rPr>
          <w:b/>
          <w:bCs/>
          <w:lang w:val="en-US"/>
        </w:rPr>
        <w:t>HTML</w:t>
      </w:r>
    </w:p>
    <w:p w14:paraId="7838E4D1" w14:textId="77777777" w:rsidR="00C67B61" w:rsidRPr="00D34D93"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39AF1725" w14:textId="77777777" w:rsidR="00C67B61" w:rsidRDefault="00C67B61" w:rsidP="00C67B61">
      <w:pPr>
        <w:pStyle w:val="NormalWeb"/>
        <w:rPr>
          <w:b/>
          <w:bCs/>
          <w:lang w:val="en-US"/>
        </w:rPr>
      </w:pPr>
      <w:r>
        <w:rPr>
          <w:noProof/>
        </w:rPr>
        <w:drawing>
          <wp:inline distT="0" distB="0" distL="0" distR="0" wp14:anchorId="21608D51" wp14:editId="101A30E0">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D17AB9B" w14:textId="77777777" w:rsidR="00C67B61" w:rsidRDefault="00C67B61" w:rsidP="00C67B61">
      <w:pPr>
        <w:pStyle w:val="NormalWeb"/>
        <w:rPr>
          <w:lang w:val="en-US"/>
        </w:rPr>
      </w:pPr>
      <w:r w:rsidRPr="00D34D93">
        <w:rPr>
          <w:b/>
          <w:bCs/>
          <w:lang w:val="en-US"/>
        </w:rPr>
        <w:t>CSS</w:t>
      </w:r>
      <w:r>
        <w:rPr>
          <w:lang w:val="en-US"/>
        </w:rPr>
        <w:t>:</w:t>
      </w:r>
    </w:p>
    <w:p w14:paraId="601EFF85"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203D8396"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72EDC50A"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26AD0FA3"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583DB58F" w14:textId="77777777" w:rsidR="00C67B61" w:rsidRPr="002B0BDF" w:rsidRDefault="00C67B61" w:rsidP="00C67B61">
      <w:pPr>
        <w:pStyle w:val="NormalWeb"/>
      </w:pPr>
    </w:p>
    <w:p w14:paraId="526B0484" w14:textId="77777777" w:rsidR="00C67B61" w:rsidRPr="002B0BDF" w:rsidRDefault="00C67B61" w:rsidP="00C67B61">
      <w:pPr>
        <w:pStyle w:val="NormalWeb"/>
      </w:pPr>
    </w:p>
    <w:p w14:paraId="6E99266C" w14:textId="77777777" w:rsidR="00C67B61" w:rsidRPr="002B0BDF" w:rsidRDefault="00C67B61" w:rsidP="00C67B61">
      <w:pPr>
        <w:pStyle w:val="NormalWeb"/>
      </w:pPr>
    </w:p>
    <w:p w14:paraId="046401B6" w14:textId="77777777" w:rsidR="00C67B61" w:rsidRPr="002B0BDF" w:rsidRDefault="00C67B61" w:rsidP="00C67B61">
      <w:pPr>
        <w:pStyle w:val="NormalWeb"/>
      </w:pPr>
    </w:p>
    <w:p w14:paraId="0BA25BFE" w14:textId="77777777" w:rsidR="00C67B61" w:rsidRPr="002B0BDF" w:rsidRDefault="00C67B61" w:rsidP="00C67B61">
      <w:pPr>
        <w:pStyle w:val="NormalWeb"/>
      </w:pPr>
    </w:p>
    <w:p w14:paraId="6EAFCD94" w14:textId="77777777" w:rsidR="00C67B61" w:rsidRPr="002B0BDF" w:rsidRDefault="00C67B61" w:rsidP="00C67B61">
      <w:pPr>
        <w:pStyle w:val="NormalWeb"/>
      </w:pPr>
    </w:p>
    <w:p w14:paraId="696E8A58" w14:textId="77777777" w:rsidR="00C67B61" w:rsidRPr="002B0BDF" w:rsidRDefault="00C67B61" w:rsidP="00C67B61">
      <w:pPr>
        <w:pStyle w:val="NormalWeb"/>
      </w:pPr>
    </w:p>
    <w:p w14:paraId="50BE3B3E" w14:textId="77777777" w:rsidR="00C67B61" w:rsidRPr="002B0BDF" w:rsidRDefault="00C67B61" w:rsidP="00C67B61">
      <w:pPr>
        <w:pStyle w:val="NormalWeb"/>
      </w:pPr>
    </w:p>
    <w:p w14:paraId="2CF39B3B" w14:textId="77777777" w:rsidR="00C67B61" w:rsidRDefault="00C67B61" w:rsidP="00C67B61">
      <w:pPr>
        <w:pStyle w:val="Ttulo1"/>
      </w:pPr>
      <w:r>
        <w:lastRenderedPageBreak/>
        <w:t>Video insertado</w:t>
      </w:r>
    </w:p>
    <w:p w14:paraId="1896FAE1" w14:textId="77777777" w:rsidR="00C67B61" w:rsidRDefault="00C67B61" w:rsidP="00C67B61">
      <w:pPr>
        <w:pStyle w:val="NormalWeb"/>
      </w:pPr>
      <w:r>
        <w:t>En esta clase aprenderás a implementar videos responsive en tu proyecto, originarios o alojados en otras plataformas (como YouTube y/o Vimeo). Por este motivo trabajarás con la etiqueta iframe.</w:t>
      </w:r>
    </w:p>
    <w:p w14:paraId="73235869" w14:textId="77777777" w:rsidR="00C67B61" w:rsidRDefault="00C67B61" w:rsidP="00C67B61">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2E03A9B5" w14:textId="77777777" w:rsidR="00C67B61" w:rsidRDefault="00C67B61" w:rsidP="00C67B61">
      <w:pPr>
        <w:pStyle w:val="NormalWeb"/>
        <w:jc w:val="center"/>
      </w:pPr>
      <w:r w:rsidRPr="003219EB">
        <w:rPr>
          <w:highlight w:val="yellow"/>
        </w:rPr>
        <w:t>Para extraer un video de YouTube:</w:t>
      </w:r>
    </w:p>
    <w:p w14:paraId="5D925E71" w14:textId="77777777" w:rsidR="00C67B61" w:rsidRDefault="00C67B61" w:rsidP="00C67B61">
      <w:pPr>
        <w:pStyle w:val="NormalWeb"/>
      </w:pPr>
      <w:r>
        <w:rPr>
          <w:noProof/>
        </w:rPr>
        <w:drawing>
          <wp:inline distT="0" distB="0" distL="0" distR="0" wp14:anchorId="57D1A9AF" wp14:editId="21679424">
            <wp:extent cx="2374624" cy="1361021"/>
            <wp:effectExtent l="76200" t="76200" r="140335" b="12509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756"/>
                    <a:stretch/>
                  </pic:blipFill>
                  <pic:spPr bwMode="auto">
                    <a:xfrm>
                      <a:off x="0" y="0"/>
                      <a:ext cx="2403623" cy="1377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DAADC55" wp14:editId="3ED365A5">
            <wp:extent cx="2744821" cy="1370330"/>
            <wp:effectExtent l="76200" t="76200" r="132080" b="134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8143" cy="1391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FF26" w14:textId="77777777" w:rsidR="00C67B61" w:rsidRDefault="00C67B61" w:rsidP="00C67B61">
      <w:pPr>
        <w:pStyle w:val="NormalWeb"/>
      </w:pPr>
      <w:r>
        <w:t>La etiqueta &lt;iframe&gt;&lt;/iframe&gt; se utiliza para insertar contenido de otras páginas web dentro de la tuya, como por ejemplo videos de YouTube.</w:t>
      </w:r>
    </w:p>
    <w:p w14:paraId="0C723671"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149F342B"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3AA1020E"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4DD8A1E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0AC844C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40037E07"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106B66C" w14:textId="77777777" w:rsidR="00C67B61" w:rsidRDefault="00C67B61" w:rsidP="00C67B61">
      <w:pPr>
        <w:pStyle w:val="NormalWeb"/>
      </w:pPr>
      <w:r>
        <w:t xml:space="preserve">A diferencia de los videos HTML (tema anterior), en este caso los tamaños de width y height no los puede calcular automáticamente. </w:t>
      </w:r>
    </w:p>
    <w:p w14:paraId="59912BF1" w14:textId="77777777" w:rsidR="00C67B61" w:rsidRDefault="00C67B61" w:rsidP="00C67B61">
      <w:pPr>
        <w:pStyle w:val="NormalWeb"/>
        <w:jc w:val="center"/>
      </w:pPr>
      <w:r w:rsidRPr="00297DCD">
        <w:rPr>
          <w:highlight w:val="yellow"/>
        </w:rPr>
        <w:t>Entonces NO sirve poner:</w:t>
      </w:r>
    </w:p>
    <w:p w14:paraId="314FAD2B"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.youtube-video</w:t>
      </w:r>
      <w:r w:rsidRPr="003219EB">
        <w:rPr>
          <w:rFonts w:ascii="Consolas" w:eastAsia="Times New Roman" w:hAnsi="Consolas" w:cs="Times New Roman"/>
          <w:color w:val="A7DBF7"/>
          <w:sz w:val="21"/>
          <w:szCs w:val="21"/>
          <w:lang w:eastAsia="es-CO"/>
        </w:rPr>
        <w:t> {</w:t>
      </w:r>
    </w:p>
    <w:p w14:paraId="58B324AF"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6B933426"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09448933"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5501284" w14:textId="77777777" w:rsidR="00C67B61" w:rsidRDefault="00C67B61" w:rsidP="00C67B61">
      <w:pPr>
        <w:pStyle w:val="NormalWeb"/>
      </w:pPr>
    </w:p>
    <w:p w14:paraId="0BE31325" w14:textId="77777777" w:rsidR="00C67B61" w:rsidRDefault="00C67B61" w:rsidP="00C67B61">
      <w:pPr>
        <w:pStyle w:val="NormalWeb"/>
      </w:pPr>
    </w:p>
    <w:p w14:paraId="216226F8" w14:textId="77777777" w:rsidR="00C67B61" w:rsidRDefault="00C67B61" w:rsidP="00C67B61">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4D7DB83B" w14:textId="77777777" w:rsidR="00C67B61" w:rsidRDefault="00C67B61" w:rsidP="00C67B61">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6B119BDA" w14:textId="77777777" w:rsidR="00C67B61" w:rsidRDefault="00C67B61" w:rsidP="00C67B61">
      <w:pPr>
        <w:pStyle w:val="NormalWeb"/>
        <w:jc w:val="center"/>
      </w:pPr>
      <w:r>
        <w:rPr>
          <w:noProof/>
        </w:rPr>
        <w:drawing>
          <wp:inline distT="0" distB="0" distL="0" distR="0" wp14:anchorId="4EEF50B2" wp14:editId="4DF789C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71850" cy="276225"/>
                    </a:xfrm>
                    <a:prstGeom prst="rect">
                      <a:avLst/>
                    </a:prstGeom>
                  </pic:spPr>
                </pic:pic>
              </a:graphicData>
            </a:graphic>
          </wp:inline>
        </w:drawing>
      </w:r>
    </w:p>
    <w:p w14:paraId="1D94F408" w14:textId="77777777" w:rsidR="00C67B61" w:rsidRDefault="00C67B61" w:rsidP="00C67B61">
      <w:pPr>
        <w:pStyle w:val="NormalWeb"/>
        <w:jc w:val="center"/>
      </w:pPr>
      <w:r>
        <w:rPr>
          <w:noProof/>
        </w:rPr>
        <w:drawing>
          <wp:inline distT="0" distB="0" distL="0" distR="0" wp14:anchorId="2C6CFA86" wp14:editId="6BD3A3BE">
            <wp:extent cx="554477" cy="89466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43457" r="44962"/>
                    <a:stretch/>
                  </pic:blipFill>
                  <pic:spPr bwMode="auto">
                    <a:xfrm>
                      <a:off x="0" y="0"/>
                      <a:ext cx="55490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DB1A7" wp14:editId="26D51070">
            <wp:extent cx="1556426" cy="894715"/>
            <wp:effectExtent l="0" t="0" r="571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1982" r="55509"/>
                    <a:stretch/>
                  </pic:blipFill>
                  <pic:spPr bwMode="auto">
                    <a:xfrm>
                      <a:off x="0" y="0"/>
                      <a:ext cx="155753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E45813" wp14:editId="1113C45F">
            <wp:extent cx="466593" cy="894715"/>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38" r="87816"/>
                    <a:stretch/>
                  </pic:blipFill>
                  <pic:spPr bwMode="auto">
                    <a:xfrm>
                      <a:off x="0" y="0"/>
                      <a:ext cx="466924" cy="895350"/>
                    </a:xfrm>
                    <a:prstGeom prst="rect">
                      <a:avLst/>
                    </a:prstGeom>
                    <a:ln>
                      <a:noFill/>
                    </a:ln>
                    <a:extLst>
                      <a:ext uri="{53640926-AAD7-44D8-BBD7-CCE9431645EC}">
                        <a14:shadowObscured xmlns:a14="http://schemas.microsoft.com/office/drawing/2010/main"/>
                      </a:ext>
                    </a:extLst>
                  </pic:spPr>
                </pic:pic>
              </a:graphicData>
            </a:graphic>
          </wp:inline>
        </w:drawing>
      </w:r>
    </w:p>
    <w:p w14:paraId="766297DE" w14:textId="77777777" w:rsidR="00C67B61" w:rsidRDefault="00C67B61" w:rsidP="00C67B61">
      <w:pPr>
        <w:pStyle w:val="NormalWeb"/>
        <w:jc w:val="center"/>
      </w:pPr>
      <w:r>
        <w:rPr>
          <w:noProof/>
        </w:rPr>
        <w:drawing>
          <wp:inline distT="0" distB="0" distL="0" distR="0" wp14:anchorId="3E612077" wp14:editId="2F2758A9">
            <wp:extent cx="3810000" cy="9048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0000" cy="904875"/>
                    </a:xfrm>
                    <a:prstGeom prst="rect">
                      <a:avLst/>
                    </a:prstGeom>
                  </pic:spPr>
                </pic:pic>
              </a:graphicData>
            </a:graphic>
          </wp:inline>
        </w:drawing>
      </w:r>
    </w:p>
    <w:p w14:paraId="3F690BFF" w14:textId="77777777" w:rsidR="00C67B61" w:rsidRDefault="00C67B61" w:rsidP="00C67B61">
      <w:pPr>
        <w:pStyle w:val="NormalWeb"/>
      </w:pPr>
      <w:r>
        <w:br/>
        <w:t xml:space="preserve">En conclusión, si el video es de 16:9 en horizontal el código CSS del </w:t>
      </w:r>
      <w:r>
        <w:rPr>
          <w:rStyle w:val="CdigoHTML"/>
        </w:rPr>
        <w:t>div</w:t>
      </w:r>
      <w:r>
        <w:t xml:space="preserve"> contenedor va a quedar:</w:t>
      </w:r>
    </w:p>
    <w:p w14:paraId="3BFE024A"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.flexible-video</w:t>
      </w:r>
      <w:r w:rsidRPr="00541573">
        <w:rPr>
          <w:rFonts w:ascii="Consolas" w:eastAsia="Times New Roman" w:hAnsi="Consolas" w:cs="Times New Roman"/>
          <w:color w:val="A7DBF7"/>
          <w:sz w:val="21"/>
          <w:szCs w:val="21"/>
          <w:lang w:val="en-US" w:eastAsia="es-CO"/>
        </w:rPr>
        <w:t> {</w:t>
      </w:r>
    </w:p>
    <w:p w14:paraId="1AAAA3C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F58F8E9"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351B54C"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60A4F65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338BE16B" w14:textId="77777777" w:rsidR="00C67B61" w:rsidRPr="002B0BD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18538FFA" w14:textId="77777777" w:rsidR="00C67B61" w:rsidRDefault="00C67B61" w:rsidP="00C67B61">
      <w:pPr>
        <w:shd w:val="clear" w:color="auto" w:fill="282822"/>
        <w:spacing w:after="0" w:line="285" w:lineRule="atLeast"/>
        <w:rPr>
          <w:rFonts w:ascii="Consolas" w:eastAsia="Times New Roman" w:hAnsi="Consolas" w:cs="Times New Roman"/>
          <w:color w:val="F7ECB5"/>
          <w:sz w:val="21"/>
          <w:szCs w:val="21"/>
          <w:lang w:val="en-US" w:eastAsia="es-CO"/>
        </w:rPr>
      </w:pPr>
    </w:p>
    <w:p w14:paraId="58C735F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6D6D73B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AFDBF9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13AB40F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BE755E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4D6B45D"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BD237E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AB6F31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7982A86"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3A40B80"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75A2FDF"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541573">
        <w:rPr>
          <w:rFonts w:ascii="Consolas" w:eastAsia="Times New Roman" w:hAnsi="Consolas" w:cs="Times New Roman"/>
          <w:color w:val="A7DBF7"/>
          <w:sz w:val="21"/>
          <w:szCs w:val="21"/>
          <w:lang w:eastAsia="es-CO"/>
        </w:rPr>
        <w:t>}</w:t>
      </w:r>
    </w:p>
    <w:p w14:paraId="59EB8050"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3AA6521B" w14:textId="77777777" w:rsidR="00C67B61" w:rsidRDefault="00C67B61" w:rsidP="00C67B61">
      <w:pPr>
        <w:pStyle w:val="NormalWeb"/>
      </w:pPr>
    </w:p>
    <w:p w14:paraId="19A8B5DF" w14:textId="77777777" w:rsidR="00C67B61" w:rsidRPr="00AC6F88" w:rsidRDefault="00C67B61" w:rsidP="00C67B61">
      <w:pPr>
        <w:pStyle w:val="NormalWeb"/>
      </w:pPr>
    </w:p>
    <w:p w14:paraId="7855DA3D" w14:textId="77777777" w:rsidR="00C67B61" w:rsidRPr="002B0BDF" w:rsidRDefault="00C67B61" w:rsidP="00C67B61">
      <w:pPr>
        <w:pStyle w:val="NormalWeb"/>
      </w:pPr>
    </w:p>
    <w:p w14:paraId="10A25923" w14:textId="77777777" w:rsidR="00C67B61" w:rsidRPr="002B0BDF" w:rsidRDefault="00C67B61" w:rsidP="00C67B61">
      <w:pPr>
        <w:pStyle w:val="NormalWeb"/>
      </w:pPr>
    </w:p>
    <w:p w14:paraId="3F425AAC" w14:textId="77777777" w:rsidR="00C67B61" w:rsidRPr="002B0BDF" w:rsidRDefault="00C67B61" w:rsidP="00C67B61">
      <w:pPr>
        <w:pStyle w:val="NormalWeb"/>
      </w:pPr>
    </w:p>
    <w:p w14:paraId="6F9D52D8" w14:textId="77777777" w:rsidR="00C67B61" w:rsidRPr="002B0BDF" w:rsidRDefault="00C67B61" w:rsidP="00C67B61">
      <w:pPr>
        <w:pStyle w:val="NormalWeb"/>
      </w:pPr>
    </w:p>
    <w:p w14:paraId="01802AEC" w14:textId="77777777" w:rsidR="00C67B61" w:rsidRPr="002B0BDF" w:rsidRDefault="00C67B61" w:rsidP="00C67B61">
      <w:pPr>
        <w:pStyle w:val="NormalWeb"/>
      </w:pPr>
    </w:p>
    <w:p w14:paraId="2CFB5C5A" w14:textId="77777777" w:rsidR="00C67B61" w:rsidRPr="002B0BDF" w:rsidRDefault="00C67B61" w:rsidP="00C67B61">
      <w:pPr>
        <w:pStyle w:val="NormalWeb"/>
        <w:jc w:val="center"/>
        <w:rPr>
          <w:b/>
          <w:bCs/>
          <w:sz w:val="40"/>
          <w:szCs w:val="40"/>
        </w:rPr>
      </w:pPr>
      <w:r w:rsidRPr="002B0BDF">
        <w:rPr>
          <w:b/>
          <w:bCs/>
          <w:sz w:val="40"/>
          <w:szCs w:val="40"/>
        </w:rPr>
        <w:t>Pagina para practicar codigo.</w:t>
      </w:r>
    </w:p>
    <w:p w14:paraId="4212C083" w14:textId="77777777" w:rsidR="00C67B61" w:rsidRPr="002B0BDF" w:rsidRDefault="00C67B61" w:rsidP="00C67B61">
      <w:pPr>
        <w:pStyle w:val="NormalWeb"/>
        <w:jc w:val="center"/>
        <w:rPr>
          <w:i/>
          <w:iCs/>
          <w:sz w:val="40"/>
          <w:szCs w:val="40"/>
        </w:rPr>
      </w:pPr>
      <w:r w:rsidRPr="002B0BDF">
        <w:rPr>
          <w:i/>
          <w:iCs/>
          <w:sz w:val="40"/>
          <w:szCs w:val="40"/>
          <w:highlight w:val="yellow"/>
        </w:rPr>
        <w:t>https://www.codewars.com/</w:t>
      </w:r>
    </w:p>
    <w:p w14:paraId="6470426F" w14:textId="77777777" w:rsidR="00C67B61" w:rsidRPr="002B0BDF" w:rsidRDefault="00C67B61" w:rsidP="00C67B61">
      <w:pPr>
        <w:pStyle w:val="NormalWeb"/>
      </w:pPr>
    </w:p>
    <w:p w14:paraId="41B18094" w14:textId="77777777" w:rsidR="00C67B61" w:rsidRPr="002B0BDF" w:rsidRDefault="00C67B61" w:rsidP="00C67B61">
      <w:pPr>
        <w:pStyle w:val="NormalWeb"/>
      </w:pPr>
    </w:p>
    <w:p w14:paraId="519E88F4" w14:textId="77777777" w:rsidR="00C67B61" w:rsidRPr="002B0BDF" w:rsidRDefault="00C67B61" w:rsidP="00C67B61">
      <w:pPr>
        <w:pStyle w:val="NormalWeb"/>
      </w:pPr>
    </w:p>
    <w:p w14:paraId="49F8D4A7" w14:textId="77777777" w:rsidR="00C67B61" w:rsidRPr="002B0BDF" w:rsidRDefault="00C67B61" w:rsidP="00C67B61">
      <w:pPr>
        <w:pStyle w:val="NormalWeb"/>
      </w:pPr>
    </w:p>
    <w:p w14:paraId="6A02E69A" w14:textId="77777777" w:rsidR="00C67B61" w:rsidRPr="002B0BDF" w:rsidRDefault="00C67B61" w:rsidP="00C67B61">
      <w:pPr>
        <w:pStyle w:val="NormalWeb"/>
      </w:pPr>
    </w:p>
    <w:p w14:paraId="0C559D48" w14:textId="77777777" w:rsidR="00C67B61" w:rsidRPr="002B0BDF" w:rsidRDefault="00C67B61" w:rsidP="00C67B61">
      <w:pPr>
        <w:pStyle w:val="NormalWeb"/>
      </w:pPr>
    </w:p>
    <w:p w14:paraId="4B7F85E2" w14:textId="77777777" w:rsidR="00C67B61" w:rsidRPr="002B0BDF" w:rsidRDefault="00C67B61" w:rsidP="00C67B61">
      <w:pPr>
        <w:pStyle w:val="NormalWeb"/>
      </w:pPr>
    </w:p>
    <w:p w14:paraId="764007D0" w14:textId="77777777" w:rsidR="00C67B61" w:rsidRPr="002B0BDF" w:rsidRDefault="00C67B61" w:rsidP="00C67B61">
      <w:pPr>
        <w:pStyle w:val="NormalWeb"/>
      </w:pPr>
    </w:p>
    <w:p w14:paraId="1178B92A" w14:textId="77777777" w:rsidR="00C67B61" w:rsidRPr="002B0BDF" w:rsidRDefault="00C67B61" w:rsidP="00C67B61">
      <w:pPr>
        <w:pStyle w:val="NormalWeb"/>
      </w:pPr>
    </w:p>
    <w:p w14:paraId="5F644ACF" w14:textId="77777777" w:rsidR="00C67B61" w:rsidRPr="002B0BDF" w:rsidRDefault="00C67B61" w:rsidP="00C67B61">
      <w:pPr>
        <w:pStyle w:val="NormalWeb"/>
      </w:pPr>
    </w:p>
    <w:p w14:paraId="2596DD23" w14:textId="77777777" w:rsidR="00C67B61" w:rsidRPr="002B0BDF" w:rsidRDefault="00C67B61" w:rsidP="00C67B61">
      <w:pPr>
        <w:pStyle w:val="NormalWeb"/>
      </w:pPr>
    </w:p>
    <w:p w14:paraId="27AE5DCF" w14:textId="77777777" w:rsidR="00C67B61" w:rsidRDefault="00C67B61" w:rsidP="00C67B61">
      <w:pPr>
        <w:pStyle w:val="Ttulo1"/>
      </w:pPr>
      <w:r>
        <w:t>Fuentes de iconos</w:t>
      </w:r>
    </w:p>
    <w:p w14:paraId="67519CB9" w14:textId="77777777" w:rsidR="00C67B61" w:rsidRDefault="00C67B61" w:rsidP="00C67B61">
      <w:pPr>
        <w:pStyle w:val="NormalWeb"/>
      </w:pPr>
      <w:r>
        <w:t>Todo menú necesita de la presencia de iconos, por este motivo, en esta clase aprenderás sobre las fuentes de iconos y las aplicarás en la realización del menú de tu proyecto.</w:t>
      </w:r>
    </w:p>
    <w:p w14:paraId="40F64CD5" w14:textId="77777777" w:rsidR="00C67B61" w:rsidRDefault="00C67B61" w:rsidP="00C67B61">
      <w:pPr>
        <w:pStyle w:val="NormalWeb"/>
      </w:pPr>
      <w:r>
        <w:t xml:space="preserve">En este abordaje a las fuentes de iconos, conocerás la plataforma </w:t>
      </w:r>
      <w:hyperlink r:id="rId158" w:tgtFrame="_blank" w:history="1">
        <w:r>
          <w:rPr>
            <w:rStyle w:val="Hipervnculo"/>
          </w:rPr>
          <w:t>icomoon.io</w:t>
        </w:r>
      </w:hyperlink>
      <w:r>
        <w:t>, en ella podrás importar o añadir familias de iconos, desde tu computador o desde el sistema.</w:t>
      </w:r>
    </w:p>
    <w:p w14:paraId="43EE693C" w14:textId="77777777" w:rsidR="00C67B61" w:rsidRDefault="00855192" w:rsidP="00C67B61">
      <w:pPr>
        <w:pStyle w:val="NormalWeb"/>
        <w:jc w:val="center"/>
        <w:rPr>
          <w:i/>
          <w:iCs/>
          <w:sz w:val="44"/>
          <w:szCs w:val="44"/>
        </w:rPr>
      </w:pPr>
      <w:hyperlink r:id="rId159" w:history="1">
        <w:r w:rsidR="00C67B61" w:rsidRPr="00F42D94">
          <w:rPr>
            <w:rStyle w:val="Hipervnculo"/>
            <w:i/>
            <w:iCs/>
            <w:sz w:val="44"/>
            <w:szCs w:val="44"/>
            <w:highlight w:val="yellow"/>
          </w:rPr>
          <w:t>https://icomoon.io/</w:t>
        </w:r>
      </w:hyperlink>
    </w:p>
    <w:p w14:paraId="2C48052E" w14:textId="77777777" w:rsidR="00C67B61" w:rsidRDefault="00C67B61" w:rsidP="00C67B61">
      <w:pPr>
        <w:pStyle w:val="NormalWeb"/>
        <w:jc w:val="center"/>
        <w:rPr>
          <w:i/>
          <w:iCs/>
          <w:sz w:val="44"/>
          <w:szCs w:val="44"/>
        </w:rPr>
      </w:pPr>
      <w:r>
        <w:rPr>
          <w:noProof/>
        </w:rPr>
        <w:drawing>
          <wp:inline distT="0" distB="0" distL="0" distR="0" wp14:anchorId="138126A9" wp14:editId="5CB4DE03">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B7C24" w14:textId="77777777" w:rsidR="00C67B61" w:rsidRDefault="00C67B61" w:rsidP="00C67B61">
      <w:pPr>
        <w:pStyle w:val="NormalWeb"/>
        <w:jc w:val="center"/>
        <w:rPr>
          <w:i/>
          <w:iCs/>
          <w:sz w:val="44"/>
          <w:szCs w:val="44"/>
        </w:rPr>
      </w:pPr>
      <w:r>
        <w:rPr>
          <w:noProof/>
        </w:rPr>
        <w:drawing>
          <wp:inline distT="0" distB="0" distL="0" distR="0" wp14:anchorId="21B5F0E8" wp14:editId="5BE7C9A0">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66765" w14:textId="77777777" w:rsidR="00C67B61" w:rsidRDefault="00C67B61" w:rsidP="00C67B61">
      <w:pPr>
        <w:pStyle w:val="NormalWeb"/>
      </w:pPr>
      <w:r>
        <w:lastRenderedPageBreak/>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474939E6" w14:textId="77777777" w:rsidR="00C67B61" w:rsidRDefault="00C67B61" w:rsidP="00C67B61">
      <w:pPr>
        <w:pStyle w:val="NormalWeb"/>
        <w:numPr>
          <w:ilvl w:val="0"/>
          <w:numId w:val="14"/>
        </w:numPr>
      </w:pPr>
      <w:r>
        <w:t>Esto deberemos pasarlo a nuestros estilos.</w:t>
      </w:r>
    </w:p>
    <w:p w14:paraId="5F3F0C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10DC573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700BB5C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0C49350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F83840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236D463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22B195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A77563A"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F33B71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03431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6E31DE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A3E9FE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1F88DA4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60299CB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376E260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17B56C3B"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2605C1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5E9331C"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E5A9E4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575D85E"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64FA3CD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6EFC711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658ABA7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162176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1CD84A9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30B1E60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33D1B73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0F6D8B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7899D9E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4149018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8CC821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8A6A0D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3B7529B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content</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82AAFF"/>
          <w:sz w:val="16"/>
          <w:szCs w:val="16"/>
          <w:lang w:eastAsia="es-CO"/>
        </w:rPr>
        <w:t>\e901</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18CDB0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2604EDE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2627CF06" w14:textId="77777777" w:rsidR="00C67B61" w:rsidRDefault="00C67B61" w:rsidP="00C67B61">
      <w:pPr>
        <w:pStyle w:val="NormalWeb"/>
        <w:ind w:left="720"/>
      </w:pPr>
    </w:p>
    <w:p w14:paraId="603DE8AD" w14:textId="77777777" w:rsidR="00C67B61" w:rsidRDefault="00C67B61" w:rsidP="00C67B61">
      <w:pPr>
        <w:pStyle w:val="NormalWeb"/>
        <w:ind w:left="720"/>
      </w:pPr>
    </w:p>
    <w:p w14:paraId="42142A56" w14:textId="77777777" w:rsidR="00C67B61" w:rsidRDefault="00C67B61" w:rsidP="00C67B61">
      <w:pPr>
        <w:pStyle w:val="NormalWeb"/>
        <w:numPr>
          <w:ilvl w:val="0"/>
          <w:numId w:val="14"/>
        </w:numPr>
      </w:pPr>
      <w:r>
        <w:lastRenderedPageBreak/>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1AA8F7E4" w14:textId="77777777" w:rsidR="00C67B61" w:rsidRDefault="00C67B61" w:rsidP="00C67B61">
      <w:pPr>
        <w:pStyle w:val="NormalWeb"/>
        <w:numPr>
          <w:ilvl w:val="0"/>
          <w:numId w:val="14"/>
        </w:numPr>
      </w:pPr>
      <w:r>
        <w:t xml:space="preserve"> Luego cambiaremos las rutas que estaban colocadas en el css anteriormente copiado, por las rutas apuntando a nuestro proyecto.</w:t>
      </w:r>
    </w:p>
    <w:p w14:paraId="5F3AA6B7" w14:textId="77777777" w:rsidR="00C67B61" w:rsidRDefault="00C67B61" w:rsidP="00C67B61">
      <w:pPr>
        <w:pStyle w:val="NormalWeb"/>
        <w:jc w:val="center"/>
        <w:rPr>
          <w:noProof/>
        </w:rPr>
      </w:pPr>
      <w:r>
        <w:rPr>
          <w:noProof/>
        </w:rPr>
        <w:drawing>
          <wp:inline distT="0" distB="0" distL="0" distR="0" wp14:anchorId="662ED4B1" wp14:editId="2DA274C6">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1994535"/>
                    </a:xfrm>
                    <a:prstGeom prst="rect">
                      <a:avLst/>
                    </a:prstGeom>
                  </pic:spPr>
                </pic:pic>
              </a:graphicData>
            </a:graphic>
          </wp:inline>
        </w:drawing>
      </w:r>
      <w:r>
        <w:rPr>
          <w:noProof/>
        </w:rPr>
        <w:t xml:space="preserve"> </w:t>
      </w:r>
    </w:p>
    <w:p w14:paraId="681A9FDB" w14:textId="77777777" w:rsidR="00C67B61" w:rsidRDefault="00C67B61" w:rsidP="00C67B61">
      <w:pPr>
        <w:pStyle w:val="NormalWeb"/>
        <w:numPr>
          <w:ilvl w:val="0"/>
          <w:numId w:val="15"/>
        </w:numPr>
      </w:pPr>
      <w:r>
        <w:t>Para agregarlo al proyecto solo debo llamar la clase en mi elemento HTML.</w:t>
      </w:r>
    </w:p>
    <w:p w14:paraId="60738B8B" w14:textId="77777777" w:rsidR="00C67B61" w:rsidRDefault="00C67B61" w:rsidP="00C67B61">
      <w:pPr>
        <w:pStyle w:val="NormalWeb"/>
        <w:ind w:left="720"/>
        <w:jc w:val="center"/>
      </w:pPr>
      <w:r>
        <w:rPr>
          <w:noProof/>
        </w:rPr>
        <w:drawing>
          <wp:inline distT="0" distB="0" distL="0" distR="0" wp14:anchorId="4C66AE0A" wp14:editId="1A2F94DF">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05150" cy="666750"/>
                    </a:xfrm>
                    <a:prstGeom prst="rect">
                      <a:avLst/>
                    </a:prstGeom>
                  </pic:spPr>
                </pic:pic>
              </a:graphicData>
            </a:graphic>
          </wp:inline>
        </w:drawing>
      </w:r>
    </w:p>
    <w:p w14:paraId="4BBD3E6B" w14:textId="77777777" w:rsidR="00C67B61" w:rsidRDefault="00C67B61" w:rsidP="00C67B61">
      <w:pPr>
        <w:pStyle w:val="NormalWeb"/>
        <w:ind w:left="720"/>
      </w:pPr>
    </w:p>
    <w:p w14:paraId="3610706E" w14:textId="77777777" w:rsidR="00C67B61" w:rsidRDefault="00C67B61" w:rsidP="00C67B61">
      <w:pPr>
        <w:pStyle w:val="NormalWeb"/>
        <w:ind w:left="720"/>
      </w:pPr>
    </w:p>
    <w:p w14:paraId="2FB5F278" w14:textId="77777777" w:rsidR="00C67B61" w:rsidRDefault="00C67B61" w:rsidP="00C67B61">
      <w:pPr>
        <w:pStyle w:val="NormalWeb"/>
        <w:ind w:left="720"/>
      </w:pPr>
    </w:p>
    <w:p w14:paraId="7223BC82" w14:textId="77777777" w:rsidR="00C67B61" w:rsidRDefault="00C67B61" w:rsidP="00C67B61">
      <w:pPr>
        <w:pStyle w:val="NormalWeb"/>
        <w:ind w:left="720"/>
      </w:pPr>
    </w:p>
    <w:p w14:paraId="6003BC0A" w14:textId="77777777" w:rsidR="00C67B61" w:rsidRDefault="00C67B61" w:rsidP="00C67B61">
      <w:pPr>
        <w:pStyle w:val="NormalWeb"/>
        <w:ind w:left="720"/>
      </w:pPr>
    </w:p>
    <w:p w14:paraId="0A51AC5E" w14:textId="77777777" w:rsidR="00C67B61" w:rsidRDefault="00C67B61" w:rsidP="00C67B61">
      <w:pPr>
        <w:pStyle w:val="NormalWeb"/>
        <w:ind w:left="720"/>
      </w:pPr>
    </w:p>
    <w:p w14:paraId="7A4E58BA" w14:textId="77777777" w:rsidR="00C67B61" w:rsidRDefault="00C67B61" w:rsidP="00C67B61">
      <w:pPr>
        <w:pStyle w:val="NormalWeb"/>
        <w:ind w:left="720"/>
      </w:pPr>
    </w:p>
    <w:p w14:paraId="2AAEDBD2" w14:textId="77777777" w:rsidR="00C67B61" w:rsidRDefault="00C67B61" w:rsidP="00C67B61">
      <w:pPr>
        <w:pStyle w:val="NormalWeb"/>
        <w:ind w:left="720"/>
      </w:pPr>
    </w:p>
    <w:p w14:paraId="1133D1B2" w14:textId="77777777" w:rsidR="00C67B61" w:rsidRDefault="00C67B61" w:rsidP="00C67B61">
      <w:pPr>
        <w:pStyle w:val="NormalWeb"/>
        <w:ind w:left="720"/>
      </w:pPr>
    </w:p>
    <w:p w14:paraId="0C005B4E" w14:textId="77777777" w:rsidR="00C67B61" w:rsidRDefault="00C67B61" w:rsidP="00C67B61">
      <w:pPr>
        <w:pStyle w:val="NormalWeb"/>
        <w:ind w:left="720"/>
      </w:pPr>
    </w:p>
    <w:p w14:paraId="04BB7750" w14:textId="77777777" w:rsidR="00C67B61" w:rsidRDefault="00C67B61" w:rsidP="00C67B61">
      <w:pPr>
        <w:pStyle w:val="NormalWeb"/>
        <w:ind w:left="720"/>
      </w:pPr>
    </w:p>
    <w:p w14:paraId="26DCDF7A" w14:textId="77777777" w:rsidR="00C67B61" w:rsidRDefault="00C67B61" w:rsidP="00C67B61">
      <w:pPr>
        <w:pStyle w:val="NormalWeb"/>
        <w:ind w:left="720"/>
      </w:pPr>
    </w:p>
    <w:p w14:paraId="027613A1" w14:textId="77777777" w:rsidR="00C67B61" w:rsidRDefault="00C67B61" w:rsidP="00C67B61">
      <w:pPr>
        <w:pStyle w:val="Ttulo1"/>
      </w:pPr>
    </w:p>
    <w:p w14:paraId="06DBC5D5" w14:textId="77777777" w:rsidR="00C67B61" w:rsidRDefault="00C67B61" w:rsidP="00C67B61">
      <w:pPr>
        <w:pStyle w:val="Ttulo1"/>
      </w:pPr>
      <w:r>
        <w:t>Añadiendo un menú de hamburguesa</w:t>
      </w:r>
    </w:p>
    <w:p w14:paraId="384134A7" w14:textId="77777777" w:rsidR="00C67B61" w:rsidRDefault="00C67B61" w:rsidP="00C67B61">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388DC4F3" w14:textId="77777777" w:rsidR="00C67B61" w:rsidRDefault="00C67B61" w:rsidP="00C67B61">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31C9641D" w14:textId="77777777" w:rsidR="00C67B61" w:rsidRDefault="00C67B61" w:rsidP="00C67B61">
      <w:pPr>
        <w:pStyle w:val="NormalWeb"/>
        <w:jc w:val="center"/>
      </w:pPr>
      <w:r>
        <w:rPr>
          <w:noProof/>
        </w:rPr>
        <w:drawing>
          <wp:inline distT="0" distB="0" distL="0" distR="0" wp14:anchorId="2E6EDD52" wp14:editId="6E2D5001">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43325" cy="514350"/>
                    </a:xfrm>
                    <a:prstGeom prst="rect">
                      <a:avLst/>
                    </a:prstGeom>
                  </pic:spPr>
                </pic:pic>
              </a:graphicData>
            </a:graphic>
          </wp:inline>
        </w:drawing>
      </w:r>
    </w:p>
    <w:p w14:paraId="16126B1A" w14:textId="77777777" w:rsidR="00C67B61" w:rsidRDefault="00C67B61" w:rsidP="00C67B61">
      <w:pPr>
        <w:pStyle w:val="NormalWeb"/>
      </w:pPr>
      <w:r>
        <w:rPr>
          <w:noProof/>
        </w:rPr>
        <w:drawing>
          <wp:inline distT="0" distB="0" distL="0" distR="0" wp14:anchorId="5B631F90" wp14:editId="04BEB20E">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365375"/>
                    </a:xfrm>
                    <a:prstGeom prst="rect">
                      <a:avLst/>
                    </a:prstGeom>
                  </pic:spPr>
                </pic:pic>
              </a:graphicData>
            </a:graphic>
          </wp:inline>
        </w:drawing>
      </w:r>
    </w:p>
    <w:p w14:paraId="5BA3919F" w14:textId="77777777" w:rsidR="00C67B61" w:rsidRDefault="00C67B61" w:rsidP="00C67B61">
      <w:pPr>
        <w:pStyle w:val="NormalWeb"/>
      </w:pPr>
      <w:r>
        <w:rPr>
          <w:noProof/>
        </w:rPr>
        <w:drawing>
          <wp:inline distT="0" distB="0" distL="0" distR="0" wp14:anchorId="22C1754A" wp14:editId="72BD662E">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65E0D" w14:textId="77777777" w:rsidR="00C67B61" w:rsidRDefault="00C67B61" w:rsidP="00C67B61">
      <w:pPr>
        <w:pStyle w:val="NormalWeb"/>
      </w:pPr>
    </w:p>
    <w:p w14:paraId="4E22D1AB" w14:textId="77777777" w:rsidR="00C67B61" w:rsidRDefault="00C67B61" w:rsidP="00C67B61">
      <w:pPr>
        <w:pStyle w:val="NormalWeb"/>
      </w:pPr>
    </w:p>
    <w:p w14:paraId="28D268C3" w14:textId="77777777" w:rsidR="00C67B61" w:rsidRDefault="00C67B61" w:rsidP="00C67B61">
      <w:pPr>
        <w:pStyle w:val="NormalWeb"/>
      </w:pPr>
    </w:p>
    <w:p w14:paraId="2B09B9F0" w14:textId="77777777" w:rsidR="00C67B61" w:rsidRDefault="00C67B61" w:rsidP="00C67B61">
      <w:pPr>
        <w:pStyle w:val="NormalWeb"/>
      </w:pPr>
    </w:p>
    <w:p w14:paraId="2F2EEF66" w14:textId="77777777" w:rsidR="00C67B61" w:rsidRDefault="00C67B61" w:rsidP="00C67B61">
      <w:pPr>
        <w:pStyle w:val="NormalWeb"/>
      </w:pPr>
    </w:p>
    <w:p w14:paraId="36A2F346" w14:textId="77777777" w:rsidR="00C67B61" w:rsidRDefault="00C67B61" w:rsidP="00C67B61">
      <w:pPr>
        <w:pStyle w:val="Ttulo1"/>
      </w:pPr>
      <w:r>
        <w:t>Posicionando el menú</w:t>
      </w:r>
    </w:p>
    <w:p w14:paraId="245B8864" w14:textId="77777777" w:rsidR="00C67B61" w:rsidRDefault="00C67B61" w:rsidP="00C67B61">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668C3480" w14:textId="77777777" w:rsidR="00C67B61" w:rsidRDefault="00C67B61" w:rsidP="00C67B61">
      <w:pPr>
        <w:pStyle w:val="NormalWeb"/>
        <w:numPr>
          <w:ilvl w:val="0"/>
          <w:numId w:val="15"/>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2BC6F9FA" w14:textId="77777777" w:rsidR="00C67B61" w:rsidRDefault="00C67B61" w:rsidP="00C67B61">
      <w:pPr>
        <w:pStyle w:val="NormalWeb"/>
        <w:rPr>
          <w:lang w:val="es-MX"/>
        </w:rPr>
      </w:pPr>
      <w:r>
        <w:rPr>
          <w:noProof/>
        </w:rPr>
        <w:drawing>
          <wp:inline distT="0" distB="0" distL="0" distR="0" wp14:anchorId="6705EBCB" wp14:editId="6933B8F7">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492375"/>
                    </a:xfrm>
                    <a:prstGeom prst="rect">
                      <a:avLst/>
                    </a:prstGeom>
                  </pic:spPr>
                </pic:pic>
              </a:graphicData>
            </a:graphic>
          </wp:inline>
        </w:drawing>
      </w:r>
    </w:p>
    <w:p w14:paraId="0B70BFBE" w14:textId="77777777" w:rsidR="00C67B61" w:rsidRDefault="00C67B61" w:rsidP="00C67B61">
      <w:pPr>
        <w:pStyle w:val="NormalWeb"/>
        <w:numPr>
          <w:ilvl w:val="0"/>
          <w:numId w:val="15"/>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ya que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7F78A048" w14:textId="77777777" w:rsidR="00C67B61" w:rsidRPr="004D6F63" w:rsidRDefault="00C67B61" w:rsidP="00C67B61">
      <w:pPr>
        <w:pStyle w:val="NormalWeb"/>
        <w:numPr>
          <w:ilvl w:val="0"/>
          <w:numId w:val="15"/>
        </w:numPr>
        <w:rPr>
          <w:lang w:val="es-MX"/>
        </w:rPr>
      </w:pPr>
      <w:r>
        <w:rPr>
          <w:lang w:val="es-MX"/>
        </w:rPr>
        <w:t>Luego tendremos que darle interacción con JavaScript añadiendo una etiqueta &lt;script&gt; en nuestro HTML.</w:t>
      </w:r>
    </w:p>
    <w:p w14:paraId="51A9D634" w14:textId="77777777" w:rsidR="00C67B61" w:rsidRDefault="00C67B61" w:rsidP="00C67B61">
      <w:pPr>
        <w:pStyle w:val="NormalWeb"/>
        <w:rPr>
          <w:lang w:val="es-MX"/>
        </w:rPr>
      </w:pPr>
      <w:r>
        <w:rPr>
          <w:noProof/>
        </w:rPr>
        <w:lastRenderedPageBreak/>
        <w:drawing>
          <wp:inline distT="0" distB="0" distL="0" distR="0" wp14:anchorId="004BBCFE" wp14:editId="749E06E8">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662680"/>
                    </a:xfrm>
                    <a:prstGeom prst="rect">
                      <a:avLst/>
                    </a:prstGeom>
                  </pic:spPr>
                </pic:pic>
              </a:graphicData>
            </a:graphic>
          </wp:inline>
        </w:drawing>
      </w:r>
    </w:p>
    <w:p w14:paraId="7B8B6007" w14:textId="77777777" w:rsidR="00C67B61" w:rsidRDefault="00C67B61" w:rsidP="00C67B61">
      <w:pPr>
        <w:pStyle w:val="NormalWeb"/>
        <w:rPr>
          <w:lang w:val="es-MX"/>
        </w:rPr>
      </w:pPr>
    </w:p>
    <w:p w14:paraId="2CEFF643" w14:textId="77777777" w:rsidR="00C67B61" w:rsidRDefault="00C67B61" w:rsidP="00C67B61">
      <w:pPr>
        <w:pStyle w:val="NormalWeb"/>
        <w:rPr>
          <w:lang w:val="es-MX"/>
        </w:rPr>
      </w:pPr>
    </w:p>
    <w:p w14:paraId="0CC73CCA" w14:textId="77777777" w:rsidR="00C67B61" w:rsidRDefault="00C67B61" w:rsidP="00C67B61">
      <w:pPr>
        <w:pStyle w:val="NormalWeb"/>
        <w:rPr>
          <w:lang w:val="es-MX"/>
        </w:rPr>
      </w:pPr>
    </w:p>
    <w:p w14:paraId="5273B9B2" w14:textId="77777777" w:rsidR="00C67B61" w:rsidRDefault="00C67B61" w:rsidP="00C67B61">
      <w:pPr>
        <w:pStyle w:val="NormalWeb"/>
        <w:rPr>
          <w:lang w:val="es-MX"/>
        </w:rPr>
      </w:pPr>
    </w:p>
    <w:p w14:paraId="3CA7B0DD" w14:textId="77777777" w:rsidR="00C67B61" w:rsidRDefault="00C67B61" w:rsidP="00C67B61">
      <w:pPr>
        <w:pStyle w:val="NormalWeb"/>
        <w:rPr>
          <w:lang w:val="es-MX"/>
        </w:rPr>
      </w:pPr>
    </w:p>
    <w:p w14:paraId="0838E7E7" w14:textId="77777777" w:rsidR="00C67B61" w:rsidRDefault="00C67B61" w:rsidP="00C67B61">
      <w:pPr>
        <w:pStyle w:val="NormalWeb"/>
        <w:rPr>
          <w:lang w:val="es-MX"/>
        </w:rPr>
      </w:pPr>
    </w:p>
    <w:p w14:paraId="0A2545B0" w14:textId="77777777" w:rsidR="00C67B61" w:rsidRDefault="00C67B61" w:rsidP="00C67B61">
      <w:pPr>
        <w:pStyle w:val="NormalWeb"/>
        <w:rPr>
          <w:lang w:val="es-MX"/>
        </w:rPr>
      </w:pPr>
    </w:p>
    <w:p w14:paraId="52EF3053" w14:textId="77777777" w:rsidR="00C67B61" w:rsidRDefault="00C67B61" w:rsidP="00C67B61">
      <w:pPr>
        <w:pStyle w:val="NormalWeb"/>
        <w:rPr>
          <w:lang w:val="es-MX"/>
        </w:rPr>
      </w:pPr>
    </w:p>
    <w:p w14:paraId="3D1DD39E" w14:textId="77777777" w:rsidR="00C67B61" w:rsidRDefault="00C67B61" w:rsidP="00C67B61">
      <w:pPr>
        <w:pStyle w:val="NormalWeb"/>
        <w:rPr>
          <w:lang w:val="es-MX"/>
        </w:rPr>
      </w:pPr>
    </w:p>
    <w:p w14:paraId="3C4C2AB7" w14:textId="77777777" w:rsidR="00C67B61" w:rsidRDefault="00C67B61" w:rsidP="00C67B61">
      <w:pPr>
        <w:pStyle w:val="NormalWeb"/>
        <w:rPr>
          <w:lang w:val="es-MX"/>
        </w:rPr>
      </w:pPr>
    </w:p>
    <w:p w14:paraId="510F91E9" w14:textId="77777777" w:rsidR="00C67B61" w:rsidRDefault="00C67B61" w:rsidP="00C67B61">
      <w:pPr>
        <w:pStyle w:val="NormalWeb"/>
        <w:rPr>
          <w:lang w:val="es-MX"/>
        </w:rPr>
      </w:pPr>
    </w:p>
    <w:p w14:paraId="5D5D72E8" w14:textId="77777777" w:rsidR="00C67B61" w:rsidRDefault="00C67B61" w:rsidP="00C67B61">
      <w:pPr>
        <w:pStyle w:val="NormalWeb"/>
        <w:rPr>
          <w:lang w:val="es-MX"/>
        </w:rPr>
      </w:pPr>
    </w:p>
    <w:p w14:paraId="650E1142" w14:textId="77777777" w:rsidR="00C67B61" w:rsidRDefault="00C67B61" w:rsidP="00C67B61">
      <w:pPr>
        <w:pStyle w:val="NormalWeb"/>
        <w:rPr>
          <w:lang w:val="es-MX"/>
        </w:rPr>
      </w:pPr>
    </w:p>
    <w:p w14:paraId="67B90F27" w14:textId="77777777" w:rsidR="00C67B61" w:rsidRDefault="00C67B61" w:rsidP="00C67B61">
      <w:pPr>
        <w:pStyle w:val="Ttulo1"/>
      </w:pPr>
    </w:p>
    <w:p w14:paraId="418746E0" w14:textId="77777777" w:rsidR="00C67B61" w:rsidRDefault="00C67B61" w:rsidP="00C67B61">
      <w:pPr>
        <w:pStyle w:val="Ttulo1"/>
      </w:pPr>
      <w:r>
        <w:t>Media queries con JavaScript</w:t>
      </w:r>
    </w:p>
    <w:p w14:paraId="7DB6D4F1" w14:textId="77777777" w:rsidR="00C67B61" w:rsidRDefault="00C67B61" w:rsidP="00C67B61">
      <w:pPr>
        <w:pStyle w:val="NormalWeb"/>
      </w:pPr>
      <w:r>
        <w:t>En esta clase aprenderás a implementar media queries con JavaScript, para esto usarás instrucciones como window.matchMedia, console.log -nuevamente-, event, entre otros.</w:t>
      </w:r>
    </w:p>
    <w:p w14:paraId="6A140C06" w14:textId="77777777" w:rsidR="00C67B61" w:rsidRDefault="00C67B61" w:rsidP="00C67B61">
      <w:pPr>
        <w:pStyle w:val="NormalWeb"/>
      </w:pPr>
      <w:r>
        <w:t>El propósito es que tu menú quede listo para ofrecer una experiencia interactiva y sea flexible en distintos dispositivos, es decir, que sea interactivo y responsivo.</w:t>
      </w:r>
    </w:p>
    <w:p w14:paraId="1E1E205E" w14:textId="77777777" w:rsidR="00C67B61" w:rsidRDefault="00C67B61" w:rsidP="00C67B61">
      <w:pPr>
        <w:pStyle w:val="NormalWeb"/>
      </w:pPr>
      <w:r>
        <w:t>De forma adicional, aprenderás a agregar y quitar listeners de tus eventos, pues no siempre son la mejor opción en la experiencia de navegación.</w:t>
      </w:r>
    </w:p>
    <w:p w14:paraId="04CC75FE" w14:textId="77777777" w:rsidR="00C67B61" w:rsidRDefault="00C67B61" w:rsidP="00C67B61">
      <w:pPr>
        <w:pStyle w:val="NormalWeb"/>
      </w:pPr>
      <w:r>
        <w:rPr>
          <w:noProof/>
        </w:rPr>
        <w:drawing>
          <wp:inline distT="0" distB="0" distL="0" distR="0" wp14:anchorId="6D7BD9AE" wp14:editId="435AE9E9">
            <wp:extent cx="5612130" cy="515112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5151120"/>
                    </a:xfrm>
                    <a:prstGeom prst="rect">
                      <a:avLst/>
                    </a:prstGeom>
                  </pic:spPr>
                </pic:pic>
              </a:graphicData>
            </a:graphic>
          </wp:inline>
        </w:drawing>
      </w:r>
    </w:p>
    <w:p w14:paraId="32D73B76" w14:textId="77777777" w:rsidR="00C67B61" w:rsidRDefault="00C67B61" w:rsidP="00C67B61">
      <w:pPr>
        <w:pStyle w:val="NormalWeb"/>
      </w:pPr>
    </w:p>
    <w:p w14:paraId="0610DB76" w14:textId="77777777" w:rsidR="00C67B61" w:rsidRDefault="00C67B61" w:rsidP="00C67B61">
      <w:pPr>
        <w:pStyle w:val="NormalWeb"/>
      </w:pPr>
    </w:p>
    <w:p w14:paraId="4FBFFD2E" w14:textId="77777777" w:rsidR="00C67B61" w:rsidRDefault="00C67B61" w:rsidP="00C67B61">
      <w:pPr>
        <w:pStyle w:val="Ttulo1"/>
      </w:pPr>
      <w:r>
        <w:t>Creando un servidor de archivos estáticos con Node</w:t>
      </w:r>
    </w:p>
    <w:p w14:paraId="1360BA36" w14:textId="77777777" w:rsidR="00C67B61" w:rsidRDefault="00C67B61" w:rsidP="00C67B61">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0D45DB2" w14:textId="77777777" w:rsidR="00C67B61" w:rsidRDefault="00C67B61" w:rsidP="00C67B61">
      <w:pPr>
        <w:pStyle w:val="NormalWeb"/>
      </w:pPr>
      <w:r>
        <w:t>De esta manera podemos emular la pantalla de un dispositivo móvil en un servidor para archivos estáticos con node.js ya que no estamos manipulando un celular, sino un tamaño desde el navegador, por lo que debemos dirigirnos a la pagina principal de node:</w:t>
      </w:r>
    </w:p>
    <w:p w14:paraId="6E1B325A" w14:textId="77777777" w:rsidR="00C67B61" w:rsidRDefault="00855192" w:rsidP="00C67B61">
      <w:pPr>
        <w:pStyle w:val="NormalWeb"/>
        <w:jc w:val="center"/>
      </w:pPr>
      <w:hyperlink r:id="rId170" w:tgtFrame="_blank" w:history="1">
        <w:r w:rsidR="00C67B61">
          <w:rPr>
            <w:rStyle w:val="Hipervnculo"/>
            <w:b/>
            <w:bCs/>
          </w:rPr>
          <w:t>https://nodejs.org/en/</w:t>
        </w:r>
      </w:hyperlink>
    </w:p>
    <w:p w14:paraId="2467ABD9" w14:textId="77777777" w:rsidR="00C67B61" w:rsidRDefault="00C67B61" w:rsidP="00C67B61">
      <w:pPr>
        <w:pStyle w:val="NormalWeb"/>
      </w:pPr>
      <w:r>
        <w:t>Bajar con el scroll luego y descargar la versión lts para nuestro navegador.</w:t>
      </w:r>
    </w:p>
    <w:p w14:paraId="38385A4E" w14:textId="77777777" w:rsidR="00C67B61" w:rsidRDefault="00C67B61" w:rsidP="00C67B61">
      <w:pPr>
        <w:pStyle w:val="NormalWeb"/>
      </w:pPr>
      <w:r>
        <w:t>Luego de haber instalado node, debemos ejecutar la terminal de comandos de nuestro SO. Debemos verificar que npm esta corriendo correctamente. NPM es el gestor de modulos de paquetes de node, los paquetes pueden ser cualquier código de javascript que hayamos escrito.</w:t>
      </w:r>
    </w:p>
    <w:p w14:paraId="64ED3E32" w14:textId="77777777" w:rsidR="00C67B61" w:rsidRDefault="00C67B61" w:rsidP="00C67B61">
      <w:pPr>
        <w:pStyle w:val="NormalWeb"/>
      </w:pPr>
      <w:r>
        <w:t>Debemos descargar un modulo ya creado por la comunidad que servirá de servidor de archivos estáticos. Para ello debemos escribir en nuestra terminal lo siguiente:</w:t>
      </w:r>
    </w:p>
    <w:p w14:paraId="7C77F886" w14:textId="77777777" w:rsidR="00C67B61" w:rsidRDefault="00C67B61" w:rsidP="00C67B61">
      <w:pPr>
        <w:pStyle w:val="NormalWeb"/>
      </w:pPr>
      <w:r>
        <w:rPr>
          <w:rStyle w:val="Textoennegrita"/>
        </w:rPr>
        <w:t>npm -g install static-server</w:t>
      </w:r>
    </w:p>
    <w:p w14:paraId="21863042" w14:textId="77777777" w:rsidR="00C67B61" w:rsidRDefault="00C67B61" w:rsidP="00C67B61">
      <w:pPr>
        <w:pStyle w:val="NormalWeb"/>
      </w:pPr>
      <w:r>
        <w:t>Luego de ello debemos ubicarnos a la carpeta de nuestro proyecto, para saber en que carpeta estamos ubicados en Windows es el comando dir, y para movernos entre carpetas nos movemos con el comando cd.</w:t>
      </w:r>
    </w:p>
    <w:p w14:paraId="33F605F4" w14:textId="77777777" w:rsidR="00C67B61" w:rsidRDefault="00C67B61" w:rsidP="00C67B61">
      <w:pPr>
        <w:pStyle w:val="NormalWeb"/>
      </w:pPr>
      <w:r>
        <w:t>Una vez estemos ubicados en la carpeta, ejecutamos el comando “static-server”, una vez haya creado el servidor estatico, tenemos los privilegios de deter la ejecución del servidor oprimiendo la combinación de ctrl + c, pero en vez de eso, copiamos el puerto que nos arrojo (9080) por defecto, copiamos la url y podemos acceder a nuestro proyecto a través de esa url.</w:t>
      </w:r>
    </w:p>
    <w:p w14:paraId="004F4167" w14:textId="77777777" w:rsidR="00C67B61" w:rsidRDefault="00C67B61" w:rsidP="00C67B61">
      <w:pPr>
        <w:pStyle w:val="NormalWeb"/>
      </w:pPr>
      <w:r>
        <w:t>Luego de ello podemos acceder a cualquier otro dispositivo y observar nuestro proyecto. Para ello debemos verificar nuestra dirección ip con ipconfig desde la terminal (Windows).</w:t>
      </w:r>
    </w:p>
    <w:p w14:paraId="7B8CC523" w14:textId="77777777" w:rsidR="00C67B61" w:rsidRDefault="00C67B61" w:rsidP="00C67B61">
      <w:pPr>
        <w:pStyle w:val="NormalWeb"/>
      </w:pPr>
      <w:r>
        <w:rPr>
          <w:rStyle w:val="Textoennegrita"/>
        </w:rPr>
        <w:t>Ejemplo: 192.168.0.19:9080</w:t>
      </w:r>
    </w:p>
    <w:p w14:paraId="6273BCCF" w14:textId="77777777" w:rsidR="00C67B61" w:rsidRDefault="00C67B61" w:rsidP="00C67B61">
      <w:pPr>
        <w:pStyle w:val="NormalWeb"/>
      </w:pPr>
      <w:r>
        <w:t>Nota: debemos tener un archivo index.html</w:t>
      </w:r>
    </w:p>
    <w:p w14:paraId="0D1F4B69" w14:textId="77777777" w:rsidR="00C67B61" w:rsidRDefault="00C67B61" w:rsidP="00C67B61">
      <w:pPr>
        <w:pStyle w:val="NormalWeb"/>
        <w:jc w:val="center"/>
        <w:rPr>
          <w:b/>
          <w:bCs/>
          <w:sz w:val="48"/>
          <w:szCs w:val="48"/>
        </w:rPr>
      </w:pPr>
    </w:p>
    <w:p w14:paraId="049CB871" w14:textId="77777777" w:rsidR="00C67B61" w:rsidRPr="005906B9" w:rsidRDefault="00C67B61" w:rsidP="00C67B61">
      <w:pPr>
        <w:pStyle w:val="NormalWeb"/>
        <w:jc w:val="center"/>
        <w:rPr>
          <w:b/>
          <w:bCs/>
          <w:sz w:val="48"/>
          <w:szCs w:val="48"/>
        </w:rPr>
      </w:pPr>
      <w:r>
        <w:rPr>
          <w:b/>
          <w:bCs/>
          <w:sz w:val="48"/>
          <w:szCs w:val="48"/>
        </w:rPr>
        <w:t>Importants Q&amp;A</w:t>
      </w:r>
    </w:p>
    <w:p w14:paraId="0B5C6A7F" w14:textId="77777777" w:rsidR="00C67B61" w:rsidRDefault="00C67B61" w:rsidP="00C67B61">
      <w:pPr>
        <w:pStyle w:val="NormalWeb"/>
      </w:pPr>
      <w:r>
        <w:t>¿Con qué propiedad puedo darle tamaño a fuentes de íconos? Font-size</w:t>
      </w:r>
    </w:p>
    <w:p w14:paraId="736E3A63" w14:textId="77777777" w:rsidR="00C67B61" w:rsidRDefault="00C67B61" w:rsidP="00C67B61">
      <w:pPr>
        <w:pStyle w:val="NormalWeb"/>
      </w:pPr>
      <w:r>
        <w:t>¿Cómo se le dice a un teléfono en modo vertical? Portrait</w:t>
      </w:r>
    </w:p>
    <w:p w14:paraId="66C2E744" w14:textId="77777777" w:rsidR="00C67B61" w:rsidRDefault="00C67B61" w:rsidP="00C67B61">
      <w:pPr>
        <w:pStyle w:val="NormalWeb"/>
      </w:pPr>
      <w:r>
        <w:t>¿Cómo se le dice a un teléfono en modo horizontal? Landscape</w:t>
      </w:r>
    </w:p>
    <w:p w14:paraId="5E2F0CEB"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al siguiente código, ¿cuánto vale 1rem?</w:t>
      </w:r>
    </w:p>
    <w:p w14:paraId="4E0F7ED1"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 font-size: 18px; } </w:t>
      </w:r>
    </w:p>
    <w:p w14:paraId="438103E6"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body { font-size: 20px; }</w:t>
      </w:r>
      <w:r>
        <w:rPr>
          <w:rFonts w:ascii="Courier New" w:eastAsia="Times New Roman" w:hAnsi="Courier New" w:cs="Courier New"/>
          <w:sz w:val="20"/>
          <w:szCs w:val="20"/>
          <w:lang w:val="en-US" w:eastAsia="es-CO"/>
        </w:rPr>
        <w:t xml:space="preserve">                   18px</w:t>
      </w:r>
    </w:p>
    <w:p w14:paraId="477F5E94"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7C5C2D4D" w14:textId="77777777" w:rsidR="00C67B61" w:rsidRDefault="00C67B61" w:rsidP="00C67B61">
      <w:pPr>
        <w:pStyle w:val="NormalWeb"/>
      </w:pPr>
      <w:r>
        <w:t xml:space="preserve">¿A qué reacciona este media query? </w:t>
      </w:r>
    </w:p>
    <w:p w14:paraId="7742E57F" w14:textId="77777777" w:rsidR="00C67B61" w:rsidRPr="005906B9" w:rsidRDefault="00C67B61" w:rsidP="00C67B61">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5C6B2329"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1530B6A3"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08DB3D6C"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DD0002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0FA36AB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0B41699D"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77D66ED"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50E28975"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1DC034E8"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1BA753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930472E"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6C27752B"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40C6DB1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27CF2379"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0909BF1"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56BB5539"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BC16264"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74E88BBD"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p>
    <w:p w14:paraId="1845C3C7"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7747558" w14:textId="77777777" w:rsidR="00C67B61" w:rsidRPr="00A9482C" w:rsidRDefault="00C67B61" w:rsidP="00C67B61">
      <w:pPr>
        <w:pStyle w:val="NormalWeb"/>
      </w:pPr>
    </w:p>
    <w:p w14:paraId="7D6977CD" w14:textId="34F28EFA" w:rsidR="00664C16"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de </w:t>
      </w:r>
      <w:r>
        <w:rPr>
          <w:rFonts w:ascii="Times New Roman" w:eastAsia="Times New Roman" w:hAnsi="Times New Roman" w:cs="Times New Roman"/>
          <w:b/>
          <w:bCs/>
          <w:i/>
          <w:iCs/>
          <w:color w:val="FFC000"/>
          <w:kern w:val="36"/>
          <w:sz w:val="28"/>
          <w:szCs w:val="28"/>
          <w:lang w:eastAsia="es-CO"/>
        </w:rPr>
        <w:t>CSS Grid Layout.</w:t>
      </w:r>
    </w:p>
    <w:p w14:paraId="08EC208E" w14:textId="58D6F773" w:rsidR="00855192" w:rsidRDefault="00855192" w:rsidP="00855192">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bookmarkStart w:id="1" w:name="_GoBack"/>
      <w:bookmarkEnd w:id="1"/>
    </w:p>
    <w:p w14:paraId="65A99810" w14:textId="77777777" w:rsidR="00855192" w:rsidRPr="00CA3EB2" w:rsidRDefault="00855192" w:rsidP="0085519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363B8BA9" w14:textId="77777777" w:rsidR="00855192" w:rsidRDefault="00855192" w:rsidP="0085519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256990D0" w14:textId="77777777" w:rsidR="00855192" w:rsidRDefault="00855192" w:rsidP="00855192">
      <w:pPr>
        <w:rPr>
          <w:rFonts w:ascii="Times New Roman" w:hAnsi="Times New Roman" w:cs="Times New Roman"/>
          <w:sz w:val="24"/>
          <w:szCs w:val="24"/>
        </w:rPr>
      </w:pPr>
    </w:p>
    <w:p w14:paraId="5DE53ACD"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3E0DB000" w14:textId="77777777" w:rsidR="00855192" w:rsidRDefault="00855192" w:rsidP="00855192">
      <w:pPr>
        <w:pStyle w:val="NormalWeb"/>
      </w:pPr>
      <w:r>
        <w:rPr>
          <w:rStyle w:val="Textoennegrita"/>
        </w:rPr>
        <w:t>Grid Container</w:t>
      </w:r>
      <w:r>
        <w:t>: va a ser el elemento padre que va a tener puesto un nuevo tipo de display: grid. Nos permite colocar otras propiedades para manipular nuestro layout.</w:t>
      </w:r>
    </w:p>
    <w:p w14:paraId="2E25CE90" w14:textId="77777777" w:rsidR="00855192" w:rsidRDefault="00855192" w:rsidP="00855192">
      <w:pPr>
        <w:pStyle w:val="NormalWeb"/>
        <w:jc w:val="center"/>
      </w:pPr>
      <w:r>
        <w:rPr>
          <w:noProof/>
        </w:rPr>
        <w:drawing>
          <wp:inline distT="0" distB="0" distL="0" distR="0" wp14:anchorId="558C4A2C" wp14:editId="02066FDA">
            <wp:extent cx="3600000" cy="2674135"/>
            <wp:effectExtent l="76200" t="76200" r="133985" b="12636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226A0" w14:textId="77777777" w:rsidR="00855192" w:rsidRDefault="00855192" w:rsidP="00855192">
      <w:pPr>
        <w:pStyle w:val="NormalWeb"/>
      </w:pPr>
      <w:r>
        <w:rPr>
          <w:rStyle w:val="Textoennegrita"/>
        </w:rPr>
        <w:t>Grid Item</w:t>
      </w:r>
      <w:r>
        <w:t>: Son nuestros componentes, contenidos, los que vamos a manejar. Nuestras filas o columnas que vamos a mover a nuestro gusto. Son hijos directos de grid.</w:t>
      </w:r>
    </w:p>
    <w:p w14:paraId="6540D0CB" w14:textId="77777777" w:rsidR="00855192" w:rsidRDefault="00855192" w:rsidP="00855192">
      <w:pPr>
        <w:pStyle w:val="NormalWeb"/>
        <w:jc w:val="center"/>
      </w:pPr>
      <w:r>
        <w:rPr>
          <w:noProof/>
        </w:rPr>
        <w:lastRenderedPageBreak/>
        <w:drawing>
          <wp:inline distT="0" distB="0" distL="0" distR="0" wp14:anchorId="4BFDA6F5" wp14:editId="5CFAD7A7">
            <wp:extent cx="3600000" cy="2761953"/>
            <wp:effectExtent l="76200" t="76200" r="133985" b="133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6E194" w14:textId="77777777" w:rsidR="00855192" w:rsidRDefault="00855192" w:rsidP="00855192">
      <w:pPr>
        <w:pStyle w:val="NormalWeb"/>
      </w:pPr>
      <w:r>
        <w:rPr>
          <w:rStyle w:val="Textoennegrita"/>
        </w:rPr>
        <w:t>Grid Line</w:t>
      </w:r>
      <w:r>
        <w:t>: Líneas divisorias horizontales y verticales.</w:t>
      </w:r>
    </w:p>
    <w:p w14:paraId="71589878" w14:textId="77777777" w:rsidR="00855192" w:rsidRDefault="00855192" w:rsidP="00855192">
      <w:pPr>
        <w:pStyle w:val="NormalWeb"/>
        <w:jc w:val="center"/>
      </w:pPr>
      <w:r>
        <w:rPr>
          <w:noProof/>
        </w:rPr>
        <w:drawing>
          <wp:inline distT="0" distB="0" distL="0" distR="0" wp14:anchorId="1E2FF990" wp14:editId="3185BF43">
            <wp:extent cx="3600000" cy="2707745"/>
            <wp:effectExtent l="76200" t="76200" r="133985" b="130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E2C27" w14:textId="77777777" w:rsidR="00855192" w:rsidRDefault="00855192" w:rsidP="00855192">
      <w:pPr>
        <w:pStyle w:val="NormalWeb"/>
      </w:pPr>
      <w:r>
        <w:rPr>
          <w:rStyle w:val="Textoennegrita"/>
        </w:rPr>
        <w:t>Grid Track</w:t>
      </w:r>
      <w:r>
        <w:t>: Espacio entre dos líneas adyacentes. Filas y columnas.</w:t>
      </w:r>
    </w:p>
    <w:p w14:paraId="5C50CEF9" w14:textId="77777777" w:rsidR="00855192" w:rsidRDefault="00855192" w:rsidP="00855192">
      <w:pPr>
        <w:pStyle w:val="NormalWeb"/>
        <w:jc w:val="center"/>
      </w:pPr>
      <w:r>
        <w:rPr>
          <w:noProof/>
        </w:rPr>
        <w:lastRenderedPageBreak/>
        <w:drawing>
          <wp:inline distT="0" distB="0" distL="0" distR="0" wp14:anchorId="73073EC9" wp14:editId="78008FDD">
            <wp:extent cx="3600000" cy="2785226"/>
            <wp:effectExtent l="76200" t="76200" r="133985" b="129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1B92" w14:textId="77777777" w:rsidR="00855192" w:rsidRDefault="00855192" w:rsidP="00855192">
      <w:pPr>
        <w:pStyle w:val="NormalWeb"/>
      </w:pPr>
      <w:r>
        <w:rPr>
          <w:rStyle w:val="Textoennegrita"/>
        </w:rPr>
        <w:t>Grid Cell</w:t>
      </w:r>
      <w:r>
        <w:t>: Celdas, espacio en dos filas adyacentes y 2 columnas adyacentes.</w:t>
      </w:r>
    </w:p>
    <w:p w14:paraId="482B8635" w14:textId="77777777" w:rsidR="00855192" w:rsidRDefault="00855192" w:rsidP="00855192">
      <w:pPr>
        <w:pStyle w:val="NormalWeb"/>
        <w:jc w:val="center"/>
      </w:pPr>
      <w:r>
        <w:rPr>
          <w:noProof/>
        </w:rPr>
        <w:drawing>
          <wp:inline distT="0" distB="0" distL="0" distR="0" wp14:anchorId="489C1263" wp14:editId="267A389B">
            <wp:extent cx="3600000" cy="2668750"/>
            <wp:effectExtent l="76200" t="76200" r="133985" b="132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874BF" w14:textId="77777777" w:rsidR="00855192" w:rsidRDefault="00855192" w:rsidP="00855192">
      <w:pPr>
        <w:pStyle w:val="NormalWeb"/>
      </w:pPr>
      <w:r>
        <w:rPr>
          <w:rStyle w:val="Textoennegrita"/>
        </w:rPr>
        <w:t>Grid Area</w:t>
      </w:r>
      <w:r>
        <w:t>: Espacio rodeado por 4 grid lines</w:t>
      </w:r>
    </w:p>
    <w:p w14:paraId="4D33A6E4" w14:textId="77777777" w:rsidR="00855192" w:rsidRDefault="00855192" w:rsidP="00855192">
      <w:pPr>
        <w:pStyle w:val="NormalWeb"/>
        <w:jc w:val="center"/>
      </w:pPr>
      <w:r>
        <w:rPr>
          <w:noProof/>
        </w:rPr>
        <w:lastRenderedPageBreak/>
        <w:drawing>
          <wp:inline distT="0" distB="0" distL="0" distR="0" wp14:anchorId="39DA6794" wp14:editId="0AC4675E">
            <wp:extent cx="3600000" cy="2353077"/>
            <wp:effectExtent l="76200" t="76200" r="133985" b="1428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65B0F" w14:textId="77777777" w:rsidR="00855192" w:rsidRDefault="00855192" w:rsidP="00855192">
      <w:pPr>
        <w:pStyle w:val="Ttulo1"/>
      </w:pPr>
    </w:p>
    <w:p w14:paraId="10302D50" w14:textId="77777777" w:rsidR="00855192" w:rsidRDefault="00855192" w:rsidP="00855192">
      <w:pPr>
        <w:pStyle w:val="Ttulo1"/>
      </w:pPr>
    </w:p>
    <w:p w14:paraId="234707E4" w14:textId="77777777" w:rsidR="00855192" w:rsidRDefault="00855192" w:rsidP="00855192">
      <w:pPr>
        <w:pStyle w:val="Ttulo1"/>
      </w:pPr>
      <w:r>
        <w:t>Definiendo columnas.</w:t>
      </w:r>
    </w:p>
    <w:p w14:paraId="770687A6" w14:textId="77777777" w:rsidR="00855192" w:rsidRPr="00594DD8" w:rsidRDefault="00855192" w:rsidP="0085519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grid-template-columns: 200px 200px 200px</w:t>
      </w:r>
    </w:p>
    <w:p w14:paraId="508ED2A1" w14:textId="77777777" w:rsidR="00855192" w:rsidRDefault="00855192" w:rsidP="00855192">
      <w:pPr>
        <w:pStyle w:val="NormalWeb"/>
        <w:jc w:val="center"/>
      </w:pPr>
      <w:r>
        <w:rPr>
          <w:noProof/>
        </w:rPr>
        <w:drawing>
          <wp:inline distT="0" distB="0" distL="0" distR="0" wp14:anchorId="2BBE4962" wp14:editId="3E11EBF9">
            <wp:extent cx="4191000" cy="8953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1000" cy="895350"/>
                    </a:xfrm>
                    <a:prstGeom prst="rect">
                      <a:avLst/>
                    </a:prstGeom>
                  </pic:spPr>
                </pic:pic>
              </a:graphicData>
            </a:graphic>
          </wp:inline>
        </w:drawing>
      </w:r>
    </w:p>
    <w:p w14:paraId="123356EA" w14:textId="77777777" w:rsidR="00855192" w:rsidRDefault="00855192" w:rsidP="00855192">
      <w:pPr>
        <w:pStyle w:val="NormalWeb"/>
      </w:pPr>
      <w:r>
        <w:t>Otra forma de realizarlo es:</w:t>
      </w:r>
    </w:p>
    <w:p w14:paraId="5699FC1D"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50969236" wp14:editId="3B740AE4">
            <wp:extent cx="3933825" cy="9144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33825" cy="914400"/>
                    </a:xfrm>
                    <a:prstGeom prst="rect">
                      <a:avLst/>
                    </a:prstGeom>
                  </pic:spPr>
                </pic:pic>
              </a:graphicData>
            </a:graphic>
          </wp:inline>
        </w:drawing>
      </w:r>
    </w:p>
    <w:p w14:paraId="6C69CBB6"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31B8E387" w14:textId="77777777" w:rsidR="00855192" w:rsidRDefault="00855192" w:rsidP="00855192">
      <w:pPr>
        <w:pStyle w:val="Ttulo1"/>
      </w:pPr>
      <w:r>
        <w:lastRenderedPageBreak/>
        <w:t>Definiendo filas.</w:t>
      </w:r>
    </w:p>
    <w:p w14:paraId="1CFD86CA"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y asignaremos al igual que las columnas las medidas de la cantidad de filas que va tener nuestro grid layout.</w:t>
      </w:r>
    </w:p>
    <w:p w14:paraId="4528B791"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6DD2AE88" wp14:editId="467E9237">
            <wp:extent cx="4095750" cy="10953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5750" cy="1095375"/>
                    </a:xfrm>
                    <a:prstGeom prst="rect">
                      <a:avLst/>
                    </a:prstGeom>
                  </pic:spPr>
                </pic:pic>
              </a:graphicData>
            </a:graphic>
          </wp:inline>
        </w:drawing>
      </w:r>
    </w:p>
    <w:p w14:paraId="46171AC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7F6A3939"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00BC16BC" wp14:editId="4AC0DA1A">
            <wp:extent cx="4391025" cy="1114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91025" cy="1114425"/>
                    </a:xfrm>
                    <a:prstGeom prst="rect">
                      <a:avLst/>
                    </a:prstGeom>
                  </pic:spPr>
                </pic:pic>
              </a:graphicData>
            </a:graphic>
          </wp:inline>
        </w:drawing>
      </w:r>
    </w:p>
    <w:p w14:paraId="29223B1E"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2142A7AC" w14:textId="77777777" w:rsidR="00855192" w:rsidRPr="005A0244"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152726B0"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1A03E01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drawing>
          <wp:inline distT="0" distB="0" distL="0" distR="0" wp14:anchorId="637BECF0" wp14:editId="243DA229">
            <wp:extent cx="5223753" cy="249970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2726" cy="2504003"/>
                    </a:xfrm>
                    <a:prstGeom prst="rect">
                      <a:avLst/>
                    </a:prstGeom>
                  </pic:spPr>
                </pic:pic>
              </a:graphicData>
            </a:graphic>
          </wp:inline>
        </w:drawing>
      </w:r>
    </w:p>
    <w:p w14:paraId="21B7B38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1F6E591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675BCF05" w14:textId="77777777" w:rsidR="00855192" w:rsidRDefault="00855192" w:rsidP="00855192">
      <w:pPr>
        <w:pStyle w:val="Ttulo1"/>
      </w:pPr>
      <w:r>
        <w:t>Grids identados y tipos de displays.</w:t>
      </w:r>
    </w:p>
    <w:p w14:paraId="4821D798"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5558C7D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6B82B2BE" wp14:editId="1010178A">
            <wp:extent cx="5612130" cy="607060"/>
            <wp:effectExtent l="0" t="0" r="762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607060"/>
                    </a:xfrm>
                    <a:prstGeom prst="rect">
                      <a:avLst/>
                    </a:prstGeom>
                  </pic:spPr>
                </pic:pic>
              </a:graphicData>
            </a:graphic>
          </wp:inline>
        </w:drawing>
      </w:r>
    </w:p>
    <w:p w14:paraId="49F6A8D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16B7387D" w14:textId="77777777" w:rsidR="00855192" w:rsidRPr="00361509"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463CDFE" wp14:editId="13E26058">
            <wp:extent cx="5612130" cy="756285"/>
            <wp:effectExtent l="0" t="0" r="762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756285"/>
                    </a:xfrm>
                    <a:prstGeom prst="rect">
                      <a:avLst/>
                    </a:prstGeom>
                  </pic:spPr>
                </pic:pic>
              </a:graphicData>
            </a:graphic>
          </wp:inline>
        </w:drawing>
      </w:r>
    </w:p>
    <w:p w14:paraId="0DFECFBB" w14:textId="77777777" w:rsidR="00855192" w:rsidRDefault="00855192" w:rsidP="00855192">
      <w:pPr>
        <w:rPr>
          <w:rFonts w:ascii="Times New Roman" w:hAnsi="Times New Roman" w:cs="Times New Roman"/>
          <w:sz w:val="24"/>
          <w:szCs w:val="24"/>
        </w:rPr>
      </w:pPr>
    </w:p>
    <w:p w14:paraId="0373F4E1" w14:textId="77777777" w:rsidR="00855192" w:rsidRDefault="00855192" w:rsidP="00855192">
      <w:pPr>
        <w:rPr>
          <w:rFonts w:ascii="Times New Roman" w:hAnsi="Times New Roman" w:cs="Times New Roman"/>
          <w:b/>
          <w:bCs/>
          <w:sz w:val="24"/>
          <w:szCs w:val="24"/>
        </w:rPr>
      </w:pPr>
    </w:p>
    <w:p w14:paraId="12861B35" w14:textId="77777777" w:rsidR="00855192" w:rsidRDefault="00855192" w:rsidP="00855192">
      <w:pPr>
        <w:rPr>
          <w:rFonts w:ascii="Times New Roman" w:hAnsi="Times New Roman" w:cs="Times New Roman"/>
          <w:b/>
          <w:bCs/>
          <w:sz w:val="24"/>
          <w:szCs w:val="24"/>
        </w:rPr>
      </w:pPr>
    </w:p>
    <w:p w14:paraId="3DCE6DF6" w14:textId="77777777" w:rsidR="00855192" w:rsidRDefault="00855192" w:rsidP="00855192">
      <w:pPr>
        <w:rPr>
          <w:rFonts w:ascii="Times New Roman" w:hAnsi="Times New Roman" w:cs="Times New Roman"/>
          <w:b/>
          <w:bCs/>
          <w:sz w:val="24"/>
          <w:szCs w:val="24"/>
        </w:rPr>
      </w:pPr>
    </w:p>
    <w:p w14:paraId="335D4891" w14:textId="77777777" w:rsidR="00855192" w:rsidRDefault="00855192" w:rsidP="00855192">
      <w:pPr>
        <w:rPr>
          <w:rFonts w:ascii="Times New Roman" w:hAnsi="Times New Roman" w:cs="Times New Roman"/>
          <w:b/>
          <w:bCs/>
          <w:sz w:val="24"/>
          <w:szCs w:val="24"/>
        </w:rPr>
      </w:pPr>
    </w:p>
    <w:p w14:paraId="1CB5A01F" w14:textId="77777777" w:rsidR="00855192" w:rsidRPr="003645E3" w:rsidRDefault="00855192" w:rsidP="0085519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7ECC76A3"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04F03FF5" w14:textId="77777777" w:rsidR="00855192" w:rsidRDefault="00855192" w:rsidP="00855192">
      <w:pPr>
        <w:rPr>
          <w:rFonts w:ascii="Times New Roman" w:hAnsi="Times New Roman" w:cs="Times New Roman"/>
          <w:sz w:val="24"/>
          <w:szCs w:val="24"/>
        </w:rPr>
      </w:pPr>
      <w:r>
        <w:rPr>
          <w:noProof/>
        </w:rPr>
        <w:drawing>
          <wp:inline distT="0" distB="0" distL="0" distR="0" wp14:anchorId="6E96C5FD" wp14:editId="293679B1">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47334" cy="420913"/>
                    </a:xfrm>
                    <a:prstGeom prst="rect">
                      <a:avLst/>
                    </a:prstGeom>
                  </pic:spPr>
                </pic:pic>
              </a:graphicData>
            </a:graphic>
          </wp:inline>
        </w:drawing>
      </w:r>
    </w:p>
    <w:p w14:paraId="0FD24D7C"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11F3395C" w14:textId="77777777" w:rsidR="00855192" w:rsidRDefault="00855192" w:rsidP="00855192">
      <w:pPr>
        <w:rPr>
          <w:rFonts w:ascii="Times New Roman" w:hAnsi="Times New Roman" w:cs="Times New Roman"/>
          <w:sz w:val="24"/>
          <w:szCs w:val="24"/>
        </w:rPr>
      </w:pPr>
      <w:r>
        <w:rPr>
          <w:noProof/>
        </w:rPr>
        <w:drawing>
          <wp:inline distT="0" distB="0" distL="0" distR="0" wp14:anchorId="29E73BAA" wp14:editId="26E8C3B9">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9188" cy="421051"/>
                    </a:xfrm>
                    <a:prstGeom prst="rect">
                      <a:avLst/>
                    </a:prstGeom>
                  </pic:spPr>
                </pic:pic>
              </a:graphicData>
            </a:graphic>
          </wp:inline>
        </w:drawing>
      </w:r>
    </w:p>
    <w:p w14:paraId="3AEC3173" w14:textId="77777777" w:rsidR="00855192" w:rsidRDefault="00855192" w:rsidP="00855192">
      <w:pPr>
        <w:rPr>
          <w:rFonts w:ascii="Times New Roman" w:hAnsi="Times New Roman" w:cs="Times New Roman"/>
          <w:sz w:val="24"/>
          <w:szCs w:val="24"/>
        </w:rPr>
      </w:pPr>
    </w:p>
    <w:p w14:paraId="1231D701" w14:textId="77777777" w:rsidR="00855192" w:rsidRDefault="00855192" w:rsidP="00855192">
      <w:pPr>
        <w:rPr>
          <w:rFonts w:ascii="Times New Roman" w:hAnsi="Times New Roman" w:cs="Times New Roman"/>
          <w:sz w:val="24"/>
          <w:szCs w:val="24"/>
        </w:rPr>
      </w:pPr>
    </w:p>
    <w:p w14:paraId="1D120D1E" w14:textId="77777777" w:rsidR="00855192" w:rsidRDefault="00855192" w:rsidP="00855192">
      <w:pPr>
        <w:rPr>
          <w:rFonts w:ascii="Times New Roman" w:hAnsi="Times New Roman" w:cs="Times New Roman"/>
          <w:sz w:val="24"/>
          <w:szCs w:val="24"/>
        </w:rPr>
      </w:pPr>
    </w:p>
    <w:p w14:paraId="588E03E0" w14:textId="77777777" w:rsidR="00855192" w:rsidRDefault="00855192" w:rsidP="00855192">
      <w:pPr>
        <w:rPr>
          <w:rFonts w:ascii="Times New Roman" w:hAnsi="Times New Roman" w:cs="Times New Roman"/>
          <w:sz w:val="24"/>
          <w:szCs w:val="24"/>
        </w:rPr>
      </w:pPr>
    </w:p>
    <w:p w14:paraId="5B378942" w14:textId="77777777" w:rsidR="00855192" w:rsidRDefault="00855192" w:rsidP="00855192">
      <w:pPr>
        <w:pStyle w:val="Ttulo1"/>
      </w:pPr>
      <w:r>
        <w:t>Espaciado entre filas y columnas.</w:t>
      </w:r>
    </w:p>
    <w:p w14:paraId="7C997D7E" w14:textId="77777777" w:rsidR="00855192" w:rsidRDefault="00855192" w:rsidP="0085519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277046C8" w14:textId="77777777" w:rsidR="00855192" w:rsidRPr="005C06C6" w:rsidRDefault="00855192" w:rsidP="00855192">
      <w:pPr>
        <w:pStyle w:val="Ttulo1"/>
        <w:rPr>
          <w:b w:val="0"/>
          <w:bCs w:val="0"/>
          <w:sz w:val="24"/>
          <w:szCs w:val="24"/>
        </w:rPr>
      </w:pPr>
      <w:r>
        <w:rPr>
          <w:noProof/>
        </w:rPr>
        <w:drawing>
          <wp:inline distT="0" distB="0" distL="0" distR="0" wp14:anchorId="4AA95750" wp14:editId="5D87805C">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1459230"/>
                    </a:xfrm>
                    <a:prstGeom prst="rect">
                      <a:avLst/>
                    </a:prstGeom>
                  </pic:spPr>
                </pic:pic>
              </a:graphicData>
            </a:graphic>
          </wp:inline>
        </w:drawing>
      </w:r>
    </w:p>
    <w:p w14:paraId="195831D0" w14:textId="77777777" w:rsidR="00855192" w:rsidRDefault="00855192" w:rsidP="00855192">
      <w:pPr>
        <w:pStyle w:val="Ttulo1"/>
      </w:pPr>
    </w:p>
    <w:p w14:paraId="677BB328" w14:textId="77777777" w:rsidR="00855192" w:rsidRDefault="00855192" w:rsidP="00855192">
      <w:pPr>
        <w:pStyle w:val="Ttulo1"/>
      </w:pPr>
    </w:p>
    <w:p w14:paraId="0F94E106" w14:textId="77777777" w:rsidR="00855192" w:rsidRDefault="00855192" w:rsidP="00855192">
      <w:pPr>
        <w:pStyle w:val="Ttulo1"/>
      </w:pPr>
    </w:p>
    <w:p w14:paraId="5D894E56" w14:textId="77777777" w:rsidR="00855192" w:rsidRDefault="00855192" w:rsidP="00855192">
      <w:pPr>
        <w:pStyle w:val="Ttulo1"/>
      </w:pPr>
    </w:p>
    <w:p w14:paraId="778F2B0E" w14:textId="77777777" w:rsidR="00855192" w:rsidRDefault="00855192" w:rsidP="00855192">
      <w:pPr>
        <w:pStyle w:val="Ttulo1"/>
      </w:pPr>
    </w:p>
    <w:p w14:paraId="4A73B4EB" w14:textId="77777777" w:rsidR="00855192" w:rsidRDefault="00855192" w:rsidP="00855192">
      <w:pPr>
        <w:pStyle w:val="Ttulo1"/>
      </w:pPr>
    </w:p>
    <w:p w14:paraId="53F06686" w14:textId="77777777" w:rsidR="00855192" w:rsidRDefault="00855192" w:rsidP="00855192">
      <w:pPr>
        <w:pStyle w:val="Ttulo1"/>
      </w:pPr>
    </w:p>
    <w:p w14:paraId="489A03A3" w14:textId="77777777" w:rsidR="00855192" w:rsidRDefault="00855192" w:rsidP="00855192">
      <w:pPr>
        <w:pStyle w:val="Ttulo1"/>
      </w:pPr>
    </w:p>
    <w:p w14:paraId="578A5FB4" w14:textId="77777777" w:rsidR="00855192" w:rsidRDefault="00855192" w:rsidP="00855192">
      <w:pPr>
        <w:pStyle w:val="Ttulo1"/>
      </w:pPr>
    </w:p>
    <w:p w14:paraId="72864DE9" w14:textId="77777777" w:rsidR="00855192" w:rsidRDefault="00855192" w:rsidP="00855192">
      <w:pPr>
        <w:pStyle w:val="Ttulo1"/>
      </w:pPr>
    </w:p>
    <w:p w14:paraId="2567D576" w14:textId="77777777" w:rsidR="00855192" w:rsidRDefault="00855192" w:rsidP="00855192">
      <w:pPr>
        <w:pStyle w:val="Ttulo1"/>
      </w:pPr>
    </w:p>
    <w:p w14:paraId="1B74E669" w14:textId="77777777" w:rsidR="00855192" w:rsidRPr="00D50B3C" w:rsidRDefault="00855192" w:rsidP="00855192">
      <w:pPr>
        <w:pStyle w:val="Ttulo1"/>
      </w:pPr>
      <w:r>
        <w:t>Repetidores, unidades de medida y funciones.</w:t>
      </w:r>
    </w:p>
    <w:p w14:paraId="6EB81C1D" w14:textId="77777777" w:rsidR="00855192" w:rsidRPr="00D50B3C" w:rsidRDefault="00855192" w:rsidP="00855192">
      <w:pPr>
        <w:pStyle w:val="Ttulo1"/>
        <w:rPr>
          <w:sz w:val="24"/>
          <w:szCs w:val="24"/>
        </w:rPr>
      </w:pPr>
      <w:r w:rsidRPr="00D50B3C">
        <w:rPr>
          <w:sz w:val="24"/>
          <w:szCs w:val="24"/>
        </w:rPr>
        <w:t xml:space="preserve">    fr = fracción:</w:t>
      </w:r>
    </w:p>
    <w:p w14:paraId="281B79CD" w14:textId="77777777" w:rsidR="00855192" w:rsidRPr="00D50B3C" w:rsidRDefault="00855192" w:rsidP="0085519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11C6B4A" w14:textId="77777777" w:rsidR="00855192" w:rsidRDefault="00855192" w:rsidP="0085519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325443A2" wp14:editId="65B35B24">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7A4CCA19" w14:textId="77777777" w:rsidR="00855192" w:rsidRDefault="00855192" w:rsidP="0085519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EF22793" w14:textId="77777777" w:rsidR="00855192" w:rsidRDefault="00855192" w:rsidP="0085519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5AE53467" w14:textId="77777777" w:rsidR="00855192" w:rsidRPr="00D50B3C" w:rsidRDefault="00855192" w:rsidP="00855192">
      <w:pPr>
        <w:pStyle w:val="Ttulo1"/>
        <w:jc w:val="center"/>
        <w:rPr>
          <w:b w:val="0"/>
          <w:bCs w:val="0"/>
          <w:sz w:val="24"/>
          <w:szCs w:val="24"/>
        </w:rPr>
      </w:pPr>
      <w:r>
        <w:rPr>
          <w:noProof/>
        </w:rPr>
        <w:drawing>
          <wp:inline distT="0" distB="0" distL="0" distR="0" wp14:anchorId="2CBC643F" wp14:editId="525E9B81">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261832F4" w14:textId="77777777" w:rsidR="00855192" w:rsidRPr="00D50B3C" w:rsidRDefault="00855192" w:rsidP="00855192">
      <w:pPr>
        <w:pStyle w:val="Ttulo1"/>
        <w:rPr>
          <w:sz w:val="24"/>
          <w:szCs w:val="24"/>
        </w:rPr>
      </w:pPr>
      <w:r w:rsidRPr="00D50B3C">
        <w:rPr>
          <w:sz w:val="24"/>
          <w:szCs w:val="24"/>
        </w:rPr>
        <w:t xml:space="preserve">    Función repeat()</w:t>
      </w:r>
    </w:p>
    <w:p w14:paraId="096784D3" w14:textId="77777777" w:rsidR="00855192" w:rsidRDefault="00855192" w:rsidP="0085519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635F3F62" w14:textId="77777777" w:rsidR="00855192" w:rsidRPr="00D50B3C" w:rsidRDefault="00855192" w:rsidP="0085519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12807CCE" wp14:editId="6640B59D">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580F7D4C" w14:textId="77777777" w:rsidR="00855192" w:rsidRPr="00D50B3C" w:rsidRDefault="00855192" w:rsidP="0085519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6546BF9F" w14:textId="77777777" w:rsidR="00855192" w:rsidRPr="00D50B3C" w:rsidRDefault="00855192" w:rsidP="0085519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66322FFE" w14:textId="77777777" w:rsidR="00855192" w:rsidRDefault="00855192" w:rsidP="00855192">
      <w:pPr>
        <w:pStyle w:val="Ttulo1"/>
        <w:jc w:val="center"/>
        <w:rPr>
          <w:sz w:val="24"/>
          <w:szCs w:val="24"/>
        </w:rPr>
      </w:pPr>
      <w:r>
        <w:rPr>
          <w:noProof/>
        </w:rPr>
        <w:drawing>
          <wp:inline distT="0" distB="0" distL="0" distR="0" wp14:anchorId="5B842C83" wp14:editId="78AC8DAE">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2E681F6E" w14:textId="77777777" w:rsidR="00855192" w:rsidRDefault="00855192" w:rsidP="00855192">
      <w:pPr>
        <w:pStyle w:val="Ttulo1"/>
        <w:jc w:val="center"/>
        <w:rPr>
          <w:sz w:val="24"/>
          <w:szCs w:val="24"/>
        </w:rPr>
      </w:pPr>
    </w:p>
    <w:p w14:paraId="6B8A97F9" w14:textId="77777777" w:rsidR="00855192" w:rsidRDefault="00855192" w:rsidP="00855192">
      <w:pPr>
        <w:pStyle w:val="Ttulo1"/>
        <w:jc w:val="center"/>
        <w:rPr>
          <w:sz w:val="24"/>
          <w:szCs w:val="24"/>
        </w:rPr>
      </w:pPr>
    </w:p>
    <w:p w14:paraId="3EF52391" w14:textId="77777777" w:rsidR="00855192" w:rsidRDefault="00855192" w:rsidP="00855192">
      <w:pPr>
        <w:pStyle w:val="Ttulo1"/>
        <w:jc w:val="center"/>
        <w:rPr>
          <w:sz w:val="24"/>
          <w:szCs w:val="24"/>
        </w:rPr>
      </w:pPr>
    </w:p>
    <w:p w14:paraId="5D62521B" w14:textId="77777777" w:rsidR="00855192" w:rsidRDefault="00855192" w:rsidP="00855192">
      <w:pPr>
        <w:pStyle w:val="Ttulo1"/>
      </w:pPr>
      <w:r>
        <w:t>Definiendo áreas de contenido.</w:t>
      </w:r>
    </w:p>
    <w:p w14:paraId="1FF4CD3F" w14:textId="77777777" w:rsidR="00855192" w:rsidRDefault="00855192" w:rsidP="0085519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0D72B1E5" w14:textId="77777777" w:rsidR="00855192" w:rsidRDefault="00855192" w:rsidP="00855192">
      <w:pPr>
        <w:pStyle w:val="Ttulo1"/>
      </w:pPr>
      <w:r>
        <w:rPr>
          <w:noProof/>
        </w:rPr>
        <w:drawing>
          <wp:inline distT="0" distB="0" distL="0" distR="0" wp14:anchorId="0EC4423A" wp14:editId="1A2D61D8">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607060"/>
                    </a:xfrm>
                    <a:prstGeom prst="rect">
                      <a:avLst/>
                    </a:prstGeom>
                  </pic:spPr>
                </pic:pic>
              </a:graphicData>
            </a:graphic>
          </wp:inline>
        </w:drawing>
      </w:r>
    </w:p>
    <w:p w14:paraId="041F6707" w14:textId="77777777" w:rsidR="00855192" w:rsidRPr="00BF23AA" w:rsidRDefault="00855192" w:rsidP="00855192">
      <w:pPr>
        <w:pStyle w:val="Ttulo1"/>
        <w:rPr>
          <w:b w:val="0"/>
          <w:bCs w:val="0"/>
          <w:sz w:val="24"/>
          <w:szCs w:val="24"/>
        </w:rPr>
      </w:pPr>
      <w:r w:rsidRPr="00BF23AA">
        <w:rPr>
          <w:b w:val="0"/>
          <w:bCs w:val="0"/>
          <w:sz w:val="24"/>
          <w:szCs w:val="24"/>
        </w:rPr>
        <w:t>Para usar estas áreas:</w:t>
      </w:r>
    </w:p>
    <w:p w14:paraId="43C019EF" w14:textId="77777777" w:rsidR="00855192" w:rsidRDefault="00855192" w:rsidP="00855192">
      <w:pPr>
        <w:pStyle w:val="Ttulo1"/>
      </w:pPr>
      <w:r>
        <w:rPr>
          <w:noProof/>
        </w:rPr>
        <w:drawing>
          <wp:inline distT="0" distB="0" distL="0" distR="0" wp14:anchorId="5A0F6CD7" wp14:editId="1CCF57FD">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607060"/>
                    </a:xfrm>
                    <a:prstGeom prst="rect">
                      <a:avLst/>
                    </a:prstGeom>
                  </pic:spPr>
                </pic:pic>
              </a:graphicData>
            </a:graphic>
          </wp:inline>
        </w:drawing>
      </w:r>
    </w:p>
    <w:p w14:paraId="3BAFCDFA" w14:textId="77777777" w:rsidR="00855192" w:rsidRDefault="00855192" w:rsidP="00855192">
      <w:pPr>
        <w:pStyle w:val="Ttulo1"/>
        <w:jc w:val="center"/>
        <w:rPr>
          <w:sz w:val="24"/>
          <w:szCs w:val="24"/>
        </w:rPr>
      </w:pPr>
      <w:r>
        <w:rPr>
          <w:sz w:val="24"/>
          <w:szCs w:val="24"/>
        </w:rPr>
        <w:t>Ejemplo:</w:t>
      </w:r>
    </w:p>
    <w:p w14:paraId="627DB5BA" w14:textId="77777777" w:rsidR="00855192" w:rsidRDefault="00855192" w:rsidP="00855192">
      <w:pPr>
        <w:pStyle w:val="Ttulo1"/>
        <w:jc w:val="center"/>
        <w:rPr>
          <w:sz w:val="24"/>
          <w:szCs w:val="24"/>
        </w:rPr>
      </w:pPr>
      <w:r>
        <w:rPr>
          <w:noProof/>
        </w:rPr>
        <w:drawing>
          <wp:inline distT="0" distB="0" distL="0" distR="0" wp14:anchorId="596F3D41" wp14:editId="1B8DD73C">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1219200"/>
                    </a:xfrm>
                    <a:prstGeom prst="rect">
                      <a:avLst/>
                    </a:prstGeom>
                  </pic:spPr>
                </pic:pic>
              </a:graphicData>
            </a:graphic>
          </wp:inline>
        </w:drawing>
      </w:r>
      <w:r>
        <w:rPr>
          <w:sz w:val="24"/>
          <w:szCs w:val="24"/>
        </w:rPr>
        <w:t xml:space="preserve"> </w:t>
      </w:r>
    </w:p>
    <w:p w14:paraId="0BB18C78" w14:textId="77777777" w:rsidR="00855192" w:rsidRDefault="00855192" w:rsidP="00855192">
      <w:pPr>
        <w:pStyle w:val="Ttulo1"/>
        <w:rPr>
          <w:noProof/>
        </w:rPr>
      </w:pPr>
      <w:r>
        <w:rPr>
          <w:noProof/>
        </w:rPr>
        <w:drawing>
          <wp:inline distT="0" distB="0" distL="0" distR="0" wp14:anchorId="2B86CC80" wp14:editId="6D600AB6">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1887DB82" wp14:editId="2EFCD994">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39934" cy="2768755"/>
                    </a:xfrm>
                    <a:prstGeom prst="rect">
                      <a:avLst/>
                    </a:prstGeom>
                  </pic:spPr>
                </pic:pic>
              </a:graphicData>
            </a:graphic>
          </wp:inline>
        </w:drawing>
      </w:r>
    </w:p>
    <w:p w14:paraId="3566A0A6" w14:textId="77777777" w:rsidR="00855192" w:rsidRDefault="00855192" w:rsidP="00855192">
      <w:pPr>
        <w:pStyle w:val="Ttulo1"/>
        <w:rPr>
          <w:noProof/>
        </w:rPr>
      </w:pPr>
    </w:p>
    <w:p w14:paraId="3D2DDDF7" w14:textId="77777777" w:rsidR="00855192" w:rsidRDefault="00855192" w:rsidP="00855192">
      <w:pPr>
        <w:pStyle w:val="Ttulo1"/>
      </w:pPr>
      <w:r>
        <w:t>Definiendo el tamaño de las columnas dentro de un grid.</w:t>
      </w:r>
    </w:p>
    <w:p w14:paraId="23A92885" w14:textId="77777777" w:rsidR="00855192" w:rsidRDefault="00855192" w:rsidP="0085519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grid-line</w:t>
      </w:r>
      <w:r>
        <w:rPr>
          <w:sz w:val="24"/>
          <w:szCs w:val="24"/>
        </w:rPr>
        <w:t xml:space="preserve"> </w:t>
      </w:r>
      <w:r>
        <w:rPr>
          <w:b w:val="0"/>
          <w:bCs w:val="0"/>
          <w:sz w:val="24"/>
          <w:szCs w:val="24"/>
        </w:rPr>
        <w:t xml:space="preserve"> va ir el tamaño de mi columna.</w:t>
      </w:r>
    </w:p>
    <w:p w14:paraId="2B843D5A" w14:textId="77777777" w:rsidR="00855192" w:rsidRDefault="00855192" w:rsidP="00855192">
      <w:pPr>
        <w:pStyle w:val="Ttulo1"/>
        <w:jc w:val="center"/>
        <w:rPr>
          <w:b w:val="0"/>
          <w:bCs w:val="0"/>
          <w:sz w:val="24"/>
          <w:szCs w:val="24"/>
        </w:rPr>
      </w:pPr>
      <w:r>
        <w:rPr>
          <w:noProof/>
        </w:rPr>
        <w:drawing>
          <wp:inline distT="0" distB="0" distL="0" distR="0" wp14:anchorId="3533C3F4" wp14:editId="1DF14288">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84179" cy="967349"/>
                    </a:xfrm>
                    <a:prstGeom prst="rect">
                      <a:avLst/>
                    </a:prstGeom>
                  </pic:spPr>
                </pic:pic>
              </a:graphicData>
            </a:graphic>
          </wp:inline>
        </w:drawing>
      </w:r>
    </w:p>
    <w:p w14:paraId="0B3260AB" w14:textId="77777777" w:rsidR="00855192" w:rsidRDefault="00855192" w:rsidP="00855192">
      <w:pPr>
        <w:pStyle w:val="Ttulo1"/>
        <w:jc w:val="center"/>
        <w:rPr>
          <w:b w:val="0"/>
          <w:bCs w:val="0"/>
          <w:sz w:val="24"/>
          <w:szCs w:val="24"/>
        </w:rPr>
      </w:pPr>
      <w:r>
        <w:rPr>
          <w:b w:val="0"/>
          <w:bCs w:val="0"/>
          <w:sz w:val="24"/>
          <w:szCs w:val="24"/>
        </w:rPr>
        <w:t>En este caso es un grid de 3 columnas</w:t>
      </w:r>
    </w:p>
    <w:p w14:paraId="26B331BA" w14:textId="77777777" w:rsidR="00855192" w:rsidRDefault="00855192" w:rsidP="00855192">
      <w:pPr>
        <w:pStyle w:val="Ttulo1"/>
        <w:jc w:val="center"/>
        <w:rPr>
          <w:b w:val="0"/>
          <w:bCs w:val="0"/>
          <w:sz w:val="24"/>
          <w:szCs w:val="24"/>
        </w:rPr>
      </w:pPr>
      <w:r>
        <w:rPr>
          <w:noProof/>
        </w:rPr>
        <w:drawing>
          <wp:inline distT="0" distB="0" distL="0" distR="0" wp14:anchorId="4B921B8B" wp14:editId="3F378FEB">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75955" cy="1091091"/>
                    </a:xfrm>
                    <a:prstGeom prst="rect">
                      <a:avLst/>
                    </a:prstGeom>
                  </pic:spPr>
                </pic:pic>
              </a:graphicData>
            </a:graphic>
          </wp:inline>
        </w:drawing>
      </w:r>
    </w:p>
    <w:p w14:paraId="4387697D" w14:textId="77777777" w:rsidR="00855192" w:rsidRDefault="00855192" w:rsidP="0085519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3CE6ADBD" w14:textId="77777777" w:rsidR="00855192" w:rsidRDefault="00855192" w:rsidP="00855192">
      <w:pPr>
        <w:pStyle w:val="Ttulo1"/>
        <w:jc w:val="center"/>
        <w:rPr>
          <w:b w:val="0"/>
          <w:bCs w:val="0"/>
          <w:i/>
          <w:iCs/>
          <w:sz w:val="24"/>
          <w:szCs w:val="24"/>
          <w:u w:val="single"/>
        </w:rPr>
      </w:pPr>
      <w:r>
        <w:rPr>
          <w:noProof/>
        </w:rPr>
        <w:drawing>
          <wp:inline distT="0" distB="0" distL="0" distR="0" wp14:anchorId="5198FDD7" wp14:editId="754F0847">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19325" cy="904875"/>
                    </a:xfrm>
                    <a:prstGeom prst="rect">
                      <a:avLst/>
                    </a:prstGeom>
                  </pic:spPr>
                </pic:pic>
              </a:graphicData>
            </a:graphic>
          </wp:inline>
        </w:drawing>
      </w:r>
    </w:p>
    <w:p w14:paraId="78A3F084" w14:textId="77777777" w:rsidR="00855192" w:rsidRPr="00E36946" w:rsidRDefault="00855192" w:rsidP="00855192">
      <w:pPr>
        <w:pStyle w:val="Ttulo1"/>
        <w:jc w:val="center"/>
        <w:rPr>
          <w:b w:val="0"/>
          <w:bCs w:val="0"/>
          <w:sz w:val="24"/>
          <w:szCs w:val="24"/>
        </w:rPr>
      </w:pPr>
      <w:r>
        <w:rPr>
          <w:b w:val="0"/>
          <w:bCs w:val="0"/>
          <w:sz w:val="24"/>
          <w:szCs w:val="24"/>
        </w:rPr>
        <w:t>En este caso tenemos un grid de 4 columnas.</w:t>
      </w:r>
    </w:p>
    <w:p w14:paraId="444EF562" w14:textId="77777777" w:rsidR="00855192" w:rsidRDefault="00855192" w:rsidP="00855192">
      <w:pPr>
        <w:pStyle w:val="Ttulo1"/>
        <w:jc w:val="center"/>
        <w:rPr>
          <w:b w:val="0"/>
          <w:bCs w:val="0"/>
          <w:i/>
          <w:iCs/>
          <w:sz w:val="24"/>
          <w:szCs w:val="24"/>
          <w:u w:val="single"/>
        </w:rPr>
      </w:pPr>
      <w:r>
        <w:rPr>
          <w:noProof/>
        </w:rPr>
        <w:drawing>
          <wp:inline distT="0" distB="0" distL="0" distR="0" wp14:anchorId="73FD9090" wp14:editId="619FDF6B">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88D24" w14:textId="77777777" w:rsidR="00855192" w:rsidRPr="00F77D76" w:rsidRDefault="00855192" w:rsidP="00855192">
      <w:pPr>
        <w:pStyle w:val="Ttulo1"/>
        <w:rPr>
          <w:i/>
          <w:iCs/>
          <w:sz w:val="24"/>
          <w:szCs w:val="24"/>
          <w:u w:val="single"/>
        </w:rPr>
      </w:pPr>
      <w:r>
        <w:rPr>
          <w:i/>
          <w:iCs/>
          <w:sz w:val="24"/>
          <w:szCs w:val="24"/>
          <w:u w:val="single"/>
        </w:rPr>
        <w:lastRenderedPageBreak/>
        <w:t>Span</w:t>
      </w:r>
    </w:p>
    <w:p w14:paraId="42BB5E11" w14:textId="77777777" w:rsidR="00855192" w:rsidRDefault="00855192" w:rsidP="0085519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291490A9" w14:textId="77777777" w:rsidR="00855192" w:rsidRDefault="00855192" w:rsidP="00855192">
      <w:pPr>
        <w:pStyle w:val="Ttulo1"/>
        <w:jc w:val="center"/>
        <w:rPr>
          <w:b w:val="0"/>
          <w:bCs w:val="0"/>
          <w:sz w:val="24"/>
          <w:szCs w:val="24"/>
        </w:rPr>
      </w:pPr>
      <w:r>
        <w:rPr>
          <w:noProof/>
        </w:rPr>
        <w:drawing>
          <wp:inline distT="0" distB="0" distL="0" distR="0" wp14:anchorId="4D4AF67E" wp14:editId="4FDF2BD2">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2700" cy="942975"/>
                    </a:xfrm>
                    <a:prstGeom prst="rect">
                      <a:avLst/>
                    </a:prstGeom>
                  </pic:spPr>
                </pic:pic>
              </a:graphicData>
            </a:graphic>
          </wp:inline>
        </w:drawing>
      </w:r>
    </w:p>
    <w:p w14:paraId="14FE7F1C" w14:textId="77777777" w:rsidR="00855192" w:rsidRDefault="00855192" w:rsidP="00855192">
      <w:pPr>
        <w:pStyle w:val="Ttulo1"/>
        <w:jc w:val="center"/>
        <w:rPr>
          <w:b w:val="0"/>
          <w:bCs w:val="0"/>
          <w:sz w:val="24"/>
          <w:szCs w:val="24"/>
        </w:rPr>
      </w:pPr>
      <w:r>
        <w:rPr>
          <w:b w:val="0"/>
          <w:bCs w:val="0"/>
          <w:sz w:val="24"/>
          <w:szCs w:val="24"/>
        </w:rPr>
        <w:t>En este caso tenemos un grid de 4 columnas.</w:t>
      </w:r>
    </w:p>
    <w:p w14:paraId="025F153D" w14:textId="77777777" w:rsidR="00855192" w:rsidRDefault="00855192" w:rsidP="00855192">
      <w:pPr>
        <w:pStyle w:val="Ttulo1"/>
        <w:jc w:val="center"/>
        <w:rPr>
          <w:b w:val="0"/>
          <w:bCs w:val="0"/>
          <w:sz w:val="24"/>
          <w:szCs w:val="24"/>
        </w:rPr>
      </w:pPr>
      <w:r>
        <w:rPr>
          <w:noProof/>
        </w:rPr>
        <w:drawing>
          <wp:inline distT="0" distB="0" distL="0" distR="0" wp14:anchorId="3FA0EE48" wp14:editId="1BE21594">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8441" w14:textId="77777777" w:rsidR="00855192" w:rsidRDefault="00855192" w:rsidP="00855192">
      <w:pPr>
        <w:pStyle w:val="Ttulo1"/>
        <w:rPr>
          <w:i/>
          <w:iCs/>
          <w:sz w:val="24"/>
          <w:szCs w:val="24"/>
          <w:u w:val="single"/>
        </w:rPr>
      </w:pPr>
    </w:p>
    <w:p w14:paraId="6BE462D7" w14:textId="77777777" w:rsidR="00855192" w:rsidRDefault="00855192" w:rsidP="00855192">
      <w:pPr>
        <w:pStyle w:val="Ttulo1"/>
        <w:rPr>
          <w:i/>
          <w:iCs/>
          <w:sz w:val="24"/>
          <w:szCs w:val="24"/>
          <w:u w:val="single"/>
        </w:rPr>
      </w:pPr>
    </w:p>
    <w:p w14:paraId="33B0CFE9" w14:textId="77777777" w:rsidR="00855192" w:rsidRDefault="00855192" w:rsidP="0085519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 xml:space="preserve">grid-column </w:t>
      </w:r>
      <w:r>
        <w:rPr>
          <w:b w:val="0"/>
          <w:bCs w:val="0"/>
          <w:sz w:val="24"/>
          <w:szCs w:val="24"/>
        </w:rPr>
        <w:t xml:space="preserve"> de la siguiente manera:</w:t>
      </w:r>
    </w:p>
    <w:p w14:paraId="2124F696" w14:textId="77777777" w:rsidR="00855192" w:rsidRDefault="00855192" w:rsidP="00855192">
      <w:pPr>
        <w:pStyle w:val="Ttulo1"/>
        <w:jc w:val="center"/>
        <w:rPr>
          <w:b w:val="0"/>
          <w:bCs w:val="0"/>
          <w:sz w:val="24"/>
          <w:szCs w:val="24"/>
        </w:rPr>
      </w:pPr>
      <w:r>
        <w:rPr>
          <w:noProof/>
        </w:rPr>
        <w:drawing>
          <wp:inline distT="0" distB="0" distL="0" distR="0" wp14:anchorId="4B6284F0" wp14:editId="1D92D18B">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250" cy="914400"/>
                    </a:xfrm>
                    <a:prstGeom prst="rect">
                      <a:avLst/>
                    </a:prstGeom>
                  </pic:spPr>
                </pic:pic>
              </a:graphicData>
            </a:graphic>
          </wp:inline>
        </w:drawing>
      </w:r>
    </w:p>
    <w:p w14:paraId="2214A346" w14:textId="77777777" w:rsidR="00855192" w:rsidRDefault="00855192" w:rsidP="00855192">
      <w:pPr>
        <w:pStyle w:val="Ttulo1"/>
        <w:rPr>
          <w:b w:val="0"/>
          <w:bCs w:val="0"/>
          <w:sz w:val="24"/>
          <w:szCs w:val="24"/>
        </w:rPr>
      </w:pPr>
      <w:r>
        <w:rPr>
          <w:noProof/>
        </w:rPr>
        <w:drawing>
          <wp:inline distT="0" distB="0" distL="0" distR="0" wp14:anchorId="247D799F" wp14:editId="7CAF7E1B">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1337945"/>
                    </a:xfrm>
                    <a:prstGeom prst="rect">
                      <a:avLst/>
                    </a:prstGeom>
                  </pic:spPr>
                </pic:pic>
              </a:graphicData>
            </a:graphic>
          </wp:inline>
        </w:drawing>
      </w:r>
    </w:p>
    <w:p w14:paraId="0CC8728C" w14:textId="77777777" w:rsidR="00855192" w:rsidRDefault="00855192" w:rsidP="00855192">
      <w:pPr>
        <w:pStyle w:val="Ttulo1"/>
        <w:rPr>
          <w:b w:val="0"/>
          <w:bCs w:val="0"/>
          <w:sz w:val="24"/>
          <w:szCs w:val="24"/>
        </w:rPr>
      </w:pPr>
    </w:p>
    <w:p w14:paraId="00DF2E98" w14:textId="77777777" w:rsidR="00855192" w:rsidRDefault="00855192" w:rsidP="00855192">
      <w:pPr>
        <w:pStyle w:val="Ttulo1"/>
        <w:rPr>
          <w:b w:val="0"/>
          <w:bCs w:val="0"/>
          <w:sz w:val="24"/>
          <w:szCs w:val="24"/>
        </w:rPr>
      </w:pPr>
    </w:p>
    <w:p w14:paraId="0D0B2682" w14:textId="77777777" w:rsidR="00855192" w:rsidRDefault="00855192" w:rsidP="00855192">
      <w:pPr>
        <w:pStyle w:val="Ttulo1"/>
      </w:pPr>
      <w:r>
        <w:t>Definiendo el tamaño de filas dentro de un grid.</w:t>
      </w:r>
    </w:p>
    <w:p w14:paraId="7FD0FFEC" w14:textId="77777777" w:rsidR="00855192" w:rsidRDefault="00855192" w:rsidP="00855192">
      <w:pPr>
        <w:pStyle w:val="Ttulo1"/>
        <w:rPr>
          <w:b w:val="0"/>
          <w:bCs w:val="0"/>
          <w:sz w:val="24"/>
          <w:szCs w:val="24"/>
        </w:rPr>
      </w:pPr>
      <w:r>
        <w:rPr>
          <w:b w:val="0"/>
          <w:bCs w:val="0"/>
          <w:sz w:val="24"/>
          <w:szCs w:val="24"/>
        </w:rPr>
        <w:t xml:space="preserve">Para definir el tamaño de las filas se encontrarán disponibles las mismas propiedades que usamos para definir columnas pero en este caso para filas(row): </w:t>
      </w:r>
      <w:r w:rsidRPr="008145CF">
        <w:rPr>
          <w:b w:val="0"/>
          <w:bCs w:val="0"/>
          <w:i/>
          <w:iCs/>
          <w:sz w:val="24"/>
          <w:szCs w:val="24"/>
          <w:u w:val="single"/>
        </w:rPr>
        <w:t>grid-</w:t>
      </w:r>
      <w:r>
        <w:rPr>
          <w:b w:val="0"/>
          <w:bCs w:val="0"/>
          <w:i/>
          <w:iCs/>
          <w:sz w:val="24"/>
          <w:szCs w:val="24"/>
          <w:u w:val="single"/>
        </w:rPr>
        <w:t>row.</w:t>
      </w:r>
    </w:p>
    <w:p w14:paraId="0FF6FD02" w14:textId="77777777" w:rsidR="00855192" w:rsidRDefault="00855192" w:rsidP="00855192">
      <w:pPr>
        <w:pStyle w:val="Ttulo1"/>
        <w:jc w:val="center"/>
        <w:rPr>
          <w:b w:val="0"/>
          <w:bCs w:val="0"/>
          <w:sz w:val="24"/>
          <w:szCs w:val="24"/>
        </w:rPr>
      </w:pPr>
      <w:r w:rsidRPr="003B0FE7">
        <w:rPr>
          <w:noProof/>
        </w:rPr>
        <w:drawing>
          <wp:inline distT="0" distB="0" distL="0" distR="0" wp14:anchorId="7385DE99" wp14:editId="71B9791B">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0950" cy="1533525"/>
                    </a:xfrm>
                    <a:prstGeom prst="rect">
                      <a:avLst/>
                    </a:prstGeom>
                  </pic:spPr>
                </pic:pic>
              </a:graphicData>
            </a:graphic>
          </wp:inline>
        </w:drawing>
      </w:r>
    </w:p>
    <w:p w14:paraId="1154DFC4" w14:textId="77777777" w:rsidR="00855192" w:rsidRDefault="00855192" w:rsidP="00855192">
      <w:pPr>
        <w:pStyle w:val="Ttulo1"/>
        <w:jc w:val="center"/>
        <w:rPr>
          <w:b w:val="0"/>
          <w:bCs w:val="0"/>
          <w:sz w:val="24"/>
          <w:szCs w:val="24"/>
        </w:rPr>
      </w:pPr>
      <w:r>
        <w:rPr>
          <w:noProof/>
        </w:rPr>
        <w:drawing>
          <wp:inline distT="0" distB="0" distL="0" distR="0" wp14:anchorId="736805CE" wp14:editId="78B3998E">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0825" cy="2428875"/>
                    </a:xfrm>
                    <a:prstGeom prst="rect">
                      <a:avLst/>
                    </a:prstGeom>
                  </pic:spPr>
                </pic:pic>
              </a:graphicData>
            </a:graphic>
          </wp:inline>
        </w:drawing>
      </w:r>
    </w:p>
    <w:p w14:paraId="001911DD" w14:textId="77777777" w:rsidR="00855192" w:rsidRDefault="00855192" w:rsidP="00855192">
      <w:pPr>
        <w:pStyle w:val="Ttulo1"/>
        <w:jc w:val="center"/>
        <w:rPr>
          <w:b w:val="0"/>
          <w:bCs w:val="0"/>
          <w:sz w:val="24"/>
          <w:szCs w:val="24"/>
        </w:rPr>
      </w:pPr>
      <w:r>
        <w:rPr>
          <w:noProof/>
        </w:rPr>
        <w:drawing>
          <wp:inline distT="0" distB="0" distL="0" distR="0" wp14:anchorId="1D16E82E" wp14:editId="12D5EF7A">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EEC7A" w14:textId="77777777" w:rsidR="00855192" w:rsidRDefault="00855192" w:rsidP="00855192">
      <w:pPr>
        <w:pStyle w:val="Ttulo1"/>
        <w:jc w:val="center"/>
        <w:rPr>
          <w:b w:val="0"/>
          <w:bCs w:val="0"/>
          <w:sz w:val="24"/>
          <w:szCs w:val="24"/>
        </w:rPr>
      </w:pPr>
    </w:p>
    <w:p w14:paraId="0952F012" w14:textId="77777777" w:rsidR="00855192" w:rsidRDefault="00855192" w:rsidP="00855192">
      <w:pPr>
        <w:pStyle w:val="Ttulo1"/>
      </w:pPr>
      <w:r>
        <w:t>Definiendo el nombre de líneas.</w:t>
      </w:r>
    </w:p>
    <w:p w14:paraId="4DD0AB4B" w14:textId="77777777" w:rsidR="00855192" w:rsidRDefault="00855192" w:rsidP="00855192">
      <w:pPr>
        <w:pStyle w:val="Ttulo1"/>
        <w:rPr>
          <w:b w:val="0"/>
          <w:bCs w:val="0"/>
          <w:sz w:val="24"/>
          <w:szCs w:val="24"/>
        </w:rPr>
      </w:pPr>
      <w:r w:rsidRPr="004630DB">
        <w:rPr>
          <w:b w:val="0"/>
          <w:bCs w:val="0"/>
          <w:sz w:val="24"/>
          <w:szCs w:val="24"/>
        </w:rPr>
        <w:t>Para nombrar líneas colocamos el nombre entre [ ].</w:t>
      </w:r>
    </w:p>
    <w:p w14:paraId="59484465" w14:textId="77777777" w:rsidR="00855192" w:rsidRDefault="00855192" w:rsidP="00855192">
      <w:pPr>
        <w:pStyle w:val="Ttulo1"/>
        <w:rPr>
          <w:b w:val="0"/>
          <w:bCs w:val="0"/>
          <w:sz w:val="24"/>
          <w:szCs w:val="24"/>
        </w:rPr>
      </w:pPr>
      <w:r>
        <w:rPr>
          <w:noProof/>
        </w:rPr>
        <w:drawing>
          <wp:inline distT="0" distB="0" distL="0" distR="0" wp14:anchorId="3450C8BA" wp14:editId="1A316442">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4474C2F6" w14:textId="77777777" w:rsidR="00855192" w:rsidRDefault="00855192" w:rsidP="00855192">
      <w:pPr>
        <w:pStyle w:val="Ttulo1"/>
        <w:jc w:val="center"/>
        <w:rPr>
          <w:b w:val="0"/>
          <w:bCs w:val="0"/>
          <w:sz w:val="24"/>
          <w:szCs w:val="24"/>
        </w:rPr>
      </w:pPr>
      <w:r w:rsidRPr="00D63A2F">
        <w:rPr>
          <w:b w:val="0"/>
          <w:bCs w:val="0"/>
          <w:sz w:val="24"/>
          <w:szCs w:val="24"/>
        </w:rPr>
        <w:t>En estos casos no podemos usar la función repeat()</w:t>
      </w:r>
    </w:p>
    <w:p w14:paraId="4E684343" w14:textId="77777777" w:rsidR="00855192" w:rsidRDefault="00855192" w:rsidP="00855192">
      <w:pPr>
        <w:pStyle w:val="Ttulo1"/>
        <w:jc w:val="center"/>
        <w:rPr>
          <w:b w:val="0"/>
          <w:bCs w:val="0"/>
          <w:sz w:val="24"/>
          <w:szCs w:val="24"/>
        </w:rPr>
      </w:pPr>
    </w:p>
    <w:p w14:paraId="10E950C3" w14:textId="77777777" w:rsidR="00855192" w:rsidRDefault="00855192" w:rsidP="00855192">
      <w:pPr>
        <w:pStyle w:val="Ttulo1"/>
        <w:jc w:val="center"/>
        <w:rPr>
          <w:b w:val="0"/>
          <w:bCs w:val="0"/>
          <w:sz w:val="24"/>
          <w:szCs w:val="24"/>
        </w:rPr>
      </w:pPr>
    </w:p>
    <w:p w14:paraId="61CC0023" w14:textId="77777777" w:rsidR="00855192" w:rsidRDefault="00855192" w:rsidP="00855192">
      <w:pPr>
        <w:pStyle w:val="Ttulo1"/>
      </w:pPr>
    </w:p>
    <w:p w14:paraId="6A2E1A80" w14:textId="77777777" w:rsidR="00855192" w:rsidRDefault="00855192" w:rsidP="00855192">
      <w:pPr>
        <w:pStyle w:val="Ttulo1"/>
      </w:pPr>
    </w:p>
    <w:p w14:paraId="05BB8DE6" w14:textId="77777777" w:rsidR="00855192" w:rsidRDefault="00855192" w:rsidP="00855192">
      <w:pPr>
        <w:pStyle w:val="Ttulo1"/>
      </w:pPr>
    </w:p>
    <w:p w14:paraId="073F6B87" w14:textId="77777777" w:rsidR="00855192" w:rsidRDefault="00855192" w:rsidP="00855192">
      <w:pPr>
        <w:pStyle w:val="Ttulo1"/>
      </w:pPr>
    </w:p>
    <w:p w14:paraId="270CCBA6" w14:textId="77777777" w:rsidR="00855192" w:rsidRDefault="00855192" w:rsidP="00855192">
      <w:pPr>
        <w:pStyle w:val="Ttulo1"/>
      </w:pPr>
    </w:p>
    <w:p w14:paraId="30ED5C39" w14:textId="77777777" w:rsidR="00855192" w:rsidRDefault="00855192" w:rsidP="00855192">
      <w:pPr>
        <w:pStyle w:val="Ttulo1"/>
      </w:pPr>
    </w:p>
    <w:p w14:paraId="1CF7C409" w14:textId="77777777" w:rsidR="00855192" w:rsidRDefault="00855192" w:rsidP="00855192">
      <w:pPr>
        <w:pStyle w:val="Ttulo1"/>
      </w:pPr>
    </w:p>
    <w:p w14:paraId="68285220" w14:textId="77777777" w:rsidR="00855192" w:rsidRDefault="00855192" w:rsidP="00855192">
      <w:pPr>
        <w:pStyle w:val="Ttulo1"/>
      </w:pPr>
      <w:r>
        <w:t>Manejando el grid implícito.</w:t>
      </w:r>
    </w:p>
    <w:p w14:paraId="6DE3930D" w14:textId="77777777" w:rsidR="00855192" w:rsidRPr="00AB5B56" w:rsidRDefault="00855192" w:rsidP="0085519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4E8D5C79" w14:textId="77777777" w:rsidR="00855192" w:rsidRPr="00AB5B56" w:rsidRDefault="00855192" w:rsidP="0085519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20216673" w14:textId="77777777" w:rsidR="00855192" w:rsidRDefault="00855192" w:rsidP="00855192">
      <w:pPr>
        <w:pStyle w:val="Ttulo1"/>
        <w:rPr>
          <w:i/>
          <w:iCs/>
          <w:sz w:val="24"/>
          <w:szCs w:val="24"/>
        </w:rPr>
      </w:pPr>
      <w:r>
        <w:rPr>
          <w:noProof/>
        </w:rPr>
        <w:drawing>
          <wp:inline distT="0" distB="0" distL="0" distR="0" wp14:anchorId="73E005E6" wp14:editId="744F4528">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548640"/>
                    </a:xfrm>
                    <a:prstGeom prst="rect">
                      <a:avLst/>
                    </a:prstGeom>
                  </pic:spPr>
                </pic:pic>
              </a:graphicData>
            </a:graphic>
          </wp:inline>
        </w:drawing>
      </w:r>
    </w:p>
    <w:p w14:paraId="3C64111C" w14:textId="77777777" w:rsidR="00855192" w:rsidRPr="00B4503F" w:rsidRDefault="00855192" w:rsidP="0085519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65F13603" w14:textId="77777777" w:rsidR="00855192" w:rsidRPr="00AB5B56" w:rsidRDefault="00855192" w:rsidP="0085519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71B1FEEF" w14:textId="77777777" w:rsidR="00855192" w:rsidRDefault="00855192" w:rsidP="0085519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548DFB9A" w14:textId="77777777" w:rsidR="00855192" w:rsidRPr="00AB5B56" w:rsidRDefault="00855192" w:rsidP="00855192">
      <w:pPr>
        <w:pStyle w:val="Ttulo1"/>
        <w:rPr>
          <w:b w:val="0"/>
          <w:bCs w:val="0"/>
          <w:sz w:val="24"/>
          <w:szCs w:val="24"/>
        </w:rPr>
      </w:pPr>
      <w:r>
        <w:rPr>
          <w:noProof/>
        </w:rPr>
        <w:drawing>
          <wp:inline distT="0" distB="0" distL="0" distR="0" wp14:anchorId="201D126F" wp14:editId="1658EC64">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457200"/>
                    </a:xfrm>
                    <a:prstGeom prst="rect">
                      <a:avLst/>
                    </a:prstGeom>
                  </pic:spPr>
                </pic:pic>
              </a:graphicData>
            </a:graphic>
          </wp:inline>
        </w:drawing>
      </w:r>
    </w:p>
    <w:p w14:paraId="65FA289F" w14:textId="77777777" w:rsidR="00855192" w:rsidRDefault="00855192" w:rsidP="00855192">
      <w:pPr>
        <w:pStyle w:val="Ttulo1"/>
        <w:jc w:val="center"/>
        <w:rPr>
          <w:b w:val="0"/>
          <w:bCs w:val="0"/>
          <w:sz w:val="24"/>
          <w:szCs w:val="24"/>
        </w:rPr>
      </w:pPr>
    </w:p>
    <w:p w14:paraId="48F54842" w14:textId="77777777" w:rsidR="00855192" w:rsidRDefault="00855192" w:rsidP="00855192">
      <w:pPr>
        <w:pStyle w:val="Ttulo1"/>
        <w:jc w:val="center"/>
        <w:rPr>
          <w:b w:val="0"/>
          <w:bCs w:val="0"/>
          <w:sz w:val="24"/>
          <w:szCs w:val="24"/>
        </w:rPr>
      </w:pPr>
    </w:p>
    <w:p w14:paraId="04E1E66B" w14:textId="77777777" w:rsidR="00855192" w:rsidRDefault="00855192" w:rsidP="00855192">
      <w:pPr>
        <w:pStyle w:val="Ttulo1"/>
        <w:jc w:val="center"/>
        <w:rPr>
          <w:b w:val="0"/>
          <w:bCs w:val="0"/>
          <w:sz w:val="24"/>
          <w:szCs w:val="24"/>
        </w:rPr>
      </w:pPr>
    </w:p>
    <w:p w14:paraId="69515390" w14:textId="77777777" w:rsidR="00855192" w:rsidRDefault="00855192" w:rsidP="00855192">
      <w:pPr>
        <w:pStyle w:val="Ttulo1"/>
        <w:jc w:val="center"/>
        <w:rPr>
          <w:b w:val="0"/>
          <w:bCs w:val="0"/>
          <w:sz w:val="24"/>
          <w:szCs w:val="24"/>
        </w:rPr>
      </w:pPr>
    </w:p>
    <w:p w14:paraId="6FFF9A18" w14:textId="77777777" w:rsidR="00855192" w:rsidRDefault="00855192" w:rsidP="00855192">
      <w:pPr>
        <w:pStyle w:val="Ttulo1"/>
        <w:jc w:val="center"/>
        <w:rPr>
          <w:b w:val="0"/>
          <w:bCs w:val="0"/>
          <w:sz w:val="24"/>
          <w:szCs w:val="24"/>
        </w:rPr>
      </w:pPr>
    </w:p>
    <w:p w14:paraId="3BC7824E" w14:textId="77777777" w:rsidR="00855192" w:rsidRDefault="00855192" w:rsidP="00855192">
      <w:pPr>
        <w:pStyle w:val="Ttulo1"/>
        <w:jc w:val="center"/>
        <w:rPr>
          <w:b w:val="0"/>
          <w:bCs w:val="0"/>
          <w:sz w:val="24"/>
          <w:szCs w:val="24"/>
        </w:rPr>
      </w:pPr>
    </w:p>
    <w:p w14:paraId="6FDEC047" w14:textId="77777777" w:rsidR="00855192" w:rsidRDefault="00855192" w:rsidP="00855192">
      <w:pPr>
        <w:pStyle w:val="Ttulo1"/>
        <w:jc w:val="center"/>
        <w:rPr>
          <w:b w:val="0"/>
          <w:bCs w:val="0"/>
          <w:sz w:val="24"/>
          <w:szCs w:val="24"/>
        </w:rPr>
      </w:pPr>
    </w:p>
    <w:p w14:paraId="4F834ABE" w14:textId="77777777" w:rsidR="00855192" w:rsidRDefault="00855192" w:rsidP="00855192">
      <w:pPr>
        <w:pStyle w:val="Ttulo1"/>
        <w:jc w:val="center"/>
        <w:rPr>
          <w:b w:val="0"/>
          <w:bCs w:val="0"/>
          <w:sz w:val="24"/>
          <w:szCs w:val="24"/>
        </w:rPr>
      </w:pPr>
    </w:p>
    <w:p w14:paraId="7AD74B0A" w14:textId="77777777" w:rsidR="00855192" w:rsidRDefault="00855192" w:rsidP="00855192">
      <w:pPr>
        <w:pStyle w:val="Ttulo1"/>
        <w:jc w:val="center"/>
        <w:rPr>
          <w:b w:val="0"/>
          <w:bCs w:val="0"/>
          <w:sz w:val="24"/>
          <w:szCs w:val="24"/>
        </w:rPr>
      </w:pPr>
    </w:p>
    <w:p w14:paraId="3066ADAE" w14:textId="77777777" w:rsidR="00855192" w:rsidRDefault="00855192" w:rsidP="00855192">
      <w:pPr>
        <w:pStyle w:val="Ttulo1"/>
        <w:jc w:val="center"/>
        <w:rPr>
          <w:b w:val="0"/>
          <w:bCs w:val="0"/>
          <w:sz w:val="24"/>
          <w:szCs w:val="24"/>
        </w:rPr>
      </w:pPr>
    </w:p>
    <w:p w14:paraId="6E21A72D" w14:textId="77777777" w:rsidR="00855192" w:rsidRDefault="00855192" w:rsidP="00855192">
      <w:pPr>
        <w:pStyle w:val="Ttulo1"/>
        <w:jc w:val="center"/>
        <w:rPr>
          <w:b w:val="0"/>
          <w:bCs w:val="0"/>
          <w:sz w:val="24"/>
          <w:szCs w:val="24"/>
        </w:rPr>
      </w:pPr>
    </w:p>
    <w:p w14:paraId="1C1767AE" w14:textId="77777777" w:rsidR="00855192" w:rsidRDefault="00855192" w:rsidP="00855192">
      <w:pPr>
        <w:pStyle w:val="Ttulo1"/>
      </w:pPr>
      <w:r>
        <w:t>Alineación de contenido.</w:t>
      </w:r>
    </w:p>
    <w:p w14:paraId="48F13B47" w14:textId="77777777" w:rsidR="00855192" w:rsidRPr="00855192" w:rsidRDefault="00855192" w:rsidP="0085519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697BEE0E" w14:textId="77777777" w:rsidR="00855192" w:rsidRDefault="00855192" w:rsidP="0085519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C71776A" wp14:editId="57FF1B76">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307340"/>
                    </a:xfrm>
                    <a:prstGeom prst="rect">
                      <a:avLst/>
                    </a:prstGeom>
                  </pic:spPr>
                </pic:pic>
              </a:graphicData>
            </a:graphic>
          </wp:inline>
        </w:drawing>
      </w:r>
    </w:p>
    <w:p w14:paraId="52687211" w14:textId="77777777" w:rsidR="00855192" w:rsidRPr="00FE745E"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0BECCDFF" w14:textId="77777777" w:rsidR="00855192" w:rsidRDefault="00855192" w:rsidP="00855192">
      <w:pPr>
        <w:pStyle w:val="Ttulo1"/>
        <w:rPr>
          <w:i/>
          <w:iCs/>
          <w:sz w:val="32"/>
          <w:szCs w:val="32"/>
          <w:lang w:val="en-US"/>
        </w:rPr>
      </w:pPr>
    </w:p>
    <w:p w14:paraId="16A75E9F" w14:textId="77777777" w:rsidR="00855192" w:rsidRDefault="00855192" w:rsidP="0085519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2DE5A8F8" w14:textId="77777777" w:rsidR="00855192" w:rsidRDefault="00855192" w:rsidP="00855192">
      <w:pPr>
        <w:pStyle w:val="Ttulo1"/>
        <w:rPr>
          <w:sz w:val="24"/>
          <w:szCs w:val="24"/>
        </w:rPr>
      </w:pPr>
      <w:r>
        <w:rPr>
          <w:noProof/>
        </w:rPr>
        <w:drawing>
          <wp:inline distT="0" distB="0" distL="0" distR="0" wp14:anchorId="70CD64BE" wp14:editId="129EB5ED">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307340"/>
                    </a:xfrm>
                    <a:prstGeom prst="rect">
                      <a:avLst/>
                    </a:prstGeom>
                  </pic:spPr>
                </pic:pic>
              </a:graphicData>
            </a:graphic>
          </wp:inline>
        </w:drawing>
      </w:r>
    </w:p>
    <w:p w14:paraId="5E8FF634" w14:textId="77777777" w:rsidR="00855192" w:rsidRPr="007B3B75"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3E50700" w14:textId="77777777" w:rsidR="00855192" w:rsidRDefault="00855192" w:rsidP="00855192">
      <w:pPr>
        <w:pStyle w:val="Ttulo1"/>
        <w:rPr>
          <w:i/>
          <w:iCs/>
          <w:sz w:val="32"/>
          <w:szCs w:val="32"/>
        </w:rPr>
      </w:pPr>
    </w:p>
    <w:p w14:paraId="144A6A3D" w14:textId="77777777" w:rsidR="00855192" w:rsidRDefault="00855192" w:rsidP="00855192">
      <w:pPr>
        <w:pStyle w:val="Ttulo1"/>
        <w:rPr>
          <w:i/>
          <w:iCs/>
          <w:sz w:val="32"/>
          <w:szCs w:val="32"/>
        </w:rPr>
      </w:pPr>
      <w:r w:rsidRPr="00FE745E">
        <w:rPr>
          <w:i/>
          <w:iCs/>
          <w:sz w:val="32"/>
          <w:szCs w:val="32"/>
        </w:rPr>
        <w:t>Alineación individual</w:t>
      </w:r>
    </w:p>
    <w:p w14:paraId="05DA5478" w14:textId="77777777" w:rsidR="00855192" w:rsidRPr="00855192" w:rsidRDefault="00855192" w:rsidP="00855192">
      <w:pPr>
        <w:pStyle w:val="Ttulo1"/>
        <w:rPr>
          <w:b w:val="0"/>
          <w:bCs w:val="0"/>
          <w:sz w:val="24"/>
          <w:szCs w:val="24"/>
        </w:rPr>
      </w:pPr>
      <w:r>
        <w:rPr>
          <w:noProof/>
        </w:rPr>
        <w:drawing>
          <wp:anchor distT="0" distB="0" distL="114300" distR="114300" simplePos="0" relativeHeight="251661312" behindDoc="1" locked="0" layoutInCell="1" allowOverlap="1" wp14:anchorId="6DB603F6" wp14:editId="7AC2DD6A">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23E73CD0" w14:textId="77777777" w:rsidR="00855192" w:rsidRPr="00855192" w:rsidRDefault="00855192" w:rsidP="00855192">
      <w:pPr>
        <w:pStyle w:val="Ttulo1"/>
        <w:rPr>
          <w:b w:val="0"/>
          <w:bCs w:val="0"/>
          <w:sz w:val="24"/>
          <w:szCs w:val="24"/>
        </w:rPr>
      </w:pPr>
      <w:r w:rsidRPr="00855192">
        <w:rPr>
          <w:b w:val="0"/>
          <w:bCs w:val="0"/>
          <w:sz w:val="24"/>
          <w:szCs w:val="24"/>
        </w:rPr>
        <w:t xml:space="preserve">align-self (VERTICAL )   </w:t>
      </w:r>
    </w:p>
    <w:p w14:paraId="7914BA65" w14:textId="77777777" w:rsidR="00855192" w:rsidRPr="00855192" w:rsidRDefault="00855192" w:rsidP="00855192">
      <w:pPr>
        <w:pStyle w:val="Ttulo1"/>
        <w:rPr>
          <w:b w:val="0"/>
          <w:bCs w:val="0"/>
          <w:sz w:val="24"/>
          <w:szCs w:val="24"/>
        </w:rPr>
      </w:pPr>
    </w:p>
    <w:p w14:paraId="2B3FB5CB" w14:textId="77777777" w:rsidR="00855192" w:rsidRPr="00855192" w:rsidRDefault="00855192" w:rsidP="00855192">
      <w:pPr>
        <w:pStyle w:val="Ttulo1"/>
        <w:rPr>
          <w:b w:val="0"/>
          <w:bCs w:val="0"/>
          <w:sz w:val="24"/>
          <w:szCs w:val="24"/>
        </w:rPr>
      </w:pPr>
    </w:p>
    <w:p w14:paraId="462E0563" w14:textId="77777777" w:rsidR="00855192" w:rsidRPr="00855192" w:rsidRDefault="00855192" w:rsidP="00855192">
      <w:pPr>
        <w:pStyle w:val="Ttulo1"/>
        <w:rPr>
          <w:b w:val="0"/>
          <w:bCs w:val="0"/>
          <w:sz w:val="24"/>
          <w:szCs w:val="24"/>
        </w:rPr>
      </w:pPr>
    </w:p>
    <w:p w14:paraId="6E917C3B" w14:textId="77777777" w:rsidR="00855192" w:rsidRPr="00855192" w:rsidRDefault="00855192" w:rsidP="00855192">
      <w:pPr>
        <w:pStyle w:val="Ttulo1"/>
        <w:rPr>
          <w:b w:val="0"/>
          <w:bCs w:val="0"/>
          <w:sz w:val="24"/>
          <w:szCs w:val="24"/>
        </w:rPr>
      </w:pPr>
    </w:p>
    <w:p w14:paraId="5E57D865" w14:textId="77777777" w:rsidR="00855192" w:rsidRPr="00855192" w:rsidRDefault="00855192" w:rsidP="00855192">
      <w:pPr>
        <w:pStyle w:val="Ttulo1"/>
        <w:rPr>
          <w:b w:val="0"/>
          <w:bCs w:val="0"/>
          <w:sz w:val="24"/>
          <w:szCs w:val="24"/>
        </w:rPr>
      </w:pPr>
    </w:p>
    <w:p w14:paraId="6B15895C" w14:textId="77777777" w:rsidR="00855192" w:rsidRDefault="00855192" w:rsidP="00855192">
      <w:pPr>
        <w:pStyle w:val="Ttulo1"/>
      </w:pPr>
      <w:r>
        <w:t xml:space="preserve">Alineación de filas y columnas. </w:t>
      </w:r>
    </w:p>
    <w:p w14:paraId="34437320" w14:textId="77777777" w:rsidR="00855192" w:rsidRDefault="00855192" w:rsidP="0085519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1AA47143" w14:textId="77777777" w:rsidR="00855192" w:rsidRDefault="00855192" w:rsidP="0085519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3199DAA0" w14:textId="77777777" w:rsidR="00855192" w:rsidRDefault="00855192" w:rsidP="00855192">
      <w:pPr>
        <w:pStyle w:val="NormalWeb"/>
      </w:pPr>
    </w:p>
    <w:p w14:paraId="76650A4F" w14:textId="77777777" w:rsidR="00855192" w:rsidRDefault="00855192" w:rsidP="00855192">
      <w:pPr>
        <w:pStyle w:val="NormalWeb"/>
      </w:pPr>
      <w:r>
        <w:rPr>
          <w:noProof/>
        </w:rPr>
        <w:drawing>
          <wp:inline distT="0" distB="0" distL="0" distR="0" wp14:anchorId="20B51ED3" wp14:editId="5F6C4D1B">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1D495EE7"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22CA9478"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0AE7D2F"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10559C0"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551073F"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208FD654"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491E1135" w14:textId="77777777" w:rsidR="00855192" w:rsidRPr="00E51D2B" w:rsidRDefault="00855192" w:rsidP="0085519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186FD0A"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A639DB"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4E065C80"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5178173"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51CE08A5"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82E830C" w14:textId="77777777" w:rsidR="00855192" w:rsidRPr="00E51D2B"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cabe en el “espacio” que dejo otro elemento mas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5B664CC8" w14:textId="77777777" w:rsidR="00855192" w:rsidRDefault="00855192" w:rsidP="00855192">
      <w:pPr>
        <w:pStyle w:val="NormalWeb"/>
      </w:pPr>
    </w:p>
    <w:p w14:paraId="7E9C844C" w14:textId="77777777" w:rsidR="00855192" w:rsidRPr="002A74A3" w:rsidRDefault="00855192" w:rsidP="00855192">
      <w:pPr>
        <w:pStyle w:val="Ttulo1"/>
        <w:rPr>
          <w:b w:val="0"/>
          <w:bCs w:val="0"/>
          <w:sz w:val="24"/>
          <w:szCs w:val="24"/>
        </w:rPr>
      </w:pPr>
    </w:p>
    <w:p w14:paraId="5863D700" w14:textId="77777777" w:rsidR="00664C16" w:rsidRPr="000B7E5A"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86038E5" w14:textId="77777777" w:rsidR="00C67B61" w:rsidRPr="003C7142" w:rsidRDefault="00C67B61" w:rsidP="00AF0DD2">
      <w:pPr>
        <w:rPr>
          <w:rFonts w:ascii="Times New Roman" w:hAnsi="Times New Roman" w:cs="Times New Roman"/>
          <w:b/>
          <w:bCs/>
          <w:i/>
          <w:iCs/>
          <w:sz w:val="48"/>
          <w:szCs w:val="48"/>
        </w:rPr>
      </w:pPr>
    </w:p>
    <w:sectPr w:rsidR="00C67B61" w:rsidRPr="003C71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FE5FB0"/>
    <w:multiLevelType w:val="multilevel"/>
    <w:tmpl w:val="560E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3C6E12"/>
    <w:multiLevelType w:val="multilevel"/>
    <w:tmpl w:val="F3A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14"/>
  </w:num>
  <w:num w:numId="4">
    <w:abstractNumId w:val="12"/>
  </w:num>
  <w:num w:numId="5">
    <w:abstractNumId w:val="10"/>
  </w:num>
  <w:num w:numId="6">
    <w:abstractNumId w:val="15"/>
  </w:num>
  <w:num w:numId="7">
    <w:abstractNumId w:val="11"/>
  </w:num>
  <w:num w:numId="8">
    <w:abstractNumId w:val="4"/>
  </w:num>
  <w:num w:numId="9">
    <w:abstractNumId w:val="3"/>
  </w:num>
  <w:num w:numId="10">
    <w:abstractNumId w:val="9"/>
  </w:num>
  <w:num w:numId="11">
    <w:abstractNumId w:val="0"/>
  </w:num>
  <w:num w:numId="12">
    <w:abstractNumId w:val="8"/>
  </w:num>
  <w:num w:numId="13">
    <w:abstractNumId w:val="7"/>
  </w:num>
  <w:num w:numId="14">
    <w:abstractNumId w:val="6"/>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2C3"/>
    <w:rsid w:val="000829E2"/>
    <w:rsid w:val="000939A8"/>
    <w:rsid w:val="000A5D39"/>
    <w:rsid w:val="000B525E"/>
    <w:rsid w:val="000B7E5A"/>
    <w:rsid w:val="000F3526"/>
    <w:rsid w:val="00137DE4"/>
    <w:rsid w:val="00184F9F"/>
    <w:rsid w:val="001A62C3"/>
    <w:rsid w:val="001C38A7"/>
    <w:rsid w:val="00250AF6"/>
    <w:rsid w:val="00284279"/>
    <w:rsid w:val="002B0BDF"/>
    <w:rsid w:val="002D43BB"/>
    <w:rsid w:val="002E431D"/>
    <w:rsid w:val="003262A0"/>
    <w:rsid w:val="003C4045"/>
    <w:rsid w:val="003C7142"/>
    <w:rsid w:val="003C7C78"/>
    <w:rsid w:val="0040034E"/>
    <w:rsid w:val="00411F0A"/>
    <w:rsid w:val="004620D0"/>
    <w:rsid w:val="0046418A"/>
    <w:rsid w:val="0048337B"/>
    <w:rsid w:val="004B24C9"/>
    <w:rsid w:val="0050559E"/>
    <w:rsid w:val="005658DA"/>
    <w:rsid w:val="005A1C4C"/>
    <w:rsid w:val="006515E0"/>
    <w:rsid w:val="00664C16"/>
    <w:rsid w:val="00726907"/>
    <w:rsid w:val="00762AD5"/>
    <w:rsid w:val="007E5F41"/>
    <w:rsid w:val="00855192"/>
    <w:rsid w:val="008A24E7"/>
    <w:rsid w:val="009F6D01"/>
    <w:rsid w:val="00A20365"/>
    <w:rsid w:val="00A66595"/>
    <w:rsid w:val="00A702EB"/>
    <w:rsid w:val="00AC75D2"/>
    <w:rsid w:val="00AF0DD2"/>
    <w:rsid w:val="00B6271E"/>
    <w:rsid w:val="00B71ED6"/>
    <w:rsid w:val="00B73137"/>
    <w:rsid w:val="00BD749F"/>
    <w:rsid w:val="00BF6244"/>
    <w:rsid w:val="00C5568B"/>
    <w:rsid w:val="00C67B61"/>
    <w:rsid w:val="00C749B5"/>
    <w:rsid w:val="00C75CEE"/>
    <w:rsid w:val="00C82597"/>
    <w:rsid w:val="00CC0D76"/>
    <w:rsid w:val="00CD4BBA"/>
    <w:rsid w:val="00CF5C2C"/>
    <w:rsid w:val="00D23DEA"/>
    <w:rsid w:val="00D5100C"/>
    <w:rsid w:val="00DD45E2"/>
    <w:rsid w:val="00E30DA9"/>
    <w:rsid w:val="00E83796"/>
    <w:rsid w:val="00EA31E9"/>
    <w:rsid w:val="00F060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E59FE"/>
  <w15:chartTrackingRefBased/>
  <w15:docId w15:val="{62DDD213-AC52-40F3-963F-4560AC710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5E0"/>
  </w:style>
  <w:style w:type="paragraph" w:styleId="Ttulo1">
    <w:name w:val="heading 1"/>
    <w:basedOn w:val="Normal"/>
    <w:link w:val="Ttulo1Car"/>
    <w:uiPriority w:val="9"/>
    <w:qFormat/>
    <w:rsid w:val="004B24C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71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30DA9"/>
    <w:rPr>
      <w:color w:val="0563C1" w:themeColor="hyperlink"/>
      <w:u w:val="single"/>
    </w:rPr>
  </w:style>
  <w:style w:type="character" w:styleId="Mencinsinresolver">
    <w:name w:val="Unresolved Mention"/>
    <w:basedOn w:val="Fuentedeprrafopredeter"/>
    <w:uiPriority w:val="99"/>
    <w:semiHidden/>
    <w:unhideWhenUsed/>
    <w:rsid w:val="00E30DA9"/>
    <w:rPr>
      <w:color w:val="605E5C"/>
      <w:shd w:val="clear" w:color="auto" w:fill="E1DFDD"/>
    </w:rPr>
  </w:style>
  <w:style w:type="character" w:customStyle="1" w:styleId="Ttulo1Car">
    <w:name w:val="Título 1 Car"/>
    <w:basedOn w:val="Fuentedeprrafopredeter"/>
    <w:link w:val="Ttulo1"/>
    <w:uiPriority w:val="9"/>
    <w:rsid w:val="004B24C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24C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B24C9"/>
    <w:rPr>
      <w:b/>
      <w:bCs/>
    </w:rPr>
  </w:style>
  <w:style w:type="paragraph" w:styleId="HTMLconformatoprevio">
    <w:name w:val="HTML Preformatted"/>
    <w:basedOn w:val="Normal"/>
    <w:link w:val="HTMLconformatoprevioCar"/>
    <w:uiPriority w:val="99"/>
    <w:semiHidden/>
    <w:unhideWhenUsed/>
    <w:rsid w:val="004B2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24C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24C9"/>
    <w:rPr>
      <w:rFonts w:ascii="Courier New" w:eastAsia="Times New Roman" w:hAnsi="Courier New" w:cs="Courier New"/>
      <w:sz w:val="20"/>
      <w:szCs w:val="20"/>
    </w:rPr>
  </w:style>
  <w:style w:type="character" w:customStyle="1" w:styleId="hljs-keyword">
    <w:name w:val="hljs-keyword"/>
    <w:basedOn w:val="Fuentedeprrafopredeter"/>
    <w:rsid w:val="004B24C9"/>
  </w:style>
  <w:style w:type="character" w:customStyle="1" w:styleId="hljs-number">
    <w:name w:val="hljs-number"/>
    <w:basedOn w:val="Fuentedeprrafopredeter"/>
    <w:rsid w:val="004B24C9"/>
  </w:style>
  <w:style w:type="character" w:customStyle="1" w:styleId="hljs-comment">
    <w:name w:val="hljs-comment"/>
    <w:basedOn w:val="Fuentedeprrafopredeter"/>
    <w:rsid w:val="004B24C9"/>
  </w:style>
  <w:style w:type="character" w:customStyle="1" w:styleId="hljs-selector-tag">
    <w:name w:val="hljs-selector-tag"/>
    <w:basedOn w:val="Fuentedeprrafopredeter"/>
    <w:rsid w:val="00F0608F"/>
  </w:style>
  <w:style w:type="character" w:customStyle="1" w:styleId="hljs-attribute">
    <w:name w:val="hljs-attribute"/>
    <w:basedOn w:val="Fuentedeprrafopredeter"/>
    <w:rsid w:val="00F0608F"/>
  </w:style>
  <w:style w:type="character" w:customStyle="1" w:styleId="hljs-selector-class">
    <w:name w:val="hljs-selector-class"/>
    <w:basedOn w:val="Fuentedeprrafopredeter"/>
    <w:rsid w:val="00F0608F"/>
  </w:style>
  <w:style w:type="character" w:customStyle="1" w:styleId="Ttulo2Car">
    <w:name w:val="Título 2 Car"/>
    <w:basedOn w:val="Fuentedeprrafopredeter"/>
    <w:link w:val="Ttulo2"/>
    <w:uiPriority w:val="9"/>
    <w:semiHidden/>
    <w:rsid w:val="00B71ED6"/>
    <w:rPr>
      <w:rFonts w:asciiTheme="majorHAnsi" w:eastAsiaTheme="majorEastAsia" w:hAnsiTheme="majorHAnsi" w:cstheme="majorBidi"/>
      <w:color w:val="2F5496" w:themeColor="accent1" w:themeShade="BF"/>
      <w:sz w:val="26"/>
      <w:szCs w:val="26"/>
    </w:rPr>
  </w:style>
  <w:style w:type="character" w:styleId="nfasis">
    <w:name w:val="Emphasis"/>
    <w:basedOn w:val="Fuentedeprrafopredeter"/>
    <w:uiPriority w:val="20"/>
    <w:qFormat/>
    <w:rsid w:val="00B71ED6"/>
    <w:rPr>
      <w:i/>
      <w:iCs/>
    </w:rPr>
  </w:style>
  <w:style w:type="character" w:customStyle="1" w:styleId="hljs-tag">
    <w:name w:val="hljs-tag"/>
    <w:basedOn w:val="Fuentedeprrafopredeter"/>
    <w:rsid w:val="00B71ED6"/>
  </w:style>
  <w:style w:type="character" w:customStyle="1" w:styleId="hljs-name">
    <w:name w:val="hljs-name"/>
    <w:basedOn w:val="Fuentedeprrafopredeter"/>
    <w:rsid w:val="00B71ED6"/>
  </w:style>
  <w:style w:type="character" w:customStyle="1" w:styleId="hljs-attr">
    <w:name w:val="hljs-attr"/>
    <w:basedOn w:val="Fuentedeprrafopredeter"/>
    <w:rsid w:val="00B71ED6"/>
  </w:style>
  <w:style w:type="character" w:customStyle="1" w:styleId="hljs-string">
    <w:name w:val="hljs-string"/>
    <w:basedOn w:val="Fuentedeprrafopredeter"/>
    <w:rsid w:val="00B71ED6"/>
  </w:style>
  <w:style w:type="character" w:customStyle="1" w:styleId="undefined">
    <w:name w:val="undefined"/>
    <w:basedOn w:val="Fuentedeprrafopredeter"/>
    <w:rsid w:val="00B71ED6"/>
  </w:style>
  <w:style w:type="paragraph" w:styleId="Prrafodelista">
    <w:name w:val="List Paragraph"/>
    <w:basedOn w:val="Normal"/>
    <w:uiPriority w:val="34"/>
    <w:qFormat/>
    <w:rsid w:val="000B7E5A"/>
    <w:pPr>
      <w:ind w:left="720"/>
      <w:contextualSpacing/>
    </w:pPr>
  </w:style>
  <w:style w:type="character" w:customStyle="1" w:styleId="hljs-symbol">
    <w:name w:val="hljs-symbol"/>
    <w:basedOn w:val="Fuentedeprrafopredeter"/>
    <w:rsid w:val="00C67B61"/>
  </w:style>
  <w:style w:type="character" w:customStyle="1" w:styleId="hljs-literal">
    <w:name w:val="hljs-literal"/>
    <w:basedOn w:val="Fuentedeprrafopredeter"/>
    <w:rsid w:val="00C67B61"/>
  </w:style>
  <w:style w:type="character" w:customStyle="1" w:styleId="hljs-builtin">
    <w:name w:val="hljs-built_in"/>
    <w:basedOn w:val="Fuentedeprrafopredeter"/>
    <w:rsid w:val="00C67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04506">
      <w:bodyDiv w:val="1"/>
      <w:marLeft w:val="0"/>
      <w:marRight w:val="0"/>
      <w:marTop w:val="0"/>
      <w:marBottom w:val="0"/>
      <w:divBdr>
        <w:top w:val="none" w:sz="0" w:space="0" w:color="auto"/>
        <w:left w:val="none" w:sz="0" w:space="0" w:color="auto"/>
        <w:bottom w:val="none" w:sz="0" w:space="0" w:color="auto"/>
        <w:right w:val="none" w:sz="0" w:space="0" w:color="auto"/>
      </w:divBdr>
      <w:divsChild>
        <w:div w:id="574247291">
          <w:marLeft w:val="0"/>
          <w:marRight w:val="0"/>
          <w:marTop w:val="0"/>
          <w:marBottom w:val="0"/>
          <w:divBdr>
            <w:top w:val="none" w:sz="0" w:space="0" w:color="auto"/>
            <w:left w:val="none" w:sz="0" w:space="0" w:color="auto"/>
            <w:bottom w:val="none" w:sz="0" w:space="0" w:color="auto"/>
            <w:right w:val="none" w:sz="0" w:space="0" w:color="auto"/>
          </w:divBdr>
          <w:divsChild>
            <w:div w:id="7367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88">
      <w:bodyDiv w:val="1"/>
      <w:marLeft w:val="0"/>
      <w:marRight w:val="0"/>
      <w:marTop w:val="0"/>
      <w:marBottom w:val="0"/>
      <w:divBdr>
        <w:top w:val="none" w:sz="0" w:space="0" w:color="auto"/>
        <w:left w:val="none" w:sz="0" w:space="0" w:color="auto"/>
        <w:bottom w:val="none" w:sz="0" w:space="0" w:color="auto"/>
        <w:right w:val="none" w:sz="0" w:space="0" w:color="auto"/>
      </w:divBdr>
      <w:divsChild>
        <w:div w:id="72288984">
          <w:marLeft w:val="0"/>
          <w:marRight w:val="0"/>
          <w:marTop w:val="0"/>
          <w:marBottom w:val="0"/>
          <w:divBdr>
            <w:top w:val="none" w:sz="0" w:space="0" w:color="auto"/>
            <w:left w:val="none" w:sz="0" w:space="0" w:color="auto"/>
            <w:bottom w:val="none" w:sz="0" w:space="0" w:color="auto"/>
            <w:right w:val="none" w:sz="0" w:space="0" w:color="auto"/>
          </w:divBdr>
          <w:divsChild>
            <w:div w:id="16304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425">
      <w:bodyDiv w:val="1"/>
      <w:marLeft w:val="0"/>
      <w:marRight w:val="0"/>
      <w:marTop w:val="0"/>
      <w:marBottom w:val="0"/>
      <w:divBdr>
        <w:top w:val="none" w:sz="0" w:space="0" w:color="auto"/>
        <w:left w:val="none" w:sz="0" w:space="0" w:color="auto"/>
        <w:bottom w:val="none" w:sz="0" w:space="0" w:color="auto"/>
        <w:right w:val="none" w:sz="0" w:space="0" w:color="auto"/>
      </w:divBdr>
      <w:divsChild>
        <w:div w:id="2035305824">
          <w:marLeft w:val="0"/>
          <w:marRight w:val="0"/>
          <w:marTop w:val="0"/>
          <w:marBottom w:val="0"/>
          <w:divBdr>
            <w:top w:val="none" w:sz="0" w:space="0" w:color="auto"/>
            <w:left w:val="none" w:sz="0" w:space="0" w:color="auto"/>
            <w:bottom w:val="none" w:sz="0" w:space="0" w:color="auto"/>
            <w:right w:val="none" w:sz="0" w:space="0" w:color="auto"/>
          </w:divBdr>
          <w:divsChild>
            <w:div w:id="1107965112">
              <w:marLeft w:val="0"/>
              <w:marRight w:val="0"/>
              <w:marTop w:val="0"/>
              <w:marBottom w:val="0"/>
              <w:divBdr>
                <w:top w:val="none" w:sz="0" w:space="0" w:color="auto"/>
                <w:left w:val="none" w:sz="0" w:space="0" w:color="auto"/>
                <w:bottom w:val="none" w:sz="0" w:space="0" w:color="auto"/>
                <w:right w:val="none" w:sz="0" w:space="0" w:color="auto"/>
              </w:divBdr>
            </w:div>
            <w:div w:id="428350286">
              <w:marLeft w:val="0"/>
              <w:marRight w:val="0"/>
              <w:marTop w:val="0"/>
              <w:marBottom w:val="0"/>
              <w:divBdr>
                <w:top w:val="none" w:sz="0" w:space="0" w:color="auto"/>
                <w:left w:val="none" w:sz="0" w:space="0" w:color="auto"/>
                <w:bottom w:val="none" w:sz="0" w:space="0" w:color="auto"/>
                <w:right w:val="none" w:sz="0" w:space="0" w:color="auto"/>
              </w:divBdr>
            </w:div>
            <w:div w:id="345518185">
              <w:marLeft w:val="0"/>
              <w:marRight w:val="0"/>
              <w:marTop w:val="0"/>
              <w:marBottom w:val="0"/>
              <w:divBdr>
                <w:top w:val="none" w:sz="0" w:space="0" w:color="auto"/>
                <w:left w:val="none" w:sz="0" w:space="0" w:color="auto"/>
                <w:bottom w:val="none" w:sz="0" w:space="0" w:color="auto"/>
                <w:right w:val="none" w:sz="0" w:space="0" w:color="auto"/>
              </w:divBdr>
            </w:div>
            <w:div w:id="909775633">
              <w:marLeft w:val="0"/>
              <w:marRight w:val="0"/>
              <w:marTop w:val="0"/>
              <w:marBottom w:val="0"/>
              <w:divBdr>
                <w:top w:val="none" w:sz="0" w:space="0" w:color="auto"/>
                <w:left w:val="none" w:sz="0" w:space="0" w:color="auto"/>
                <w:bottom w:val="none" w:sz="0" w:space="0" w:color="auto"/>
                <w:right w:val="none" w:sz="0" w:space="0" w:color="auto"/>
              </w:divBdr>
            </w:div>
            <w:div w:id="235020019">
              <w:marLeft w:val="0"/>
              <w:marRight w:val="0"/>
              <w:marTop w:val="0"/>
              <w:marBottom w:val="0"/>
              <w:divBdr>
                <w:top w:val="none" w:sz="0" w:space="0" w:color="auto"/>
                <w:left w:val="none" w:sz="0" w:space="0" w:color="auto"/>
                <w:bottom w:val="none" w:sz="0" w:space="0" w:color="auto"/>
                <w:right w:val="none" w:sz="0" w:space="0" w:color="auto"/>
              </w:divBdr>
            </w:div>
            <w:div w:id="1817452307">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869954183">
              <w:marLeft w:val="0"/>
              <w:marRight w:val="0"/>
              <w:marTop w:val="0"/>
              <w:marBottom w:val="0"/>
              <w:divBdr>
                <w:top w:val="none" w:sz="0" w:space="0" w:color="auto"/>
                <w:left w:val="none" w:sz="0" w:space="0" w:color="auto"/>
                <w:bottom w:val="none" w:sz="0" w:space="0" w:color="auto"/>
                <w:right w:val="none" w:sz="0" w:space="0" w:color="auto"/>
              </w:divBdr>
            </w:div>
            <w:div w:id="1160004954">
              <w:marLeft w:val="0"/>
              <w:marRight w:val="0"/>
              <w:marTop w:val="0"/>
              <w:marBottom w:val="0"/>
              <w:divBdr>
                <w:top w:val="none" w:sz="0" w:space="0" w:color="auto"/>
                <w:left w:val="none" w:sz="0" w:space="0" w:color="auto"/>
                <w:bottom w:val="none" w:sz="0" w:space="0" w:color="auto"/>
                <w:right w:val="none" w:sz="0" w:space="0" w:color="auto"/>
              </w:divBdr>
            </w:div>
            <w:div w:id="862282629">
              <w:marLeft w:val="0"/>
              <w:marRight w:val="0"/>
              <w:marTop w:val="0"/>
              <w:marBottom w:val="0"/>
              <w:divBdr>
                <w:top w:val="none" w:sz="0" w:space="0" w:color="auto"/>
                <w:left w:val="none" w:sz="0" w:space="0" w:color="auto"/>
                <w:bottom w:val="none" w:sz="0" w:space="0" w:color="auto"/>
                <w:right w:val="none" w:sz="0" w:space="0" w:color="auto"/>
              </w:divBdr>
            </w:div>
            <w:div w:id="192765664">
              <w:marLeft w:val="0"/>
              <w:marRight w:val="0"/>
              <w:marTop w:val="0"/>
              <w:marBottom w:val="0"/>
              <w:divBdr>
                <w:top w:val="none" w:sz="0" w:space="0" w:color="auto"/>
                <w:left w:val="none" w:sz="0" w:space="0" w:color="auto"/>
                <w:bottom w:val="none" w:sz="0" w:space="0" w:color="auto"/>
                <w:right w:val="none" w:sz="0" w:space="0" w:color="auto"/>
              </w:divBdr>
            </w:div>
            <w:div w:id="1483034733">
              <w:marLeft w:val="0"/>
              <w:marRight w:val="0"/>
              <w:marTop w:val="0"/>
              <w:marBottom w:val="0"/>
              <w:divBdr>
                <w:top w:val="none" w:sz="0" w:space="0" w:color="auto"/>
                <w:left w:val="none" w:sz="0" w:space="0" w:color="auto"/>
                <w:bottom w:val="none" w:sz="0" w:space="0" w:color="auto"/>
                <w:right w:val="none" w:sz="0" w:space="0" w:color="auto"/>
              </w:divBdr>
            </w:div>
            <w:div w:id="1975868968">
              <w:marLeft w:val="0"/>
              <w:marRight w:val="0"/>
              <w:marTop w:val="0"/>
              <w:marBottom w:val="0"/>
              <w:divBdr>
                <w:top w:val="none" w:sz="0" w:space="0" w:color="auto"/>
                <w:left w:val="none" w:sz="0" w:space="0" w:color="auto"/>
                <w:bottom w:val="none" w:sz="0" w:space="0" w:color="auto"/>
                <w:right w:val="none" w:sz="0" w:space="0" w:color="auto"/>
              </w:divBdr>
            </w:div>
            <w:div w:id="1170371248">
              <w:marLeft w:val="0"/>
              <w:marRight w:val="0"/>
              <w:marTop w:val="0"/>
              <w:marBottom w:val="0"/>
              <w:divBdr>
                <w:top w:val="none" w:sz="0" w:space="0" w:color="auto"/>
                <w:left w:val="none" w:sz="0" w:space="0" w:color="auto"/>
                <w:bottom w:val="none" w:sz="0" w:space="0" w:color="auto"/>
                <w:right w:val="none" w:sz="0" w:space="0" w:color="auto"/>
              </w:divBdr>
            </w:div>
            <w:div w:id="1995136782">
              <w:marLeft w:val="0"/>
              <w:marRight w:val="0"/>
              <w:marTop w:val="0"/>
              <w:marBottom w:val="0"/>
              <w:divBdr>
                <w:top w:val="none" w:sz="0" w:space="0" w:color="auto"/>
                <w:left w:val="none" w:sz="0" w:space="0" w:color="auto"/>
                <w:bottom w:val="none" w:sz="0" w:space="0" w:color="auto"/>
                <w:right w:val="none" w:sz="0" w:space="0" w:color="auto"/>
              </w:divBdr>
            </w:div>
            <w:div w:id="890654540">
              <w:marLeft w:val="0"/>
              <w:marRight w:val="0"/>
              <w:marTop w:val="0"/>
              <w:marBottom w:val="0"/>
              <w:divBdr>
                <w:top w:val="none" w:sz="0" w:space="0" w:color="auto"/>
                <w:left w:val="none" w:sz="0" w:space="0" w:color="auto"/>
                <w:bottom w:val="none" w:sz="0" w:space="0" w:color="auto"/>
                <w:right w:val="none" w:sz="0" w:space="0" w:color="auto"/>
              </w:divBdr>
            </w:div>
            <w:div w:id="668603355">
              <w:marLeft w:val="0"/>
              <w:marRight w:val="0"/>
              <w:marTop w:val="0"/>
              <w:marBottom w:val="0"/>
              <w:divBdr>
                <w:top w:val="none" w:sz="0" w:space="0" w:color="auto"/>
                <w:left w:val="none" w:sz="0" w:space="0" w:color="auto"/>
                <w:bottom w:val="none" w:sz="0" w:space="0" w:color="auto"/>
                <w:right w:val="none" w:sz="0" w:space="0" w:color="auto"/>
              </w:divBdr>
            </w:div>
            <w:div w:id="11002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641">
      <w:bodyDiv w:val="1"/>
      <w:marLeft w:val="0"/>
      <w:marRight w:val="0"/>
      <w:marTop w:val="0"/>
      <w:marBottom w:val="0"/>
      <w:divBdr>
        <w:top w:val="none" w:sz="0" w:space="0" w:color="auto"/>
        <w:left w:val="none" w:sz="0" w:space="0" w:color="auto"/>
        <w:bottom w:val="none" w:sz="0" w:space="0" w:color="auto"/>
        <w:right w:val="none" w:sz="0" w:space="0" w:color="auto"/>
      </w:divBdr>
      <w:divsChild>
        <w:div w:id="707266107">
          <w:marLeft w:val="0"/>
          <w:marRight w:val="0"/>
          <w:marTop w:val="0"/>
          <w:marBottom w:val="0"/>
          <w:divBdr>
            <w:top w:val="none" w:sz="0" w:space="0" w:color="auto"/>
            <w:left w:val="none" w:sz="0" w:space="0" w:color="auto"/>
            <w:bottom w:val="none" w:sz="0" w:space="0" w:color="auto"/>
            <w:right w:val="none" w:sz="0" w:space="0" w:color="auto"/>
          </w:divBdr>
          <w:divsChild>
            <w:div w:id="63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174">
      <w:bodyDiv w:val="1"/>
      <w:marLeft w:val="0"/>
      <w:marRight w:val="0"/>
      <w:marTop w:val="0"/>
      <w:marBottom w:val="0"/>
      <w:divBdr>
        <w:top w:val="none" w:sz="0" w:space="0" w:color="auto"/>
        <w:left w:val="none" w:sz="0" w:space="0" w:color="auto"/>
        <w:bottom w:val="none" w:sz="0" w:space="0" w:color="auto"/>
        <w:right w:val="none" w:sz="0" w:space="0" w:color="auto"/>
      </w:divBdr>
      <w:divsChild>
        <w:div w:id="879518581">
          <w:marLeft w:val="0"/>
          <w:marRight w:val="0"/>
          <w:marTop w:val="0"/>
          <w:marBottom w:val="0"/>
          <w:divBdr>
            <w:top w:val="none" w:sz="0" w:space="0" w:color="auto"/>
            <w:left w:val="none" w:sz="0" w:space="0" w:color="auto"/>
            <w:bottom w:val="none" w:sz="0" w:space="0" w:color="auto"/>
            <w:right w:val="none" w:sz="0" w:space="0" w:color="auto"/>
          </w:divBdr>
        </w:div>
      </w:divsChild>
    </w:div>
    <w:div w:id="516818199">
      <w:bodyDiv w:val="1"/>
      <w:marLeft w:val="0"/>
      <w:marRight w:val="0"/>
      <w:marTop w:val="0"/>
      <w:marBottom w:val="0"/>
      <w:divBdr>
        <w:top w:val="none" w:sz="0" w:space="0" w:color="auto"/>
        <w:left w:val="none" w:sz="0" w:space="0" w:color="auto"/>
        <w:bottom w:val="none" w:sz="0" w:space="0" w:color="auto"/>
        <w:right w:val="none" w:sz="0" w:space="0" w:color="auto"/>
      </w:divBdr>
      <w:divsChild>
        <w:div w:id="57631892">
          <w:marLeft w:val="0"/>
          <w:marRight w:val="0"/>
          <w:marTop w:val="0"/>
          <w:marBottom w:val="0"/>
          <w:divBdr>
            <w:top w:val="none" w:sz="0" w:space="0" w:color="auto"/>
            <w:left w:val="none" w:sz="0" w:space="0" w:color="auto"/>
            <w:bottom w:val="none" w:sz="0" w:space="0" w:color="auto"/>
            <w:right w:val="none" w:sz="0" w:space="0" w:color="auto"/>
          </w:divBdr>
          <w:divsChild>
            <w:div w:id="1551571380">
              <w:marLeft w:val="0"/>
              <w:marRight w:val="0"/>
              <w:marTop w:val="0"/>
              <w:marBottom w:val="0"/>
              <w:divBdr>
                <w:top w:val="none" w:sz="0" w:space="0" w:color="auto"/>
                <w:left w:val="none" w:sz="0" w:space="0" w:color="auto"/>
                <w:bottom w:val="none" w:sz="0" w:space="0" w:color="auto"/>
                <w:right w:val="none" w:sz="0" w:space="0" w:color="auto"/>
              </w:divBdr>
            </w:div>
            <w:div w:id="743187767">
              <w:marLeft w:val="0"/>
              <w:marRight w:val="0"/>
              <w:marTop w:val="0"/>
              <w:marBottom w:val="0"/>
              <w:divBdr>
                <w:top w:val="none" w:sz="0" w:space="0" w:color="auto"/>
                <w:left w:val="none" w:sz="0" w:space="0" w:color="auto"/>
                <w:bottom w:val="none" w:sz="0" w:space="0" w:color="auto"/>
                <w:right w:val="none" w:sz="0" w:space="0" w:color="auto"/>
              </w:divBdr>
            </w:div>
            <w:div w:id="10783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209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46">
          <w:marLeft w:val="0"/>
          <w:marRight w:val="0"/>
          <w:marTop w:val="0"/>
          <w:marBottom w:val="0"/>
          <w:divBdr>
            <w:top w:val="none" w:sz="0" w:space="0" w:color="auto"/>
            <w:left w:val="none" w:sz="0" w:space="0" w:color="auto"/>
            <w:bottom w:val="none" w:sz="0" w:space="0" w:color="auto"/>
            <w:right w:val="none" w:sz="0" w:space="0" w:color="auto"/>
          </w:divBdr>
          <w:divsChild>
            <w:div w:id="1921285688">
              <w:marLeft w:val="0"/>
              <w:marRight w:val="0"/>
              <w:marTop w:val="0"/>
              <w:marBottom w:val="0"/>
              <w:divBdr>
                <w:top w:val="none" w:sz="0" w:space="0" w:color="auto"/>
                <w:left w:val="none" w:sz="0" w:space="0" w:color="auto"/>
                <w:bottom w:val="none" w:sz="0" w:space="0" w:color="auto"/>
                <w:right w:val="none" w:sz="0" w:space="0" w:color="auto"/>
              </w:divBdr>
            </w:div>
            <w:div w:id="1499080516">
              <w:marLeft w:val="0"/>
              <w:marRight w:val="0"/>
              <w:marTop w:val="0"/>
              <w:marBottom w:val="0"/>
              <w:divBdr>
                <w:top w:val="none" w:sz="0" w:space="0" w:color="auto"/>
                <w:left w:val="none" w:sz="0" w:space="0" w:color="auto"/>
                <w:bottom w:val="none" w:sz="0" w:space="0" w:color="auto"/>
                <w:right w:val="none" w:sz="0" w:space="0" w:color="auto"/>
              </w:divBdr>
            </w:div>
            <w:div w:id="15870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6572">
      <w:bodyDiv w:val="1"/>
      <w:marLeft w:val="0"/>
      <w:marRight w:val="0"/>
      <w:marTop w:val="0"/>
      <w:marBottom w:val="0"/>
      <w:divBdr>
        <w:top w:val="none" w:sz="0" w:space="0" w:color="auto"/>
        <w:left w:val="none" w:sz="0" w:space="0" w:color="auto"/>
        <w:bottom w:val="none" w:sz="0" w:space="0" w:color="auto"/>
        <w:right w:val="none" w:sz="0" w:space="0" w:color="auto"/>
      </w:divBdr>
      <w:divsChild>
        <w:div w:id="1054501206">
          <w:marLeft w:val="0"/>
          <w:marRight w:val="0"/>
          <w:marTop w:val="0"/>
          <w:marBottom w:val="0"/>
          <w:divBdr>
            <w:top w:val="none" w:sz="0" w:space="0" w:color="auto"/>
            <w:left w:val="none" w:sz="0" w:space="0" w:color="auto"/>
            <w:bottom w:val="none" w:sz="0" w:space="0" w:color="auto"/>
            <w:right w:val="none" w:sz="0" w:space="0" w:color="auto"/>
          </w:divBdr>
          <w:divsChild>
            <w:div w:id="3656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140">
      <w:bodyDiv w:val="1"/>
      <w:marLeft w:val="0"/>
      <w:marRight w:val="0"/>
      <w:marTop w:val="0"/>
      <w:marBottom w:val="0"/>
      <w:divBdr>
        <w:top w:val="none" w:sz="0" w:space="0" w:color="auto"/>
        <w:left w:val="none" w:sz="0" w:space="0" w:color="auto"/>
        <w:bottom w:val="none" w:sz="0" w:space="0" w:color="auto"/>
        <w:right w:val="none" w:sz="0" w:space="0" w:color="auto"/>
      </w:divBdr>
      <w:divsChild>
        <w:div w:id="46757717">
          <w:marLeft w:val="0"/>
          <w:marRight w:val="0"/>
          <w:marTop w:val="0"/>
          <w:marBottom w:val="0"/>
          <w:divBdr>
            <w:top w:val="none" w:sz="0" w:space="0" w:color="auto"/>
            <w:left w:val="none" w:sz="0" w:space="0" w:color="auto"/>
            <w:bottom w:val="none" w:sz="0" w:space="0" w:color="auto"/>
            <w:right w:val="none" w:sz="0" w:space="0" w:color="auto"/>
          </w:divBdr>
          <w:divsChild>
            <w:div w:id="1029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278">
      <w:bodyDiv w:val="1"/>
      <w:marLeft w:val="0"/>
      <w:marRight w:val="0"/>
      <w:marTop w:val="0"/>
      <w:marBottom w:val="0"/>
      <w:divBdr>
        <w:top w:val="none" w:sz="0" w:space="0" w:color="auto"/>
        <w:left w:val="none" w:sz="0" w:space="0" w:color="auto"/>
        <w:bottom w:val="none" w:sz="0" w:space="0" w:color="auto"/>
        <w:right w:val="none" w:sz="0" w:space="0" w:color="auto"/>
      </w:divBdr>
      <w:divsChild>
        <w:div w:id="1706980975">
          <w:marLeft w:val="0"/>
          <w:marRight w:val="0"/>
          <w:marTop w:val="0"/>
          <w:marBottom w:val="0"/>
          <w:divBdr>
            <w:top w:val="none" w:sz="0" w:space="0" w:color="auto"/>
            <w:left w:val="none" w:sz="0" w:space="0" w:color="auto"/>
            <w:bottom w:val="none" w:sz="0" w:space="0" w:color="auto"/>
            <w:right w:val="none" w:sz="0" w:space="0" w:color="auto"/>
          </w:divBdr>
          <w:divsChild>
            <w:div w:id="2129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5130">
      <w:bodyDiv w:val="1"/>
      <w:marLeft w:val="0"/>
      <w:marRight w:val="0"/>
      <w:marTop w:val="0"/>
      <w:marBottom w:val="0"/>
      <w:divBdr>
        <w:top w:val="none" w:sz="0" w:space="0" w:color="auto"/>
        <w:left w:val="none" w:sz="0" w:space="0" w:color="auto"/>
        <w:bottom w:val="none" w:sz="0" w:space="0" w:color="auto"/>
        <w:right w:val="none" w:sz="0" w:space="0" w:color="auto"/>
      </w:divBdr>
      <w:divsChild>
        <w:div w:id="621614149">
          <w:marLeft w:val="0"/>
          <w:marRight w:val="0"/>
          <w:marTop w:val="0"/>
          <w:marBottom w:val="0"/>
          <w:divBdr>
            <w:top w:val="none" w:sz="0" w:space="0" w:color="auto"/>
            <w:left w:val="none" w:sz="0" w:space="0" w:color="auto"/>
            <w:bottom w:val="none" w:sz="0" w:space="0" w:color="auto"/>
            <w:right w:val="none" w:sz="0" w:space="0" w:color="auto"/>
          </w:divBdr>
        </w:div>
      </w:divsChild>
    </w:div>
    <w:div w:id="1053430986">
      <w:bodyDiv w:val="1"/>
      <w:marLeft w:val="0"/>
      <w:marRight w:val="0"/>
      <w:marTop w:val="0"/>
      <w:marBottom w:val="0"/>
      <w:divBdr>
        <w:top w:val="none" w:sz="0" w:space="0" w:color="auto"/>
        <w:left w:val="none" w:sz="0" w:space="0" w:color="auto"/>
        <w:bottom w:val="none" w:sz="0" w:space="0" w:color="auto"/>
        <w:right w:val="none" w:sz="0" w:space="0" w:color="auto"/>
      </w:divBdr>
      <w:divsChild>
        <w:div w:id="669065630">
          <w:marLeft w:val="0"/>
          <w:marRight w:val="0"/>
          <w:marTop w:val="0"/>
          <w:marBottom w:val="0"/>
          <w:divBdr>
            <w:top w:val="none" w:sz="0" w:space="0" w:color="auto"/>
            <w:left w:val="none" w:sz="0" w:space="0" w:color="auto"/>
            <w:bottom w:val="none" w:sz="0" w:space="0" w:color="auto"/>
            <w:right w:val="none" w:sz="0" w:space="0" w:color="auto"/>
          </w:divBdr>
          <w:divsChild>
            <w:div w:id="2102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292">
      <w:bodyDiv w:val="1"/>
      <w:marLeft w:val="0"/>
      <w:marRight w:val="0"/>
      <w:marTop w:val="0"/>
      <w:marBottom w:val="0"/>
      <w:divBdr>
        <w:top w:val="none" w:sz="0" w:space="0" w:color="auto"/>
        <w:left w:val="none" w:sz="0" w:space="0" w:color="auto"/>
        <w:bottom w:val="none" w:sz="0" w:space="0" w:color="auto"/>
        <w:right w:val="none" w:sz="0" w:space="0" w:color="auto"/>
      </w:divBdr>
      <w:divsChild>
        <w:div w:id="1766997498">
          <w:marLeft w:val="0"/>
          <w:marRight w:val="0"/>
          <w:marTop w:val="0"/>
          <w:marBottom w:val="0"/>
          <w:divBdr>
            <w:top w:val="none" w:sz="0" w:space="0" w:color="auto"/>
            <w:left w:val="none" w:sz="0" w:space="0" w:color="auto"/>
            <w:bottom w:val="none" w:sz="0" w:space="0" w:color="auto"/>
            <w:right w:val="none" w:sz="0" w:space="0" w:color="auto"/>
          </w:divBdr>
          <w:divsChild>
            <w:div w:id="211532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7945">
      <w:bodyDiv w:val="1"/>
      <w:marLeft w:val="0"/>
      <w:marRight w:val="0"/>
      <w:marTop w:val="0"/>
      <w:marBottom w:val="0"/>
      <w:divBdr>
        <w:top w:val="none" w:sz="0" w:space="0" w:color="auto"/>
        <w:left w:val="none" w:sz="0" w:space="0" w:color="auto"/>
        <w:bottom w:val="none" w:sz="0" w:space="0" w:color="auto"/>
        <w:right w:val="none" w:sz="0" w:space="0" w:color="auto"/>
      </w:divBdr>
      <w:divsChild>
        <w:div w:id="88084463">
          <w:marLeft w:val="0"/>
          <w:marRight w:val="0"/>
          <w:marTop w:val="0"/>
          <w:marBottom w:val="0"/>
          <w:divBdr>
            <w:top w:val="none" w:sz="0" w:space="0" w:color="auto"/>
            <w:left w:val="none" w:sz="0" w:space="0" w:color="auto"/>
            <w:bottom w:val="none" w:sz="0" w:space="0" w:color="auto"/>
            <w:right w:val="none" w:sz="0" w:space="0" w:color="auto"/>
          </w:divBdr>
          <w:divsChild>
            <w:div w:id="14463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82">
      <w:bodyDiv w:val="1"/>
      <w:marLeft w:val="0"/>
      <w:marRight w:val="0"/>
      <w:marTop w:val="0"/>
      <w:marBottom w:val="0"/>
      <w:divBdr>
        <w:top w:val="none" w:sz="0" w:space="0" w:color="auto"/>
        <w:left w:val="none" w:sz="0" w:space="0" w:color="auto"/>
        <w:bottom w:val="none" w:sz="0" w:space="0" w:color="auto"/>
        <w:right w:val="none" w:sz="0" w:space="0" w:color="auto"/>
      </w:divBdr>
      <w:divsChild>
        <w:div w:id="1482379468">
          <w:marLeft w:val="0"/>
          <w:marRight w:val="0"/>
          <w:marTop w:val="0"/>
          <w:marBottom w:val="0"/>
          <w:divBdr>
            <w:top w:val="none" w:sz="0" w:space="0" w:color="auto"/>
            <w:left w:val="none" w:sz="0" w:space="0" w:color="auto"/>
            <w:bottom w:val="none" w:sz="0" w:space="0" w:color="auto"/>
            <w:right w:val="none" w:sz="0" w:space="0" w:color="auto"/>
          </w:divBdr>
          <w:divsChild>
            <w:div w:id="238365435">
              <w:marLeft w:val="0"/>
              <w:marRight w:val="0"/>
              <w:marTop w:val="0"/>
              <w:marBottom w:val="0"/>
              <w:divBdr>
                <w:top w:val="none" w:sz="0" w:space="0" w:color="auto"/>
                <w:left w:val="none" w:sz="0" w:space="0" w:color="auto"/>
                <w:bottom w:val="none" w:sz="0" w:space="0" w:color="auto"/>
                <w:right w:val="none" w:sz="0" w:space="0" w:color="auto"/>
              </w:divBdr>
            </w:div>
            <w:div w:id="1646084814">
              <w:marLeft w:val="0"/>
              <w:marRight w:val="0"/>
              <w:marTop w:val="0"/>
              <w:marBottom w:val="0"/>
              <w:divBdr>
                <w:top w:val="none" w:sz="0" w:space="0" w:color="auto"/>
                <w:left w:val="none" w:sz="0" w:space="0" w:color="auto"/>
                <w:bottom w:val="none" w:sz="0" w:space="0" w:color="auto"/>
                <w:right w:val="none" w:sz="0" w:space="0" w:color="auto"/>
              </w:divBdr>
            </w:div>
            <w:div w:id="111828224">
              <w:marLeft w:val="0"/>
              <w:marRight w:val="0"/>
              <w:marTop w:val="0"/>
              <w:marBottom w:val="0"/>
              <w:divBdr>
                <w:top w:val="none" w:sz="0" w:space="0" w:color="auto"/>
                <w:left w:val="none" w:sz="0" w:space="0" w:color="auto"/>
                <w:bottom w:val="none" w:sz="0" w:space="0" w:color="auto"/>
                <w:right w:val="none" w:sz="0" w:space="0" w:color="auto"/>
              </w:divBdr>
            </w:div>
            <w:div w:id="2048526850">
              <w:marLeft w:val="0"/>
              <w:marRight w:val="0"/>
              <w:marTop w:val="0"/>
              <w:marBottom w:val="0"/>
              <w:divBdr>
                <w:top w:val="none" w:sz="0" w:space="0" w:color="auto"/>
                <w:left w:val="none" w:sz="0" w:space="0" w:color="auto"/>
                <w:bottom w:val="none" w:sz="0" w:space="0" w:color="auto"/>
                <w:right w:val="none" w:sz="0" w:space="0" w:color="auto"/>
              </w:divBdr>
            </w:div>
            <w:div w:id="2068067612">
              <w:marLeft w:val="0"/>
              <w:marRight w:val="0"/>
              <w:marTop w:val="0"/>
              <w:marBottom w:val="0"/>
              <w:divBdr>
                <w:top w:val="none" w:sz="0" w:space="0" w:color="auto"/>
                <w:left w:val="none" w:sz="0" w:space="0" w:color="auto"/>
                <w:bottom w:val="none" w:sz="0" w:space="0" w:color="auto"/>
                <w:right w:val="none" w:sz="0" w:space="0" w:color="auto"/>
              </w:divBdr>
            </w:div>
            <w:div w:id="2102875333">
              <w:marLeft w:val="0"/>
              <w:marRight w:val="0"/>
              <w:marTop w:val="0"/>
              <w:marBottom w:val="0"/>
              <w:divBdr>
                <w:top w:val="none" w:sz="0" w:space="0" w:color="auto"/>
                <w:left w:val="none" w:sz="0" w:space="0" w:color="auto"/>
                <w:bottom w:val="none" w:sz="0" w:space="0" w:color="auto"/>
                <w:right w:val="none" w:sz="0" w:space="0" w:color="auto"/>
              </w:divBdr>
            </w:div>
            <w:div w:id="720598450">
              <w:marLeft w:val="0"/>
              <w:marRight w:val="0"/>
              <w:marTop w:val="0"/>
              <w:marBottom w:val="0"/>
              <w:divBdr>
                <w:top w:val="none" w:sz="0" w:space="0" w:color="auto"/>
                <w:left w:val="none" w:sz="0" w:space="0" w:color="auto"/>
                <w:bottom w:val="none" w:sz="0" w:space="0" w:color="auto"/>
                <w:right w:val="none" w:sz="0" w:space="0" w:color="auto"/>
              </w:divBdr>
            </w:div>
            <w:div w:id="1341154761">
              <w:marLeft w:val="0"/>
              <w:marRight w:val="0"/>
              <w:marTop w:val="0"/>
              <w:marBottom w:val="0"/>
              <w:divBdr>
                <w:top w:val="none" w:sz="0" w:space="0" w:color="auto"/>
                <w:left w:val="none" w:sz="0" w:space="0" w:color="auto"/>
                <w:bottom w:val="none" w:sz="0" w:space="0" w:color="auto"/>
                <w:right w:val="none" w:sz="0" w:space="0" w:color="auto"/>
              </w:divBdr>
            </w:div>
            <w:div w:id="1817839125">
              <w:marLeft w:val="0"/>
              <w:marRight w:val="0"/>
              <w:marTop w:val="0"/>
              <w:marBottom w:val="0"/>
              <w:divBdr>
                <w:top w:val="none" w:sz="0" w:space="0" w:color="auto"/>
                <w:left w:val="none" w:sz="0" w:space="0" w:color="auto"/>
                <w:bottom w:val="none" w:sz="0" w:space="0" w:color="auto"/>
                <w:right w:val="none" w:sz="0" w:space="0" w:color="auto"/>
              </w:divBdr>
            </w:div>
            <w:div w:id="1597328887">
              <w:marLeft w:val="0"/>
              <w:marRight w:val="0"/>
              <w:marTop w:val="0"/>
              <w:marBottom w:val="0"/>
              <w:divBdr>
                <w:top w:val="none" w:sz="0" w:space="0" w:color="auto"/>
                <w:left w:val="none" w:sz="0" w:space="0" w:color="auto"/>
                <w:bottom w:val="none" w:sz="0" w:space="0" w:color="auto"/>
                <w:right w:val="none" w:sz="0" w:space="0" w:color="auto"/>
              </w:divBdr>
            </w:div>
            <w:div w:id="695736438">
              <w:marLeft w:val="0"/>
              <w:marRight w:val="0"/>
              <w:marTop w:val="0"/>
              <w:marBottom w:val="0"/>
              <w:divBdr>
                <w:top w:val="none" w:sz="0" w:space="0" w:color="auto"/>
                <w:left w:val="none" w:sz="0" w:space="0" w:color="auto"/>
                <w:bottom w:val="none" w:sz="0" w:space="0" w:color="auto"/>
                <w:right w:val="none" w:sz="0" w:space="0" w:color="auto"/>
              </w:divBdr>
            </w:div>
            <w:div w:id="2024897515">
              <w:marLeft w:val="0"/>
              <w:marRight w:val="0"/>
              <w:marTop w:val="0"/>
              <w:marBottom w:val="0"/>
              <w:divBdr>
                <w:top w:val="none" w:sz="0" w:space="0" w:color="auto"/>
                <w:left w:val="none" w:sz="0" w:space="0" w:color="auto"/>
                <w:bottom w:val="none" w:sz="0" w:space="0" w:color="auto"/>
                <w:right w:val="none" w:sz="0" w:space="0" w:color="auto"/>
              </w:divBdr>
            </w:div>
            <w:div w:id="615211281">
              <w:marLeft w:val="0"/>
              <w:marRight w:val="0"/>
              <w:marTop w:val="0"/>
              <w:marBottom w:val="0"/>
              <w:divBdr>
                <w:top w:val="none" w:sz="0" w:space="0" w:color="auto"/>
                <w:left w:val="none" w:sz="0" w:space="0" w:color="auto"/>
                <w:bottom w:val="none" w:sz="0" w:space="0" w:color="auto"/>
                <w:right w:val="none" w:sz="0" w:space="0" w:color="auto"/>
              </w:divBdr>
            </w:div>
            <w:div w:id="1779520025">
              <w:marLeft w:val="0"/>
              <w:marRight w:val="0"/>
              <w:marTop w:val="0"/>
              <w:marBottom w:val="0"/>
              <w:divBdr>
                <w:top w:val="none" w:sz="0" w:space="0" w:color="auto"/>
                <w:left w:val="none" w:sz="0" w:space="0" w:color="auto"/>
                <w:bottom w:val="none" w:sz="0" w:space="0" w:color="auto"/>
                <w:right w:val="none" w:sz="0" w:space="0" w:color="auto"/>
              </w:divBdr>
            </w:div>
            <w:div w:id="951130602">
              <w:marLeft w:val="0"/>
              <w:marRight w:val="0"/>
              <w:marTop w:val="0"/>
              <w:marBottom w:val="0"/>
              <w:divBdr>
                <w:top w:val="none" w:sz="0" w:space="0" w:color="auto"/>
                <w:left w:val="none" w:sz="0" w:space="0" w:color="auto"/>
                <w:bottom w:val="none" w:sz="0" w:space="0" w:color="auto"/>
                <w:right w:val="none" w:sz="0" w:space="0" w:color="auto"/>
              </w:divBdr>
            </w:div>
            <w:div w:id="1161897022">
              <w:marLeft w:val="0"/>
              <w:marRight w:val="0"/>
              <w:marTop w:val="0"/>
              <w:marBottom w:val="0"/>
              <w:divBdr>
                <w:top w:val="none" w:sz="0" w:space="0" w:color="auto"/>
                <w:left w:val="none" w:sz="0" w:space="0" w:color="auto"/>
                <w:bottom w:val="none" w:sz="0" w:space="0" w:color="auto"/>
                <w:right w:val="none" w:sz="0" w:space="0" w:color="auto"/>
              </w:divBdr>
            </w:div>
            <w:div w:id="1964578342">
              <w:marLeft w:val="0"/>
              <w:marRight w:val="0"/>
              <w:marTop w:val="0"/>
              <w:marBottom w:val="0"/>
              <w:divBdr>
                <w:top w:val="none" w:sz="0" w:space="0" w:color="auto"/>
                <w:left w:val="none" w:sz="0" w:space="0" w:color="auto"/>
                <w:bottom w:val="none" w:sz="0" w:space="0" w:color="auto"/>
                <w:right w:val="none" w:sz="0" w:space="0" w:color="auto"/>
              </w:divBdr>
            </w:div>
            <w:div w:id="820389582">
              <w:marLeft w:val="0"/>
              <w:marRight w:val="0"/>
              <w:marTop w:val="0"/>
              <w:marBottom w:val="0"/>
              <w:divBdr>
                <w:top w:val="none" w:sz="0" w:space="0" w:color="auto"/>
                <w:left w:val="none" w:sz="0" w:space="0" w:color="auto"/>
                <w:bottom w:val="none" w:sz="0" w:space="0" w:color="auto"/>
                <w:right w:val="none" w:sz="0" w:space="0" w:color="auto"/>
              </w:divBdr>
            </w:div>
            <w:div w:id="1349599884">
              <w:marLeft w:val="0"/>
              <w:marRight w:val="0"/>
              <w:marTop w:val="0"/>
              <w:marBottom w:val="0"/>
              <w:divBdr>
                <w:top w:val="none" w:sz="0" w:space="0" w:color="auto"/>
                <w:left w:val="none" w:sz="0" w:space="0" w:color="auto"/>
                <w:bottom w:val="none" w:sz="0" w:space="0" w:color="auto"/>
                <w:right w:val="none" w:sz="0" w:space="0" w:color="auto"/>
              </w:divBdr>
            </w:div>
            <w:div w:id="18167939">
              <w:marLeft w:val="0"/>
              <w:marRight w:val="0"/>
              <w:marTop w:val="0"/>
              <w:marBottom w:val="0"/>
              <w:divBdr>
                <w:top w:val="none" w:sz="0" w:space="0" w:color="auto"/>
                <w:left w:val="none" w:sz="0" w:space="0" w:color="auto"/>
                <w:bottom w:val="none" w:sz="0" w:space="0" w:color="auto"/>
                <w:right w:val="none" w:sz="0" w:space="0" w:color="auto"/>
              </w:divBdr>
            </w:div>
            <w:div w:id="207256908">
              <w:marLeft w:val="0"/>
              <w:marRight w:val="0"/>
              <w:marTop w:val="0"/>
              <w:marBottom w:val="0"/>
              <w:divBdr>
                <w:top w:val="none" w:sz="0" w:space="0" w:color="auto"/>
                <w:left w:val="none" w:sz="0" w:space="0" w:color="auto"/>
                <w:bottom w:val="none" w:sz="0" w:space="0" w:color="auto"/>
                <w:right w:val="none" w:sz="0" w:space="0" w:color="auto"/>
              </w:divBdr>
            </w:div>
            <w:div w:id="1764837181">
              <w:marLeft w:val="0"/>
              <w:marRight w:val="0"/>
              <w:marTop w:val="0"/>
              <w:marBottom w:val="0"/>
              <w:divBdr>
                <w:top w:val="none" w:sz="0" w:space="0" w:color="auto"/>
                <w:left w:val="none" w:sz="0" w:space="0" w:color="auto"/>
                <w:bottom w:val="none" w:sz="0" w:space="0" w:color="auto"/>
                <w:right w:val="none" w:sz="0" w:space="0" w:color="auto"/>
              </w:divBdr>
            </w:div>
            <w:div w:id="342320558">
              <w:marLeft w:val="0"/>
              <w:marRight w:val="0"/>
              <w:marTop w:val="0"/>
              <w:marBottom w:val="0"/>
              <w:divBdr>
                <w:top w:val="none" w:sz="0" w:space="0" w:color="auto"/>
                <w:left w:val="none" w:sz="0" w:space="0" w:color="auto"/>
                <w:bottom w:val="none" w:sz="0" w:space="0" w:color="auto"/>
                <w:right w:val="none" w:sz="0" w:space="0" w:color="auto"/>
              </w:divBdr>
            </w:div>
            <w:div w:id="1966152364">
              <w:marLeft w:val="0"/>
              <w:marRight w:val="0"/>
              <w:marTop w:val="0"/>
              <w:marBottom w:val="0"/>
              <w:divBdr>
                <w:top w:val="none" w:sz="0" w:space="0" w:color="auto"/>
                <w:left w:val="none" w:sz="0" w:space="0" w:color="auto"/>
                <w:bottom w:val="none" w:sz="0" w:space="0" w:color="auto"/>
                <w:right w:val="none" w:sz="0" w:space="0" w:color="auto"/>
              </w:divBdr>
            </w:div>
            <w:div w:id="1403789841">
              <w:marLeft w:val="0"/>
              <w:marRight w:val="0"/>
              <w:marTop w:val="0"/>
              <w:marBottom w:val="0"/>
              <w:divBdr>
                <w:top w:val="none" w:sz="0" w:space="0" w:color="auto"/>
                <w:left w:val="none" w:sz="0" w:space="0" w:color="auto"/>
                <w:bottom w:val="none" w:sz="0" w:space="0" w:color="auto"/>
                <w:right w:val="none" w:sz="0" w:space="0" w:color="auto"/>
              </w:divBdr>
            </w:div>
            <w:div w:id="1881240270">
              <w:marLeft w:val="0"/>
              <w:marRight w:val="0"/>
              <w:marTop w:val="0"/>
              <w:marBottom w:val="0"/>
              <w:divBdr>
                <w:top w:val="none" w:sz="0" w:space="0" w:color="auto"/>
                <w:left w:val="none" w:sz="0" w:space="0" w:color="auto"/>
                <w:bottom w:val="none" w:sz="0" w:space="0" w:color="auto"/>
                <w:right w:val="none" w:sz="0" w:space="0" w:color="auto"/>
              </w:divBdr>
            </w:div>
            <w:div w:id="17564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105">
      <w:bodyDiv w:val="1"/>
      <w:marLeft w:val="0"/>
      <w:marRight w:val="0"/>
      <w:marTop w:val="0"/>
      <w:marBottom w:val="0"/>
      <w:divBdr>
        <w:top w:val="none" w:sz="0" w:space="0" w:color="auto"/>
        <w:left w:val="none" w:sz="0" w:space="0" w:color="auto"/>
        <w:bottom w:val="none" w:sz="0" w:space="0" w:color="auto"/>
        <w:right w:val="none" w:sz="0" w:space="0" w:color="auto"/>
      </w:divBdr>
      <w:divsChild>
        <w:div w:id="996306577">
          <w:marLeft w:val="0"/>
          <w:marRight w:val="0"/>
          <w:marTop w:val="0"/>
          <w:marBottom w:val="0"/>
          <w:divBdr>
            <w:top w:val="none" w:sz="0" w:space="0" w:color="auto"/>
            <w:left w:val="none" w:sz="0" w:space="0" w:color="auto"/>
            <w:bottom w:val="none" w:sz="0" w:space="0" w:color="auto"/>
            <w:right w:val="none" w:sz="0" w:space="0" w:color="auto"/>
          </w:divBdr>
          <w:divsChild>
            <w:div w:id="6139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731">
      <w:bodyDiv w:val="1"/>
      <w:marLeft w:val="0"/>
      <w:marRight w:val="0"/>
      <w:marTop w:val="0"/>
      <w:marBottom w:val="0"/>
      <w:divBdr>
        <w:top w:val="none" w:sz="0" w:space="0" w:color="auto"/>
        <w:left w:val="none" w:sz="0" w:space="0" w:color="auto"/>
        <w:bottom w:val="none" w:sz="0" w:space="0" w:color="auto"/>
        <w:right w:val="none" w:sz="0" w:space="0" w:color="auto"/>
      </w:divBdr>
      <w:divsChild>
        <w:div w:id="1532644610">
          <w:marLeft w:val="0"/>
          <w:marRight w:val="0"/>
          <w:marTop w:val="0"/>
          <w:marBottom w:val="0"/>
          <w:divBdr>
            <w:top w:val="none" w:sz="0" w:space="0" w:color="auto"/>
            <w:left w:val="none" w:sz="0" w:space="0" w:color="auto"/>
            <w:bottom w:val="none" w:sz="0" w:space="0" w:color="auto"/>
            <w:right w:val="none" w:sz="0" w:space="0" w:color="auto"/>
          </w:divBdr>
          <w:divsChild>
            <w:div w:id="440344087">
              <w:marLeft w:val="0"/>
              <w:marRight w:val="0"/>
              <w:marTop w:val="0"/>
              <w:marBottom w:val="0"/>
              <w:divBdr>
                <w:top w:val="none" w:sz="0" w:space="0" w:color="auto"/>
                <w:left w:val="none" w:sz="0" w:space="0" w:color="auto"/>
                <w:bottom w:val="none" w:sz="0" w:space="0" w:color="auto"/>
                <w:right w:val="none" w:sz="0" w:space="0" w:color="auto"/>
              </w:divBdr>
            </w:div>
            <w:div w:id="1770421162">
              <w:marLeft w:val="0"/>
              <w:marRight w:val="0"/>
              <w:marTop w:val="0"/>
              <w:marBottom w:val="0"/>
              <w:divBdr>
                <w:top w:val="none" w:sz="0" w:space="0" w:color="auto"/>
                <w:left w:val="none" w:sz="0" w:space="0" w:color="auto"/>
                <w:bottom w:val="none" w:sz="0" w:space="0" w:color="auto"/>
                <w:right w:val="none" w:sz="0" w:space="0" w:color="auto"/>
              </w:divBdr>
            </w:div>
            <w:div w:id="1381710703">
              <w:marLeft w:val="0"/>
              <w:marRight w:val="0"/>
              <w:marTop w:val="0"/>
              <w:marBottom w:val="0"/>
              <w:divBdr>
                <w:top w:val="none" w:sz="0" w:space="0" w:color="auto"/>
                <w:left w:val="none" w:sz="0" w:space="0" w:color="auto"/>
                <w:bottom w:val="none" w:sz="0" w:space="0" w:color="auto"/>
                <w:right w:val="none" w:sz="0" w:space="0" w:color="auto"/>
              </w:divBdr>
            </w:div>
            <w:div w:id="871570541">
              <w:marLeft w:val="0"/>
              <w:marRight w:val="0"/>
              <w:marTop w:val="0"/>
              <w:marBottom w:val="0"/>
              <w:divBdr>
                <w:top w:val="none" w:sz="0" w:space="0" w:color="auto"/>
                <w:left w:val="none" w:sz="0" w:space="0" w:color="auto"/>
                <w:bottom w:val="none" w:sz="0" w:space="0" w:color="auto"/>
                <w:right w:val="none" w:sz="0" w:space="0" w:color="auto"/>
              </w:divBdr>
            </w:div>
            <w:div w:id="357512188">
              <w:marLeft w:val="0"/>
              <w:marRight w:val="0"/>
              <w:marTop w:val="0"/>
              <w:marBottom w:val="0"/>
              <w:divBdr>
                <w:top w:val="none" w:sz="0" w:space="0" w:color="auto"/>
                <w:left w:val="none" w:sz="0" w:space="0" w:color="auto"/>
                <w:bottom w:val="none" w:sz="0" w:space="0" w:color="auto"/>
                <w:right w:val="none" w:sz="0" w:space="0" w:color="auto"/>
              </w:divBdr>
            </w:div>
            <w:div w:id="1471435940">
              <w:marLeft w:val="0"/>
              <w:marRight w:val="0"/>
              <w:marTop w:val="0"/>
              <w:marBottom w:val="0"/>
              <w:divBdr>
                <w:top w:val="none" w:sz="0" w:space="0" w:color="auto"/>
                <w:left w:val="none" w:sz="0" w:space="0" w:color="auto"/>
                <w:bottom w:val="none" w:sz="0" w:space="0" w:color="auto"/>
                <w:right w:val="none" w:sz="0" w:space="0" w:color="auto"/>
              </w:divBdr>
            </w:div>
            <w:div w:id="1125781458">
              <w:marLeft w:val="0"/>
              <w:marRight w:val="0"/>
              <w:marTop w:val="0"/>
              <w:marBottom w:val="0"/>
              <w:divBdr>
                <w:top w:val="none" w:sz="0" w:space="0" w:color="auto"/>
                <w:left w:val="none" w:sz="0" w:space="0" w:color="auto"/>
                <w:bottom w:val="none" w:sz="0" w:space="0" w:color="auto"/>
                <w:right w:val="none" w:sz="0" w:space="0" w:color="auto"/>
              </w:divBdr>
            </w:div>
            <w:div w:id="1887986880">
              <w:marLeft w:val="0"/>
              <w:marRight w:val="0"/>
              <w:marTop w:val="0"/>
              <w:marBottom w:val="0"/>
              <w:divBdr>
                <w:top w:val="none" w:sz="0" w:space="0" w:color="auto"/>
                <w:left w:val="none" w:sz="0" w:space="0" w:color="auto"/>
                <w:bottom w:val="none" w:sz="0" w:space="0" w:color="auto"/>
                <w:right w:val="none" w:sz="0" w:space="0" w:color="auto"/>
              </w:divBdr>
            </w:div>
            <w:div w:id="845291750">
              <w:marLeft w:val="0"/>
              <w:marRight w:val="0"/>
              <w:marTop w:val="0"/>
              <w:marBottom w:val="0"/>
              <w:divBdr>
                <w:top w:val="none" w:sz="0" w:space="0" w:color="auto"/>
                <w:left w:val="none" w:sz="0" w:space="0" w:color="auto"/>
                <w:bottom w:val="none" w:sz="0" w:space="0" w:color="auto"/>
                <w:right w:val="none" w:sz="0" w:space="0" w:color="auto"/>
              </w:divBdr>
            </w:div>
            <w:div w:id="374963998">
              <w:marLeft w:val="0"/>
              <w:marRight w:val="0"/>
              <w:marTop w:val="0"/>
              <w:marBottom w:val="0"/>
              <w:divBdr>
                <w:top w:val="none" w:sz="0" w:space="0" w:color="auto"/>
                <w:left w:val="none" w:sz="0" w:space="0" w:color="auto"/>
                <w:bottom w:val="none" w:sz="0" w:space="0" w:color="auto"/>
                <w:right w:val="none" w:sz="0" w:space="0" w:color="auto"/>
              </w:divBdr>
            </w:div>
            <w:div w:id="1508405938">
              <w:marLeft w:val="0"/>
              <w:marRight w:val="0"/>
              <w:marTop w:val="0"/>
              <w:marBottom w:val="0"/>
              <w:divBdr>
                <w:top w:val="none" w:sz="0" w:space="0" w:color="auto"/>
                <w:left w:val="none" w:sz="0" w:space="0" w:color="auto"/>
                <w:bottom w:val="none" w:sz="0" w:space="0" w:color="auto"/>
                <w:right w:val="none" w:sz="0" w:space="0" w:color="auto"/>
              </w:divBdr>
            </w:div>
            <w:div w:id="1319306856">
              <w:marLeft w:val="0"/>
              <w:marRight w:val="0"/>
              <w:marTop w:val="0"/>
              <w:marBottom w:val="0"/>
              <w:divBdr>
                <w:top w:val="none" w:sz="0" w:space="0" w:color="auto"/>
                <w:left w:val="none" w:sz="0" w:space="0" w:color="auto"/>
                <w:bottom w:val="none" w:sz="0" w:space="0" w:color="auto"/>
                <w:right w:val="none" w:sz="0" w:space="0" w:color="auto"/>
              </w:divBdr>
            </w:div>
            <w:div w:id="1212962939">
              <w:marLeft w:val="0"/>
              <w:marRight w:val="0"/>
              <w:marTop w:val="0"/>
              <w:marBottom w:val="0"/>
              <w:divBdr>
                <w:top w:val="none" w:sz="0" w:space="0" w:color="auto"/>
                <w:left w:val="none" w:sz="0" w:space="0" w:color="auto"/>
                <w:bottom w:val="none" w:sz="0" w:space="0" w:color="auto"/>
                <w:right w:val="none" w:sz="0" w:space="0" w:color="auto"/>
              </w:divBdr>
            </w:div>
            <w:div w:id="198590831">
              <w:marLeft w:val="0"/>
              <w:marRight w:val="0"/>
              <w:marTop w:val="0"/>
              <w:marBottom w:val="0"/>
              <w:divBdr>
                <w:top w:val="none" w:sz="0" w:space="0" w:color="auto"/>
                <w:left w:val="none" w:sz="0" w:space="0" w:color="auto"/>
                <w:bottom w:val="none" w:sz="0" w:space="0" w:color="auto"/>
                <w:right w:val="none" w:sz="0" w:space="0" w:color="auto"/>
              </w:divBdr>
            </w:div>
            <w:div w:id="1252618075">
              <w:marLeft w:val="0"/>
              <w:marRight w:val="0"/>
              <w:marTop w:val="0"/>
              <w:marBottom w:val="0"/>
              <w:divBdr>
                <w:top w:val="none" w:sz="0" w:space="0" w:color="auto"/>
                <w:left w:val="none" w:sz="0" w:space="0" w:color="auto"/>
                <w:bottom w:val="none" w:sz="0" w:space="0" w:color="auto"/>
                <w:right w:val="none" w:sz="0" w:space="0" w:color="auto"/>
              </w:divBdr>
            </w:div>
            <w:div w:id="303975153">
              <w:marLeft w:val="0"/>
              <w:marRight w:val="0"/>
              <w:marTop w:val="0"/>
              <w:marBottom w:val="0"/>
              <w:divBdr>
                <w:top w:val="none" w:sz="0" w:space="0" w:color="auto"/>
                <w:left w:val="none" w:sz="0" w:space="0" w:color="auto"/>
                <w:bottom w:val="none" w:sz="0" w:space="0" w:color="auto"/>
                <w:right w:val="none" w:sz="0" w:space="0" w:color="auto"/>
              </w:divBdr>
            </w:div>
            <w:div w:id="720907563">
              <w:marLeft w:val="0"/>
              <w:marRight w:val="0"/>
              <w:marTop w:val="0"/>
              <w:marBottom w:val="0"/>
              <w:divBdr>
                <w:top w:val="none" w:sz="0" w:space="0" w:color="auto"/>
                <w:left w:val="none" w:sz="0" w:space="0" w:color="auto"/>
                <w:bottom w:val="none" w:sz="0" w:space="0" w:color="auto"/>
                <w:right w:val="none" w:sz="0" w:space="0" w:color="auto"/>
              </w:divBdr>
            </w:div>
            <w:div w:id="1452671410">
              <w:marLeft w:val="0"/>
              <w:marRight w:val="0"/>
              <w:marTop w:val="0"/>
              <w:marBottom w:val="0"/>
              <w:divBdr>
                <w:top w:val="none" w:sz="0" w:space="0" w:color="auto"/>
                <w:left w:val="none" w:sz="0" w:space="0" w:color="auto"/>
                <w:bottom w:val="none" w:sz="0" w:space="0" w:color="auto"/>
                <w:right w:val="none" w:sz="0" w:space="0" w:color="auto"/>
              </w:divBdr>
            </w:div>
            <w:div w:id="426316300">
              <w:marLeft w:val="0"/>
              <w:marRight w:val="0"/>
              <w:marTop w:val="0"/>
              <w:marBottom w:val="0"/>
              <w:divBdr>
                <w:top w:val="none" w:sz="0" w:space="0" w:color="auto"/>
                <w:left w:val="none" w:sz="0" w:space="0" w:color="auto"/>
                <w:bottom w:val="none" w:sz="0" w:space="0" w:color="auto"/>
                <w:right w:val="none" w:sz="0" w:space="0" w:color="auto"/>
              </w:divBdr>
            </w:div>
            <w:div w:id="1944721235">
              <w:marLeft w:val="0"/>
              <w:marRight w:val="0"/>
              <w:marTop w:val="0"/>
              <w:marBottom w:val="0"/>
              <w:divBdr>
                <w:top w:val="none" w:sz="0" w:space="0" w:color="auto"/>
                <w:left w:val="none" w:sz="0" w:space="0" w:color="auto"/>
                <w:bottom w:val="none" w:sz="0" w:space="0" w:color="auto"/>
                <w:right w:val="none" w:sz="0" w:space="0" w:color="auto"/>
              </w:divBdr>
            </w:div>
            <w:div w:id="17907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644">
      <w:bodyDiv w:val="1"/>
      <w:marLeft w:val="0"/>
      <w:marRight w:val="0"/>
      <w:marTop w:val="0"/>
      <w:marBottom w:val="0"/>
      <w:divBdr>
        <w:top w:val="none" w:sz="0" w:space="0" w:color="auto"/>
        <w:left w:val="none" w:sz="0" w:space="0" w:color="auto"/>
        <w:bottom w:val="none" w:sz="0" w:space="0" w:color="auto"/>
        <w:right w:val="none" w:sz="0" w:space="0" w:color="auto"/>
      </w:divBdr>
      <w:divsChild>
        <w:div w:id="1293710280">
          <w:marLeft w:val="0"/>
          <w:marRight w:val="0"/>
          <w:marTop w:val="0"/>
          <w:marBottom w:val="0"/>
          <w:divBdr>
            <w:top w:val="none" w:sz="0" w:space="0" w:color="auto"/>
            <w:left w:val="none" w:sz="0" w:space="0" w:color="auto"/>
            <w:bottom w:val="none" w:sz="0" w:space="0" w:color="auto"/>
            <w:right w:val="none" w:sz="0" w:space="0" w:color="auto"/>
          </w:divBdr>
          <w:divsChild>
            <w:div w:id="528177679">
              <w:marLeft w:val="0"/>
              <w:marRight w:val="0"/>
              <w:marTop w:val="0"/>
              <w:marBottom w:val="0"/>
              <w:divBdr>
                <w:top w:val="none" w:sz="0" w:space="0" w:color="auto"/>
                <w:left w:val="none" w:sz="0" w:space="0" w:color="auto"/>
                <w:bottom w:val="none" w:sz="0" w:space="0" w:color="auto"/>
                <w:right w:val="none" w:sz="0" w:space="0" w:color="auto"/>
              </w:divBdr>
            </w:div>
            <w:div w:id="6252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62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432">
          <w:marLeft w:val="0"/>
          <w:marRight w:val="0"/>
          <w:marTop w:val="0"/>
          <w:marBottom w:val="0"/>
          <w:divBdr>
            <w:top w:val="none" w:sz="0" w:space="0" w:color="auto"/>
            <w:left w:val="none" w:sz="0" w:space="0" w:color="auto"/>
            <w:bottom w:val="none" w:sz="0" w:space="0" w:color="auto"/>
            <w:right w:val="none" w:sz="0" w:space="0" w:color="auto"/>
          </w:divBdr>
        </w:div>
      </w:divsChild>
    </w:div>
    <w:div w:id="1626233542">
      <w:bodyDiv w:val="1"/>
      <w:marLeft w:val="0"/>
      <w:marRight w:val="0"/>
      <w:marTop w:val="0"/>
      <w:marBottom w:val="0"/>
      <w:divBdr>
        <w:top w:val="none" w:sz="0" w:space="0" w:color="auto"/>
        <w:left w:val="none" w:sz="0" w:space="0" w:color="auto"/>
        <w:bottom w:val="none" w:sz="0" w:space="0" w:color="auto"/>
        <w:right w:val="none" w:sz="0" w:space="0" w:color="auto"/>
      </w:divBdr>
      <w:divsChild>
        <w:div w:id="126894070">
          <w:marLeft w:val="0"/>
          <w:marRight w:val="0"/>
          <w:marTop w:val="0"/>
          <w:marBottom w:val="0"/>
          <w:divBdr>
            <w:top w:val="none" w:sz="0" w:space="0" w:color="auto"/>
            <w:left w:val="none" w:sz="0" w:space="0" w:color="auto"/>
            <w:bottom w:val="none" w:sz="0" w:space="0" w:color="auto"/>
            <w:right w:val="none" w:sz="0" w:space="0" w:color="auto"/>
          </w:divBdr>
          <w:divsChild>
            <w:div w:id="1549296904">
              <w:marLeft w:val="0"/>
              <w:marRight w:val="0"/>
              <w:marTop w:val="0"/>
              <w:marBottom w:val="0"/>
              <w:divBdr>
                <w:top w:val="none" w:sz="0" w:space="0" w:color="auto"/>
                <w:left w:val="none" w:sz="0" w:space="0" w:color="auto"/>
                <w:bottom w:val="none" w:sz="0" w:space="0" w:color="auto"/>
                <w:right w:val="none" w:sz="0" w:space="0" w:color="auto"/>
              </w:divBdr>
            </w:div>
            <w:div w:id="262232388">
              <w:marLeft w:val="0"/>
              <w:marRight w:val="0"/>
              <w:marTop w:val="0"/>
              <w:marBottom w:val="0"/>
              <w:divBdr>
                <w:top w:val="none" w:sz="0" w:space="0" w:color="auto"/>
                <w:left w:val="none" w:sz="0" w:space="0" w:color="auto"/>
                <w:bottom w:val="none" w:sz="0" w:space="0" w:color="auto"/>
                <w:right w:val="none" w:sz="0" w:space="0" w:color="auto"/>
              </w:divBdr>
            </w:div>
            <w:div w:id="882525239">
              <w:marLeft w:val="0"/>
              <w:marRight w:val="0"/>
              <w:marTop w:val="0"/>
              <w:marBottom w:val="0"/>
              <w:divBdr>
                <w:top w:val="none" w:sz="0" w:space="0" w:color="auto"/>
                <w:left w:val="none" w:sz="0" w:space="0" w:color="auto"/>
                <w:bottom w:val="none" w:sz="0" w:space="0" w:color="auto"/>
                <w:right w:val="none" w:sz="0" w:space="0" w:color="auto"/>
              </w:divBdr>
            </w:div>
            <w:div w:id="52124502">
              <w:marLeft w:val="0"/>
              <w:marRight w:val="0"/>
              <w:marTop w:val="0"/>
              <w:marBottom w:val="0"/>
              <w:divBdr>
                <w:top w:val="none" w:sz="0" w:space="0" w:color="auto"/>
                <w:left w:val="none" w:sz="0" w:space="0" w:color="auto"/>
                <w:bottom w:val="none" w:sz="0" w:space="0" w:color="auto"/>
                <w:right w:val="none" w:sz="0" w:space="0" w:color="auto"/>
              </w:divBdr>
            </w:div>
            <w:div w:id="168833565">
              <w:marLeft w:val="0"/>
              <w:marRight w:val="0"/>
              <w:marTop w:val="0"/>
              <w:marBottom w:val="0"/>
              <w:divBdr>
                <w:top w:val="none" w:sz="0" w:space="0" w:color="auto"/>
                <w:left w:val="none" w:sz="0" w:space="0" w:color="auto"/>
                <w:bottom w:val="none" w:sz="0" w:space="0" w:color="auto"/>
                <w:right w:val="none" w:sz="0" w:space="0" w:color="auto"/>
              </w:divBdr>
            </w:div>
            <w:div w:id="521939079">
              <w:marLeft w:val="0"/>
              <w:marRight w:val="0"/>
              <w:marTop w:val="0"/>
              <w:marBottom w:val="0"/>
              <w:divBdr>
                <w:top w:val="none" w:sz="0" w:space="0" w:color="auto"/>
                <w:left w:val="none" w:sz="0" w:space="0" w:color="auto"/>
                <w:bottom w:val="none" w:sz="0" w:space="0" w:color="auto"/>
                <w:right w:val="none" w:sz="0" w:space="0" w:color="auto"/>
              </w:divBdr>
            </w:div>
            <w:div w:id="1502156419">
              <w:marLeft w:val="0"/>
              <w:marRight w:val="0"/>
              <w:marTop w:val="0"/>
              <w:marBottom w:val="0"/>
              <w:divBdr>
                <w:top w:val="none" w:sz="0" w:space="0" w:color="auto"/>
                <w:left w:val="none" w:sz="0" w:space="0" w:color="auto"/>
                <w:bottom w:val="none" w:sz="0" w:space="0" w:color="auto"/>
                <w:right w:val="none" w:sz="0" w:space="0" w:color="auto"/>
              </w:divBdr>
            </w:div>
            <w:div w:id="802696268">
              <w:marLeft w:val="0"/>
              <w:marRight w:val="0"/>
              <w:marTop w:val="0"/>
              <w:marBottom w:val="0"/>
              <w:divBdr>
                <w:top w:val="none" w:sz="0" w:space="0" w:color="auto"/>
                <w:left w:val="none" w:sz="0" w:space="0" w:color="auto"/>
                <w:bottom w:val="none" w:sz="0" w:space="0" w:color="auto"/>
                <w:right w:val="none" w:sz="0" w:space="0" w:color="auto"/>
              </w:divBdr>
            </w:div>
            <w:div w:id="1951161907">
              <w:marLeft w:val="0"/>
              <w:marRight w:val="0"/>
              <w:marTop w:val="0"/>
              <w:marBottom w:val="0"/>
              <w:divBdr>
                <w:top w:val="none" w:sz="0" w:space="0" w:color="auto"/>
                <w:left w:val="none" w:sz="0" w:space="0" w:color="auto"/>
                <w:bottom w:val="none" w:sz="0" w:space="0" w:color="auto"/>
                <w:right w:val="none" w:sz="0" w:space="0" w:color="auto"/>
              </w:divBdr>
            </w:div>
            <w:div w:id="1916821820">
              <w:marLeft w:val="0"/>
              <w:marRight w:val="0"/>
              <w:marTop w:val="0"/>
              <w:marBottom w:val="0"/>
              <w:divBdr>
                <w:top w:val="none" w:sz="0" w:space="0" w:color="auto"/>
                <w:left w:val="none" w:sz="0" w:space="0" w:color="auto"/>
                <w:bottom w:val="none" w:sz="0" w:space="0" w:color="auto"/>
                <w:right w:val="none" w:sz="0" w:space="0" w:color="auto"/>
              </w:divBdr>
            </w:div>
            <w:div w:id="1364748787">
              <w:marLeft w:val="0"/>
              <w:marRight w:val="0"/>
              <w:marTop w:val="0"/>
              <w:marBottom w:val="0"/>
              <w:divBdr>
                <w:top w:val="none" w:sz="0" w:space="0" w:color="auto"/>
                <w:left w:val="none" w:sz="0" w:space="0" w:color="auto"/>
                <w:bottom w:val="none" w:sz="0" w:space="0" w:color="auto"/>
                <w:right w:val="none" w:sz="0" w:space="0" w:color="auto"/>
              </w:divBdr>
            </w:div>
            <w:div w:id="992680619">
              <w:marLeft w:val="0"/>
              <w:marRight w:val="0"/>
              <w:marTop w:val="0"/>
              <w:marBottom w:val="0"/>
              <w:divBdr>
                <w:top w:val="none" w:sz="0" w:space="0" w:color="auto"/>
                <w:left w:val="none" w:sz="0" w:space="0" w:color="auto"/>
                <w:bottom w:val="none" w:sz="0" w:space="0" w:color="auto"/>
                <w:right w:val="none" w:sz="0" w:space="0" w:color="auto"/>
              </w:divBdr>
            </w:div>
            <w:div w:id="888149874">
              <w:marLeft w:val="0"/>
              <w:marRight w:val="0"/>
              <w:marTop w:val="0"/>
              <w:marBottom w:val="0"/>
              <w:divBdr>
                <w:top w:val="none" w:sz="0" w:space="0" w:color="auto"/>
                <w:left w:val="none" w:sz="0" w:space="0" w:color="auto"/>
                <w:bottom w:val="none" w:sz="0" w:space="0" w:color="auto"/>
                <w:right w:val="none" w:sz="0" w:space="0" w:color="auto"/>
              </w:divBdr>
            </w:div>
            <w:div w:id="1915161315">
              <w:marLeft w:val="0"/>
              <w:marRight w:val="0"/>
              <w:marTop w:val="0"/>
              <w:marBottom w:val="0"/>
              <w:divBdr>
                <w:top w:val="none" w:sz="0" w:space="0" w:color="auto"/>
                <w:left w:val="none" w:sz="0" w:space="0" w:color="auto"/>
                <w:bottom w:val="none" w:sz="0" w:space="0" w:color="auto"/>
                <w:right w:val="none" w:sz="0" w:space="0" w:color="auto"/>
              </w:divBdr>
            </w:div>
            <w:div w:id="6215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839">
      <w:bodyDiv w:val="1"/>
      <w:marLeft w:val="0"/>
      <w:marRight w:val="0"/>
      <w:marTop w:val="0"/>
      <w:marBottom w:val="0"/>
      <w:divBdr>
        <w:top w:val="none" w:sz="0" w:space="0" w:color="auto"/>
        <w:left w:val="none" w:sz="0" w:space="0" w:color="auto"/>
        <w:bottom w:val="none" w:sz="0" w:space="0" w:color="auto"/>
        <w:right w:val="none" w:sz="0" w:space="0" w:color="auto"/>
      </w:divBdr>
      <w:divsChild>
        <w:div w:id="1991901737">
          <w:marLeft w:val="0"/>
          <w:marRight w:val="0"/>
          <w:marTop w:val="0"/>
          <w:marBottom w:val="0"/>
          <w:divBdr>
            <w:top w:val="none" w:sz="0" w:space="0" w:color="auto"/>
            <w:left w:val="none" w:sz="0" w:space="0" w:color="auto"/>
            <w:bottom w:val="none" w:sz="0" w:space="0" w:color="auto"/>
            <w:right w:val="none" w:sz="0" w:space="0" w:color="auto"/>
          </w:divBdr>
          <w:divsChild>
            <w:div w:id="8373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4692">
      <w:bodyDiv w:val="1"/>
      <w:marLeft w:val="0"/>
      <w:marRight w:val="0"/>
      <w:marTop w:val="0"/>
      <w:marBottom w:val="0"/>
      <w:divBdr>
        <w:top w:val="none" w:sz="0" w:space="0" w:color="auto"/>
        <w:left w:val="none" w:sz="0" w:space="0" w:color="auto"/>
        <w:bottom w:val="none" w:sz="0" w:space="0" w:color="auto"/>
        <w:right w:val="none" w:sz="0" w:space="0" w:color="auto"/>
      </w:divBdr>
      <w:divsChild>
        <w:div w:id="706610019">
          <w:marLeft w:val="0"/>
          <w:marRight w:val="0"/>
          <w:marTop w:val="0"/>
          <w:marBottom w:val="0"/>
          <w:divBdr>
            <w:top w:val="none" w:sz="0" w:space="0" w:color="auto"/>
            <w:left w:val="none" w:sz="0" w:space="0" w:color="auto"/>
            <w:bottom w:val="none" w:sz="0" w:space="0" w:color="auto"/>
            <w:right w:val="none" w:sz="0" w:space="0" w:color="auto"/>
          </w:divBdr>
          <w:divsChild>
            <w:div w:id="1143698774">
              <w:marLeft w:val="0"/>
              <w:marRight w:val="0"/>
              <w:marTop w:val="0"/>
              <w:marBottom w:val="0"/>
              <w:divBdr>
                <w:top w:val="none" w:sz="0" w:space="0" w:color="auto"/>
                <w:left w:val="none" w:sz="0" w:space="0" w:color="auto"/>
                <w:bottom w:val="none" w:sz="0" w:space="0" w:color="auto"/>
                <w:right w:val="none" w:sz="0" w:space="0" w:color="auto"/>
              </w:divBdr>
            </w:div>
            <w:div w:id="84570092">
              <w:marLeft w:val="0"/>
              <w:marRight w:val="0"/>
              <w:marTop w:val="0"/>
              <w:marBottom w:val="0"/>
              <w:divBdr>
                <w:top w:val="none" w:sz="0" w:space="0" w:color="auto"/>
                <w:left w:val="none" w:sz="0" w:space="0" w:color="auto"/>
                <w:bottom w:val="none" w:sz="0" w:space="0" w:color="auto"/>
                <w:right w:val="none" w:sz="0" w:space="0" w:color="auto"/>
              </w:divBdr>
            </w:div>
            <w:div w:id="14216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214">
      <w:bodyDiv w:val="1"/>
      <w:marLeft w:val="0"/>
      <w:marRight w:val="0"/>
      <w:marTop w:val="0"/>
      <w:marBottom w:val="0"/>
      <w:divBdr>
        <w:top w:val="none" w:sz="0" w:space="0" w:color="auto"/>
        <w:left w:val="none" w:sz="0" w:space="0" w:color="auto"/>
        <w:bottom w:val="none" w:sz="0" w:space="0" w:color="auto"/>
        <w:right w:val="none" w:sz="0" w:space="0" w:color="auto"/>
      </w:divBdr>
      <w:divsChild>
        <w:div w:id="828399652">
          <w:marLeft w:val="0"/>
          <w:marRight w:val="0"/>
          <w:marTop w:val="0"/>
          <w:marBottom w:val="0"/>
          <w:divBdr>
            <w:top w:val="none" w:sz="0" w:space="0" w:color="auto"/>
            <w:left w:val="none" w:sz="0" w:space="0" w:color="auto"/>
            <w:bottom w:val="none" w:sz="0" w:space="0" w:color="auto"/>
            <w:right w:val="none" w:sz="0" w:space="0" w:color="auto"/>
          </w:divBdr>
          <w:divsChild>
            <w:div w:id="3342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087">
      <w:bodyDiv w:val="1"/>
      <w:marLeft w:val="0"/>
      <w:marRight w:val="0"/>
      <w:marTop w:val="0"/>
      <w:marBottom w:val="0"/>
      <w:divBdr>
        <w:top w:val="none" w:sz="0" w:space="0" w:color="auto"/>
        <w:left w:val="none" w:sz="0" w:space="0" w:color="auto"/>
        <w:bottom w:val="none" w:sz="0" w:space="0" w:color="auto"/>
        <w:right w:val="none" w:sz="0" w:space="0" w:color="auto"/>
      </w:divBdr>
      <w:divsChild>
        <w:div w:id="367878451">
          <w:marLeft w:val="0"/>
          <w:marRight w:val="0"/>
          <w:marTop w:val="0"/>
          <w:marBottom w:val="0"/>
          <w:divBdr>
            <w:top w:val="none" w:sz="0" w:space="0" w:color="auto"/>
            <w:left w:val="none" w:sz="0" w:space="0" w:color="auto"/>
            <w:bottom w:val="none" w:sz="0" w:space="0" w:color="auto"/>
            <w:right w:val="none" w:sz="0" w:space="0" w:color="auto"/>
          </w:divBdr>
          <w:divsChild>
            <w:div w:id="984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909">
      <w:bodyDiv w:val="1"/>
      <w:marLeft w:val="0"/>
      <w:marRight w:val="0"/>
      <w:marTop w:val="0"/>
      <w:marBottom w:val="0"/>
      <w:divBdr>
        <w:top w:val="none" w:sz="0" w:space="0" w:color="auto"/>
        <w:left w:val="none" w:sz="0" w:space="0" w:color="auto"/>
        <w:bottom w:val="none" w:sz="0" w:space="0" w:color="auto"/>
        <w:right w:val="none" w:sz="0" w:space="0" w:color="auto"/>
      </w:divBdr>
      <w:divsChild>
        <w:div w:id="654840533">
          <w:marLeft w:val="0"/>
          <w:marRight w:val="0"/>
          <w:marTop w:val="0"/>
          <w:marBottom w:val="0"/>
          <w:divBdr>
            <w:top w:val="none" w:sz="0" w:space="0" w:color="auto"/>
            <w:left w:val="none" w:sz="0" w:space="0" w:color="auto"/>
            <w:bottom w:val="none" w:sz="0" w:space="0" w:color="auto"/>
            <w:right w:val="none" w:sz="0" w:space="0" w:color="auto"/>
          </w:divBdr>
          <w:divsChild>
            <w:div w:id="692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7038">
      <w:bodyDiv w:val="1"/>
      <w:marLeft w:val="0"/>
      <w:marRight w:val="0"/>
      <w:marTop w:val="0"/>
      <w:marBottom w:val="0"/>
      <w:divBdr>
        <w:top w:val="none" w:sz="0" w:space="0" w:color="auto"/>
        <w:left w:val="none" w:sz="0" w:space="0" w:color="auto"/>
        <w:bottom w:val="none" w:sz="0" w:space="0" w:color="auto"/>
        <w:right w:val="none" w:sz="0" w:space="0" w:color="auto"/>
      </w:divBdr>
      <w:divsChild>
        <w:div w:id="1024792130">
          <w:marLeft w:val="0"/>
          <w:marRight w:val="0"/>
          <w:marTop w:val="0"/>
          <w:marBottom w:val="0"/>
          <w:divBdr>
            <w:top w:val="none" w:sz="0" w:space="0" w:color="auto"/>
            <w:left w:val="none" w:sz="0" w:space="0" w:color="auto"/>
            <w:bottom w:val="none" w:sz="0" w:space="0" w:color="auto"/>
            <w:right w:val="none" w:sz="0" w:space="0" w:color="auto"/>
          </w:divBdr>
          <w:divsChild>
            <w:div w:id="795872901">
              <w:marLeft w:val="0"/>
              <w:marRight w:val="0"/>
              <w:marTop w:val="0"/>
              <w:marBottom w:val="0"/>
              <w:divBdr>
                <w:top w:val="none" w:sz="0" w:space="0" w:color="auto"/>
                <w:left w:val="none" w:sz="0" w:space="0" w:color="auto"/>
                <w:bottom w:val="none" w:sz="0" w:space="0" w:color="auto"/>
                <w:right w:val="none" w:sz="0" w:space="0" w:color="auto"/>
              </w:divBdr>
            </w:div>
            <w:div w:id="100103524">
              <w:marLeft w:val="0"/>
              <w:marRight w:val="0"/>
              <w:marTop w:val="0"/>
              <w:marBottom w:val="0"/>
              <w:divBdr>
                <w:top w:val="none" w:sz="0" w:space="0" w:color="auto"/>
                <w:left w:val="none" w:sz="0" w:space="0" w:color="auto"/>
                <w:bottom w:val="none" w:sz="0" w:space="0" w:color="auto"/>
                <w:right w:val="none" w:sz="0" w:space="0" w:color="auto"/>
              </w:divBdr>
            </w:div>
            <w:div w:id="6554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uxplanet.org/the-sad-state-of-payment-buttons-4d5cef3b9578"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2.png"/><Relationship Id="rId159" Type="http://schemas.openxmlformats.org/officeDocument/2006/relationships/hyperlink" Target="https://icomoon.io/" TargetMode="External"/><Relationship Id="rId170" Type="http://schemas.openxmlformats.org/officeDocument/2006/relationships/hyperlink" Target="https://nodejs.org/en/" TargetMode="External"/><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4.png"/><Relationship Id="rId11" Type="http://schemas.openxmlformats.org/officeDocument/2006/relationships/hyperlink" Target="https://daneden.github.io/animate.cs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color.adobe.com/es/create/color-wheel" TargetMode="External"/><Relationship Id="rId102" Type="http://schemas.openxmlformats.org/officeDocument/2006/relationships/image" Target="media/image79.png"/><Relationship Id="rId123" Type="http://schemas.openxmlformats.org/officeDocument/2006/relationships/image" Target="media/image97.png"/><Relationship Id="rId128" Type="http://schemas.openxmlformats.org/officeDocument/2006/relationships/image" Target="media/image102.jpeg"/><Relationship Id="rId144" Type="http://schemas.openxmlformats.org/officeDocument/2006/relationships/image" Target="media/image118.jpeg"/><Relationship Id="rId149" Type="http://schemas.openxmlformats.org/officeDocument/2006/relationships/image" Target="media/image123.png"/><Relationship Id="rId5" Type="http://schemas.openxmlformats.org/officeDocument/2006/relationships/hyperlink" Target="https://developer.mozilla.org/es/docs/HTML/HTML5/HTML5_lista_elementos" TargetMode="External"/><Relationship Id="rId90" Type="http://schemas.openxmlformats.org/officeDocument/2006/relationships/hyperlink" Target="https://unsplash.com/" TargetMode="External"/><Relationship Id="rId95" Type="http://schemas.openxmlformats.org/officeDocument/2006/relationships/hyperlink" Target="https://www.pexels.com/es-es/" TargetMode="External"/><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2.png"/><Relationship Id="rId186" Type="http://schemas.openxmlformats.org/officeDocument/2006/relationships/image" Target="media/image157.png"/><Relationship Id="rId211" Type="http://schemas.openxmlformats.org/officeDocument/2006/relationships/image" Target="media/image182.png"/><Relationship Id="rId22" Type="http://schemas.openxmlformats.org/officeDocument/2006/relationships/hyperlink" Target="https://medium.com/@bluepnume/less-is-more-reducing-thousands-of-paypal-buttons-into-a-single-iframe-using-xcomponent-d902d71d8875" TargetMode="External"/><Relationship Id="rId27" Type="http://schemas.openxmlformats.org/officeDocument/2006/relationships/image" Target="media/image13.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01" Type="http://schemas.openxmlformats.org/officeDocument/2006/relationships/image" Target="media/image172.png"/><Relationship Id="rId12" Type="http://schemas.openxmlformats.org/officeDocument/2006/relationships/image" Target="media/image4.png"/><Relationship Id="rId17" Type="http://schemas.openxmlformats.org/officeDocument/2006/relationships/hyperlink" Target="https://www.freepik.e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freepik.es/" TargetMode="External"/><Relationship Id="rId96" Type="http://schemas.openxmlformats.org/officeDocument/2006/relationships/image" Target="media/image73.png"/><Relationship Id="rId140" Type="http://schemas.openxmlformats.org/officeDocument/2006/relationships/image" Target="media/image114.png"/><Relationship Id="rId145" Type="http://schemas.openxmlformats.org/officeDocument/2006/relationships/image" Target="media/image119.jpe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83.png"/><Relationship Id="rId23" Type="http://schemas.openxmlformats.org/officeDocument/2006/relationships/hyperlink" Target="https://www.paypal.com/us/webapps/mpp/logos-buttons" TargetMode="External"/><Relationship Id="rId28" Type="http://schemas.openxmlformats.org/officeDocument/2006/relationships/image" Target="media/image14.jpe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jpe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jpe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hyperlink" Target="https://fonts.google.com" TargetMode="External"/><Relationship Id="rId71" Type="http://schemas.openxmlformats.org/officeDocument/2006/relationships/image" Target="media/image55.png"/><Relationship Id="rId92" Type="http://schemas.openxmlformats.org/officeDocument/2006/relationships/hyperlink" Target="https://pixabay.com/" TargetMode="External"/><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4.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ritingcooperative.com/paypal-donations-vs-paypal-me-option-the-beginners-guide-to-medium-6-a2d35a9c8fe1"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flexboxfroggy.com/" TargetMode="External"/><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eveloper.paypal.com/docs/classic/paypal-payments-standard/integration-guide/formbasics/"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morguefile.com/photos" TargetMode="External"/><Relationship Id="rId98" Type="http://schemas.openxmlformats.org/officeDocument/2006/relationships/image" Target="media/image75.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medium.muz.li/these-11-tips-will-help-you-create-succesful-checkouts-b78f54a6751b"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www.mediaqueri.es" TargetMode="External"/><Relationship Id="rId137" Type="http://schemas.openxmlformats.org/officeDocument/2006/relationships/image" Target="media/image111.png"/><Relationship Id="rId158" Type="http://schemas.openxmlformats.org/officeDocument/2006/relationships/hyperlink" Target="http://icomoon.io"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cssgridgarden.com/"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hyperlink" Target="https://necolas.github.io/normalize.css/" TargetMode="External"/><Relationship Id="rId31" Type="http://schemas.openxmlformats.org/officeDocument/2006/relationships/hyperlink" Target="https://developer.paypal.com/docs/classic/paypal-payments-standard/integration-guide/Appx_websitestandard_htmlvariab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picjumbo.com/"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1318</TotalTime>
  <Pages>110</Pages>
  <Words>9862</Words>
  <Characters>54242</Characters>
  <Application>Microsoft Office Word</Application>
  <DocSecurity>0</DocSecurity>
  <Lines>452</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119</cp:revision>
  <dcterms:created xsi:type="dcterms:W3CDTF">2020-08-01T02:01:00Z</dcterms:created>
  <dcterms:modified xsi:type="dcterms:W3CDTF">2020-09-25T19:53:00Z</dcterms:modified>
</cp:coreProperties>
</file>