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62844" w14:textId="1CACBCDF" w:rsidR="00427686" w:rsidRPr="002E7656" w:rsidRDefault="002E7656">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Curso Básico de JavaScript.</w:t>
      </w:r>
    </w:p>
    <w:p w14:paraId="7E4FBA5F" w14:textId="77777777" w:rsidR="00D722CE" w:rsidRDefault="00D722CE" w:rsidP="00D722CE">
      <w:pPr>
        <w:rPr>
          <w:rFonts w:ascii="Times New Roman" w:eastAsia="Times New Roman" w:hAnsi="Times New Roman" w:cs="Times New Roman"/>
          <w:b/>
          <w:bCs/>
          <w:kern w:val="36"/>
          <w:sz w:val="48"/>
          <w:szCs w:val="48"/>
          <w:lang w:eastAsia="es-CO"/>
        </w:rPr>
      </w:pPr>
      <w:r w:rsidRPr="00571F28">
        <w:rPr>
          <w:rFonts w:ascii="Times New Roman" w:eastAsia="Times New Roman" w:hAnsi="Times New Roman" w:cs="Times New Roman"/>
          <w:b/>
          <w:bCs/>
          <w:kern w:val="36"/>
          <w:sz w:val="48"/>
          <w:szCs w:val="48"/>
          <w:lang w:eastAsia="es-CO"/>
        </w:rPr>
        <w:t>¿Qué es JavaScript?</w:t>
      </w:r>
    </w:p>
    <w:p w14:paraId="53ADDBAD"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¿Cómo nace Javascript?</w:t>
      </w:r>
      <w:r w:rsidRPr="003910BB">
        <w:rPr>
          <w:rFonts w:ascii="Times New Roman" w:eastAsia="Times New Roman" w:hAnsi="Times New Roman" w:cs="Times New Roman"/>
          <w:sz w:val="24"/>
          <w:szCs w:val="24"/>
          <w:lang w:eastAsia="es-CO"/>
        </w:rPr>
        <w:br/>
        <w:t>Nace con la necesidad de generar dinamismo en las páginas web y que a su vez los usuarios y las empresas pudieran interactuar unos con otros.</w:t>
      </w:r>
    </w:p>
    <w:p w14:paraId="4FD15DC7"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¿Qué es Javascript?</w:t>
      </w:r>
      <w:r w:rsidRPr="003910BB">
        <w:rPr>
          <w:rFonts w:ascii="Times New Roman" w:eastAsia="Times New Roman" w:hAnsi="Times New Roman" w:cs="Times New Roman"/>
          <w:sz w:val="24"/>
          <w:szCs w:val="24"/>
          <w:lang w:eastAsia="es-CO"/>
        </w:rPr>
        <w:br/>
        <w:t>Es un lenguaje interpretado, orientado a objetos, débilmente tipado y dinámico.</w:t>
      </w:r>
    </w:p>
    <w:p w14:paraId="2E0784A5"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Débilmente tipado</w:t>
      </w:r>
      <w:r w:rsidRPr="003910BB">
        <w:rPr>
          <w:rFonts w:ascii="Times New Roman" w:eastAsia="Times New Roman" w:hAnsi="Times New Roman" w:cs="Times New Roman"/>
          <w:sz w:val="24"/>
          <w:szCs w:val="24"/>
          <w:lang w:eastAsia="es-CO"/>
        </w:rPr>
        <w:br/>
        <w:t>Se pueden hacer operaciones entre tipos distintos de datos (enteros con strings, booleanos con enteros, etc). Ejemplo:</w:t>
      </w:r>
    </w:p>
    <w:p w14:paraId="7178704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4D206A68" wp14:editId="6F9EF36A">
            <wp:extent cx="5612130" cy="7645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764540"/>
                    </a:xfrm>
                    <a:prstGeom prst="rect">
                      <a:avLst/>
                    </a:prstGeom>
                  </pic:spPr>
                </pic:pic>
              </a:graphicData>
            </a:graphic>
          </wp:inline>
        </w:drawing>
      </w:r>
    </w:p>
    <w:p w14:paraId="34773DF0"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Dinámico</w:t>
      </w:r>
      <w:r w:rsidRPr="003910BB">
        <w:rPr>
          <w:rFonts w:ascii="Times New Roman" w:eastAsia="Times New Roman" w:hAnsi="Times New Roman" w:cs="Times New Roman"/>
          <w:sz w:val="24"/>
          <w:szCs w:val="24"/>
          <w:lang w:eastAsia="es-CO"/>
        </w:rPr>
        <w:br/>
        <w:t>Corre directamente en la etapa de Run</w:t>
      </w:r>
      <w:r>
        <w:rPr>
          <w:rFonts w:ascii="Times New Roman" w:eastAsia="Times New Roman" w:hAnsi="Times New Roman" w:cs="Times New Roman"/>
          <w:sz w:val="24"/>
          <w:szCs w:val="24"/>
          <w:lang w:eastAsia="es-CO"/>
        </w:rPr>
        <w:t>e</w:t>
      </w:r>
      <w:r w:rsidRPr="003910BB">
        <w:rPr>
          <w:rFonts w:ascii="Times New Roman" w:eastAsia="Times New Roman" w:hAnsi="Times New Roman" w:cs="Times New Roman"/>
          <w:sz w:val="24"/>
          <w:szCs w:val="24"/>
          <w:lang w:eastAsia="es-CO"/>
        </w:rPr>
        <w:t>time sin una etapa de compilación previa. Esto permite probar nuestro código inmediatamente; pero también es lo que hace que los errores se muestren hasta que se ejecuta el programa.</w:t>
      </w:r>
    </w:p>
    <w:p w14:paraId="5D8FEF3C"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¿Realmente es Javascript un lenguaje interpretado?</w:t>
      </w:r>
      <w:r w:rsidRPr="003910BB">
        <w:rPr>
          <w:rFonts w:ascii="Times New Roman" w:eastAsia="Times New Roman" w:hAnsi="Times New Roman" w:cs="Times New Roman"/>
          <w:sz w:val="24"/>
          <w:szCs w:val="24"/>
          <w:lang w:eastAsia="es-CO"/>
        </w:rPr>
        <w:br/>
        <w:t xml:space="preserve">Si, y la razón es que </w:t>
      </w:r>
      <w:r>
        <w:rPr>
          <w:rFonts w:ascii="Times New Roman" w:eastAsia="Times New Roman" w:hAnsi="Times New Roman" w:cs="Times New Roman"/>
          <w:sz w:val="24"/>
          <w:szCs w:val="24"/>
          <w:lang w:eastAsia="es-CO"/>
        </w:rPr>
        <w:t>el</w:t>
      </w:r>
      <w:r w:rsidRPr="003910BB">
        <w:rPr>
          <w:rFonts w:ascii="Times New Roman" w:eastAsia="Times New Roman" w:hAnsi="Times New Roman" w:cs="Times New Roman"/>
          <w:sz w:val="24"/>
          <w:szCs w:val="24"/>
          <w:lang w:eastAsia="es-CO"/>
        </w:rPr>
        <w:t xml:space="preserve"> navegador lee línea por línea nuestro código el cuál le indica lo que tiene que hacer, sin la necesidad de compilar. Todo esto es controlado por el motor de Javascript V8 del navegador</w:t>
      </w:r>
    </w:p>
    <w:p w14:paraId="75D9C2D6"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Javascript es Backwards Compatible</w:t>
      </w:r>
      <w:r w:rsidRPr="003910BB">
        <w:rPr>
          <w:rFonts w:ascii="Times New Roman" w:eastAsia="Times New Roman" w:hAnsi="Times New Roman" w:cs="Times New Roman"/>
          <w:sz w:val="24"/>
          <w:szCs w:val="24"/>
          <w:lang w:eastAsia="es-CO"/>
        </w:rPr>
        <w:br/>
        <w:t>Todas las funciones nuevas que salen de Javascript no dañarán el trabajo ya hecho, pero no se podrá utilizar en nuestro entorno de trabajo inmediatamente. Para solucionar esto</w:t>
      </w:r>
      <w:r>
        <w:rPr>
          <w:rFonts w:ascii="Times New Roman" w:eastAsia="Times New Roman" w:hAnsi="Times New Roman" w:cs="Times New Roman"/>
          <w:sz w:val="24"/>
          <w:szCs w:val="24"/>
          <w:lang w:eastAsia="es-CO"/>
        </w:rPr>
        <w:t>,</w:t>
      </w:r>
      <w:r w:rsidRPr="003910BB">
        <w:rPr>
          <w:rFonts w:ascii="Times New Roman" w:eastAsia="Times New Roman" w:hAnsi="Times New Roman" w:cs="Times New Roman"/>
          <w:sz w:val="24"/>
          <w:szCs w:val="24"/>
          <w:lang w:eastAsia="es-CO"/>
        </w:rPr>
        <w:t xml:space="preserve"> está </w:t>
      </w:r>
      <w:r w:rsidRPr="003910BB">
        <w:rPr>
          <w:rFonts w:ascii="Times New Roman" w:eastAsia="Times New Roman" w:hAnsi="Times New Roman" w:cs="Times New Roman"/>
          <w:b/>
          <w:bCs/>
          <w:sz w:val="24"/>
          <w:szCs w:val="24"/>
          <w:lang w:eastAsia="es-CO"/>
        </w:rPr>
        <w:t>Babel</w:t>
      </w:r>
      <w:r w:rsidRPr="003910BB">
        <w:rPr>
          <w:rFonts w:ascii="Times New Roman" w:eastAsia="Times New Roman" w:hAnsi="Times New Roman" w:cs="Times New Roman"/>
          <w:sz w:val="24"/>
          <w:szCs w:val="24"/>
          <w:lang w:eastAsia="es-CO"/>
        </w:rPr>
        <w:t xml:space="preserve"> que permite utilizar las nuevas características del lenguaje pero lo transforma a una versión que el navegador pueda entender.</w:t>
      </w:r>
    </w:p>
    <w:p w14:paraId="3E14771D" w14:textId="77777777" w:rsidR="00D722CE" w:rsidRDefault="00D722CE" w:rsidP="00D722CE">
      <w:pPr>
        <w:rPr>
          <w:rFonts w:ascii="Times New Roman" w:hAnsi="Times New Roman" w:cs="Times New Roman"/>
          <w:b/>
          <w:bCs/>
          <w:i/>
          <w:iCs/>
          <w:sz w:val="48"/>
          <w:szCs w:val="48"/>
        </w:rPr>
      </w:pPr>
    </w:p>
    <w:p w14:paraId="322A789D" w14:textId="77777777" w:rsidR="00D722CE" w:rsidRDefault="00D722CE" w:rsidP="00D722CE">
      <w:pPr>
        <w:rPr>
          <w:rFonts w:ascii="Times New Roman" w:hAnsi="Times New Roman" w:cs="Times New Roman"/>
          <w:b/>
          <w:bCs/>
          <w:i/>
          <w:iCs/>
          <w:sz w:val="48"/>
          <w:szCs w:val="48"/>
        </w:rPr>
      </w:pPr>
    </w:p>
    <w:p w14:paraId="2261FA26" w14:textId="77777777" w:rsidR="00D722CE" w:rsidRDefault="00D722CE" w:rsidP="00D722CE">
      <w:pPr>
        <w:rPr>
          <w:rFonts w:ascii="Times New Roman" w:hAnsi="Times New Roman" w:cs="Times New Roman"/>
          <w:b/>
          <w:bCs/>
          <w:i/>
          <w:iCs/>
          <w:sz w:val="48"/>
          <w:szCs w:val="48"/>
        </w:rPr>
      </w:pPr>
    </w:p>
    <w:p w14:paraId="23C658DA" w14:textId="77777777" w:rsidR="00D722CE" w:rsidRDefault="00D722CE" w:rsidP="00D722CE">
      <w:pPr>
        <w:pStyle w:val="Ttulo1"/>
      </w:pPr>
      <w:r>
        <w:t>¿Por qué JavaScript?</w:t>
      </w:r>
    </w:p>
    <w:p w14:paraId="0B4B5CE5" w14:textId="77777777" w:rsidR="00D722CE" w:rsidRPr="003954D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.JavaScript tiene una </w:t>
      </w:r>
      <w:r w:rsidRPr="003954DE">
        <w:rPr>
          <w:rFonts w:ascii="Times New Roman" w:eastAsia="Times New Roman" w:hAnsi="Times New Roman" w:cs="Times New Roman"/>
          <w:b/>
          <w:bCs/>
          <w:sz w:val="24"/>
          <w:szCs w:val="24"/>
          <w:lang w:eastAsia="es-CO"/>
        </w:rPr>
        <w:t>comunidad enorme</w:t>
      </w:r>
      <w:r w:rsidRPr="003954DE">
        <w:rPr>
          <w:rFonts w:ascii="Times New Roman" w:eastAsia="Times New Roman" w:hAnsi="Times New Roman" w:cs="Times New Roman"/>
          <w:sz w:val="24"/>
          <w:szCs w:val="24"/>
          <w:lang w:eastAsia="es-CO"/>
        </w:rPr>
        <w:t xml:space="preserve"> de desarrolladores que te pueden ir ayudando a generar diferentes cosas.</w:t>
      </w:r>
    </w:p>
    <w:p w14:paraId="65376B6C"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solo estuvieras interesado en trabajar </w:t>
      </w:r>
      <w:r w:rsidRPr="003954DE">
        <w:rPr>
          <w:rFonts w:ascii="Times New Roman" w:eastAsia="Times New Roman" w:hAnsi="Times New Roman" w:cs="Times New Roman"/>
          <w:b/>
          <w:bCs/>
          <w:sz w:val="24"/>
          <w:szCs w:val="24"/>
          <w:lang w:eastAsia="es-CO"/>
        </w:rPr>
        <w:t>aplicaciones web</w:t>
      </w:r>
      <w:r w:rsidRPr="003954DE">
        <w:rPr>
          <w:rFonts w:ascii="Times New Roman" w:eastAsia="Times New Roman" w:hAnsi="Times New Roman" w:cs="Times New Roman"/>
          <w:sz w:val="24"/>
          <w:szCs w:val="24"/>
          <w:lang w:eastAsia="es-CO"/>
        </w:rPr>
        <w:t xml:space="preserve"> tienes muchos frameworks y librerías construidas en JavaScript que te van a ayudar a hacer proyectos de forma mucho más rápida, eficiente y robusta (Angular, View, React, entre otros)</w:t>
      </w:r>
    </w:p>
    <w:p w14:paraId="1A20EAD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no quieres trabajar solo en aplicaciones Web puedes utilizar JavaScript con un framework que se llama React Native para poder </w:t>
      </w:r>
      <w:r w:rsidRPr="003954DE">
        <w:rPr>
          <w:rFonts w:ascii="Times New Roman" w:eastAsia="Times New Roman" w:hAnsi="Times New Roman" w:cs="Times New Roman"/>
          <w:b/>
          <w:bCs/>
          <w:sz w:val="24"/>
          <w:szCs w:val="24"/>
          <w:lang w:eastAsia="es-CO"/>
        </w:rPr>
        <w:t>construir aplicaciones nativas</w:t>
      </w:r>
      <w:r w:rsidRPr="003954DE">
        <w:rPr>
          <w:rFonts w:ascii="Times New Roman" w:eastAsia="Times New Roman" w:hAnsi="Times New Roman" w:cs="Times New Roman"/>
          <w:sz w:val="24"/>
          <w:szCs w:val="24"/>
          <w:lang w:eastAsia="es-CO"/>
        </w:rPr>
        <w:t xml:space="preserve"> como Android y IOS.</w:t>
      </w:r>
    </w:p>
    <w:p w14:paraId="7BDE4DC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Puedes construir </w:t>
      </w:r>
      <w:r w:rsidRPr="003954DE">
        <w:rPr>
          <w:rFonts w:ascii="Times New Roman" w:eastAsia="Times New Roman" w:hAnsi="Times New Roman" w:cs="Times New Roman"/>
          <w:b/>
          <w:bCs/>
          <w:sz w:val="24"/>
          <w:szCs w:val="24"/>
          <w:lang w:eastAsia="es-CO"/>
        </w:rPr>
        <w:t>aplicaciones de escritorio</w:t>
      </w:r>
      <w:r w:rsidRPr="003954DE">
        <w:rPr>
          <w:rFonts w:ascii="Times New Roman" w:eastAsia="Times New Roman" w:hAnsi="Times New Roman" w:cs="Times New Roman"/>
          <w:sz w:val="24"/>
          <w:szCs w:val="24"/>
          <w:lang w:eastAsia="es-CO"/>
        </w:rPr>
        <w:t xml:space="preserve"> con JavaScript, usando un framework llamado Electron, pueden correr en Mac o Windows.</w:t>
      </w:r>
    </w:p>
    <w:p w14:paraId="1A5B18C0" w14:textId="77777777" w:rsidR="00D722CE" w:rsidRPr="005141C3"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También puedes trabajar en la parte del </w:t>
      </w:r>
      <w:r w:rsidRPr="003954DE">
        <w:rPr>
          <w:rFonts w:ascii="Times New Roman" w:eastAsia="Times New Roman" w:hAnsi="Times New Roman" w:cs="Times New Roman"/>
          <w:b/>
          <w:bCs/>
          <w:sz w:val="24"/>
          <w:szCs w:val="24"/>
          <w:lang w:eastAsia="es-CO"/>
        </w:rPr>
        <w:t>Back-end</w:t>
      </w:r>
      <w:r w:rsidRPr="003954DE">
        <w:rPr>
          <w:rFonts w:ascii="Times New Roman" w:eastAsia="Times New Roman" w:hAnsi="Times New Roman" w:cs="Times New Roman"/>
          <w:sz w:val="24"/>
          <w:szCs w:val="24"/>
          <w:lang w:eastAsia="es-CO"/>
        </w:rPr>
        <w:t xml:space="preserve"> o IOT (Internet </w:t>
      </w:r>
      <w:r>
        <w:rPr>
          <w:rFonts w:ascii="Times New Roman" w:eastAsia="Times New Roman" w:hAnsi="Times New Roman" w:cs="Times New Roman"/>
          <w:sz w:val="24"/>
          <w:szCs w:val="24"/>
          <w:lang w:eastAsia="es-CO"/>
        </w:rPr>
        <w:t>of</w:t>
      </w:r>
      <w:r w:rsidRPr="003954DE">
        <w:rPr>
          <w:rFonts w:ascii="Times New Roman" w:eastAsia="Times New Roman" w:hAnsi="Times New Roman" w:cs="Times New Roman"/>
          <w:sz w:val="24"/>
          <w:szCs w:val="24"/>
          <w:lang w:eastAsia="es-CO"/>
        </w:rPr>
        <w:t xml:space="preserve"> Things) es un concepto que se refiere a una interconexión digital de objetos cotidianos con Internet. Esto con un Framework llamado NodeJS, el cual es un entorno de ejecución de JavaScript que corre directamente en el Back-end.</w:t>
      </w:r>
    </w:p>
    <w:p w14:paraId="33D133A0" w14:textId="77777777" w:rsidR="00D722CE" w:rsidRDefault="00D722CE" w:rsidP="00D722CE">
      <w:pPr>
        <w:pStyle w:val="Ttulo1"/>
        <w:jc w:val="center"/>
      </w:pPr>
      <w:r>
        <w:rPr>
          <w:noProof/>
        </w:rPr>
        <w:drawing>
          <wp:inline distT="0" distB="0" distL="0" distR="0" wp14:anchorId="3FED2F55" wp14:editId="093D933E">
            <wp:extent cx="3333750" cy="33242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3750" cy="3324225"/>
                    </a:xfrm>
                    <a:prstGeom prst="rect">
                      <a:avLst/>
                    </a:prstGeom>
                  </pic:spPr>
                </pic:pic>
              </a:graphicData>
            </a:graphic>
          </wp:inline>
        </w:drawing>
      </w:r>
    </w:p>
    <w:p w14:paraId="7BB64B9A" w14:textId="77777777" w:rsidR="00D722CE" w:rsidRDefault="00D722CE" w:rsidP="00D722CE">
      <w:pPr>
        <w:rPr>
          <w:rFonts w:ascii="Times New Roman" w:hAnsi="Times New Roman" w:cs="Times New Roman"/>
          <w:sz w:val="48"/>
          <w:szCs w:val="48"/>
        </w:rPr>
      </w:pPr>
    </w:p>
    <w:p w14:paraId="1B7F41EB" w14:textId="77777777" w:rsidR="00D722CE" w:rsidRDefault="00D722CE" w:rsidP="00D722CE">
      <w:pPr>
        <w:pStyle w:val="Ttulo1"/>
      </w:pPr>
      <w:r>
        <w:lastRenderedPageBreak/>
        <w:t>Elementos de un Lenguaje de Programación: Variables, Funciones y Sintaxis.</w:t>
      </w:r>
    </w:p>
    <w:p w14:paraId="7C10884B" w14:textId="77777777" w:rsidR="00D722CE" w:rsidRDefault="00D722CE" w:rsidP="00D722CE">
      <w:pPr>
        <w:pStyle w:val="Ttulo1"/>
        <w:jc w:val="center"/>
      </w:pPr>
      <w:r>
        <w:rPr>
          <w:noProof/>
        </w:rPr>
        <w:drawing>
          <wp:inline distT="0" distB="0" distL="0" distR="0" wp14:anchorId="1A467051" wp14:editId="1B4F8F25">
            <wp:extent cx="3238500" cy="19622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41065" cy="1963798"/>
                    </a:xfrm>
                    <a:prstGeom prst="rect">
                      <a:avLst/>
                    </a:prstGeom>
                  </pic:spPr>
                </pic:pic>
              </a:graphicData>
            </a:graphic>
          </wp:inline>
        </w:drawing>
      </w:r>
    </w:p>
    <w:p w14:paraId="2149A0BB" w14:textId="77777777" w:rsidR="00D722CE" w:rsidRDefault="00D722CE" w:rsidP="00D722CE">
      <w:pPr>
        <w:pStyle w:val="Ttulo1"/>
        <w:jc w:val="center"/>
      </w:pPr>
      <w:r>
        <w:rPr>
          <w:noProof/>
        </w:rPr>
        <w:drawing>
          <wp:inline distT="0" distB="0" distL="0" distR="0" wp14:anchorId="56334F5D" wp14:editId="09788339">
            <wp:extent cx="4838700" cy="4648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8700" cy="4648200"/>
                    </a:xfrm>
                    <a:prstGeom prst="rect">
                      <a:avLst/>
                    </a:prstGeom>
                    <a:noFill/>
                    <a:ln>
                      <a:noFill/>
                    </a:ln>
                  </pic:spPr>
                </pic:pic>
              </a:graphicData>
            </a:graphic>
          </wp:inline>
        </w:drawing>
      </w:r>
    </w:p>
    <w:p w14:paraId="20A7E699" w14:textId="77777777" w:rsidR="00D722CE" w:rsidRDefault="00D722CE" w:rsidP="00D722CE">
      <w:pPr>
        <w:pStyle w:val="Ttulo1"/>
      </w:pPr>
    </w:p>
    <w:p w14:paraId="64464C0E" w14:textId="77777777" w:rsidR="00D722CE" w:rsidRDefault="00D722CE" w:rsidP="00D722CE">
      <w:pPr>
        <w:pStyle w:val="Ttulo1"/>
      </w:pPr>
      <w:r>
        <w:t>Variables.</w:t>
      </w:r>
    </w:p>
    <w:p w14:paraId="77E09212"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var</w:t>
      </w:r>
      <w:r w:rsidRPr="000F385F">
        <w:rPr>
          <w:rFonts w:ascii="Times New Roman" w:eastAsia="Times New Roman" w:hAnsi="Times New Roman" w:cs="Times New Roman"/>
          <w:sz w:val="24"/>
          <w:szCs w:val="24"/>
          <w:lang w:eastAsia="es-CO"/>
        </w:rPr>
        <w:t>: Es una variable que puede cambiar su valor en un futuro y su alcance es local. Surgió en ECMAScript5.</w:t>
      </w:r>
      <w:r w:rsidRPr="000F385F">
        <w:rPr>
          <w:rFonts w:ascii="Times New Roman" w:eastAsia="Times New Roman" w:hAnsi="Times New Roman" w:cs="Times New Roman"/>
          <w:sz w:val="24"/>
          <w:szCs w:val="24"/>
          <w:lang w:eastAsia="es-CO"/>
        </w:rPr>
        <w:br/>
        <w:t>Ejemplo:</w:t>
      </w:r>
    </w:p>
    <w:p w14:paraId="7D50A656"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F4ECC6A" wp14:editId="3D04ECE1">
            <wp:extent cx="5612130" cy="76454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764540"/>
                    </a:xfrm>
                    <a:prstGeom prst="rect">
                      <a:avLst/>
                    </a:prstGeom>
                  </pic:spPr>
                </pic:pic>
              </a:graphicData>
            </a:graphic>
          </wp:inline>
        </w:drawing>
      </w:r>
    </w:p>
    <w:p w14:paraId="1A0A1D5E"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111556D3"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const</w:t>
      </w:r>
      <w:r w:rsidRPr="000F385F">
        <w:rPr>
          <w:rFonts w:ascii="Times New Roman" w:eastAsia="Times New Roman" w:hAnsi="Times New Roman" w:cs="Times New Roman"/>
          <w:sz w:val="24"/>
          <w:szCs w:val="24"/>
          <w:lang w:eastAsia="es-CO"/>
        </w:rPr>
        <w:t>: Es una variable constante que no puede cambiar nunca su valor en un futuro.</w:t>
      </w:r>
      <w:r w:rsidRPr="000F385F">
        <w:rPr>
          <w:rFonts w:ascii="Times New Roman" w:eastAsia="Times New Roman" w:hAnsi="Times New Roman" w:cs="Times New Roman"/>
          <w:sz w:val="24"/>
          <w:szCs w:val="24"/>
          <w:lang w:eastAsia="es-CO"/>
        </w:rPr>
        <w:br/>
        <w:t>Ejemplo:</w:t>
      </w:r>
    </w:p>
    <w:p w14:paraId="7AB08E8D"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01003CA6" wp14:editId="012355AB">
            <wp:extent cx="5612130" cy="311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1150"/>
                    </a:xfrm>
                    <a:prstGeom prst="rect">
                      <a:avLst/>
                    </a:prstGeom>
                  </pic:spPr>
                </pic:pic>
              </a:graphicData>
            </a:graphic>
          </wp:inline>
        </w:drawing>
      </w:r>
    </w:p>
    <w:p w14:paraId="6259B66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26B66428"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Es una variable que puede cambiar su valor, pero solo funciona en un bloque donde se declare ( </w:t>
      </w: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w:t>
      </w:r>
    </w:p>
    <w:p w14:paraId="3E2D1FDC" w14:textId="77777777" w:rsidR="00D722CE" w:rsidRDefault="00D722CE" w:rsidP="00D722CE">
      <w:pPr>
        <w:pStyle w:val="Ttulo1"/>
      </w:pPr>
      <w:r>
        <w:rPr>
          <w:noProof/>
        </w:rPr>
        <w:drawing>
          <wp:inline distT="0" distB="0" distL="0" distR="0" wp14:anchorId="439A3ECA" wp14:editId="0F679D2B">
            <wp:extent cx="5612130" cy="46228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62280"/>
                    </a:xfrm>
                    <a:prstGeom prst="rect">
                      <a:avLst/>
                    </a:prstGeom>
                  </pic:spPr>
                </pic:pic>
              </a:graphicData>
            </a:graphic>
          </wp:inline>
        </w:drawing>
      </w:r>
    </w:p>
    <w:p w14:paraId="642BFFC7" w14:textId="77777777" w:rsidR="00D722CE" w:rsidRDefault="00D722CE" w:rsidP="00D722CE">
      <w:pPr>
        <w:rPr>
          <w:rFonts w:ascii="Times New Roman" w:hAnsi="Times New Roman" w:cs="Times New Roman"/>
          <w:sz w:val="48"/>
          <w:szCs w:val="48"/>
        </w:rPr>
      </w:pPr>
    </w:p>
    <w:p w14:paraId="070072BA" w14:textId="77777777" w:rsidR="00D722CE" w:rsidRDefault="00D722CE" w:rsidP="00D722CE">
      <w:pPr>
        <w:rPr>
          <w:rFonts w:ascii="Times New Roman" w:hAnsi="Times New Roman" w:cs="Times New Roman"/>
          <w:sz w:val="48"/>
          <w:szCs w:val="48"/>
        </w:rPr>
      </w:pPr>
    </w:p>
    <w:p w14:paraId="373DFF98" w14:textId="77777777" w:rsidR="00D722CE" w:rsidRDefault="00D722CE" w:rsidP="00D722CE">
      <w:pPr>
        <w:rPr>
          <w:rFonts w:ascii="Times New Roman" w:hAnsi="Times New Roman" w:cs="Times New Roman"/>
          <w:sz w:val="48"/>
          <w:szCs w:val="48"/>
        </w:rPr>
      </w:pPr>
    </w:p>
    <w:p w14:paraId="608342A2" w14:textId="77777777" w:rsidR="00D722CE" w:rsidRDefault="00D722CE" w:rsidP="00D722CE">
      <w:pPr>
        <w:rPr>
          <w:rFonts w:ascii="Times New Roman" w:hAnsi="Times New Roman" w:cs="Times New Roman"/>
          <w:sz w:val="48"/>
          <w:szCs w:val="48"/>
        </w:rPr>
      </w:pPr>
    </w:p>
    <w:p w14:paraId="26A02795" w14:textId="77777777" w:rsidR="00D722CE" w:rsidRDefault="00D722CE" w:rsidP="00D722CE">
      <w:pPr>
        <w:rPr>
          <w:rFonts w:ascii="Times New Roman" w:hAnsi="Times New Roman" w:cs="Times New Roman"/>
          <w:sz w:val="48"/>
          <w:szCs w:val="48"/>
        </w:rPr>
      </w:pPr>
    </w:p>
    <w:p w14:paraId="691B33BA" w14:textId="77777777" w:rsidR="00D722CE" w:rsidRDefault="00D722CE" w:rsidP="00D722CE">
      <w:pPr>
        <w:rPr>
          <w:rFonts w:ascii="Times New Roman" w:hAnsi="Times New Roman" w:cs="Times New Roman"/>
          <w:sz w:val="48"/>
          <w:szCs w:val="48"/>
        </w:rPr>
      </w:pPr>
    </w:p>
    <w:p w14:paraId="539C540A" w14:textId="77777777" w:rsidR="00D722CE" w:rsidRDefault="00D722CE" w:rsidP="00D722CE">
      <w:pPr>
        <w:pStyle w:val="Ttulo1"/>
      </w:pPr>
      <w:r>
        <w:t>Funciones.</w:t>
      </w:r>
    </w:p>
    <w:p w14:paraId="2F50EBEF" w14:textId="77777777" w:rsidR="00D722CE" w:rsidRDefault="00D722CE" w:rsidP="00D722CE">
      <w:pPr>
        <w:rPr>
          <w:rFonts w:ascii="Times New Roman" w:hAnsi="Times New Roman" w:cs="Times New Roman"/>
          <w:sz w:val="48"/>
          <w:szCs w:val="48"/>
        </w:rPr>
      </w:pPr>
      <w:r>
        <w:rPr>
          <w:noProof/>
        </w:rPr>
        <w:drawing>
          <wp:inline distT="0" distB="0" distL="0" distR="0" wp14:anchorId="15053452" wp14:editId="03B4DC06">
            <wp:extent cx="5612130" cy="764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764540"/>
                    </a:xfrm>
                    <a:prstGeom prst="rect">
                      <a:avLst/>
                    </a:prstGeom>
                  </pic:spPr>
                </pic:pic>
              </a:graphicData>
            </a:graphic>
          </wp:inline>
        </w:drawing>
      </w:r>
    </w:p>
    <w:p w14:paraId="4E7803AB" w14:textId="77777777" w:rsidR="00D722CE" w:rsidRDefault="00D722CE" w:rsidP="00D722CE">
      <w:pPr>
        <w:rPr>
          <w:rFonts w:ascii="Times New Roman" w:hAnsi="Times New Roman" w:cs="Times New Roman"/>
          <w:sz w:val="48"/>
          <w:szCs w:val="48"/>
        </w:rPr>
      </w:pPr>
      <w:r>
        <w:rPr>
          <w:noProof/>
        </w:rPr>
        <w:drawing>
          <wp:inline distT="0" distB="0" distL="0" distR="0" wp14:anchorId="4C69886D" wp14:editId="07A3AAEC">
            <wp:extent cx="5612130" cy="76454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64540"/>
                    </a:xfrm>
                    <a:prstGeom prst="rect">
                      <a:avLst/>
                    </a:prstGeom>
                  </pic:spPr>
                </pic:pic>
              </a:graphicData>
            </a:graphic>
          </wp:inline>
        </w:drawing>
      </w:r>
    </w:p>
    <w:p w14:paraId="6D319AC6"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Las funciones son las tareas que va a llevar a cabo el navegador.</w:t>
      </w:r>
    </w:p>
    <w:p w14:paraId="230B8E19" w14:textId="77777777" w:rsidR="00D722CE" w:rsidRPr="00C94240"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Existen 2 tipos de funciones</w:t>
      </w:r>
      <w:r w:rsidRPr="00C94240">
        <w:rPr>
          <w:rFonts w:ascii="Times New Roman" w:eastAsia="Times New Roman" w:hAnsi="Times New Roman" w:cs="Times New Roman"/>
          <w:sz w:val="24"/>
          <w:szCs w:val="24"/>
          <w:lang w:eastAsia="es-CO"/>
        </w:rPr>
        <w:br/>
        <w:t>1) Declarativas</w:t>
      </w:r>
      <w:r w:rsidRPr="00C94240">
        <w:rPr>
          <w:rFonts w:ascii="Times New Roman" w:eastAsia="Times New Roman" w:hAnsi="Times New Roman" w:cs="Times New Roman"/>
          <w:sz w:val="24"/>
          <w:szCs w:val="24"/>
          <w:lang w:eastAsia="es-CO"/>
        </w:rPr>
        <w:br/>
        <w:t>2) De expresión</w:t>
      </w:r>
      <w:r w:rsidRPr="00C94240">
        <w:rPr>
          <w:rFonts w:ascii="Times New Roman" w:eastAsia="Times New Roman" w:hAnsi="Times New Roman" w:cs="Times New Roman"/>
          <w:sz w:val="24"/>
          <w:szCs w:val="24"/>
          <w:lang w:eastAsia="es-CO"/>
        </w:rPr>
        <w:br/>
        <w:t>Ambas pueden llevar parámetros, que son los datos que necesitan para ejecutarse.</w:t>
      </w:r>
      <w:r w:rsidRPr="00C94240">
        <w:rPr>
          <w:rFonts w:ascii="Times New Roman" w:eastAsia="Times New Roman" w:hAnsi="Times New Roman" w:cs="Times New Roman"/>
          <w:sz w:val="24"/>
          <w:szCs w:val="24"/>
          <w:lang w:eastAsia="es-CO"/>
        </w:rPr>
        <w:br/>
        <w:t>Cada parámetro va separado por una coma.</w:t>
      </w:r>
      <w:r w:rsidRPr="00C94240">
        <w:rPr>
          <w:rFonts w:ascii="Times New Roman" w:eastAsia="Times New Roman" w:hAnsi="Times New Roman" w:cs="Times New Roman"/>
          <w:sz w:val="24"/>
          <w:szCs w:val="24"/>
          <w:lang w:eastAsia="es-CO"/>
        </w:rPr>
        <w:br/>
        <w:t xml:space="preserve">Cada instrucción que tenga la función debe terminar con ; </w:t>
      </w:r>
      <w:r w:rsidRPr="00C94240">
        <w:rPr>
          <w:rFonts w:ascii="Times New Roman" w:eastAsia="Times New Roman" w:hAnsi="Times New Roman" w:cs="Times New Roman"/>
          <w:sz w:val="24"/>
          <w:szCs w:val="24"/>
          <w:lang w:eastAsia="es-CO"/>
        </w:rPr>
        <w:br/>
        <w:t>Si queremos que una función nos dé un numero o dato tenemos que usar la siguiente sintaxis:</w:t>
      </w:r>
    </w:p>
    <w:p w14:paraId="0D572BC7" w14:textId="77777777" w:rsidR="00D722CE" w:rsidRPr="00C94240" w:rsidRDefault="00D722CE" w:rsidP="00D722CE">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C94240">
        <w:rPr>
          <w:rFonts w:ascii="Times New Roman" w:eastAsia="Times New Roman" w:hAnsi="Times New Roman" w:cs="Times New Roman"/>
          <w:b/>
          <w:bCs/>
          <w:i/>
          <w:iCs/>
          <w:sz w:val="24"/>
          <w:szCs w:val="24"/>
          <w:lang w:eastAsia="es-CO"/>
        </w:rPr>
        <w:t>return</w:t>
      </w:r>
      <w:r w:rsidRPr="00C94240">
        <w:rPr>
          <w:rFonts w:ascii="Times New Roman" w:eastAsia="Times New Roman" w:hAnsi="Times New Roman" w:cs="Times New Roman"/>
          <w:i/>
          <w:iCs/>
          <w:sz w:val="24"/>
          <w:szCs w:val="24"/>
          <w:lang w:eastAsia="es-CO"/>
        </w:rPr>
        <w:t xml:space="preserve"> dato;</w:t>
      </w:r>
    </w:p>
    <w:p w14:paraId="64372AD6" w14:textId="77777777" w:rsidR="00D722CE" w:rsidRDefault="00D722CE" w:rsidP="00D722CE">
      <w:pPr>
        <w:pStyle w:val="Ttulo1"/>
      </w:pPr>
      <w:r>
        <w:t xml:space="preserve">¿Cuándo utilizar una función declarativa y una expresiva? </w:t>
      </w:r>
    </w:p>
    <w:p w14:paraId="337340C4" w14:textId="77777777" w:rsidR="00D722CE" w:rsidRDefault="00D722CE" w:rsidP="00D722CE">
      <w:pPr>
        <w:pStyle w:val="NormalWeb"/>
      </w:pPr>
      <w:r>
        <w:t>Cuando hablamos de funciones en JavaScript, tenemos dos tipos de funciones: Funciones Declarativas (function declaration / function statement) y Expresiones de función (function expression / funciones anónimas).</w:t>
      </w:r>
    </w:p>
    <w:p w14:paraId="67885DB1"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Funciones Declarativas:</w:t>
      </w:r>
    </w:p>
    <w:p w14:paraId="757F3BDE" w14:textId="77777777" w:rsidR="00D722CE" w:rsidRDefault="00D722CE" w:rsidP="00D722CE">
      <w:pPr>
        <w:pStyle w:val="NormalWeb"/>
      </w:pPr>
      <w:r>
        <w:t>En las funciones declarativas, utilizamos la palabra reservada function al inicio para poder declarar la función:</w:t>
      </w:r>
    </w:p>
    <w:p w14:paraId="2D28BB6C" w14:textId="77777777" w:rsidR="00D722CE" w:rsidRDefault="00D722CE" w:rsidP="00D722CE">
      <w:pPr>
        <w:pStyle w:val="HTMLconformatoprevio"/>
        <w:rPr>
          <w:rStyle w:val="CdigoHTML"/>
        </w:rPr>
      </w:pPr>
      <w:r>
        <w:rPr>
          <w:noProof/>
        </w:rPr>
        <w:lastRenderedPageBreak/>
        <w:drawing>
          <wp:inline distT="0" distB="0" distL="0" distR="0" wp14:anchorId="2CE0D3BC" wp14:editId="4827AF62">
            <wp:extent cx="6086475" cy="1314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475" cy="1314450"/>
                    </a:xfrm>
                    <a:prstGeom prst="rect">
                      <a:avLst/>
                    </a:prstGeom>
                  </pic:spPr>
                </pic:pic>
              </a:graphicData>
            </a:graphic>
          </wp:inline>
        </w:drawing>
      </w:r>
    </w:p>
    <w:p w14:paraId="0EAAD6CF" w14:textId="77777777" w:rsidR="00D722CE" w:rsidRPr="00D0472B" w:rsidRDefault="00D722CE" w:rsidP="00D722CE">
      <w:pPr>
        <w:pStyle w:val="HTMLconformatoprevio"/>
        <w:rPr>
          <w:rStyle w:val="CdigoHTML"/>
          <w:rFonts w:ascii="Times New Roman" w:hAnsi="Times New Roman" w:cs="Times New Roman"/>
          <w:b/>
          <w:bCs/>
        </w:rPr>
      </w:pPr>
    </w:p>
    <w:p w14:paraId="4AFF7BFF" w14:textId="77777777" w:rsidR="00D722CE" w:rsidRPr="00D0472B" w:rsidRDefault="00D722CE" w:rsidP="00D722CE">
      <w:pPr>
        <w:pStyle w:val="Ttulo4"/>
        <w:rPr>
          <w:rFonts w:ascii="Times New Roman" w:hAnsi="Times New Roman" w:cs="Times New Roman"/>
          <w:b/>
          <w:bCs/>
          <w:i w:val="0"/>
          <w:iCs w:val="0"/>
          <w:color w:val="auto"/>
        </w:rPr>
      </w:pPr>
      <w:r w:rsidRPr="00D0472B">
        <w:rPr>
          <w:rFonts w:ascii="Times New Roman" w:hAnsi="Times New Roman" w:cs="Times New Roman"/>
          <w:b/>
          <w:bCs/>
          <w:i w:val="0"/>
          <w:iCs w:val="0"/>
          <w:color w:val="auto"/>
        </w:rPr>
        <w:t>Expresión de función:</w:t>
      </w:r>
    </w:p>
    <w:p w14:paraId="4644B356" w14:textId="77777777" w:rsidR="00D722CE" w:rsidRDefault="00D722CE" w:rsidP="00D722CE">
      <w:pPr>
        <w:pStyle w:val="NormalWeb"/>
      </w:pPr>
      <w:r>
        <w:t>En la expresión de función, la declaración se inicia con la palabra reservada var, donde se generará una variable que guardará un función anónima.</w:t>
      </w:r>
    </w:p>
    <w:p w14:paraId="54A0D1F1" w14:textId="77777777" w:rsidR="00D722CE" w:rsidRDefault="00D722CE" w:rsidP="00D722CE">
      <w:pPr>
        <w:pStyle w:val="HTMLconformatoprevio"/>
        <w:rPr>
          <w:rStyle w:val="CdigoHTML"/>
        </w:rPr>
      </w:pPr>
      <w:r>
        <w:rPr>
          <w:noProof/>
        </w:rPr>
        <w:drawing>
          <wp:inline distT="0" distB="0" distL="0" distR="0" wp14:anchorId="35802582" wp14:editId="102BBD14">
            <wp:extent cx="5962650" cy="1600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2650" cy="1600200"/>
                    </a:xfrm>
                    <a:prstGeom prst="rect">
                      <a:avLst/>
                    </a:prstGeom>
                  </pic:spPr>
                </pic:pic>
              </a:graphicData>
            </a:graphic>
          </wp:inline>
        </w:drawing>
      </w:r>
    </w:p>
    <w:p w14:paraId="38A2F360" w14:textId="77777777" w:rsidR="00D722CE" w:rsidRDefault="00D722CE" w:rsidP="00D722CE">
      <w:pPr>
        <w:pStyle w:val="NormalWeb"/>
      </w:pPr>
      <w:r>
        <w:t>En la expresión de función, la función podría o no llevar nombre, aunque es más común que se hagan anónimas.</w:t>
      </w:r>
    </w:p>
    <w:p w14:paraId="5E5F8822"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Diferencias:</w:t>
      </w:r>
    </w:p>
    <w:p w14:paraId="11F66D86" w14:textId="77777777" w:rsidR="00D722CE" w:rsidRDefault="00D722CE" w:rsidP="00D722CE">
      <w:pPr>
        <w:pStyle w:val="NormalWeb"/>
      </w:pPr>
      <w:r>
        <w:t>A las funciones declarativas se les aplica hoisting, y a la expresión de función, no. Ya que el hoisting solo se aplica en las palabras reservadas var y function.</w:t>
      </w:r>
    </w:p>
    <w:p w14:paraId="35D47A1C" w14:textId="77777777" w:rsidR="00D722CE" w:rsidRDefault="00D722CE" w:rsidP="00D722CE">
      <w:pPr>
        <w:pStyle w:val="NormalWeb"/>
      </w:pPr>
      <w:r>
        <w:t>Lo que quiere decir que con las funciones declarativas, podemos mandar llamar la función antes de que ésta sea declarada, y con la expresión de función, no, tendríamos que declararla primero, y después mandarla llamar.</w:t>
      </w:r>
    </w:p>
    <w:p w14:paraId="335D4224" w14:textId="77777777" w:rsidR="00D722CE" w:rsidRDefault="00D722CE" w:rsidP="00D722CE">
      <w:pPr>
        <w:rPr>
          <w:rFonts w:ascii="Times New Roman" w:hAnsi="Times New Roman" w:cs="Times New Roman"/>
          <w:sz w:val="48"/>
          <w:szCs w:val="48"/>
        </w:rPr>
      </w:pPr>
    </w:p>
    <w:p w14:paraId="1BBF1AE0" w14:textId="77777777" w:rsidR="00D722CE" w:rsidRDefault="00D722CE" w:rsidP="00D722CE">
      <w:pPr>
        <w:pStyle w:val="Ttulo1"/>
      </w:pPr>
    </w:p>
    <w:p w14:paraId="0D76B4E8" w14:textId="77777777" w:rsidR="00D722CE" w:rsidRDefault="00D722CE" w:rsidP="00D722CE">
      <w:pPr>
        <w:pStyle w:val="Ttulo1"/>
      </w:pPr>
    </w:p>
    <w:p w14:paraId="1E06DE3B" w14:textId="77777777" w:rsidR="00D722CE" w:rsidRDefault="00D722CE" w:rsidP="00D722CE">
      <w:pPr>
        <w:pStyle w:val="Ttulo1"/>
      </w:pPr>
    </w:p>
    <w:p w14:paraId="08884EE2" w14:textId="77777777" w:rsidR="00D722CE" w:rsidRDefault="00D722CE" w:rsidP="00D722CE">
      <w:pPr>
        <w:pStyle w:val="Ttulo1"/>
      </w:pPr>
    </w:p>
    <w:p w14:paraId="7046F895" w14:textId="77777777" w:rsidR="00D722CE" w:rsidRDefault="00D722CE" w:rsidP="00D722CE">
      <w:pPr>
        <w:pStyle w:val="Ttulo1"/>
        <w:tabs>
          <w:tab w:val="left" w:pos="3300"/>
        </w:tabs>
      </w:pPr>
      <w:r>
        <w:t>Scope.</w:t>
      </w:r>
    </w:p>
    <w:p w14:paraId="6DBB6D14" w14:textId="77777777" w:rsidR="00D722CE" w:rsidRDefault="00D722CE" w:rsidP="00D722CE">
      <w:pPr>
        <w:pStyle w:val="Ttulo1"/>
        <w:tabs>
          <w:tab w:val="left" w:pos="3300"/>
        </w:tabs>
      </w:pPr>
      <w:r w:rsidRPr="004C0B59">
        <w:rPr>
          <w:b w:val="0"/>
          <w:bCs w:val="0"/>
          <w:sz w:val="24"/>
          <w:szCs w:val="24"/>
        </w:rPr>
        <w:t>Scope: Alcance que tienen las variables en el código.</w:t>
      </w:r>
      <w:r w:rsidRPr="004C0B59">
        <w:t xml:space="preserve"> </w:t>
      </w:r>
    </w:p>
    <w:p w14:paraId="4A548955" w14:textId="77777777" w:rsidR="00D722CE" w:rsidRPr="004C0B59" w:rsidRDefault="00D722CE" w:rsidP="00D722CE">
      <w:pPr>
        <w:pStyle w:val="Ttulo1"/>
        <w:tabs>
          <w:tab w:val="left" w:pos="3300"/>
        </w:tabs>
        <w:rPr>
          <w:b w:val="0"/>
          <w:bCs w:val="0"/>
          <w:sz w:val="24"/>
          <w:szCs w:val="24"/>
        </w:rPr>
      </w:pPr>
      <w:r w:rsidRPr="004C0B59">
        <w:rPr>
          <w:b w:val="0"/>
          <w:bCs w:val="0"/>
          <w:sz w:val="24"/>
          <w:szCs w:val="24"/>
        </w:rPr>
        <w:t>Existen 2 tipos de sopes.</w:t>
      </w:r>
    </w:p>
    <w:p w14:paraId="28255F77" w14:textId="77777777" w:rsidR="00D722CE" w:rsidRPr="004C0B59" w:rsidRDefault="00D722CE" w:rsidP="00D722CE">
      <w:pPr>
        <w:pStyle w:val="Ttulo1"/>
        <w:tabs>
          <w:tab w:val="left" w:pos="3300"/>
        </w:tabs>
        <w:rPr>
          <w:b w:val="0"/>
          <w:bCs w:val="0"/>
          <w:sz w:val="24"/>
          <w:szCs w:val="24"/>
        </w:rPr>
      </w:pPr>
      <w:r w:rsidRPr="004C0B59">
        <w:rPr>
          <w:sz w:val="24"/>
          <w:szCs w:val="24"/>
        </w:rPr>
        <w:t>Global</w:t>
      </w:r>
      <w:r w:rsidRPr="004C0B59">
        <w:rPr>
          <w:b w:val="0"/>
          <w:bCs w:val="0"/>
          <w:sz w:val="24"/>
          <w:szCs w:val="24"/>
        </w:rPr>
        <w:t>: Puede ser llamada a lo largo de nuestro programa.</w:t>
      </w:r>
    </w:p>
    <w:p w14:paraId="3CCC2D0D" w14:textId="77777777" w:rsidR="00D722CE" w:rsidRPr="004C0B59" w:rsidRDefault="00D722CE" w:rsidP="00D722CE">
      <w:pPr>
        <w:pStyle w:val="Ttulo1"/>
        <w:tabs>
          <w:tab w:val="left" w:pos="3300"/>
        </w:tabs>
        <w:rPr>
          <w:b w:val="0"/>
          <w:bCs w:val="0"/>
          <w:sz w:val="24"/>
          <w:szCs w:val="24"/>
        </w:rPr>
      </w:pPr>
      <w:r w:rsidRPr="004C0B59">
        <w:rPr>
          <w:sz w:val="24"/>
          <w:szCs w:val="24"/>
        </w:rPr>
        <w:t>Local</w:t>
      </w:r>
      <w:r w:rsidRPr="004C0B59">
        <w:rPr>
          <w:b w:val="0"/>
          <w:bCs w:val="0"/>
          <w:sz w:val="24"/>
          <w:szCs w:val="24"/>
        </w:rPr>
        <w:t>: Solo puede ser llamada dentro del bloque de código en el que se declaro</w:t>
      </w:r>
    </w:p>
    <w:p w14:paraId="7FE916DF" w14:textId="77777777" w:rsidR="00D722CE" w:rsidRDefault="00D722CE" w:rsidP="00D722CE">
      <w:pPr>
        <w:pStyle w:val="Ttulo1"/>
        <w:jc w:val="center"/>
      </w:pPr>
      <w:r>
        <w:rPr>
          <w:noProof/>
        </w:rPr>
        <w:drawing>
          <wp:inline distT="0" distB="0" distL="0" distR="0" wp14:anchorId="79015B5D" wp14:editId="441AFA58">
            <wp:extent cx="2686050" cy="30956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867" cy="3096567"/>
                    </a:xfrm>
                    <a:prstGeom prst="rect">
                      <a:avLst/>
                    </a:prstGeom>
                  </pic:spPr>
                </pic:pic>
              </a:graphicData>
            </a:graphic>
          </wp:inline>
        </w:drawing>
      </w:r>
    </w:p>
    <w:p w14:paraId="2C1F7055" w14:textId="77777777" w:rsidR="00D722CE" w:rsidRDefault="00D722CE" w:rsidP="00D722CE">
      <w:pPr>
        <w:rPr>
          <w:rFonts w:ascii="Times New Roman" w:hAnsi="Times New Roman" w:cs="Times New Roman"/>
          <w:sz w:val="48"/>
          <w:szCs w:val="48"/>
        </w:rPr>
      </w:pPr>
      <w:r>
        <w:rPr>
          <w:noProof/>
        </w:rPr>
        <w:drawing>
          <wp:inline distT="0" distB="0" distL="0" distR="0" wp14:anchorId="5A02C9AD" wp14:editId="37FFC52B">
            <wp:extent cx="5612130" cy="24193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419350"/>
                    </a:xfrm>
                    <a:prstGeom prst="rect">
                      <a:avLst/>
                    </a:prstGeom>
                  </pic:spPr>
                </pic:pic>
              </a:graphicData>
            </a:graphic>
          </wp:inline>
        </w:drawing>
      </w:r>
    </w:p>
    <w:p w14:paraId="4D254884" w14:textId="77777777" w:rsidR="00D722CE" w:rsidRDefault="00D722CE" w:rsidP="00D722CE">
      <w:pPr>
        <w:rPr>
          <w:rFonts w:ascii="Times New Roman" w:hAnsi="Times New Roman" w:cs="Times New Roman"/>
          <w:sz w:val="48"/>
          <w:szCs w:val="48"/>
        </w:rPr>
      </w:pPr>
    </w:p>
    <w:p w14:paraId="2A5BCF6A" w14:textId="77777777" w:rsidR="00D722CE" w:rsidRDefault="00D722CE" w:rsidP="00D722CE">
      <w:pPr>
        <w:pStyle w:val="Ttulo1"/>
      </w:pPr>
      <w:r>
        <w:t>Hoisting.</w:t>
      </w:r>
    </w:p>
    <w:p w14:paraId="1F30D8B9"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 xml:space="preserve">El </w:t>
      </w:r>
      <w:r w:rsidRPr="001B0D7F">
        <w:rPr>
          <w:rFonts w:ascii="Times New Roman" w:eastAsia="Times New Roman" w:hAnsi="Times New Roman" w:cs="Times New Roman"/>
          <w:b/>
          <w:bCs/>
          <w:sz w:val="24"/>
          <w:szCs w:val="24"/>
          <w:lang w:eastAsia="es-CO"/>
        </w:rPr>
        <w:t>Hoisting</w:t>
      </w:r>
      <w:r w:rsidRPr="001B0D7F">
        <w:rPr>
          <w:rFonts w:ascii="Times New Roman" w:eastAsia="Times New Roman" w:hAnsi="Times New Roman" w:cs="Times New Roman"/>
          <w:sz w:val="24"/>
          <w:szCs w:val="24"/>
          <w:lang w:eastAsia="es-CO"/>
        </w:rPr>
        <w:t xml:space="preserve"> es un proceso del compilador de JavaScript, que consiste en que la </w:t>
      </w:r>
      <w:r w:rsidRPr="001B0D7F">
        <w:rPr>
          <w:rFonts w:ascii="Times New Roman" w:eastAsia="Times New Roman" w:hAnsi="Times New Roman" w:cs="Times New Roman"/>
          <w:i/>
          <w:iCs/>
          <w:sz w:val="24"/>
          <w:szCs w:val="24"/>
          <w:lang w:eastAsia="es-CO"/>
        </w:rPr>
        <w:t>declaración de las variables</w:t>
      </w:r>
      <w:r w:rsidRPr="001B0D7F">
        <w:rPr>
          <w:rFonts w:ascii="Times New Roman" w:eastAsia="Times New Roman" w:hAnsi="Times New Roman" w:cs="Times New Roman"/>
          <w:sz w:val="24"/>
          <w:szCs w:val="24"/>
          <w:lang w:eastAsia="es-CO"/>
        </w:rPr>
        <w:t xml:space="preserve"> y las </w:t>
      </w:r>
      <w:r w:rsidRPr="001B0D7F">
        <w:rPr>
          <w:rFonts w:ascii="Times New Roman" w:eastAsia="Times New Roman" w:hAnsi="Times New Roman" w:cs="Times New Roman"/>
          <w:i/>
          <w:iCs/>
          <w:sz w:val="24"/>
          <w:szCs w:val="24"/>
          <w:lang w:eastAsia="es-CO"/>
        </w:rPr>
        <w:t>funciones</w:t>
      </w:r>
      <w:r w:rsidRPr="001B0D7F">
        <w:rPr>
          <w:rFonts w:ascii="Times New Roman" w:eastAsia="Times New Roman" w:hAnsi="Times New Roman" w:cs="Times New Roman"/>
          <w:sz w:val="24"/>
          <w:szCs w:val="24"/>
          <w:lang w:eastAsia="es-CO"/>
        </w:rPr>
        <w:t xml:space="preserve"> son llevadas al inicio del código, sin importar su posición, para su procesamiento, sin embargo, la inicialización de las variables no es llevada al inicio del código para su compilación, sino solo su declaración, lo cual suele dar espacio a errores cuando se declara una variable sin inicializarla y se procesa en el código antes de haber llegado a su inicialización, lo cual nos suele dar una variable con valor </w:t>
      </w:r>
      <w:r w:rsidRPr="001B0D7F">
        <w:rPr>
          <w:rFonts w:ascii="Times New Roman" w:eastAsia="Times New Roman" w:hAnsi="Times New Roman" w:cs="Times New Roman"/>
          <w:b/>
          <w:bCs/>
          <w:i/>
          <w:iCs/>
          <w:sz w:val="24"/>
          <w:szCs w:val="24"/>
          <w:lang w:eastAsia="es-CO"/>
        </w:rPr>
        <w:t>undefined</w:t>
      </w:r>
      <w:r w:rsidRPr="001B0D7F">
        <w:rPr>
          <w:rFonts w:ascii="Times New Roman" w:eastAsia="Times New Roman" w:hAnsi="Times New Roman" w:cs="Times New Roman"/>
          <w:sz w:val="24"/>
          <w:szCs w:val="24"/>
          <w:lang w:eastAsia="es-CO"/>
        </w:rPr>
        <w:t>, ya que la variable sí fue almacenada en memoria, pero no se le asigno un valor hasta después de su ejecución.</w:t>
      </w:r>
    </w:p>
    <w:p w14:paraId="2FF6E210"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Aquí un ejemplo de esto:</w:t>
      </w:r>
    </w:p>
    <w:p w14:paraId="2D4B43C6" w14:textId="77777777" w:rsidR="00D722CE" w:rsidRDefault="00D722CE" w:rsidP="00D722CE">
      <w:pPr>
        <w:rPr>
          <w:rFonts w:ascii="Times New Roman" w:hAnsi="Times New Roman" w:cs="Times New Roman"/>
          <w:sz w:val="48"/>
          <w:szCs w:val="48"/>
        </w:rPr>
      </w:pPr>
      <w:r>
        <w:rPr>
          <w:noProof/>
        </w:rPr>
        <w:drawing>
          <wp:inline distT="0" distB="0" distL="0" distR="0" wp14:anchorId="6A3BDBDC" wp14:editId="156E6D94">
            <wp:extent cx="5612130" cy="1217930"/>
            <wp:effectExtent l="0" t="0" r="762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217930"/>
                    </a:xfrm>
                    <a:prstGeom prst="rect">
                      <a:avLst/>
                    </a:prstGeom>
                  </pic:spPr>
                </pic:pic>
              </a:graphicData>
            </a:graphic>
          </wp:inline>
        </w:drawing>
      </w:r>
    </w:p>
    <w:p w14:paraId="3B73D31B" w14:textId="77777777" w:rsidR="00D722CE" w:rsidRDefault="00D722CE" w:rsidP="00D722CE">
      <w:r>
        <w:t>El output de este código sería el siguiente:</w:t>
      </w:r>
    </w:p>
    <w:p w14:paraId="657673EB" w14:textId="77777777" w:rsidR="00D722CE" w:rsidRDefault="00D722CE" w:rsidP="00D722CE">
      <w:pPr>
        <w:rPr>
          <w:rFonts w:ascii="Times New Roman" w:hAnsi="Times New Roman" w:cs="Times New Roman"/>
          <w:sz w:val="48"/>
          <w:szCs w:val="48"/>
        </w:rPr>
      </w:pPr>
      <w:r>
        <w:rPr>
          <w:noProof/>
        </w:rPr>
        <w:drawing>
          <wp:inline distT="0" distB="0" distL="0" distR="0" wp14:anchorId="486E7466" wp14:editId="50743848">
            <wp:extent cx="5612130" cy="3111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1150"/>
                    </a:xfrm>
                    <a:prstGeom prst="rect">
                      <a:avLst/>
                    </a:prstGeom>
                  </pic:spPr>
                </pic:pic>
              </a:graphicData>
            </a:graphic>
          </wp:inline>
        </w:drawing>
      </w:r>
    </w:p>
    <w:p w14:paraId="0C49F8A8"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 xml:space="preserve">Debido a que como lo hemos dicho, la variable se tomó en cuenta y se le asigno memoria, sin embargo, el compilador no la inicializo y se le dio el valor de </w:t>
      </w:r>
      <w:r w:rsidRPr="002D417F">
        <w:rPr>
          <w:rFonts w:ascii="Times New Roman" w:eastAsia="Times New Roman" w:hAnsi="Times New Roman" w:cs="Times New Roman"/>
          <w:i/>
          <w:iCs/>
          <w:sz w:val="24"/>
          <w:szCs w:val="24"/>
          <w:lang w:eastAsia="es-CO"/>
        </w:rPr>
        <w:t>undefined</w:t>
      </w:r>
      <w:r w:rsidRPr="002D417F">
        <w:rPr>
          <w:rFonts w:ascii="Times New Roman" w:eastAsia="Times New Roman" w:hAnsi="Times New Roman" w:cs="Times New Roman"/>
          <w:sz w:val="24"/>
          <w:szCs w:val="24"/>
          <w:lang w:eastAsia="es-CO"/>
        </w:rPr>
        <w:t>, y con ese valor se ingresó a la función, y ya después de correr la función se le asigno el valor.</w:t>
      </w:r>
    </w:p>
    <w:p w14:paraId="0CD5094B"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Este comportamiento se puede entender fácilmente si se comprenden estos dos puntos esenciales:</w:t>
      </w:r>
    </w:p>
    <w:p w14:paraId="63D247ED"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Las funciones siempre se mueven arriba del Scope. Por lo tanto, podemos elegir donde declararlas y usarlas.</w:t>
      </w:r>
    </w:p>
    <w:p w14:paraId="151E4C75"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 declaración de las variables se mueve arriba del Scope, pero no la asignación. Antes de usar una variable, habrá que crearla y asignarla.</w:t>
      </w:r>
    </w:p>
    <w:p w14:paraId="4667D38F" w14:textId="77777777" w:rsidR="00D722CE" w:rsidRDefault="00D722CE" w:rsidP="00D722CE">
      <w:pPr>
        <w:rPr>
          <w:rFonts w:ascii="Times New Roman" w:hAnsi="Times New Roman" w:cs="Times New Roman"/>
          <w:sz w:val="48"/>
          <w:szCs w:val="48"/>
        </w:rPr>
      </w:pPr>
    </w:p>
    <w:p w14:paraId="182BF17D" w14:textId="77777777" w:rsidR="00D722CE" w:rsidRDefault="00D722CE" w:rsidP="00D722CE">
      <w:pPr>
        <w:rPr>
          <w:rFonts w:ascii="Times New Roman" w:hAnsi="Times New Roman" w:cs="Times New Roman"/>
          <w:sz w:val="48"/>
          <w:szCs w:val="48"/>
        </w:rPr>
      </w:pPr>
    </w:p>
    <w:p w14:paraId="68DC0866" w14:textId="77777777" w:rsidR="00D722CE" w:rsidRDefault="00D722CE" w:rsidP="00D722CE">
      <w:pPr>
        <w:rPr>
          <w:rFonts w:ascii="Times New Roman" w:hAnsi="Times New Roman" w:cs="Times New Roman"/>
          <w:sz w:val="48"/>
          <w:szCs w:val="48"/>
        </w:rPr>
      </w:pPr>
    </w:p>
    <w:p w14:paraId="5C3B0F8A" w14:textId="77777777" w:rsidR="00D722CE" w:rsidRDefault="00D722CE" w:rsidP="00D722CE">
      <w:pPr>
        <w:pStyle w:val="Ttulo1"/>
      </w:pPr>
      <w:r>
        <w:t>Coerción.</w:t>
      </w:r>
    </w:p>
    <w:p w14:paraId="60CFFCD8" w14:textId="77777777" w:rsidR="00D722CE" w:rsidRDefault="00D722CE" w:rsidP="00D722CE">
      <w:pPr>
        <w:pStyle w:val="Ttulo1"/>
        <w:jc w:val="center"/>
      </w:pPr>
      <w:r>
        <w:rPr>
          <w:noProof/>
        </w:rPr>
        <w:drawing>
          <wp:inline distT="0" distB="0" distL="0" distR="0" wp14:anchorId="15A00A16" wp14:editId="37AF9EFF">
            <wp:extent cx="2590800" cy="2019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2019300"/>
                    </a:xfrm>
                    <a:prstGeom prst="rect">
                      <a:avLst/>
                    </a:prstGeom>
                  </pic:spPr>
                </pic:pic>
              </a:graphicData>
            </a:graphic>
          </wp:inline>
        </w:drawing>
      </w:r>
    </w:p>
    <w:p w14:paraId="2623D0E6" w14:textId="77777777" w:rsidR="00D722CE" w:rsidRPr="001B0438" w:rsidRDefault="00D722CE" w:rsidP="00D722CE">
      <w:pPr>
        <w:pStyle w:val="Ttulo1"/>
        <w:rPr>
          <w:b w:val="0"/>
          <w:bCs w:val="0"/>
          <w:sz w:val="24"/>
          <w:szCs w:val="24"/>
        </w:rPr>
      </w:pPr>
      <w:r w:rsidRPr="001B0438">
        <w:rPr>
          <w:b w:val="0"/>
          <w:bCs w:val="0"/>
          <w:sz w:val="24"/>
          <w:szCs w:val="24"/>
        </w:rPr>
        <w:t>Coerción es la forma en la que podemos cambiar un tipo de valor a otro, existen dos tipos de coerción:</w:t>
      </w:r>
    </w:p>
    <w:p w14:paraId="4711C6A5" w14:textId="77777777" w:rsidR="00D722CE" w:rsidRPr="001B0438" w:rsidRDefault="00D722CE" w:rsidP="00D722CE">
      <w:pPr>
        <w:pStyle w:val="Ttulo1"/>
        <w:rPr>
          <w:b w:val="0"/>
          <w:bCs w:val="0"/>
          <w:sz w:val="24"/>
          <w:szCs w:val="24"/>
        </w:rPr>
      </w:pPr>
      <w:r w:rsidRPr="001B0438">
        <w:rPr>
          <w:sz w:val="24"/>
          <w:szCs w:val="24"/>
        </w:rPr>
        <w:t>Coerción implícita</w:t>
      </w:r>
      <w:r>
        <w:rPr>
          <w:b w:val="0"/>
          <w:bCs w:val="0"/>
          <w:sz w:val="24"/>
          <w:szCs w:val="24"/>
        </w:rPr>
        <w:t>:</w:t>
      </w:r>
      <w:r w:rsidRPr="001B0438">
        <w:rPr>
          <w:b w:val="0"/>
          <w:bCs w:val="0"/>
          <w:sz w:val="24"/>
          <w:szCs w:val="24"/>
        </w:rPr>
        <w:t xml:space="preserve"> es cuando el lenguaje nos ayuda a cambiar el tipo de valor.</w:t>
      </w:r>
    </w:p>
    <w:p w14:paraId="0FFE7F89" w14:textId="77777777" w:rsidR="00D722CE" w:rsidRPr="00E31E0E" w:rsidRDefault="00D722CE" w:rsidP="0098494B">
      <w:pPr>
        <w:pStyle w:val="Ttulo1"/>
        <w:ind w:left="708" w:hanging="708"/>
        <w:rPr>
          <w:b w:val="0"/>
          <w:bCs w:val="0"/>
          <w:sz w:val="24"/>
          <w:szCs w:val="24"/>
        </w:rPr>
      </w:pPr>
      <w:r w:rsidRPr="001B0438">
        <w:rPr>
          <w:sz w:val="24"/>
          <w:szCs w:val="24"/>
        </w:rPr>
        <w:t>Coerción explicita</w:t>
      </w:r>
      <w:r w:rsidRPr="001B0438">
        <w:rPr>
          <w:b w:val="0"/>
          <w:bCs w:val="0"/>
          <w:sz w:val="24"/>
          <w:szCs w:val="24"/>
        </w:rPr>
        <w:t xml:space="preserve"> </w:t>
      </w:r>
      <w:r>
        <w:rPr>
          <w:b w:val="0"/>
          <w:bCs w:val="0"/>
          <w:sz w:val="24"/>
          <w:szCs w:val="24"/>
        </w:rPr>
        <w:t xml:space="preserve">: </w:t>
      </w:r>
      <w:r w:rsidRPr="001B0438">
        <w:rPr>
          <w:b w:val="0"/>
          <w:bCs w:val="0"/>
          <w:sz w:val="24"/>
          <w:szCs w:val="24"/>
        </w:rPr>
        <w:t>es cuando obligamos a que cambie el tipo de valor.</w:t>
      </w:r>
    </w:p>
    <w:p w14:paraId="316F6B36" w14:textId="77777777" w:rsidR="00D722CE" w:rsidRDefault="00D722CE" w:rsidP="00D722CE">
      <w:pPr>
        <w:jc w:val="center"/>
        <w:rPr>
          <w:rFonts w:ascii="Times New Roman" w:hAnsi="Times New Roman" w:cs="Times New Roman"/>
          <w:sz w:val="48"/>
          <w:szCs w:val="48"/>
        </w:rPr>
      </w:pPr>
      <w:r>
        <w:rPr>
          <w:noProof/>
        </w:rPr>
        <w:drawing>
          <wp:inline distT="0" distB="0" distL="0" distR="0" wp14:anchorId="67736E88" wp14:editId="526445B3">
            <wp:extent cx="5612130" cy="316738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67380"/>
                    </a:xfrm>
                    <a:prstGeom prst="rect">
                      <a:avLst/>
                    </a:prstGeom>
                  </pic:spPr>
                </pic:pic>
              </a:graphicData>
            </a:graphic>
          </wp:inline>
        </w:drawing>
      </w:r>
    </w:p>
    <w:p w14:paraId="1A70B230" w14:textId="77777777" w:rsidR="00D722CE" w:rsidRDefault="00D722CE" w:rsidP="00D722CE">
      <w:pPr>
        <w:pStyle w:val="Ttulo1"/>
      </w:pPr>
    </w:p>
    <w:p w14:paraId="70709E6C" w14:textId="77777777" w:rsidR="00D722CE" w:rsidRDefault="00D722CE" w:rsidP="00D722CE">
      <w:pPr>
        <w:pStyle w:val="Ttulo1"/>
      </w:pPr>
      <w:r>
        <w:lastRenderedPageBreak/>
        <w:t xml:space="preserve">Valores: Truthy y Falsy. </w:t>
      </w:r>
    </w:p>
    <w:p w14:paraId="2B7A7DE9"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b/>
          <w:bCs/>
          <w:i/>
          <w:iCs/>
          <w:sz w:val="24"/>
          <w:szCs w:val="24"/>
          <w:lang w:eastAsia="es-CO"/>
        </w:rPr>
        <w:t>¿Qué tipos por default son verdaderos y falsos?</w:t>
      </w:r>
    </w:p>
    <w:p w14:paraId="153D240C"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Usamos la función de JS que es </w:t>
      </w:r>
      <w:r w:rsidRPr="00FA1524">
        <w:rPr>
          <w:rFonts w:ascii="Times New Roman" w:eastAsia="Times New Roman" w:hAnsi="Times New Roman" w:cs="Times New Roman"/>
          <w:b/>
          <w:bCs/>
          <w:i/>
          <w:iCs/>
          <w:sz w:val="24"/>
          <w:szCs w:val="24"/>
          <w:lang w:eastAsia="es-CO"/>
        </w:rPr>
        <w:t>Boolean()</w:t>
      </w:r>
      <w:r w:rsidRPr="00FA1524">
        <w:rPr>
          <w:rFonts w:ascii="Times New Roman" w:eastAsia="Times New Roman" w:hAnsi="Times New Roman" w:cs="Times New Roman"/>
          <w:sz w:val="24"/>
          <w:szCs w:val="24"/>
          <w:lang w:eastAsia="es-CO"/>
        </w:rPr>
        <w:t xml:space="preserve"> dentro del paréntesis ponemos el valor y nos dice si el mismo el False o True.</w:t>
      </w:r>
    </w:p>
    <w:p w14:paraId="659C9003"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Falsy</w:t>
      </w:r>
    </w:p>
    <w:p w14:paraId="424DB103"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sin ningún valor es false</w:t>
      </w:r>
    </w:p>
    <w:p w14:paraId="398C8579"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Boolean(0) —&gt; false</w:t>
      </w:r>
    </w:p>
    <w:p w14:paraId="5EE95470"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Boolean(null) —&gt; false</w:t>
      </w:r>
    </w:p>
    <w:p w14:paraId="38593297"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val="en-US" w:eastAsia="es-CO"/>
        </w:rPr>
      </w:pPr>
      <w:r w:rsidRPr="00FA1524">
        <w:rPr>
          <w:rFonts w:ascii="Times New Roman" w:eastAsia="Times New Roman" w:hAnsi="Times New Roman" w:cs="Times New Roman"/>
          <w:sz w:val="24"/>
          <w:szCs w:val="24"/>
          <w:lang w:val="en-US" w:eastAsia="es-CO"/>
        </w:rPr>
        <w:t>Boolean(NaN) —&gt; false // NaN es Not and Number</w:t>
      </w:r>
    </w:p>
    <w:p w14:paraId="50F6A5E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Boolean(Undefined) —&gt; false</w:t>
      </w:r>
    </w:p>
    <w:p w14:paraId="2147104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Boolean(false) —&gt; false</w:t>
      </w:r>
    </w:p>
    <w:p w14:paraId="3E47E4E2"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false</w:t>
      </w:r>
    </w:p>
    <w:p w14:paraId="67248652"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Truthy</w:t>
      </w:r>
    </w:p>
    <w:p w14:paraId="7F41D7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Boolean(1) —&gt; true //cualquier número que no sea igual a cero es true</w:t>
      </w:r>
    </w:p>
    <w:p w14:paraId="1C05544D"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Boolean(“a”) —&gt; true</w:t>
      </w:r>
    </w:p>
    <w:p w14:paraId="137FC041"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 —&gt; true // siendo un espacio el valor es true</w:t>
      </w:r>
    </w:p>
    <w:p w14:paraId="26FF2C85"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array nos da un true</w:t>
      </w:r>
    </w:p>
    <w:p w14:paraId="265BB8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objeto nos da el valor de true</w:t>
      </w:r>
    </w:p>
    <w:p w14:paraId="27D1D79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Boolean(function() {}) —&gt; true //una funcion también es true</w:t>
      </w:r>
    </w:p>
    <w:p w14:paraId="38490CAE"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Boolean(true) —&gt; true</w:t>
      </w:r>
    </w:p>
    <w:p w14:paraId="657851F7"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Todo esto lo vamos a usar en condiciones esto valida si es verdadero o falso para ejecutar cierta acción.</w:t>
      </w:r>
    </w:p>
    <w:p w14:paraId="53ED5A01" w14:textId="77777777" w:rsidR="00D722CE" w:rsidRDefault="00D722CE" w:rsidP="00D722CE">
      <w:pPr>
        <w:pStyle w:val="Ttulo1"/>
      </w:pPr>
    </w:p>
    <w:p w14:paraId="53A2BA12" w14:textId="77777777" w:rsidR="00D722CE" w:rsidRDefault="00D722CE" w:rsidP="00D722CE">
      <w:pPr>
        <w:pStyle w:val="Ttulo1"/>
      </w:pPr>
      <w:r>
        <w:t>Otra forma de realizar un If.</w:t>
      </w:r>
    </w:p>
    <w:p w14:paraId="24C918FC"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6BD2CC40" wp14:editId="10F2A67E">
            <wp:extent cx="5612130" cy="16573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657350"/>
                    </a:xfrm>
                    <a:prstGeom prst="rect">
                      <a:avLst/>
                    </a:prstGeom>
                  </pic:spPr>
                </pic:pic>
              </a:graphicData>
            </a:graphic>
          </wp:inline>
        </w:drawing>
      </w:r>
    </w:p>
    <w:p w14:paraId="51D04A39" w14:textId="77777777" w:rsidR="00D722CE" w:rsidRPr="001F0036" w:rsidRDefault="00D722CE" w:rsidP="00D722CE">
      <w:pPr>
        <w:jc w:val="center"/>
        <w:rPr>
          <w:rFonts w:ascii="Times New Roman" w:hAnsi="Times New Roman" w:cs="Times New Roman"/>
          <w:sz w:val="48"/>
          <w:szCs w:val="48"/>
          <w:lang w:val="en-US"/>
        </w:rPr>
      </w:pPr>
    </w:p>
    <w:p w14:paraId="3EBC3BE8" w14:textId="77777777" w:rsidR="00D722CE" w:rsidRDefault="00D722CE" w:rsidP="00D722CE">
      <w:pPr>
        <w:pStyle w:val="Ttulo1"/>
      </w:pPr>
      <w:r>
        <w:t>Operadores: Asignación, Comparación y Aritméticos.</w:t>
      </w:r>
    </w:p>
    <w:p w14:paraId="56530CE5" w14:textId="77777777" w:rsidR="00D722CE" w:rsidRDefault="00D722CE" w:rsidP="00D722CE">
      <w:pPr>
        <w:pStyle w:val="Ttulo1"/>
      </w:pPr>
      <w:r>
        <w:rPr>
          <w:noProof/>
        </w:rPr>
        <w:drawing>
          <wp:inline distT="0" distB="0" distL="0" distR="0" wp14:anchorId="47E9F156" wp14:editId="74DC479B">
            <wp:extent cx="5886450" cy="5372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5372100"/>
                    </a:xfrm>
                    <a:prstGeom prst="rect">
                      <a:avLst/>
                    </a:prstGeom>
                  </pic:spPr>
                </pic:pic>
              </a:graphicData>
            </a:graphic>
          </wp:inline>
        </w:drawing>
      </w:r>
    </w:p>
    <w:p w14:paraId="4B229052" w14:textId="77777777" w:rsidR="00D722CE" w:rsidRDefault="00D722CE" w:rsidP="00D722CE">
      <w:pPr>
        <w:jc w:val="center"/>
        <w:rPr>
          <w:rFonts w:ascii="Times New Roman" w:hAnsi="Times New Roman" w:cs="Times New Roman"/>
          <w:sz w:val="48"/>
          <w:szCs w:val="48"/>
        </w:rPr>
      </w:pPr>
    </w:p>
    <w:p w14:paraId="08077F8C" w14:textId="77777777" w:rsidR="00D722CE" w:rsidRDefault="00D722CE" w:rsidP="00D722CE">
      <w:pPr>
        <w:jc w:val="center"/>
        <w:rPr>
          <w:rFonts w:ascii="Times New Roman" w:hAnsi="Times New Roman" w:cs="Times New Roman"/>
          <w:sz w:val="48"/>
          <w:szCs w:val="48"/>
        </w:rPr>
      </w:pPr>
    </w:p>
    <w:p w14:paraId="22B4C499" w14:textId="77777777" w:rsidR="00D722CE" w:rsidRDefault="00D722CE" w:rsidP="00D722CE">
      <w:pPr>
        <w:pStyle w:val="Ttulo1"/>
      </w:pPr>
    </w:p>
    <w:p w14:paraId="0BE6F7E7" w14:textId="77777777" w:rsidR="00D722CE" w:rsidRDefault="00D722CE" w:rsidP="00D722CE">
      <w:pPr>
        <w:pStyle w:val="Ttulo1"/>
      </w:pPr>
      <w:r>
        <w:t>Arrays.</w:t>
      </w:r>
    </w:p>
    <w:p w14:paraId="36C115FC" w14:textId="77777777" w:rsidR="00D722CE" w:rsidRPr="001B77E8" w:rsidRDefault="00D722CE" w:rsidP="00D722CE">
      <w:pPr>
        <w:jc w:val="center"/>
        <w:rPr>
          <w:rFonts w:ascii="Times New Roman" w:hAnsi="Times New Roman" w:cs="Times New Roman"/>
          <w:sz w:val="48"/>
          <w:szCs w:val="48"/>
        </w:rPr>
      </w:pPr>
      <w:r>
        <w:rPr>
          <w:noProof/>
        </w:rPr>
        <w:drawing>
          <wp:inline distT="0" distB="0" distL="0" distR="0" wp14:anchorId="41B3FD92" wp14:editId="3113920C">
            <wp:extent cx="5886450" cy="38195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819525"/>
                    </a:xfrm>
                    <a:prstGeom prst="rect">
                      <a:avLst/>
                    </a:prstGeom>
                  </pic:spPr>
                </pic:pic>
              </a:graphicData>
            </a:graphic>
          </wp:inline>
        </w:drawing>
      </w:r>
    </w:p>
    <w:p w14:paraId="28753FD0" w14:textId="77777777" w:rsidR="00D722CE" w:rsidRPr="008E3136" w:rsidRDefault="00D722CE" w:rsidP="00D722CE">
      <w:pPr>
        <w:jc w:val="center"/>
        <w:rPr>
          <w:rFonts w:ascii="Times New Roman" w:hAnsi="Times New Roman" w:cs="Times New Roman"/>
          <w:b/>
          <w:bCs/>
          <w:sz w:val="36"/>
          <w:szCs w:val="36"/>
        </w:rPr>
      </w:pPr>
      <w:r w:rsidRPr="008E3136">
        <w:rPr>
          <w:rFonts w:ascii="Times New Roman" w:hAnsi="Times New Roman" w:cs="Times New Roman"/>
          <w:b/>
          <w:bCs/>
          <w:sz w:val="36"/>
          <w:szCs w:val="36"/>
        </w:rPr>
        <w:t>Mayor documentación:</w:t>
      </w:r>
    </w:p>
    <w:p w14:paraId="351DCB2E" w14:textId="77777777" w:rsidR="00D722CE" w:rsidRDefault="009B4A4A" w:rsidP="00D722CE">
      <w:pPr>
        <w:jc w:val="center"/>
        <w:rPr>
          <w:rStyle w:val="Hipervnculo"/>
          <w:rFonts w:ascii="Times New Roman" w:hAnsi="Times New Roman" w:cs="Times New Roman"/>
          <w:sz w:val="40"/>
          <w:szCs w:val="40"/>
        </w:rPr>
      </w:pPr>
      <w:hyperlink r:id="rId25" w:history="1">
        <w:r w:rsidR="00D722CE" w:rsidRPr="00F8208E">
          <w:rPr>
            <w:rStyle w:val="Hipervnculo"/>
            <w:rFonts w:ascii="Times New Roman" w:hAnsi="Times New Roman" w:cs="Times New Roman"/>
            <w:sz w:val="40"/>
            <w:szCs w:val="40"/>
            <w:highlight w:val="yellow"/>
          </w:rPr>
          <w:t>https://devcode.la/tutoriales/manejo-de-arrays-en-javascript/</w:t>
        </w:r>
      </w:hyperlink>
    </w:p>
    <w:p w14:paraId="53087B87" w14:textId="77777777" w:rsidR="00D722CE" w:rsidRPr="00F8208E" w:rsidRDefault="00D722CE" w:rsidP="00D722CE">
      <w:pPr>
        <w:jc w:val="center"/>
        <w:rPr>
          <w:rStyle w:val="Hipervnculo"/>
          <w:rFonts w:ascii="Times New Roman" w:hAnsi="Times New Roman" w:cs="Times New Roman"/>
          <w:sz w:val="40"/>
          <w:szCs w:val="40"/>
        </w:rPr>
      </w:pPr>
    </w:p>
    <w:p w14:paraId="0777BF64" w14:textId="77777777" w:rsidR="00D722CE" w:rsidRPr="00F8208E" w:rsidRDefault="009B4A4A" w:rsidP="00D722CE">
      <w:pPr>
        <w:jc w:val="center"/>
        <w:rPr>
          <w:rFonts w:ascii="Times New Roman" w:hAnsi="Times New Roman" w:cs="Times New Roman"/>
          <w:sz w:val="40"/>
          <w:szCs w:val="40"/>
        </w:rPr>
      </w:pPr>
      <w:hyperlink r:id="rId26" w:history="1">
        <w:r w:rsidR="00D722CE" w:rsidRPr="00F8208E">
          <w:rPr>
            <w:rStyle w:val="Hipervnculo"/>
            <w:rFonts w:ascii="Times New Roman" w:hAnsi="Times New Roman" w:cs="Times New Roman"/>
            <w:sz w:val="40"/>
            <w:szCs w:val="40"/>
            <w:highlight w:val="yellow"/>
          </w:rPr>
          <w:t>https://dev.to/lukocastillo/time-complexity-big-0-for-javascript-array-methods-and-examples-mlg</w:t>
        </w:r>
      </w:hyperlink>
    </w:p>
    <w:p w14:paraId="17F60E89" w14:textId="77777777" w:rsidR="00D722CE" w:rsidRDefault="00D722CE" w:rsidP="00D722CE">
      <w:pPr>
        <w:jc w:val="center"/>
        <w:rPr>
          <w:rFonts w:ascii="Times New Roman" w:hAnsi="Times New Roman" w:cs="Times New Roman"/>
          <w:sz w:val="48"/>
          <w:szCs w:val="48"/>
        </w:rPr>
      </w:pPr>
    </w:p>
    <w:p w14:paraId="559861E1" w14:textId="77777777" w:rsidR="00D722CE" w:rsidRDefault="00D722CE" w:rsidP="00D722CE">
      <w:pPr>
        <w:jc w:val="center"/>
        <w:rPr>
          <w:rFonts w:ascii="Times New Roman" w:hAnsi="Times New Roman" w:cs="Times New Roman"/>
          <w:sz w:val="48"/>
          <w:szCs w:val="48"/>
        </w:rPr>
      </w:pPr>
    </w:p>
    <w:p w14:paraId="51EFD2D9" w14:textId="77777777" w:rsidR="00D722CE" w:rsidRPr="00F8208E" w:rsidRDefault="00D722CE" w:rsidP="00D722CE">
      <w:pPr>
        <w:pStyle w:val="Ttulo1"/>
      </w:pPr>
    </w:p>
    <w:p w14:paraId="7878AE10" w14:textId="77777777" w:rsidR="00D722CE" w:rsidRPr="00E22960" w:rsidRDefault="00D722CE" w:rsidP="00D722CE">
      <w:pPr>
        <w:pStyle w:val="Ttulo1"/>
        <w:rPr>
          <w:lang w:val="en-US"/>
        </w:rPr>
      </w:pPr>
      <w:r w:rsidRPr="00E22960">
        <w:rPr>
          <w:lang w:val="en-US"/>
        </w:rPr>
        <w:t>Loops: For y For...of</w:t>
      </w:r>
    </w:p>
    <w:p w14:paraId="48BA96D8"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56D69F30" wp14:editId="02A5E38F">
            <wp:extent cx="5772150" cy="5257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0" cy="5257800"/>
                    </a:xfrm>
                    <a:prstGeom prst="rect">
                      <a:avLst/>
                    </a:prstGeom>
                    <a:noFill/>
                    <a:ln>
                      <a:noFill/>
                    </a:ln>
                  </pic:spPr>
                </pic:pic>
              </a:graphicData>
            </a:graphic>
          </wp:inline>
        </w:drawing>
      </w:r>
    </w:p>
    <w:p w14:paraId="3939C033" w14:textId="77777777" w:rsidR="00D722CE" w:rsidRDefault="00D722CE" w:rsidP="00D722CE">
      <w:pPr>
        <w:jc w:val="center"/>
        <w:rPr>
          <w:rFonts w:ascii="Times New Roman" w:hAnsi="Times New Roman" w:cs="Times New Roman"/>
          <w:sz w:val="48"/>
          <w:szCs w:val="48"/>
          <w:lang w:val="en-US"/>
        </w:rPr>
      </w:pPr>
    </w:p>
    <w:p w14:paraId="778F354C" w14:textId="77777777" w:rsidR="00D722CE" w:rsidRDefault="00D722CE" w:rsidP="00D722CE">
      <w:pPr>
        <w:jc w:val="center"/>
        <w:rPr>
          <w:rFonts w:ascii="Times New Roman" w:hAnsi="Times New Roman" w:cs="Times New Roman"/>
          <w:sz w:val="48"/>
          <w:szCs w:val="48"/>
          <w:lang w:val="en-US"/>
        </w:rPr>
      </w:pPr>
    </w:p>
    <w:p w14:paraId="4BFC9D78" w14:textId="77777777" w:rsidR="00D722CE" w:rsidRDefault="00D722CE" w:rsidP="00D722CE">
      <w:pPr>
        <w:jc w:val="center"/>
        <w:rPr>
          <w:rFonts w:ascii="Times New Roman" w:hAnsi="Times New Roman" w:cs="Times New Roman"/>
          <w:sz w:val="48"/>
          <w:szCs w:val="48"/>
          <w:lang w:val="en-US"/>
        </w:rPr>
      </w:pPr>
    </w:p>
    <w:p w14:paraId="3531DDFC" w14:textId="77777777" w:rsidR="00D722CE" w:rsidRDefault="00D722CE" w:rsidP="00D722CE">
      <w:pPr>
        <w:rPr>
          <w:rFonts w:ascii="Times New Roman" w:hAnsi="Times New Roman" w:cs="Times New Roman"/>
          <w:sz w:val="48"/>
          <w:szCs w:val="48"/>
          <w:lang w:val="en-US"/>
        </w:rPr>
      </w:pPr>
    </w:p>
    <w:p w14:paraId="551DDAC5" w14:textId="77777777" w:rsidR="00D722CE" w:rsidRDefault="00D722CE" w:rsidP="00D722CE">
      <w:pPr>
        <w:pStyle w:val="Ttulo1"/>
      </w:pPr>
    </w:p>
    <w:p w14:paraId="755EA9AE" w14:textId="77777777" w:rsidR="00D722CE" w:rsidRDefault="00D722CE" w:rsidP="00D722CE">
      <w:pPr>
        <w:pStyle w:val="Ttulo1"/>
      </w:pPr>
      <w:r>
        <w:t>Objects.</w:t>
      </w:r>
    </w:p>
    <w:p w14:paraId="4BA06A8D" w14:textId="77777777" w:rsidR="00D722CE" w:rsidRDefault="00D722CE" w:rsidP="00D722CE">
      <w:pPr>
        <w:pStyle w:val="Ttulo1"/>
        <w:rPr>
          <w:sz w:val="24"/>
          <w:szCs w:val="24"/>
        </w:rPr>
      </w:pPr>
      <w:r>
        <w:rPr>
          <w:b w:val="0"/>
          <w:bCs w:val="0"/>
          <w:sz w:val="24"/>
          <w:szCs w:val="24"/>
        </w:rPr>
        <w:t xml:space="preserve">Para definir un objeto hacemos uso de </w:t>
      </w:r>
      <w:r w:rsidRPr="00D04060">
        <w:rPr>
          <w:sz w:val="24"/>
          <w:szCs w:val="24"/>
        </w:rPr>
        <w:t>{}</w:t>
      </w:r>
    </w:p>
    <w:p w14:paraId="64248441" w14:textId="77777777" w:rsidR="00D722CE" w:rsidRPr="00D04060" w:rsidRDefault="00D722CE" w:rsidP="00D722CE">
      <w:pPr>
        <w:pStyle w:val="Ttulo1"/>
        <w:rPr>
          <w:b w:val="0"/>
          <w:bCs w:val="0"/>
          <w:sz w:val="24"/>
          <w:szCs w:val="24"/>
        </w:rPr>
      </w:pPr>
      <w:r>
        <w:rPr>
          <w:noProof/>
        </w:rPr>
        <w:drawing>
          <wp:inline distT="0" distB="0" distL="0" distR="0" wp14:anchorId="3117A6BD" wp14:editId="73646691">
            <wp:extent cx="5612130" cy="9156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915670"/>
                    </a:xfrm>
                    <a:prstGeom prst="rect">
                      <a:avLst/>
                    </a:prstGeom>
                  </pic:spPr>
                </pic:pic>
              </a:graphicData>
            </a:graphic>
          </wp:inline>
        </w:drawing>
      </w:r>
    </w:p>
    <w:p w14:paraId="67F29411" w14:textId="77777777" w:rsidR="00D722CE" w:rsidRPr="00D04060" w:rsidRDefault="00D722CE" w:rsidP="00D722CE">
      <w:pPr>
        <w:pStyle w:val="Ttulo1"/>
        <w:rPr>
          <w:b w:val="0"/>
          <w:bCs w:val="0"/>
          <w:sz w:val="24"/>
          <w:szCs w:val="24"/>
        </w:rPr>
      </w:pPr>
      <w:r w:rsidRPr="00D04060">
        <w:rPr>
          <w:b w:val="0"/>
          <w:bCs w:val="0"/>
          <w:sz w:val="24"/>
          <w:szCs w:val="24"/>
        </w:rPr>
        <w:t>Acceder a una propiedad del objeto:</w:t>
      </w:r>
    </w:p>
    <w:p w14:paraId="602743F0" w14:textId="77777777" w:rsidR="00D722CE" w:rsidRDefault="00D722CE" w:rsidP="00D722CE">
      <w:pPr>
        <w:rPr>
          <w:rFonts w:ascii="Times New Roman" w:hAnsi="Times New Roman" w:cs="Times New Roman"/>
          <w:sz w:val="48"/>
          <w:szCs w:val="48"/>
        </w:rPr>
      </w:pPr>
      <w:r>
        <w:rPr>
          <w:noProof/>
        </w:rPr>
        <w:drawing>
          <wp:inline distT="0" distB="0" distL="0" distR="0" wp14:anchorId="6DBFCB93" wp14:editId="71F1ACD4">
            <wp:extent cx="5612130" cy="46228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62280"/>
                    </a:xfrm>
                    <a:prstGeom prst="rect">
                      <a:avLst/>
                    </a:prstGeom>
                  </pic:spPr>
                </pic:pic>
              </a:graphicData>
            </a:graphic>
          </wp:inline>
        </w:drawing>
      </w:r>
    </w:p>
    <w:p w14:paraId="5D664060" w14:textId="77777777" w:rsidR="00D722CE" w:rsidRDefault="00D722CE" w:rsidP="00D722CE">
      <w:r>
        <w:t>Se pueden agregar propiedades que van a ser una función, se les llama métodos de objetos.</w:t>
      </w:r>
    </w:p>
    <w:p w14:paraId="36C09C2F" w14:textId="77777777" w:rsidR="00D722CE" w:rsidRDefault="00D722CE" w:rsidP="00D722CE">
      <w:pPr>
        <w:rPr>
          <w:rFonts w:ascii="Times New Roman" w:hAnsi="Times New Roman" w:cs="Times New Roman"/>
          <w:sz w:val="48"/>
          <w:szCs w:val="48"/>
        </w:rPr>
      </w:pPr>
      <w:r>
        <w:rPr>
          <w:noProof/>
        </w:rPr>
        <w:drawing>
          <wp:inline distT="0" distB="0" distL="0" distR="0" wp14:anchorId="5F80268B" wp14:editId="52538121">
            <wp:extent cx="5612130" cy="16637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663700"/>
                    </a:xfrm>
                    <a:prstGeom prst="rect">
                      <a:avLst/>
                    </a:prstGeom>
                  </pic:spPr>
                </pic:pic>
              </a:graphicData>
            </a:graphic>
          </wp:inline>
        </w:drawing>
      </w:r>
    </w:p>
    <w:p w14:paraId="163493D7" w14:textId="77777777" w:rsidR="00D722CE" w:rsidRDefault="00D722CE" w:rsidP="00D722CE">
      <w:r>
        <w:t xml:space="preserve">¿Qué es </w:t>
      </w:r>
      <w:r w:rsidRPr="00382DC7">
        <w:rPr>
          <w:i/>
          <w:iCs/>
        </w:rPr>
        <w:t>this</w:t>
      </w:r>
      <w:r>
        <w:t>?</w:t>
      </w:r>
      <w:r>
        <w:br/>
        <w:t>Es una variable que hace referencia al objeto. En este caso: this = miAuto.</w:t>
      </w:r>
    </w:p>
    <w:p w14:paraId="7A184DA2" w14:textId="77777777" w:rsidR="00D722CE" w:rsidRDefault="00D722CE" w:rsidP="00D722CE"/>
    <w:p w14:paraId="11673857" w14:textId="77777777" w:rsidR="00D722CE" w:rsidRDefault="00D722CE" w:rsidP="00D722CE"/>
    <w:p w14:paraId="3FE91814" w14:textId="77777777" w:rsidR="00D722CE" w:rsidRDefault="00D722CE" w:rsidP="00D722CE"/>
    <w:p w14:paraId="6C4D9320" w14:textId="77777777" w:rsidR="00D722CE" w:rsidRDefault="00D722CE" w:rsidP="00D722CE"/>
    <w:p w14:paraId="771226FC" w14:textId="77777777" w:rsidR="00D722CE" w:rsidRDefault="00D722CE" w:rsidP="00D722CE"/>
    <w:p w14:paraId="0E6E9533" w14:textId="77777777" w:rsidR="00D722CE" w:rsidRDefault="00D722CE" w:rsidP="00D722CE"/>
    <w:p w14:paraId="435E7E8C" w14:textId="77777777" w:rsidR="00D722CE" w:rsidRDefault="00D722CE" w:rsidP="00D722CE"/>
    <w:p w14:paraId="1B29A378" w14:textId="77777777" w:rsidR="00D722CE" w:rsidRDefault="00D722CE" w:rsidP="00D722CE">
      <w:pPr>
        <w:pStyle w:val="Ttulo1"/>
      </w:pPr>
    </w:p>
    <w:p w14:paraId="2770E792" w14:textId="77777777" w:rsidR="00D722CE" w:rsidRDefault="00D722CE" w:rsidP="00D722CE">
      <w:pPr>
        <w:pStyle w:val="Ttulo1"/>
      </w:pPr>
      <w:r>
        <w:t>Objects: Función constructora</w:t>
      </w:r>
    </w:p>
    <w:p w14:paraId="31708FA0" w14:textId="77777777" w:rsidR="00D722CE" w:rsidRDefault="00D722CE" w:rsidP="00D722CE">
      <w:pPr>
        <w:rPr>
          <w:rFonts w:ascii="Times New Roman" w:hAnsi="Times New Roman" w:cs="Times New Roman"/>
          <w:sz w:val="48"/>
          <w:szCs w:val="48"/>
        </w:rPr>
      </w:pPr>
      <w:r>
        <w:rPr>
          <w:noProof/>
        </w:rPr>
        <w:drawing>
          <wp:inline distT="0" distB="0" distL="0" distR="0" wp14:anchorId="688DB8A3" wp14:editId="1FF12367">
            <wp:extent cx="5612130" cy="257873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78735"/>
                    </a:xfrm>
                    <a:prstGeom prst="rect">
                      <a:avLst/>
                    </a:prstGeom>
                  </pic:spPr>
                </pic:pic>
              </a:graphicData>
            </a:graphic>
          </wp:inline>
        </w:drawing>
      </w:r>
    </w:p>
    <w:p w14:paraId="4642C0D2" w14:textId="77777777" w:rsidR="00D722CE" w:rsidRDefault="00D722CE" w:rsidP="00D722CE">
      <w:pPr>
        <w:pStyle w:val="Ttulo1"/>
      </w:pPr>
    </w:p>
    <w:p w14:paraId="09EC0E03" w14:textId="77777777" w:rsidR="00D722CE" w:rsidRDefault="00D722CE" w:rsidP="00D722CE">
      <w:pPr>
        <w:pStyle w:val="Ttulo1"/>
      </w:pPr>
    </w:p>
    <w:p w14:paraId="3FE234C6" w14:textId="77777777" w:rsidR="00D722CE" w:rsidRDefault="00D722CE" w:rsidP="00D722CE">
      <w:pPr>
        <w:pStyle w:val="Ttulo1"/>
      </w:pPr>
    </w:p>
    <w:p w14:paraId="640F65CC" w14:textId="77777777" w:rsidR="00D722CE" w:rsidRDefault="00D722CE" w:rsidP="00D722CE">
      <w:pPr>
        <w:pStyle w:val="Ttulo1"/>
      </w:pPr>
    </w:p>
    <w:p w14:paraId="3DC12318" w14:textId="77777777" w:rsidR="00D722CE" w:rsidRDefault="00D722CE" w:rsidP="00D722CE">
      <w:pPr>
        <w:pStyle w:val="Ttulo1"/>
      </w:pPr>
    </w:p>
    <w:p w14:paraId="356C1D58" w14:textId="77777777" w:rsidR="00D722CE" w:rsidRDefault="00D722CE" w:rsidP="00D722CE">
      <w:pPr>
        <w:pStyle w:val="Ttulo1"/>
      </w:pPr>
    </w:p>
    <w:p w14:paraId="0FAE99B4" w14:textId="77777777" w:rsidR="00D722CE" w:rsidRDefault="00D722CE" w:rsidP="00D722CE">
      <w:pPr>
        <w:pStyle w:val="Ttulo1"/>
      </w:pPr>
    </w:p>
    <w:p w14:paraId="384B54F9" w14:textId="77777777" w:rsidR="00D722CE" w:rsidRDefault="00D722CE" w:rsidP="00D722CE">
      <w:pPr>
        <w:pStyle w:val="Ttulo1"/>
      </w:pPr>
    </w:p>
    <w:p w14:paraId="3D07B258" w14:textId="77777777" w:rsidR="00D722CE" w:rsidRDefault="00D722CE" w:rsidP="00D722CE">
      <w:pPr>
        <w:pStyle w:val="Ttulo1"/>
      </w:pPr>
    </w:p>
    <w:p w14:paraId="6B51A44C" w14:textId="77777777" w:rsidR="00D722CE" w:rsidRDefault="00D722CE" w:rsidP="00D722CE">
      <w:pPr>
        <w:pStyle w:val="Ttulo1"/>
      </w:pPr>
      <w:r>
        <w:t>Métodos para recorridos Arrays.</w:t>
      </w:r>
    </w:p>
    <w:p w14:paraId="3618D8A4" w14:textId="77777777" w:rsidR="00D722CE" w:rsidRDefault="00D722CE" w:rsidP="00D722CE">
      <w:pPr>
        <w:rPr>
          <w:rFonts w:ascii="Times New Roman" w:hAnsi="Times New Roman" w:cs="Times New Roman"/>
          <w:sz w:val="48"/>
          <w:szCs w:val="48"/>
        </w:rPr>
      </w:pPr>
      <w:r>
        <w:rPr>
          <w:noProof/>
        </w:rPr>
        <w:drawing>
          <wp:inline distT="0" distB="0" distL="0" distR="0" wp14:anchorId="00E7E643" wp14:editId="5B794286">
            <wp:extent cx="5762625" cy="4438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6356" cy="4441524"/>
                    </a:xfrm>
                    <a:prstGeom prst="rect">
                      <a:avLst/>
                    </a:prstGeom>
                  </pic:spPr>
                </pic:pic>
              </a:graphicData>
            </a:graphic>
          </wp:inline>
        </w:drawing>
      </w:r>
    </w:p>
    <w:p w14:paraId="723BEE1B"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 xml:space="preserve">Otra forma también valida de usar el </w:t>
      </w:r>
      <w:r w:rsidRPr="00473AEF">
        <w:rPr>
          <w:rStyle w:val="CdigoHTML"/>
          <w:rFonts w:ascii="Times New Roman" w:eastAsiaTheme="minorHAnsi" w:hAnsi="Times New Roman" w:cs="Times New Roman"/>
          <w:i/>
          <w:iCs/>
          <w:sz w:val="24"/>
          <w:szCs w:val="24"/>
        </w:rPr>
        <w:t>filter</w:t>
      </w:r>
      <w:r w:rsidRPr="00473AEF">
        <w:rPr>
          <w:rFonts w:ascii="Times New Roman" w:hAnsi="Times New Roman" w:cs="Times New Roman"/>
          <w:sz w:val="24"/>
          <w:szCs w:val="24"/>
        </w:rPr>
        <w:t xml:space="preserve"> es la siguiente:</w:t>
      </w:r>
    </w:p>
    <w:p w14:paraId="002A7C8C" w14:textId="77777777" w:rsidR="00D722CE" w:rsidRDefault="00D722CE" w:rsidP="00D722CE">
      <w:pPr>
        <w:rPr>
          <w:rFonts w:ascii="Times New Roman" w:hAnsi="Times New Roman" w:cs="Times New Roman"/>
          <w:sz w:val="24"/>
          <w:szCs w:val="24"/>
        </w:rPr>
      </w:pPr>
      <w:r>
        <w:rPr>
          <w:noProof/>
        </w:rPr>
        <w:drawing>
          <wp:inline distT="0" distB="0" distL="0" distR="0" wp14:anchorId="55F9F2A2" wp14:editId="70DE21FE">
            <wp:extent cx="5819775" cy="361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9775" cy="361950"/>
                    </a:xfrm>
                    <a:prstGeom prst="rect">
                      <a:avLst/>
                    </a:prstGeom>
                  </pic:spPr>
                </pic:pic>
              </a:graphicData>
            </a:graphic>
          </wp:inline>
        </w:drawing>
      </w:r>
    </w:p>
    <w:p w14:paraId="78F8A859"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Es la misma forma, pero un poco más recortada.</w:t>
      </w:r>
    </w:p>
    <w:p w14:paraId="765F65F3" w14:textId="77777777" w:rsidR="00D722CE" w:rsidRDefault="00D722CE" w:rsidP="00D722CE">
      <w:pPr>
        <w:rPr>
          <w:rFonts w:ascii="Times New Roman" w:hAnsi="Times New Roman" w:cs="Times New Roman"/>
          <w:sz w:val="24"/>
          <w:szCs w:val="24"/>
        </w:rPr>
      </w:pPr>
    </w:p>
    <w:p w14:paraId="44D72106" w14:textId="77777777" w:rsidR="00D722CE" w:rsidRDefault="00D722CE" w:rsidP="00D722CE">
      <w:pPr>
        <w:rPr>
          <w:rFonts w:ascii="Times New Roman" w:hAnsi="Times New Roman" w:cs="Times New Roman"/>
          <w:sz w:val="24"/>
          <w:szCs w:val="24"/>
        </w:rPr>
      </w:pPr>
    </w:p>
    <w:p w14:paraId="0C1AC5DD" w14:textId="77777777" w:rsidR="00D722CE" w:rsidRDefault="00D722CE" w:rsidP="00D722CE">
      <w:pPr>
        <w:rPr>
          <w:rFonts w:ascii="Times New Roman" w:hAnsi="Times New Roman" w:cs="Times New Roman"/>
          <w:sz w:val="24"/>
          <w:szCs w:val="24"/>
        </w:rPr>
      </w:pPr>
    </w:p>
    <w:p w14:paraId="7A256B39" w14:textId="77777777" w:rsidR="00D722CE" w:rsidRDefault="00D722CE" w:rsidP="00D722CE">
      <w:pPr>
        <w:rPr>
          <w:rFonts w:ascii="Times New Roman" w:hAnsi="Times New Roman" w:cs="Times New Roman"/>
          <w:sz w:val="24"/>
          <w:szCs w:val="24"/>
        </w:rPr>
      </w:pPr>
    </w:p>
    <w:p w14:paraId="088F75E7" w14:textId="77777777" w:rsidR="00D722CE" w:rsidRDefault="00D722CE" w:rsidP="00D722CE">
      <w:pPr>
        <w:rPr>
          <w:rFonts w:ascii="Times New Roman" w:hAnsi="Times New Roman" w:cs="Times New Roman"/>
          <w:sz w:val="24"/>
          <w:szCs w:val="24"/>
        </w:rPr>
      </w:pPr>
    </w:p>
    <w:p w14:paraId="02AACCB4" w14:textId="77777777" w:rsidR="00D722CE" w:rsidRDefault="00D722CE" w:rsidP="00D722CE">
      <w:pPr>
        <w:rPr>
          <w:rFonts w:ascii="Times New Roman" w:hAnsi="Times New Roman" w:cs="Times New Roman"/>
          <w:sz w:val="24"/>
          <w:szCs w:val="24"/>
        </w:rPr>
      </w:pPr>
    </w:p>
    <w:p w14:paraId="6D7BC831" w14:textId="77777777" w:rsidR="00D722CE" w:rsidRDefault="00D722CE" w:rsidP="00D722CE">
      <w:pPr>
        <w:pStyle w:val="Ttulo1"/>
      </w:pPr>
      <w:r>
        <w:t>Recorriendo Arrays con .find(), .forEach() y .some()</w:t>
      </w:r>
    </w:p>
    <w:p w14:paraId="40BBDF7D" w14:textId="77777777" w:rsidR="00D722CE" w:rsidRDefault="00D722CE" w:rsidP="00D722CE">
      <w:pPr>
        <w:pStyle w:val="Ttulo1"/>
      </w:pPr>
      <w:r>
        <w:rPr>
          <w:noProof/>
        </w:rPr>
        <w:drawing>
          <wp:inline distT="0" distB="0" distL="0" distR="0" wp14:anchorId="14CAF1C1" wp14:editId="48A942EB">
            <wp:extent cx="5612130" cy="5578475"/>
            <wp:effectExtent l="0" t="0" r="762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5578475"/>
                    </a:xfrm>
                    <a:prstGeom prst="rect">
                      <a:avLst/>
                    </a:prstGeom>
                  </pic:spPr>
                </pic:pic>
              </a:graphicData>
            </a:graphic>
          </wp:inline>
        </w:drawing>
      </w:r>
    </w:p>
    <w:p w14:paraId="0279872B"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Por si a alguien le quedó alguna duda con respecto a la diferencia entre find y filter:</w:t>
      </w:r>
    </w:p>
    <w:p w14:paraId="0B433E69"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 xml:space="preserve">El método </w:t>
      </w:r>
      <w:r w:rsidRPr="00E63CA8">
        <w:rPr>
          <w:rFonts w:ascii="Times New Roman" w:eastAsia="Times New Roman" w:hAnsi="Times New Roman" w:cs="Times New Roman"/>
          <w:i/>
          <w:iCs/>
          <w:sz w:val="24"/>
          <w:szCs w:val="24"/>
          <w:lang w:eastAsia="es-CO"/>
        </w:rPr>
        <w:t>find ()</w:t>
      </w:r>
      <w:r w:rsidRPr="00E63CA8">
        <w:rPr>
          <w:rFonts w:ascii="Times New Roman" w:eastAsia="Times New Roman" w:hAnsi="Times New Roman" w:cs="Times New Roman"/>
          <w:sz w:val="24"/>
          <w:szCs w:val="24"/>
          <w:lang w:eastAsia="es-CO"/>
        </w:rPr>
        <w:t xml:space="preserve"> devuelve el primer valor que coincide de la colección. Una vez que coincida con el valor en los resultados, no verificará los valores restantes en la colección de matriz.</w:t>
      </w:r>
    </w:p>
    <w:p w14:paraId="2DBE080E"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lastRenderedPageBreak/>
        <w:t xml:space="preserve">El método </w:t>
      </w:r>
      <w:r w:rsidRPr="00E63CA8">
        <w:rPr>
          <w:rFonts w:ascii="Times New Roman" w:eastAsia="Times New Roman" w:hAnsi="Times New Roman" w:cs="Times New Roman"/>
          <w:i/>
          <w:iCs/>
          <w:sz w:val="24"/>
          <w:szCs w:val="24"/>
          <w:lang w:eastAsia="es-CO"/>
        </w:rPr>
        <w:t>filter ()</w:t>
      </w:r>
      <w:r w:rsidRPr="00E63CA8">
        <w:rPr>
          <w:rFonts w:ascii="Times New Roman" w:eastAsia="Times New Roman" w:hAnsi="Times New Roman" w:cs="Times New Roman"/>
          <w:sz w:val="24"/>
          <w:szCs w:val="24"/>
          <w:lang w:eastAsia="es-CO"/>
        </w:rPr>
        <w:t xml:space="preserve"> devuelve los valores coincidentes en una matriz de la colección. Verificará todos los valores de la colección y devolverá los valores coincidentes en una matriz.</w:t>
      </w:r>
    </w:p>
    <w:p w14:paraId="6E47DD9C" w14:textId="77777777" w:rsidR="00D722CE" w:rsidRDefault="00D722CE" w:rsidP="00D722CE">
      <w:pPr>
        <w:pStyle w:val="NormalWeb"/>
      </w:pPr>
      <w:r>
        <w:t>A modo de recopilación:</w:t>
      </w:r>
    </w:p>
    <w:p w14:paraId="560DA723" w14:textId="77777777" w:rsidR="00D722CE" w:rsidRDefault="00D722CE" w:rsidP="00D722CE">
      <w:pPr>
        <w:numPr>
          <w:ilvl w:val="0"/>
          <w:numId w:val="5"/>
        </w:numPr>
        <w:spacing w:before="100" w:beforeAutospacing="1" w:after="100" w:afterAutospacing="1" w:line="240" w:lineRule="auto"/>
      </w:pPr>
      <w:r>
        <w:rPr>
          <w:rStyle w:val="Textoennegrita"/>
        </w:rPr>
        <w:t>find()</w:t>
      </w:r>
      <w:r>
        <w:t xml:space="preserve"> : Devuelve </w:t>
      </w:r>
      <w:ins w:id="0" w:author="Unknown">
        <w:r>
          <w:t>el primer elemento</w:t>
        </w:r>
      </w:ins>
      <w:r>
        <w:t xml:space="preserve"> del array que cumpla con la condición dada</w:t>
      </w:r>
    </w:p>
    <w:p w14:paraId="64D1DCE1" w14:textId="77777777" w:rsidR="00D722CE" w:rsidRDefault="00D722CE" w:rsidP="00D722CE">
      <w:pPr>
        <w:numPr>
          <w:ilvl w:val="0"/>
          <w:numId w:val="5"/>
        </w:numPr>
        <w:spacing w:before="100" w:beforeAutospacing="1" w:after="100" w:afterAutospacing="1" w:line="240" w:lineRule="auto"/>
      </w:pPr>
      <w:r>
        <w:rPr>
          <w:rStyle w:val="Textoennegrita"/>
        </w:rPr>
        <w:t>foreach()</w:t>
      </w:r>
      <w:r>
        <w:t xml:space="preserve"> : Ejecuta lo que le definamos una vez por cada elemento de nuestro array</w:t>
      </w:r>
    </w:p>
    <w:p w14:paraId="6213848B" w14:textId="77777777" w:rsidR="00D722CE" w:rsidRDefault="00D722CE" w:rsidP="00D722CE">
      <w:pPr>
        <w:numPr>
          <w:ilvl w:val="0"/>
          <w:numId w:val="5"/>
        </w:numPr>
        <w:spacing w:before="100" w:beforeAutospacing="1" w:after="100" w:afterAutospacing="1" w:line="240" w:lineRule="auto"/>
      </w:pPr>
      <w:r>
        <w:rPr>
          <w:rStyle w:val="Textoennegrita"/>
        </w:rPr>
        <w:t>some()</w:t>
      </w:r>
      <w:r>
        <w:t xml:space="preserve"> : Comprueba si al menos un elemento del array cumple con la condición que le damos</w:t>
      </w:r>
    </w:p>
    <w:p w14:paraId="21D0BC6A" w14:textId="77777777" w:rsidR="00D722CE" w:rsidRDefault="00D722CE" w:rsidP="00D722CE">
      <w:pPr>
        <w:numPr>
          <w:ilvl w:val="0"/>
          <w:numId w:val="5"/>
        </w:numPr>
        <w:spacing w:before="100" w:beforeAutospacing="1" w:after="100" w:afterAutospacing="1" w:line="240" w:lineRule="auto"/>
      </w:pPr>
      <w:r>
        <w:rPr>
          <w:rStyle w:val="Textoennegrita"/>
        </w:rPr>
        <w:t>filter()</w:t>
      </w:r>
      <w:r>
        <w:t xml:space="preserve"> : Devuelve </w:t>
      </w:r>
      <w:ins w:id="1" w:author="Unknown">
        <w:r>
          <w:t>todos los elementos</w:t>
        </w:r>
      </w:ins>
      <w:r>
        <w:t xml:space="preserve"> del array que cumplan con la condición dada</w:t>
      </w:r>
      <w:r>
        <w:br/>
        <w:t xml:space="preserve">Acá te dejo la documentación de cada uno: </w:t>
      </w:r>
      <w:hyperlink r:id="rId35" w:tgtFrame="_blank" w:history="1">
        <w:r>
          <w:rPr>
            <w:rStyle w:val="Hipervnculo"/>
            <w:b/>
            <w:bCs/>
          </w:rPr>
          <w:t>find()</w:t>
        </w:r>
      </w:hyperlink>
      <w:r>
        <w:t xml:space="preserve"> - </w:t>
      </w:r>
      <w:hyperlink r:id="rId36" w:tgtFrame="_blank" w:history="1">
        <w:r>
          <w:rPr>
            <w:rStyle w:val="Hipervnculo"/>
            <w:b/>
            <w:bCs/>
          </w:rPr>
          <w:t>foreach()</w:t>
        </w:r>
      </w:hyperlink>
      <w:r>
        <w:t xml:space="preserve"> - </w:t>
      </w:r>
      <w:hyperlink r:id="rId37" w:tgtFrame="_blank" w:history="1">
        <w:r>
          <w:rPr>
            <w:rStyle w:val="Hipervnculo"/>
            <w:b/>
            <w:bCs/>
          </w:rPr>
          <w:t>some()</w:t>
        </w:r>
      </w:hyperlink>
      <w:r>
        <w:t xml:space="preserve"> - </w:t>
      </w:r>
      <w:hyperlink r:id="rId38" w:tgtFrame="_blank" w:history="1">
        <w:r>
          <w:rPr>
            <w:rStyle w:val="Hipervnculo"/>
            <w:b/>
            <w:bCs/>
          </w:rPr>
          <w:t>filter()</w:t>
        </w:r>
      </w:hyperlink>
    </w:p>
    <w:p w14:paraId="5FD8E1E8" w14:textId="77777777" w:rsidR="00D722CE" w:rsidRDefault="00D722CE" w:rsidP="00D722CE">
      <w:pPr>
        <w:rPr>
          <w:rFonts w:ascii="Times New Roman" w:hAnsi="Times New Roman" w:cs="Times New Roman"/>
          <w:sz w:val="24"/>
          <w:szCs w:val="24"/>
        </w:rPr>
      </w:pPr>
    </w:p>
    <w:p w14:paraId="1E5F725A" w14:textId="77777777" w:rsidR="00D722CE" w:rsidRDefault="00D722CE" w:rsidP="00D722CE">
      <w:pPr>
        <w:rPr>
          <w:rFonts w:ascii="Times New Roman" w:hAnsi="Times New Roman" w:cs="Times New Roman"/>
          <w:sz w:val="24"/>
          <w:szCs w:val="24"/>
        </w:rPr>
      </w:pPr>
    </w:p>
    <w:p w14:paraId="4EB29DD8" w14:textId="77777777" w:rsidR="00D722CE" w:rsidRDefault="00D722CE" w:rsidP="00D722CE">
      <w:pPr>
        <w:pStyle w:val="Ttulo1"/>
      </w:pPr>
      <w:r>
        <w:t>Eliminando elementos de un Array.</w:t>
      </w:r>
    </w:p>
    <w:p w14:paraId="355E3552" w14:textId="77777777" w:rsidR="00D722CE" w:rsidRDefault="00D722CE" w:rsidP="00D722CE">
      <w:pPr>
        <w:pStyle w:val="Ttulo1"/>
      </w:pPr>
      <w:r>
        <w:t>.</w:t>
      </w:r>
      <w:r w:rsidRPr="001D7041">
        <w:rPr>
          <w:sz w:val="36"/>
          <w:szCs w:val="36"/>
        </w:rPr>
        <w:t>push()</w:t>
      </w:r>
    </w:p>
    <w:p w14:paraId="7A305A0F" w14:textId="77777777" w:rsidR="00D722CE" w:rsidRDefault="00D722CE" w:rsidP="00D722CE">
      <w:pPr>
        <w:pStyle w:val="NormalWeb"/>
      </w:pPr>
      <w:r>
        <w:t xml:space="preserve">El método </w:t>
      </w:r>
      <w:r>
        <w:rPr>
          <w:rStyle w:val="CdigoHTML"/>
        </w:rPr>
        <w:t>.push()</w:t>
      </w:r>
      <w:r>
        <w:t xml:space="preserve"> nos permite agregar uno o más elementos al final de un array.</w:t>
      </w:r>
    </w:p>
    <w:p w14:paraId="2BFBF866" w14:textId="77777777" w:rsidR="00D722CE" w:rsidRDefault="00D722CE" w:rsidP="00D722CE">
      <w:pPr>
        <w:pStyle w:val="NormalWeb"/>
      </w:pPr>
      <w:r>
        <w:t>A continuación, veremos un ejemplo aplicado con un array que contiene números:</w:t>
      </w:r>
    </w:p>
    <w:p w14:paraId="7C7519C6"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207907FE" wp14:editId="5E344DD9">
            <wp:extent cx="4048125" cy="1781175"/>
            <wp:effectExtent l="76200" t="76200" r="142875" b="1428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8125"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AAE07" w14:textId="77777777" w:rsidR="00D722CE" w:rsidRPr="0004484D"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Como podemos ver, al momento de ejecutar la función se agregan los números 6 y 7 al array.</w:t>
      </w:r>
    </w:p>
    <w:p w14:paraId="1EA30801"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Ahora revisemos un ejemplo con strings:</w:t>
      </w:r>
      <w:r>
        <w:rPr>
          <w:rFonts w:ascii="Times New Roman" w:eastAsia="Times New Roman" w:hAnsi="Times New Roman" w:cs="Times New Roman"/>
          <w:sz w:val="24"/>
          <w:szCs w:val="24"/>
          <w:lang w:eastAsia="es-CO"/>
        </w:rPr>
        <w:tab/>
      </w:r>
    </w:p>
    <w:p w14:paraId="6F76D073"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179B6EFA" wp14:editId="40FD2AF0">
            <wp:extent cx="4048125" cy="2143125"/>
            <wp:effectExtent l="76200" t="76200" r="142875" b="142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8125"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7AD8F"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DB30E3">
        <w:rPr>
          <w:rFonts w:ascii="Times New Roman" w:eastAsia="Times New Roman" w:hAnsi="Times New Roman" w:cs="Times New Roman"/>
          <w:sz w:val="24"/>
          <w:szCs w:val="24"/>
          <w:lang w:eastAsia="es-CO"/>
        </w:rPr>
        <w:t>Como podemos ver, agregamos dos cadenas de strings al ejecutar la función donde tenemos txtArray.push(). Es decir, indico el array al que voy a agregar elementos, uso el método .push(), y dentro de .push() indico los elementos que quiero agregar al string. Finalmente, el console.log() lo uso para revisar en la consola si esto sucedió o no.</w:t>
      </w:r>
    </w:p>
    <w:p w14:paraId="593A226F" w14:textId="77777777" w:rsidR="00D722CE" w:rsidRDefault="00D722CE" w:rsidP="00D722CE">
      <w:pPr>
        <w:pStyle w:val="Ttulo1"/>
      </w:pPr>
      <w:r>
        <w:t>.</w:t>
      </w:r>
      <w:r w:rsidRPr="00DB30E3">
        <w:rPr>
          <w:sz w:val="36"/>
          <w:szCs w:val="36"/>
        </w:rPr>
        <w:t>shift</w:t>
      </w:r>
      <w:r>
        <w:t>()</w:t>
      </w:r>
    </w:p>
    <w:p w14:paraId="2647F436" w14:textId="77777777" w:rsidR="00D722CE" w:rsidRDefault="00D722CE" w:rsidP="00D722CE">
      <w:pPr>
        <w:tabs>
          <w:tab w:val="left" w:pos="4470"/>
        </w:tabs>
        <w:spacing w:before="100" w:beforeAutospacing="1" w:after="100" w:afterAutospacing="1" w:line="240" w:lineRule="auto"/>
      </w:pPr>
      <w:r>
        <w:t xml:space="preserve">Ahora pasemos a la otra cara de la moneda donde necesitamos eliminar un elemento del array. </w:t>
      </w:r>
      <w:r>
        <w:rPr>
          <w:rStyle w:val="CdigoHTML"/>
          <w:rFonts w:eastAsiaTheme="minorHAnsi"/>
        </w:rPr>
        <w:t>.shift()</w:t>
      </w:r>
      <w:r>
        <w:t xml:space="preserve"> eliminar el primer elemento de un array, es decir, elimina el elemento que esté en el índice 0.</w:t>
      </w:r>
    </w:p>
    <w:p w14:paraId="31708712"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4B6502EB" wp14:editId="7D2DC104">
            <wp:extent cx="4048125" cy="1438275"/>
            <wp:effectExtent l="76200" t="76200" r="142875" b="1428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143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A9402"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8E72B4">
        <w:rPr>
          <w:rFonts w:ascii="Times New Roman" w:eastAsia="Times New Roman" w:hAnsi="Times New Roman" w:cs="Times New Roman"/>
          <w:sz w:val="24"/>
          <w:szCs w:val="24"/>
          <w:lang w:eastAsia="es-CO"/>
        </w:rPr>
        <w:t xml:space="preserve">Como vemos, luego de aplicar .shift() se eliminó exitosamente el primer elemento del array. ¿Y si quisiéramos eliminar el último elemento? Pasemos al bonus track de esta clase </w:t>
      </w:r>
      <w:r w:rsidRPr="008E72B4">
        <w:rPr>
          <w:rFonts w:ascii="Segoe UI Emoji" w:eastAsia="Times New Roman" w:hAnsi="Segoe UI Emoji" w:cs="Segoe UI Emoji"/>
          <w:sz w:val="24"/>
          <w:szCs w:val="24"/>
          <w:lang w:eastAsia="es-CO"/>
        </w:rPr>
        <w:t>🙌🏼</w:t>
      </w:r>
      <w:r w:rsidRPr="008E72B4">
        <w:rPr>
          <w:rFonts w:ascii="Times New Roman" w:eastAsia="Times New Roman" w:hAnsi="Times New Roman" w:cs="Times New Roman"/>
          <w:sz w:val="24"/>
          <w:szCs w:val="24"/>
          <w:lang w:eastAsia="es-CO"/>
        </w:rPr>
        <w:t>.</w:t>
      </w:r>
    </w:p>
    <w:p w14:paraId="5C0CDBBA" w14:textId="77777777" w:rsidR="00D722CE" w:rsidRDefault="00D722CE" w:rsidP="00D722CE">
      <w:pPr>
        <w:pStyle w:val="Ttulo1"/>
      </w:pPr>
    </w:p>
    <w:p w14:paraId="745667F4" w14:textId="77777777" w:rsidR="00D722CE" w:rsidRDefault="00D722CE" w:rsidP="00D722CE">
      <w:pPr>
        <w:pStyle w:val="Ttulo1"/>
      </w:pPr>
    </w:p>
    <w:p w14:paraId="31DEDF5F" w14:textId="77777777" w:rsidR="00D722CE" w:rsidRDefault="00D722CE" w:rsidP="00D722CE">
      <w:pPr>
        <w:pStyle w:val="Ttulo1"/>
      </w:pPr>
      <w:r>
        <w:lastRenderedPageBreak/>
        <w:t>Bonus Track</w:t>
      </w:r>
    </w:p>
    <w:p w14:paraId="4E2C105C" w14:textId="77777777" w:rsidR="00D722CE" w:rsidRDefault="00D722CE" w:rsidP="00D722CE">
      <w:pPr>
        <w:pStyle w:val="NormalWeb"/>
      </w:pPr>
      <w:r>
        <w:t xml:space="preserve">Si ya entendiste cómo funciona </w:t>
      </w:r>
      <w:r>
        <w:rPr>
          <w:rStyle w:val="CdigoHTML"/>
        </w:rPr>
        <w:t>.shift()</w:t>
      </w:r>
      <w:r>
        <w:t xml:space="preserve"> aplicar </w:t>
      </w:r>
      <w:r>
        <w:rPr>
          <w:rStyle w:val="CdigoHTML"/>
        </w:rPr>
        <w:t>.pop()</w:t>
      </w:r>
      <w:r>
        <w:t xml:space="preserve"> te será pan comido </w:t>
      </w:r>
      <w:r>
        <w:rPr>
          <w:rFonts w:ascii="Segoe UI Emoji" w:hAnsi="Segoe UI Emoji" w:cs="Segoe UI Emoji"/>
        </w:rPr>
        <w:t>🍞</w:t>
      </w:r>
      <w:r>
        <w:t xml:space="preserve">. El método </w:t>
      </w:r>
      <w:r>
        <w:rPr>
          <w:rStyle w:val="CdigoHTML"/>
        </w:rPr>
        <w:t>.pop()</w:t>
      </w:r>
      <w:r>
        <w:t xml:space="preserve"> eliminará el último elemento de un array. En este sentido, si tenemos un array de 5 elementos, </w:t>
      </w:r>
      <w:r>
        <w:rPr>
          <w:rStyle w:val="CdigoHTML"/>
        </w:rPr>
        <w:t>pop()</w:t>
      </w:r>
      <w:r>
        <w:t xml:space="preserve"> eliminará el elemento en el índice 4. Usemos el mismo ejemplo, pero usando este método.</w:t>
      </w:r>
    </w:p>
    <w:p w14:paraId="0B7C72E4" w14:textId="77777777" w:rsidR="00D722CE" w:rsidRPr="0004484D"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F52B9E0" wp14:editId="03B1B74C">
            <wp:extent cx="4048125" cy="1276350"/>
            <wp:effectExtent l="76200" t="76200" r="142875" b="133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8125" cy="127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043A9" w14:textId="77777777" w:rsidR="00D722CE" w:rsidRDefault="00D722CE" w:rsidP="00D722CE">
      <w:pPr>
        <w:jc w:val="center"/>
        <w:rPr>
          <w:rFonts w:ascii="Times New Roman" w:hAnsi="Times New Roman" w:cs="Times New Roman"/>
          <w:sz w:val="24"/>
          <w:szCs w:val="24"/>
        </w:rPr>
      </w:pPr>
    </w:p>
    <w:p w14:paraId="62407206" w14:textId="77777777" w:rsidR="00D722CE" w:rsidRPr="007F3AA0" w:rsidRDefault="00D722CE" w:rsidP="00D722CE">
      <w:pPr>
        <w:jc w:val="center"/>
        <w:rPr>
          <w:rFonts w:ascii="Times New Roman" w:hAnsi="Times New Roman" w:cs="Times New Roman"/>
          <w:b/>
          <w:bCs/>
          <w:i/>
          <w:iCs/>
          <w:sz w:val="52"/>
          <w:szCs w:val="52"/>
        </w:rPr>
      </w:pPr>
      <w:r w:rsidRPr="007F3AA0">
        <w:rPr>
          <w:rFonts w:ascii="Times New Roman" w:hAnsi="Times New Roman" w:cs="Times New Roman"/>
          <w:b/>
          <w:bCs/>
          <w:i/>
          <w:iCs/>
          <w:sz w:val="52"/>
          <w:szCs w:val="52"/>
          <w:highlight w:val="yellow"/>
        </w:rPr>
        <w:t>Questions and Answers</w:t>
      </w:r>
    </w:p>
    <w:p w14:paraId="5D6342E5" w14:textId="77777777" w:rsidR="00D722CE" w:rsidRDefault="00D722CE" w:rsidP="00D722CE">
      <w:pPr>
        <w:jc w:val="center"/>
        <w:rPr>
          <w:rFonts w:ascii="Times New Roman" w:hAnsi="Times New Roman" w:cs="Times New Roman"/>
          <w:sz w:val="24"/>
          <w:szCs w:val="24"/>
        </w:rPr>
      </w:pPr>
    </w:p>
    <w:p w14:paraId="440A288D"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53D187D2" wp14:editId="28545962">
            <wp:extent cx="6257925" cy="1080135"/>
            <wp:effectExtent l="0" t="0" r="952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57925" cy="1080135"/>
                    </a:xfrm>
                    <a:prstGeom prst="rect">
                      <a:avLst/>
                    </a:prstGeom>
                  </pic:spPr>
                </pic:pic>
              </a:graphicData>
            </a:graphic>
          </wp:inline>
        </w:drawing>
      </w:r>
    </w:p>
    <w:p w14:paraId="54C28F80" w14:textId="77777777" w:rsidR="00D722CE" w:rsidRDefault="00D722CE" w:rsidP="00D722CE">
      <w:pPr>
        <w:jc w:val="center"/>
        <w:rPr>
          <w:rFonts w:ascii="Times New Roman" w:hAnsi="Times New Roman" w:cs="Times New Roman"/>
          <w:sz w:val="24"/>
          <w:szCs w:val="24"/>
        </w:rPr>
      </w:pPr>
    </w:p>
    <w:p w14:paraId="4707F904" w14:textId="77777777" w:rsidR="00D722CE" w:rsidRPr="002B5C49" w:rsidRDefault="00D722CE" w:rsidP="00D722CE">
      <w:pPr>
        <w:rPr>
          <w:rFonts w:ascii="Times New Roman" w:hAnsi="Times New Roman" w:cs="Times New Roman"/>
          <w:sz w:val="20"/>
          <w:szCs w:val="20"/>
        </w:rPr>
      </w:pPr>
      <w:r w:rsidRPr="002B5C49">
        <w:rPr>
          <w:rFonts w:ascii="Times New Roman" w:hAnsi="Times New Roman" w:cs="Times New Roman"/>
          <w:sz w:val="20"/>
          <w:szCs w:val="20"/>
        </w:rPr>
        <w:t>¿Por qué decimos que JavaScript es un lenguaje dinámico?</w:t>
      </w:r>
    </w:p>
    <w:p w14:paraId="17E8EE4A"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46F5D320" wp14:editId="5FB15A40">
            <wp:extent cx="6286500" cy="1295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1295400"/>
                    </a:xfrm>
                    <a:prstGeom prst="rect">
                      <a:avLst/>
                    </a:prstGeom>
                  </pic:spPr>
                </pic:pic>
              </a:graphicData>
            </a:graphic>
          </wp:inline>
        </w:drawing>
      </w:r>
    </w:p>
    <w:p w14:paraId="5E0A4C92" w14:textId="77777777" w:rsidR="00D722CE" w:rsidRDefault="00D722CE" w:rsidP="00D722CE">
      <w:pPr>
        <w:jc w:val="center"/>
        <w:rPr>
          <w:rFonts w:ascii="Times New Roman" w:hAnsi="Times New Roman" w:cs="Times New Roman"/>
          <w:sz w:val="24"/>
          <w:szCs w:val="24"/>
        </w:rPr>
      </w:pPr>
      <w:r>
        <w:rPr>
          <w:noProof/>
        </w:rPr>
        <w:lastRenderedPageBreak/>
        <w:drawing>
          <wp:inline distT="0" distB="0" distL="0" distR="0" wp14:anchorId="31E02B1C" wp14:editId="7FE28D30">
            <wp:extent cx="6286500" cy="16859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1685925"/>
                    </a:xfrm>
                    <a:prstGeom prst="rect">
                      <a:avLst/>
                    </a:prstGeom>
                  </pic:spPr>
                </pic:pic>
              </a:graphicData>
            </a:graphic>
          </wp:inline>
        </w:drawing>
      </w:r>
    </w:p>
    <w:p w14:paraId="4C286603"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314F573C" wp14:editId="4BD268BF">
            <wp:extent cx="6429375" cy="14954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375" cy="1495425"/>
                    </a:xfrm>
                    <a:prstGeom prst="rect">
                      <a:avLst/>
                    </a:prstGeom>
                  </pic:spPr>
                </pic:pic>
              </a:graphicData>
            </a:graphic>
          </wp:inline>
        </w:drawing>
      </w:r>
    </w:p>
    <w:p w14:paraId="44DE6D49" w14:textId="77777777" w:rsidR="00D722CE" w:rsidRDefault="00D722CE" w:rsidP="00D722CE">
      <w:pPr>
        <w:jc w:val="center"/>
        <w:rPr>
          <w:rFonts w:ascii="Times New Roman" w:hAnsi="Times New Roman" w:cs="Times New Roman"/>
          <w:sz w:val="24"/>
          <w:szCs w:val="24"/>
        </w:rPr>
      </w:pPr>
    </w:p>
    <w:p w14:paraId="24136E73" w14:textId="77777777" w:rsidR="00D722CE" w:rsidRDefault="00D722CE" w:rsidP="00D722CE">
      <w:pPr>
        <w:jc w:val="center"/>
        <w:rPr>
          <w:rFonts w:ascii="Times New Roman" w:hAnsi="Times New Roman" w:cs="Times New Roman"/>
          <w:sz w:val="24"/>
          <w:szCs w:val="24"/>
        </w:rPr>
      </w:pPr>
    </w:p>
    <w:p w14:paraId="1880FEF5" w14:textId="77777777" w:rsidR="00D722CE" w:rsidRDefault="00D722CE" w:rsidP="00D722CE">
      <w:pPr>
        <w:jc w:val="center"/>
        <w:rPr>
          <w:rFonts w:ascii="Times New Roman" w:hAnsi="Times New Roman" w:cs="Times New Roman"/>
          <w:b/>
          <w:bCs/>
          <w:sz w:val="32"/>
          <w:szCs w:val="32"/>
        </w:rPr>
      </w:pPr>
      <w:r w:rsidRPr="00242B15">
        <w:rPr>
          <w:rFonts w:ascii="Times New Roman" w:hAnsi="Times New Roman" w:cs="Times New Roman"/>
          <w:b/>
          <w:bCs/>
          <w:sz w:val="32"/>
          <w:szCs w:val="32"/>
        </w:rPr>
        <w:t>Para practicar JS.</w:t>
      </w:r>
    </w:p>
    <w:p w14:paraId="27C1B3EE" w14:textId="77777777" w:rsidR="00D722CE" w:rsidRPr="00242B15" w:rsidRDefault="00D722CE" w:rsidP="00D722CE">
      <w:pPr>
        <w:jc w:val="center"/>
        <w:rPr>
          <w:rFonts w:ascii="Times New Roman" w:hAnsi="Times New Roman" w:cs="Times New Roman"/>
          <w:b/>
          <w:bCs/>
          <w:sz w:val="48"/>
          <w:szCs w:val="48"/>
        </w:rPr>
      </w:pPr>
      <w:r w:rsidRPr="00242B15">
        <w:rPr>
          <w:rFonts w:ascii="Times New Roman" w:hAnsi="Times New Roman" w:cs="Times New Roman"/>
          <w:b/>
          <w:bCs/>
          <w:sz w:val="48"/>
          <w:szCs w:val="48"/>
          <w:highlight w:val="yellow"/>
        </w:rPr>
        <w:t>https://jsconsole.com/</w:t>
      </w:r>
    </w:p>
    <w:p w14:paraId="707E1CB4" w14:textId="7D17115F" w:rsidR="002E7656" w:rsidRDefault="002E7656" w:rsidP="00D722CE">
      <w:pPr>
        <w:rPr>
          <w:rFonts w:ascii="Times New Roman" w:hAnsi="Times New Roman" w:cs="Times New Roman"/>
          <w:b/>
          <w:bCs/>
          <w:color w:val="FFD966" w:themeColor="accent4" w:themeTint="99"/>
          <w:sz w:val="28"/>
          <w:szCs w:val="28"/>
        </w:rPr>
      </w:pPr>
    </w:p>
    <w:p w14:paraId="790255C8" w14:textId="69A1C5A0" w:rsidR="005E7D12" w:rsidRDefault="005E7D12" w:rsidP="00D722CE">
      <w:pPr>
        <w:rPr>
          <w:rFonts w:ascii="Times New Roman" w:hAnsi="Times New Roman" w:cs="Times New Roman"/>
          <w:b/>
          <w:bCs/>
          <w:color w:val="FFD966" w:themeColor="accent4" w:themeTint="99"/>
          <w:sz w:val="28"/>
          <w:szCs w:val="28"/>
        </w:rPr>
      </w:pPr>
    </w:p>
    <w:p w14:paraId="7E278195" w14:textId="4CA33800" w:rsidR="005E7D12" w:rsidRDefault="005E7D12" w:rsidP="00D722CE">
      <w:pPr>
        <w:rPr>
          <w:rFonts w:ascii="Times New Roman" w:hAnsi="Times New Roman" w:cs="Times New Roman"/>
          <w:b/>
          <w:bCs/>
          <w:color w:val="FFD966" w:themeColor="accent4" w:themeTint="99"/>
          <w:sz w:val="28"/>
          <w:szCs w:val="28"/>
        </w:rPr>
      </w:pPr>
    </w:p>
    <w:p w14:paraId="2CA8300B" w14:textId="4B47D9E1" w:rsidR="005E7D12" w:rsidRDefault="005E7D12" w:rsidP="00D722CE">
      <w:pPr>
        <w:rPr>
          <w:rFonts w:ascii="Times New Roman" w:hAnsi="Times New Roman" w:cs="Times New Roman"/>
          <w:b/>
          <w:bCs/>
          <w:color w:val="FFD966" w:themeColor="accent4" w:themeTint="99"/>
          <w:sz w:val="28"/>
          <w:szCs w:val="28"/>
        </w:rPr>
      </w:pPr>
    </w:p>
    <w:p w14:paraId="1E7E7C4F" w14:textId="7573A7EE" w:rsidR="005E7D12" w:rsidRDefault="005E7D12" w:rsidP="00D722CE">
      <w:pPr>
        <w:rPr>
          <w:rFonts w:ascii="Times New Roman" w:hAnsi="Times New Roman" w:cs="Times New Roman"/>
          <w:b/>
          <w:bCs/>
          <w:color w:val="FFD966" w:themeColor="accent4" w:themeTint="99"/>
          <w:sz w:val="28"/>
          <w:szCs w:val="28"/>
        </w:rPr>
      </w:pPr>
    </w:p>
    <w:p w14:paraId="70FE4F5E" w14:textId="6737B75E" w:rsidR="005E7D12" w:rsidRDefault="005E7D12" w:rsidP="00D722CE">
      <w:pPr>
        <w:rPr>
          <w:rFonts w:ascii="Times New Roman" w:hAnsi="Times New Roman" w:cs="Times New Roman"/>
          <w:b/>
          <w:bCs/>
          <w:color w:val="FFD966" w:themeColor="accent4" w:themeTint="99"/>
          <w:sz w:val="28"/>
          <w:szCs w:val="28"/>
        </w:rPr>
      </w:pPr>
    </w:p>
    <w:p w14:paraId="5F82727B" w14:textId="2A6EB0A7" w:rsidR="005E7D12" w:rsidRDefault="005E7D12" w:rsidP="00D722CE">
      <w:pPr>
        <w:rPr>
          <w:rFonts w:ascii="Times New Roman" w:hAnsi="Times New Roman" w:cs="Times New Roman"/>
          <w:b/>
          <w:bCs/>
          <w:color w:val="FFD966" w:themeColor="accent4" w:themeTint="99"/>
          <w:sz w:val="28"/>
          <w:szCs w:val="28"/>
        </w:rPr>
      </w:pPr>
    </w:p>
    <w:p w14:paraId="737BB395" w14:textId="6BA54ED1" w:rsidR="005E7D12" w:rsidRDefault="005E7D12" w:rsidP="00D722CE">
      <w:pPr>
        <w:rPr>
          <w:rFonts w:ascii="Times New Roman" w:hAnsi="Times New Roman" w:cs="Times New Roman"/>
          <w:b/>
          <w:bCs/>
          <w:color w:val="FFD966" w:themeColor="accent4" w:themeTint="99"/>
          <w:sz w:val="28"/>
          <w:szCs w:val="28"/>
        </w:rPr>
      </w:pPr>
    </w:p>
    <w:p w14:paraId="3FCD9326" w14:textId="4C92EFF2" w:rsidR="005E7D12" w:rsidRDefault="005E7D12" w:rsidP="00D722CE">
      <w:pPr>
        <w:rPr>
          <w:rFonts w:ascii="Times New Roman" w:hAnsi="Times New Roman" w:cs="Times New Roman"/>
          <w:b/>
          <w:bCs/>
          <w:color w:val="FFD966" w:themeColor="accent4" w:themeTint="99"/>
          <w:sz w:val="28"/>
          <w:szCs w:val="28"/>
        </w:rPr>
      </w:pPr>
    </w:p>
    <w:p w14:paraId="3C0BFA45" w14:textId="328CFD5D" w:rsidR="005E7D12" w:rsidRDefault="005E7D12" w:rsidP="00D722CE">
      <w:pPr>
        <w:rPr>
          <w:rFonts w:ascii="Times New Roman" w:hAnsi="Times New Roman" w:cs="Times New Roman"/>
          <w:b/>
          <w:bCs/>
          <w:color w:val="FFD966" w:themeColor="accent4" w:themeTint="99"/>
          <w:sz w:val="28"/>
          <w:szCs w:val="28"/>
        </w:rPr>
      </w:pPr>
    </w:p>
    <w:p w14:paraId="65E09985" w14:textId="746E811E" w:rsidR="005E7D12" w:rsidRDefault="005E7D12" w:rsidP="00D722CE">
      <w:pPr>
        <w:rPr>
          <w:rFonts w:ascii="Times New Roman" w:hAnsi="Times New Roman" w:cs="Times New Roman"/>
          <w:b/>
          <w:bCs/>
          <w:color w:val="FFD966" w:themeColor="accent4" w:themeTint="99"/>
          <w:sz w:val="28"/>
          <w:szCs w:val="28"/>
        </w:rPr>
      </w:pPr>
    </w:p>
    <w:p w14:paraId="4820C4F3" w14:textId="6721609E" w:rsidR="005E7D12" w:rsidRDefault="005E7D12" w:rsidP="005E7D12">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 xml:space="preserve">de Fundamentos </w:t>
      </w:r>
      <w:r w:rsidRPr="002E7656">
        <w:rPr>
          <w:rFonts w:ascii="Times New Roman" w:hAnsi="Times New Roman" w:cs="Times New Roman"/>
          <w:b/>
          <w:bCs/>
          <w:color w:val="FFC000" w:themeColor="accent4"/>
          <w:sz w:val="28"/>
          <w:szCs w:val="28"/>
        </w:rPr>
        <w:t>de JavaScript.</w:t>
      </w:r>
    </w:p>
    <w:p w14:paraId="65D418FA" w14:textId="77777777" w:rsidR="00A3560D" w:rsidRDefault="00A3560D" w:rsidP="00A3560D">
      <w:pPr>
        <w:jc w:val="center"/>
        <w:rPr>
          <w:rFonts w:ascii="Times New Roman" w:hAnsi="Times New Roman" w:cs="Times New Roman"/>
          <w:b/>
          <w:bCs/>
          <w:i/>
          <w:iCs/>
          <w:sz w:val="48"/>
          <w:szCs w:val="48"/>
        </w:rPr>
      </w:pPr>
      <w:r>
        <w:rPr>
          <w:rFonts w:ascii="Times New Roman" w:hAnsi="Times New Roman" w:cs="Times New Roman"/>
          <w:b/>
          <w:bCs/>
          <w:i/>
          <w:iCs/>
          <w:sz w:val="48"/>
          <w:szCs w:val="48"/>
        </w:rPr>
        <w:t>Notas del Curso.</w:t>
      </w:r>
    </w:p>
    <w:p w14:paraId="14CF0B4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Bienvenidos al Curso de Fundamentos de JavaScript.</w:t>
      </w:r>
    </w:p>
    <w:p w14:paraId="65F0A88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 lo largo del curso aprenderemos las bases sólidas para dominar el lenguaje JavaScript. Veremos desde lo más básico como: variables, tipos de datos y operadores, e iremos avanzando con los condicionales y las estructuras de control. Luego veremos los conceptos relacionados con asincronismo, uno de los aspectos fundamentales de JavaScript, usando callbacks, promesas y async await. Y finalmente crearemos un juego de Simón dice en el que pondremos en práctica todo lo aprendido.</w:t>
      </w:r>
    </w:p>
    <w:p w14:paraId="5C7E98BD" w14:textId="77777777" w:rsidR="00A3560D" w:rsidRDefault="00A3560D" w:rsidP="00A3560D">
      <w:pPr>
        <w:rPr>
          <w:rFonts w:ascii="Times New Roman" w:hAnsi="Times New Roman" w:cs="Times New Roman"/>
          <w:b/>
          <w:bCs/>
          <w:i/>
          <w:iCs/>
          <w:sz w:val="48"/>
          <w:szCs w:val="48"/>
        </w:rPr>
      </w:pPr>
    </w:p>
    <w:p w14:paraId="7FB665FF" w14:textId="77777777" w:rsidR="00A3560D" w:rsidRDefault="00A3560D" w:rsidP="00A3560D">
      <w:pPr>
        <w:pStyle w:val="NormalWeb"/>
        <w:rPr>
          <w:rStyle w:val="nfasis"/>
        </w:rPr>
      </w:pPr>
      <w:r>
        <w:rPr>
          <w:rStyle w:val="nfasis"/>
          <w:b/>
          <w:bCs/>
        </w:rPr>
        <w:t>LIBROS</w:t>
      </w:r>
    </w:p>
    <w:p w14:paraId="1373D197" w14:textId="77777777" w:rsidR="00A3560D" w:rsidRDefault="009B4A4A" w:rsidP="00A3560D">
      <w:pPr>
        <w:pStyle w:val="NormalWeb"/>
        <w:jc w:val="center"/>
      </w:pPr>
      <w:hyperlink r:id="rId47" w:history="1">
        <w:r w:rsidR="00A3560D">
          <w:rPr>
            <w:rStyle w:val="Hipervnculo"/>
          </w:rPr>
          <w:t>https://eloquentjavascript.net/00_intro.html</w:t>
        </w:r>
      </w:hyperlink>
    </w:p>
    <w:p w14:paraId="5D3C3B56" w14:textId="77777777" w:rsidR="00A3560D" w:rsidRDefault="009B4A4A" w:rsidP="00A3560D">
      <w:pPr>
        <w:pStyle w:val="NormalWeb"/>
        <w:jc w:val="center"/>
      </w:pPr>
      <w:hyperlink r:id="rId48" w:history="1">
        <w:r w:rsidR="00A3560D">
          <w:rPr>
            <w:rStyle w:val="Hipervnculo"/>
          </w:rPr>
          <w:t>https://jsparagatos.com/</w:t>
        </w:r>
      </w:hyperlink>
    </w:p>
    <w:p w14:paraId="6ABD35E5" w14:textId="77777777" w:rsidR="00A3560D" w:rsidRDefault="00A3560D" w:rsidP="00A3560D">
      <w:pPr>
        <w:pStyle w:val="NormalWeb"/>
      </w:pPr>
      <w:r>
        <w:t>No hay nada mejor que los libros para aprender, así que aquí les algunos de los libros que he leído que en lo personal me han parecido muy buenos</w:t>
      </w:r>
    </w:p>
    <w:p w14:paraId="77C9825B" w14:textId="77777777" w:rsidR="00A3560D" w:rsidRDefault="00A3560D" w:rsidP="00A3560D">
      <w:pPr>
        <w:pStyle w:val="NormalWeb"/>
      </w:pPr>
      <w:r>
        <w:t>You Don’t Know JavaScript por Kyle Simpson - Link -&gt; (</w:t>
      </w:r>
      <w:hyperlink r:id="rId49" w:tgtFrame="_blank" w:history="1">
        <w:r>
          <w:rPr>
            <w:rStyle w:val="Hipervnculo"/>
          </w:rPr>
          <w:t>https://github.com/getify/You-Dont-Know-JS</w:t>
        </w:r>
      </w:hyperlink>
      <w:r>
        <w:t>) – (GRATIS, pero puedes comprar los libros en físico)</w:t>
      </w:r>
    </w:p>
    <w:p w14:paraId="089ADA0B" w14:textId="77777777" w:rsidR="00A3560D" w:rsidRDefault="00A3560D" w:rsidP="00A3560D">
      <w:pPr>
        <w:pStyle w:val="NormalWeb"/>
      </w:pPr>
      <w:r>
        <w:t>Esta serie de libros es un must si quieres dominar los conceptos clave de JavaScript, yo lo he leído varias veces ya que te ayuda a entender cómo funciona el lenguaje a un nivel profundo, es un poco más avanzado, pero nada complejo, ya que siempre parte de temas básicos para que puedas entender con mayor facilidad. Este es un gran libro que les recomiendo lean mientras ven el curso, ya que aquí puede que encuentren varias respuestas a dudas que les puedan surgir durante el curso. Es un excelente complemento, que te ayudara</w:t>
      </w:r>
      <w:r>
        <w:br/>
        <w:t>a entender mejor como funciona JavaScript, les aseguro que les va a ser de mucha ayuda.</w:t>
      </w:r>
    </w:p>
    <w:p w14:paraId="37AB8A93" w14:textId="77777777" w:rsidR="00A3560D" w:rsidRDefault="00A3560D" w:rsidP="00A3560D">
      <w:pPr>
        <w:pStyle w:val="NormalWeb"/>
      </w:pPr>
      <w:r>
        <w:rPr>
          <w:rStyle w:val="nfasis"/>
          <w:b/>
          <w:bCs/>
        </w:rPr>
        <w:t>Eloquent JavaScript por Marijn Haverbeke</w:t>
      </w:r>
      <w:r>
        <w:t xml:space="preserve"> - Link -&gt; (</w:t>
      </w:r>
      <w:hyperlink r:id="rId50" w:tgtFrame="_blank" w:history="1">
        <w:r>
          <w:rPr>
            <w:rStyle w:val="Hipervnculo"/>
          </w:rPr>
          <w:t>https://eloquentjavascript.net/</w:t>
        </w:r>
      </w:hyperlink>
      <w:r>
        <w:t>) – (GRATIS, pero puedes comprar los libros en físico)</w:t>
      </w:r>
    </w:p>
    <w:p w14:paraId="4AEFF42E" w14:textId="77777777" w:rsidR="00A3560D" w:rsidRDefault="00A3560D" w:rsidP="00A3560D">
      <w:pPr>
        <w:rPr>
          <w:rFonts w:ascii="Times New Roman" w:hAnsi="Times New Roman" w:cs="Times New Roman"/>
          <w:b/>
          <w:bCs/>
          <w:i/>
          <w:iCs/>
          <w:sz w:val="48"/>
          <w:szCs w:val="48"/>
        </w:rPr>
      </w:pPr>
    </w:p>
    <w:p w14:paraId="72776D30" w14:textId="77777777" w:rsidR="00A3560D" w:rsidRDefault="00A3560D" w:rsidP="00A3560D">
      <w:pPr>
        <w:pStyle w:val="Ttulo1"/>
      </w:pPr>
    </w:p>
    <w:p w14:paraId="6AA4BA87" w14:textId="77777777" w:rsidR="00A3560D" w:rsidRDefault="00A3560D" w:rsidP="00A3560D">
      <w:pPr>
        <w:pStyle w:val="Ttulo1"/>
      </w:pPr>
      <w:r>
        <w:t>Variables.</w:t>
      </w:r>
    </w:p>
    <w:p w14:paraId="4C94C30E" w14:textId="77777777" w:rsidR="00A3560D" w:rsidRDefault="00A3560D" w:rsidP="00A3560D">
      <w:pPr>
        <w:pStyle w:val="NormalWeb"/>
      </w:pPr>
      <w:r>
        <w:sym w:font="Times New Roman" w:char="F0B7"/>
      </w:r>
      <w:r>
        <w:t xml:space="preserve"> Las variables se declaran colocando la palabra reservada (keyword) </w:t>
      </w:r>
      <w:r>
        <w:rPr>
          <w:rStyle w:val="Textoennegrita"/>
        </w:rPr>
        <w:t>var</w:t>
      </w:r>
    </w:p>
    <w:p w14:paraId="020BCD27" w14:textId="77777777" w:rsidR="00A3560D" w:rsidRDefault="00A3560D" w:rsidP="00A3560D">
      <w:pPr>
        <w:pStyle w:val="NormalWeb"/>
      </w:pPr>
      <w:r>
        <w:sym w:font="Times New Roman" w:char="F0B7"/>
      </w:r>
      <w:r>
        <w:t xml:space="preserve"> A las variables se les puede asignar el valor que queremos que esta tenga directamente en la misma línea en la que la creamos. </w:t>
      </w:r>
    </w:p>
    <w:p w14:paraId="19C9F536" w14:textId="77777777" w:rsidR="00A3560D" w:rsidRDefault="00A3560D" w:rsidP="00A3560D">
      <w:pPr>
        <w:pStyle w:val="NormalWeb"/>
        <w:jc w:val="center"/>
      </w:pPr>
      <w:r>
        <w:t>Ej:</w:t>
      </w:r>
      <w:r>
        <w:rPr>
          <w:rStyle w:val="CdigoHTML"/>
          <w:rFonts w:eastAsiaTheme="majorEastAsia"/>
        </w:rPr>
        <w:t xml:space="preserve"> var nombre = 'Jeremy'</w:t>
      </w:r>
    </w:p>
    <w:p w14:paraId="73D0DA41" w14:textId="77777777" w:rsidR="00A3560D" w:rsidRDefault="00A3560D" w:rsidP="00A3560D">
      <w:pPr>
        <w:pStyle w:val="NormalWeb"/>
      </w:pPr>
      <w:r>
        <w:sym w:font="Times New Roman" w:char="F0B7"/>
      </w:r>
      <w:r>
        <w:t xml:space="preserve"> Se pueden declarar múltiples variables en una misma línea de código haciendo uso de la coma.</w:t>
      </w:r>
    </w:p>
    <w:p w14:paraId="2E51E4F4" w14:textId="77777777" w:rsidR="00A3560D" w:rsidRDefault="00A3560D" w:rsidP="00A3560D">
      <w:pPr>
        <w:pStyle w:val="NormalWeb"/>
        <w:jc w:val="center"/>
        <w:rPr>
          <w:rStyle w:val="CdigoHTML"/>
          <w:rFonts w:eastAsiaTheme="majorEastAsia"/>
        </w:rPr>
      </w:pPr>
      <w:r>
        <w:t xml:space="preserve">Ej: </w:t>
      </w:r>
      <w:r>
        <w:rPr>
          <w:rStyle w:val="CdigoHTML"/>
          <w:rFonts w:eastAsiaTheme="majorEastAsia"/>
        </w:rPr>
        <w:t>var nombre = 'Jeremy', apellido = 'Barroso'</w:t>
      </w:r>
    </w:p>
    <w:p w14:paraId="16C92981" w14:textId="77777777" w:rsidR="00A3560D" w:rsidRDefault="00A3560D" w:rsidP="00A3560D">
      <w:pPr>
        <w:pStyle w:val="NormalWeb"/>
        <w:rPr>
          <w:rStyle w:val="Textoennegrita"/>
          <w:rFonts w:eastAsiaTheme="majorEastAsia"/>
        </w:rPr>
      </w:pPr>
    </w:p>
    <w:p w14:paraId="3E49EA91" w14:textId="77777777" w:rsidR="00A3560D" w:rsidRDefault="00A3560D" w:rsidP="00A3560D">
      <w:pPr>
        <w:pStyle w:val="NormalWeb"/>
      </w:pPr>
      <w:r>
        <w:rPr>
          <w:rStyle w:val="Textoennegrita"/>
        </w:rPr>
        <w:t>Diferencias entre LET vs VAR</w:t>
      </w:r>
    </w:p>
    <w:p w14:paraId="34B89910" w14:textId="77777777" w:rsidR="00A3560D" w:rsidRDefault="00A3560D" w:rsidP="00A3560D">
      <w:pPr>
        <w:pStyle w:val="NormalWeb"/>
      </w:pPr>
      <w:r>
        <w:t>let permite declarar variables limitando su alcance (Scope) al bloque, declaración, o expresión donde se está usando. Lo anterior diferencia la expresión let de la palabra reservada var , la cual define una variable global o local en una función sin importar el ámbito del bloque.</w:t>
      </w:r>
    </w:p>
    <w:p w14:paraId="28D4D33B" w14:textId="77777777" w:rsidR="00A3560D" w:rsidRDefault="00A3560D" w:rsidP="00A3560D">
      <w:pPr>
        <w:pStyle w:val="NormalWeb"/>
      </w:pPr>
      <w:r>
        <w:t>Cuando usamos let dentro de un bloque, podemos limitar el alcance de la variable a dicho bloque. Notemos la diferencia a con var, cuyo alcance reside dentro de la función donde ha sido declarada la variable.</w:t>
      </w:r>
    </w:p>
    <w:p w14:paraId="07B83ECD" w14:textId="676DA86D"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B9F9B29" wp14:editId="126FD5E7">
            <wp:extent cx="5610225" cy="21145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424DF313" w14:textId="77777777" w:rsidR="00A3560D" w:rsidRDefault="00A3560D" w:rsidP="00A3560D">
      <w:pPr>
        <w:rPr>
          <w:rFonts w:ascii="Times New Roman" w:hAnsi="Times New Roman" w:cs="Times New Roman"/>
          <w:b/>
          <w:bCs/>
          <w:i/>
          <w:iCs/>
          <w:sz w:val="48"/>
          <w:szCs w:val="48"/>
        </w:rPr>
      </w:pPr>
    </w:p>
    <w:p w14:paraId="4372E702" w14:textId="77777777" w:rsidR="00A3560D" w:rsidRDefault="00A3560D" w:rsidP="00A3560D">
      <w:pPr>
        <w:rPr>
          <w:rFonts w:ascii="Times New Roman" w:hAnsi="Times New Roman" w:cs="Times New Roman"/>
          <w:b/>
          <w:bCs/>
          <w:i/>
          <w:iCs/>
          <w:sz w:val="48"/>
          <w:szCs w:val="48"/>
        </w:rPr>
      </w:pPr>
    </w:p>
    <w:p w14:paraId="2A152007" w14:textId="77777777" w:rsidR="00A3560D" w:rsidRDefault="00A3560D" w:rsidP="00A3560D">
      <w:pPr>
        <w:pStyle w:val="Ttulo1"/>
      </w:pPr>
      <w:r>
        <w:t>Variables: Strings.</w:t>
      </w:r>
    </w:p>
    <w:p w14:paraId="077A806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Los strings son cadenas de texto. Para indicar que estamos usando una cadena de texto debemos de colocar las comillas simples.</w:t>
      </w:r>
    </w:p>
    <w:p w14:paraId="019C39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sección utilizaremos los métodos:</w:t>
      </w:r>
    </w:p>
    <w:p w14:paraId="615B5290"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toUpperCase, que sirve para transformar un String a mayúsculas.</w:t>
      </w:r>
    </w:p>
    <w:p w14:paraId="077B5B4C"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toLowerCase, que sirve para transformar el string a minúsculas.</w:t>
      </w:r>
    </w:p>
    <w:p w14:paraId="226A30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También usaremos el atributo:</w:t>
      </w:r>
    </w:p>
    <w:p w14:paraId="5ED9396D" w14:textId="77777777" w:rsidR="00A3560D" w:rsidRDefault="00A3560D" w:rsidP="00A3560D">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length, que nos indica la cantidad de caracteres que tiene un string.</w:t>
      </w:r>
    </w:p>
    <w:p w14:paraId="4E7D04B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concatenar dos strings se utiliza el símbolo (+)</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 xml:space="preserve">                                var nombreCompleto = nombre + ’ ’ + apellido</w:t>
      </w:r>
    </w:p>
    <w:p w14:paraId="2D2B569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str.toUpperCase()</w:t>
      </w:r>
      <w:r>
        <w:rPr>
          <w:rFonts w:ascii="Times New Roman" w:eastAsia="Times New Roman" w:hAnsi="Times New Roman" w:cs="Times New Roman"/>
          <w:sz w:val="24"/>
          <w:szCs w:val="24"/>
          <w:lang w:eastAsia="es-CO"/>
        </w:rPr>
        <w:t xml:space="preserve"> - Cambia el string a mayúsculas</w:t>
      </w:r>
    </w:p>
    <w:p w14:paraId="72A6DFA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str.toLowerCase()</w:t>
      </w:r>
      <w:r>
        <w:rPr>
          <w:rFonts w:ascii="Times New Roman" w:eastAsia="Times New Roman" w:hAnsi="Times New Roman" w:cs="Times New Roman"/>
          <w:sz w:val="24"/>
          <w:szCs w:val="24"/>
          <w:lang w:eastAsia="es-CO"/>
        </w:rPr>
        <w:t xml:space="preserve"> - Cambia el string a minúsculas</w:t>
      </w:r>
    </w:p>
    <w:p w14:paraId="06E0392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str.charAt()</w:t>
      </w:r>
      <w:r>
        <w:rPr>
          <w:rFonts w:ascii="Times New Roman" w:eastAsia="Times New Roman" w:hAnsi="Times New Roman" w:cs="Times New Roman"/>
          <w:sz w:val="24"/>
          <w:szCs w:val="24"/>
          <w:lang w:eastAsia="es-CO"/>
        </w:rPr>
        <w:t xml:space="preserve"> - Trae el carácter en la posición en, requiere el parámetro de la posición del carácter al que queremos acceder.</w:t>
      </w:r>
    </w:p>
    <w:p w14:paraId="62FE76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El 1er carácter de todo string se encuentra en la posición 0. str.charAt(0) .</w:t>
      </w:r>
    </w:p>
    <w:p w14:paraId="570B353D"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str.length</w:t>
      </w:r>
      <w:r>
        <w:rPr>
          <w:rFonts w:ascii="Times New Roman" w:eastAsia="Times New Roman" w:hAnsi="Times New Roman" w:cs="Times New Roman"/>
          <w:sz w:val="24"/>
          <w:szCs w:val="24"/>
          <w:lang w:eastAsia="es-CO"/>
        </w:rPr>
        <w:t xml:space="preserve"> - Se llama al atributo length, que entrega la cantidad de letras que contiene un string.</w:t>
      </w:r>
    </w:p>
    <w:p w14:paraId="640643A5"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Interpolación de variables</w:t>
      </w:r>
      <w:r>
        <w:rPr>
          <w:rFonts w:ascii="Times New Roman" w:eastAsia="Times New Roman" w:hAnsi="Times New Roman" w:cs="Times New Roman"/>
          <w:sz w:val="24"/>
          <w:szCs w:val="24"/>
          <w:lang w:eastAsia="es-CO"/>
        </w:rPr>
        <w:t xml:space="preserve"> :</w:t>
      </w:r>
    </w:p>
    <w:p w14:paraId="5F5DEC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realiza con las </w:t>
      </w:r>
      <w:r>
        <w:rPr>
          <w:rFonts w:ascii="Times New Roman" w:eastAsia="Times New Roman" w:hAnsi="Times New Roman" w:cs="Times New Roman"/>
          <w:b/>
          <w:bCs/>
          <w:sz w:val="24"/>
          <w:szCs w:val="24"/>
          <w:lang w:eastAsia="es-CO"/>
        </w:rPr>
        <w:t>comillas invertidas</w:t>
      </w:r>
      <w:r>
        <w:rPr>
          <w:rFonts w:ascii="Times New Roman" w:eastAsia="Times New Roman" w:hAnsi="Times New Roman" w:cs="Times New Roman"/>
          <w:sz w:val="24"/>
          <w:szCs w:val="24"/>
          <w:lang w:eastAsia="es-CO"/>
        </w:rPr>
        <w:t xml:space="preserve"> “``”:</w:t>
      </w:r>
    </w:p>
    <w:p w14:paraId="314CA919"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${var1} ${var2}</w:t>
      </w:r>
    </w:p>
    <w:p w14:paraId="64FFE32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Dentro de las llaves se puede escribir código js.</w:t>
      </w:r>
    </w:p>
    <w:p w14:paraId="47BAE69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${str.toUpperCase()}</w:t>
      </w:r>
    </w:p>
    <w:p w14:paraId="682C7C34" w14:textId="77777777" w:rsidR="00A3560D" w:rsidRDefault="00A3560D" w:rsidP="00A3560D">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str.substr(posición, número de caracteres a traer)</w:t>
      </w:r>
      <w:r>
        <w:rPr>
          <w:rFonts w:ascii="Times New Roman" w:eastAsia="Times New Roman" w:hAnsi="Times New Roman" w:cs="Times New Roman"/>
          <w:sz w:val="24"/>
          <w:szCs w:val="24"/>
          <w:lang w:eastAsia="es-CO"/>
        </w:rPr>
        <w:t xml:space="preserve"> - trae una subcadena, la cual es cortada dependiendo del 1er parámetro que es desde donde queremos que empiece y del 2ndo parámetro que es cuántos caracteres queremos que traiga la subcadena.</w:t>
      </w:r>
    </w:p>
    <w:p w14:paraId="0DA5B8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29B039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Desafío:</w:t>
      </w:r>
      <w:r>
        <w:rPr>
          <w:rFonts w:ascii="Times New Roman" w:eastAsia="Times New Roman" w:hAnsi="Times New Roman" w:cs="Times New Roman"/>
          <w:sz w:val="24"/>
          <w:szCs w:val="24"/>
          <w:lang w:eastAsia="es-CO"/>
        </w:rPr>
        <w:t xml:space="preserve"> Encuentra la última letra de su nombre</w:t>
      </w:r>
    </w:p>
    <w:p w14:paraId="68A00AE3" w14:textId="77777777" w:rsidR="00A3560D" w:rsidRDefault="00A3560D" w:rsidP="00A3560D">
      <w:pPr>
        <w:rPr>
          <w:rFonts w:ascii="Times New Roman" w:hAnsi="Times New Roman" w:cs="Times New Roman"/>
          <w:b/>
          <w:bCs/>
          <w:i/>
          <w:iCs/>
          <w:sz w:val="48"/>
          <w:szCs w:val="48"/>
        </w:rPr>
      </w:pPr>
    </w:p>
    <w:p w14:paraId="5ECE9D26"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Variables: Números.</w:t>
      </w:r>
    </w:p>
    <w:p w14:paraId="376FB0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aprenderemos variables de tipo números y las operaciones más comunes en este tipo de variables.</w:t>
      </w:r>
    </w:p>
    <w:p w14:paraId="52C820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operadores matemáticos como:</w:t>
      </w:r>
    </w:p>
    <w:p w14:paraId="62814B30"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suma ( + )</w:t>
      </w:r>
    </w:p>
    <w:p w14:paraId="152E557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resta ( - )</w:t>
      </w:r>
    </w:p>
    <w:p w14:paraId="2D90A43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multiplicación</w:t>
      </w:r>
    </w:p>
    <w:p w14:paraId="20F7EB55"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división</w:t>
      </w:r>
    </w:p>
    <w:p w14:paraId="620BD53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Recuerda que en operaciones con decimales debemos realizar operaciones adicionales para conseguir un resultado preciso. Ej. var total = ( precioDeVino * 100 * 3) / 100</w:t>
      </w:r>
    </w:p>
    <w:p w14:paraId="7AFEDD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redondear una operación se utiliza la función: Math.round</w:t>
      </w:r>
    </w:p>
    <w:p w14:paraId="1E89CDCC" w14:textId="5FBF5A01"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lastRenderedPageBreak/>
        <w:drawing>
          <wp:inline distT="0" distB="0" distL="0" distR="0" wp14:anchorId="75104065" wp14:editId="484D7CF3">
            <wp:extent cx="5610225" cy="4381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381500"/>
                    </a:xfrm>
                    <a:prstGeom prst="rect">
                      <a:avLst/>
                    </a:prstGeom>
                    <a:noFill/>
                    <a:ln>
                      <a:noFill/>
                    </a:ln>
                  </pic:spPr>
                </pic:pic>
              </a:graphicData>
            </a:graphic>
          </wp:inline>
        </w:drawing>
      </w:r>
    </w:p>
    <w:p w14:paraId="27A8D045" w14:textId="0BD11A8F" w:rsidR="00A3560D" w:rsidRDefault="00A3560D" w:rsidP="00A3560D">
      <w:pPr>
        <w:rPr>
          <w:rFonts w:ascii="Times New Roman" w:hAnsi="Times New Roman" w:cs="Times New Roman"/>
          <w:b/>
          <w:bCs/>
          <w:i/>
          <w:iCs/>
          <w:sz w:val="48"/>
          <w:szCs w:val="48"/>
        </w:rPr>
      </w:pPr>
      <w:r>
        <w:rPr>
          <w:rFonts w:ascii="Times New Roman" w:hAnsi="Times New Roman" w:cs="Times New Roman"/>
          <w:noProof/>
        </w:rPr>
        <w:lastRenderedPageBreak/>
        <w:drawing>
          <wp:inline distT="0" distB="0" distL="0" distR="0" wp14:anchorId="0B834DFE" wp14:editId="5BFCC9A8">
            <wp:extent cx="5612130" cy="731583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7315835"/>
                    </a:xfrm>
                    <a:prstGeom prst="rect">
                      <a:avLst/>
                    </a:prstGeom>
                    <a:noFill/>
                    <a:ln>
                      <a:noFill/>
                    </a:ln>
                  </pic:spPr>
                </pic:pic>
              </a:graphicData>
            </a:graphic>
          </wp:inline>
        </w:drawing>
      </w:r>
    </w:p>
    <w:p w14:paraId="124AB3A5" w14:textId="77777777" w:rsidR="00A3560D" w:rsidRDefault="00A3560D" w:rsidP="00A3560D">
      <w:pPr>
        <w:rPr>
          <w:rFonts w:ascii="Times New Roman" w:hAnsi="Times New Roman" w:cs="Times New Roman"/>
          <w:b/>
          <w:bCs/>
          <w:i/>
          <w:iCs/>
          <w:sz w:val="48"/>
          <w:szCs w:val="48"/>
        </w:rPr>
      </w:pPr>
    </w:p>
    <w:p w14:paraId="56DA8CD8" w14:textId="77777777" w:rsidR="00A3560D" w:rsidRDefault="00A3560D" w:rsidP="00A3560D">
      <w:pPr>
        <w:pStyle w:val="Ttulo1"/>
      </w:pPr>
      <w:r>
        <w:lastRenderedPageBreak/>
        <w:t>Funciones.</w:t>
      </w:r>
    </w:p>
    <w:p w14:paraId="195A1463" w14:textId="77777777" w:rsidR="00A3560D" w:rsidRDefault="00A3560D" w:rsidP="00A3560D">
      <w:pPr>
        <w:pStyle w:val="NormalWeb"/>
      </w:pPr>
      <w:r>
        <w:t>Las funciones son fracciones de código reutilizable. En esta clase aprenderemos a definir e invocar nuestras funciones. Para definir una función utilizaremos la palabra reservada “</w:t>
      </w:r>
      <w:r>
        <w:rPr>
          <w:b/>
          <w:bCs/>
          <w:i/>
          <w:iCs/>
        </w:rPr>
        <w:t>function</w:t>
      </w:r>
      <w:r>
        <w:t>”.</w:t>
      </w:r>
    </w:p>
    <w:p w14:paraId="2FCCCC3E" w14:textId="77777777" w:rsidR="00A3560D" w:rsidRDefault="00A3560D" w:rsidP="00A3560D">
      <w:pPr>
        <w:pStyle w:val="NormalWeb"/>
      </w:pPr>
      <w:r>
        <w:t>Delimitamos el cuerpo de la función usando llaves { }. Los parámetros de la función son variables que se pasan a la función escribiéndolos entre paréntesis ()</w:t>
      </w:r>
    </w:p>
    <w:p w14:paraId="5EC43BCA" w14:textId="77777777" w:rsidR="00A3560D" w:rsidRDefault="00A3560D" w:rsidP="00A3560D">
      <w:pPr>
        <w:pStyle w:val="NormalWeb"/>
      </w:pPr>
      <w:r>
        <w:t>Definir funciones nos sirve para reutilizar código. JavaScript es un lenguaje interpretado, esto quiere decir que intentará ejecutar el código sin importar si los parámetros que le pasemos a la función estén invertidos o incluso incompletos.</w:t>
      </w:r>
    </w:p>
    <w:p w14:paraId="2936A959" w14:textId="77777777" w:rsidR="00A3560D" w:rsidRDefault="00A3560D" w:rsidP="00A3560D">
      <w:pPr>
        <w:pStyle w:val="NormalWeb"/>
      </w:pPr>
    </w:p>
    <w:p w14:paraId="310B8390" w14:textId="1B4705D0"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4753C0F2" wp14:editId="345E2891">
            <wp:extent cx="5610225" cy="349567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a:extLst>
                        <a:ext uri="{28A0092B-C50C-407E-A947-70E740481C1C}">
                          <a14:useLocalDpi xmlns:a14="http://schemas.microsoft.com/office/drawing/2010/main" val="0"/>
                        </a:ext>
                      </a:extLst>
                    </a:blip>
                    <a:srcRect t="35628"/>
                    <a:stretch>
                      <a:fillRect/>
                    </a:stretch>
                  </pic:blipFill>
                  <pic:spPr bwMode="auto">
                    <a:xfrm>
                      <a:off x="0" y="0"/>
                      <a:ext cx="5610225" cy="3495675"/>
                    </a:xfrm>
                    <a:prstGeom prst="rect">
                      <a:avLst/>
                    </a:prstGeom>
                    <a:noFill/>
                    <a:ln>
                      <a:noFill/>
                    </a:ln>
                  </pic:spPr>
                </pic:pic>
              </a:graphicData>
            </a:graphic>
          </wp:inline>
        </w:drawing>
      </w:r>
    </w:p>
    <w:p w14:paraId="21C3090D" w14:textId="77777777" w:rsidR="00A3560D" w:rsidRDefault="00A3560D" w:rsidP="00A3560D">
      <w:pPr>
        <w:rPr>
          <w:rFonts w:ascii="Times New Roman" w:hAnsi="Times New Roman" w:cs="Times New Roman"/>
          <w:b/>
          <w:bCs/>
          <w:i/>
          <w:iCs/>
          <w:sz w:val="48"/>
          <w:szCs w:val="48"/>
        </w:rPr>
      </w:pPr>
    </w:p>
    <w:p w14:paraId="523EF41D" w14:textId="77777777" w:rsidR="00A3560D" w:rsidRDefault="00A3560D" w:rsidP="00A3560D">
      <w:pPr>
        <w:rPr>
          <w:rFonts w:ascii="Times New Roman" w:hAnsi="Times New Roman" w:cs="Times New Roman"/>
          <w:b/>
          <w:bCs/>
          <w:i/>
          <w:iCs/>
          <w:sz w:val="48"/>
          <w:szCs w:val="48"/>
        </w:rPr>
      </w:pPr>
    </w:p>
    <w:p w14:paraId="5427E5CF" w14:textId="77777777" w:rsidR="00A3560D" w:rsidRDefault="00A3560D" w:rsidP="00A3560D">
      <w:pPr>
        <w:pStyle w:val="Ttulo1"/>
      </w:pPr>
    </w:p>
    <w:p w14:paraId="19A817E9" w14:textId="77777777" w:rsidR="00A3560D" w:rsidRDefault="00A3560D" w:rsidP="00A3560D">
      <w:pPr>
        <w:pStyle w:val="Ttulo1"/>
      </w:pPr>
      <w:r>
        <w:lastRenderedPageBreak/>
        <w:t>El alcance de las funciones.</w:t>
      </w:r>
    </w:p>
    <w:p w14:paraId="60A9F3B9" w14:textId="77777777" w:rsidR="00A3560D" w:rsidRDefault="00A3560D" w:rsidP="00A3560D">
      <w:pPr>
        <w:pStyle w:val="NormalWeb"/>
      </w:pPr>
      <w:r>
        <w:t>En esta clase hablaremos del alcance que tienen las funciones. Si una variable no está definida dentro del cuerpo de una función hablamos de una variable global. Por el contrario, una variable definida dentro de una función es una variable local.</w:t>
      </w:r>
    </w:p>
    <w:p w14:paraId="72F7F53E" w14:textId="77777777" w:rsidR="00A3560D" w:rsidRDefault="00A3560D" w:rsidP="00A3560D">
      <w:pPr>
        <w:pStyle w:val="NormalWeb"/>
      </w:pPr>
      <w:r>
        <w:t>Para que la ejecución de una función no modifique una variable global usamos parámetros en lugar de pasar directamente la variable.</w:t>
      </w:r>
    </w:p>
    <w:p w14:paraId="2D884116" w14:textId="77777777" w:rsidR="00A3560D" w:rsidRDefault="00A3560D" w:rsidP="00A3560D">
      <w:pPr>
        <w:pStyle w:val="NormalWeb"/>
      </w:pPr>
      <w:r>
        <w:t>Es posible utilizar el mismo nombre para una variable global y para el parámetro de una función con un alcance local.</w:t>
      </w:r>
    </w:p>
    <w:p w14:paraId="5F35C2AE" w14:textId="77777777" w:rsidR="00A3560D" w:rsidRDefault="00A3560D" w:rsidP="00A3560D">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i/>
          <w:iCs/>
          <w:sz w:val="24"/>
          <w:szCs w:val="24"/>
          <w:lang w:eastAsia="es-CO"/>
        </w:rPr>
        <w:t>Variable global</w:t>
      </w:r>
      <w:r>
        <w:rPr>
          <w:rFonts w:ascii="Times New Roman" w:eastAsia="Times New Roman" w:hAnsi="Times New Roman" w:cs="Times New Roman"/>
          <w:sz w:val="24"/>
          <w:szCs w:val="24"/>
          <w:lang w:eastAsia="es-CO"/>
        </w:rPr>
        <w:t>: Variable que no está definida dentro de una funcion sino por fuera de ella.</w:t>
      </w:r>
    </w:p>
    <w:p w14:paraId="2C7A77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hacer referencia directa a una variable global dentro de una funcion, podremos modificar su valor, esto se le denomina sideEfect, y esto lo vamos a querer evitar.</w:t>
      </w:r>
    </w:p>
    <w:p w14:paraId="713FF35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acceder a la variable global, hacemos referencia al objeto global, en este caso por estar en el browser accedemos con </w:t>
      </w:r>
      <w:r>
        <w:rPr>
          <w:rFonts w:ascii="Times New Roman" w:eastAsia="Times New Roman" w:hAnsi="Times New Roman" w:cs="Times New Roman"/>
          <w:sz w:val="20"/>
          <w:szCs w:val="20"/>
          <w:lang w:eastAsia="es-CO"/>
        </w:rPr>
        <w:t>window.nombre</w:t>
      </w:r>
    </w:p>
    <w:p w14:paraId="3D66D15B" w14:textId="5C302DC7" w:rsidR="00A3560D" w:rsidRDefault="00A3560D" w:rsidP="00A3560D">
      <w:pPr>
        <w:pStyle w:val="NormalWeb"/>
      </w:pPr>
      <w:r>
        <w:rPr>
          <w:noProof/>
        </w:rPr>
        <w:drawing>
          <wp:inline distT="0" distB="0" distL="0" distR="0" wp14:anchorId="731DDC2D" wp14:editId="2584369F">
            <wp:extent cx="5610225" cy="13620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2C7A6301"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El alcance de la siguiente funcion solo es para la variable local que le llega por parámetro.</w:t>
      </w:r>
    </w:p>
    <w:p w14:paraId="6E34FA1F" w14:textId="03652EE6" w:rsidR="00A3560D" w:rsidRDefault="00A3560D" w:rsidP="00A3560D">
      <w:pPr>
        <w:rPr>
          <w:rFonts w:ascii="Times New Roman" w:hAnsi="Times New Roman" w:cs="Times New Roman"/>
          <w:b/>
          <w:bCs/>
          <w:i/>
          <w:iCs/>
          <w:sz w:val="52"/>
          <w:szCs w:val="52"/>
        </w:rPr>
      </w:pPr>
      <w:r>
        <w:rPr>
          <w:rFonts w:ascii="Times New Roman" w:hAnsi="Times New Roman" w:cs="Times New Roman"/>
          <w:noProof/>
        </w:rPr>
        <w:drawing>
          <wp:inline distT="0" distB="0" distL="0" distR="0" wp14:anchorId="5B94A980" wp14:editId="03EF037B">
            <wp:extent cx="5610225" cy="10668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16C7286" w14:textId="77777777" w:rsidR="00A3560D" w:rsidRDefault="00A3560D" w:rsidP="00A3560D">
      <w:pPr>
        <w:rPr>
          <w:rFonts w:ascii="Times New Roman" w:hAnsi="Times New Roman" w:cs="Times New Roman"/>
          <w:b/>
          <w:bCs/>
          <w:i/>
          <w:iCs/>
          <w:sz w:val="52"/>
          <w:szCs w:val="52"/>
        </w:rPr>
      </w:pPr>
    </w:p>
    <w:p w14:paraId="0D89CA07" w14:textId="77777777" w:rsidR="00D719B8" w:rsidRDefault="00D719B8" w:rsidP="00A3560D">
      <w:pPr>
        <w:pStyle w:val="Ttulo1"/>
      </w:pPr>
    </w:p>
    <w:p w14:paraId="38722A83" w14:textId="6D1303E8" w:rsidR="00A3560D" w:rsidRDefault="00A3560D" w:rsidP="00A3560D">
      <w:pPr>
        <w:pStyle w:val="Ttulo1"/>
      </w:pPr>
      <w:r>
        <w:lastRenderedPageBreak/>
        <w:t>Objetos.</w:t>
      </w:r>
    </w:p>
    <w:p w14:paraId="0ED5C766" w14:textId="77777777" w:rsidR="00A3560D" w:rsidRDefault="00A3560D" w:rsidP="00A3560D">
      <w:pPr>
        <w:pStyle w:val="NormalWeb"/>
      </w:pPr>
      <w:r>
        <w:t>Vamos a empezar a trabajar con objetos, veremos cómo declararlos, cuáles son sus ventajas, cómo asignarles atributos y cómo trabajar con ellos dentro de las funciones.</w:t>
      </w:r>
    </w:p>
    <w:p w14:paraId="3A4F50E6"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definen con </w:t>
      </w:r>
      <w:r>
        <w:rPr>
          <w:rFonts w:ascii="Times New Roman" w:eastAsia="Times New Roman" w:hAnsi="Times New Roman" w:cs="Times New Roman"/>
          <w:sz w:val="20"/>
          <w:szCs w:val="20"/>
          <w:lang w:eastAsia="es-CO"/>
        </w:rPr>
        <w:t>{}</w:t>
      </w:r>
      <w:r>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b/>
          <w:bCs/>
          <w:i/>
          <w:iCs/>
          <w:sz w:val="24"/>
          <w:szCs w:val="24"/>
          <w:lang w:eastAsia="es-CO"/>
        </w:rPr>
        <w:t>(llaves)</w:t>
      </w:r>
      <w:r>
        <w:rPr>
          <w:rFonts w:ascii="Times New Roman" w:eastAsia="Times New Roman" w:hAnsi="Times New Roman" w:cs="Times New Roman"/>
          <w:sz w:val="24"/>
          <w:szCs w:val="24"/>
          <w:lang w:eastAsia="es-CO"/>
        </w:rPr>
        <w:t xml:space="preserve"> para asignarlo a una variable se hace de esta manera </w:t>
      </w:r>
      <w:r>
        <w:rPr>
          <w:rFonts w:ascii="Times New Roman" w:eastAsia="Times New Roman" w:hAnsi="Times New Roman" w:cs="Times New Roman"/>
          <w:sz w:val="20"/>
          <w:szCs w:val="20"/>
          <w:lang w:eastAsia="es-CO"/>
        </w:rPr>
        <w:t>var ejemplo = {}</w:t>
      </w:r>
    </w:p>
    <w:p w14:paraId="0FDF4DE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componen por propiedades y valores, se utiliza </w:t>
      </w:r>
      <w:r>
        <w:rPr>
          <w:rFonts w:ascii="Times New Roman" w:eastAsia="Times New Roman" w:hAnsi="Times New Roman" w:cs="Times New Roman"/>
          <w:b/>
          <w:bCs/>
          <w:i/>
          <w:iCs/>
          <w:sz w:val="24"/>
          <w:szCs w:val="24"/>
          <w:lang w:eastAsia="es-CO"/>
        </w:rPr>
        <w:t>’,'</w:t>
      </w:r>
      <w:r>
        <w:rPr>
          <w:rFonts w:ascii="Times New Roman" w:eastAsia="Times New Roman" w:hAnsi="Times New Roman" w:cs="Times New Roman"/>
          <w:sz w:val="24"/>
          <w:szCs w:val="24"/>
          <w:lang w:eastAsia="es-CO"/>
        </w:rPr>
        <w:t xml:space="preserve"> para separar cada propiedad.</w:t>
      </w:r>
    </w:p>
    <w:p w14:paraId="04BCD2FE" w14:textId="01DA3BEA"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13776C7" wp14:editId="775137E5">
            <wp:extent cx="5610225" cy="10668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AF70A9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rPr>
        <w:t>Los objectos pueden recibir como valor en sus propiedades, cadenas de texto (string), valores numéricos (int) y booleanos. También puedes realizar operaciones dentro de los valores. Ejemplo:</w:t>
      </w:r>
    </w:p>
    <w:p w14:paraId="525E95DA" w14:textId="45390BB6"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7D4A3FB" wp14:editId="38F5B54D">
            <wp:extent cx="5610225" cy="13620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11A7B9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sz w:val="24"/>
          <w:szCs w:val="24"/>
        </w:rPr>
        <w:t>Los objetos se pueden enviar por para parámetro a alguna función de esta manera:</w:t>
      </w:r>
    </w:p>
    <w:p w14:paraId="6A7957D5" w14:textId="04EF43CF" w:rsidR="00A3560D" w:rsidRDefault="00A3560D" w:rsidP="00A3560D">
      <w:pPr>
        <w:rPr>
          <w:rFonts w:ascii="Times New Roman" w:hAnsi="Times New Roman" w:cs="Times New Roman"/>
          <w:b/>
          <w:bCs/>
          <w:i/>
          <w:iCs/>
          <w:sz w:val="52"/>
          <w:szCs w:val="52"/>
        </w:rPr>
      </w:pPr>
      <w:r>
        <w:rPr>
          <w:noProof/>
        </w:rPr>
        <w:drawing>
          <wp:inline distT="0" distB="0" distL="0" distR="0" wp14:anchorId="33A3BF68" wp14:editId="2DBB4914">
            <wp:extent cx="5610225" cy="2114550"/>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4C2B72F3" w14:textId="77777777" w:rsidR="00A3560D" w:rsidRDefault="00A3560D" w:rsidP="00A3560D">
      <w:pPr>
        <w:rPr>
          <w:rFonts w:ascii="Times New Roman" w:hAnsi="Times New Roman" w:cs="Times New Roman"/>
          <w:b/>
          <w:bCs/>
          <w:i/>
          <w:iCs/>
          <w:sz w:val="52"/>
          <w:szCs w:val="52"/>
        </w:rPr>
      </w:pPr>
    </w:p>
    <w:p w14:paraId="39E5B5AF" w14:textId="77777777" w:rsidR="00A3560D" w:rsidRDefault="00A3560D" w:rsidP="00A3560D">
      <w:pPr>
        <w:pStyle w:val="Ttulo1"/>
      </w:pPr>
      <w:r>
        <w:t>Desestructurar objetos.</w:t>
      </w:r>
    </w:p>
    <w:p w14:paraId="3C77D982" w14:textId="77777777" w:rsidR="00A3560D" w:rsidRDefault="00A3560D" w:rsidP="00A3560D">
      <w:pPr>
        <w:pStyle w:val="NormalWeb"/>
      </w:pPr>
      <w:r>
        <w:t>En esta clase aprenderemos otra forma de acceder a los atributos de los objetos que es la desestructuración de los mismos.</w:t>
      </w:r>
      <w:r>
        <w:br/>
        <w:t xml:space="preserve">Para no duplicar las variables introducir el nombre de la variable como parámetro de la segunda variable. </w:t>
      </w:r>
    </w:p>
    <w:p w14:paraId="5CE02F62" w14:textId="77777777" w:rsidR="00A3560D" w:rsidRDefault="00A3560D" w:rsidP="00A3560D">
      <w:pPr>
        <w:pStyle w:val="NormalWeb"/>
        <w:jc w:val="center"/>
      </w:pPr>
      <w:r>
        <w:t>Ej var{nombre} = persona</w:t>
      </w:r>
    </w:p>
    <w:p w14:paraId="1F86B6AB" w14:textId="77777777" w:rsidR="00A3560D" w:rsidRDefault="00A3560D" w:rsidP="00A3560D">
      <w:pPr>
        <w:pStyle w:val="NormalWeb"/>
        <w:jc w:val="center"/>
      </w:pPr>
    </w:p>
    <w:p w14:paraId="0E1A7F76" w14:textId="1CCF695C" w:rsidR="00A3560D" w:rsidRDefault="00A3560D" w:rsidP="00A3560D">
      <w:pPr>
        <w:pStyle w:val="NormalWeb"/>
        <w:jc w:val="center"/>
      </w:pPr>
      <w:r>
        <w:rPr>
          <w:noProof/>
        </w:rPr>
        <w:drawing>
          <wp:inline distT="0" distB="0" distL="0" distR="0" wp14:anchorId="2BF2CFED" wp14:editId="7094F031">
            <wp:extent cx="5429250" cy="17716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1771650"/>
                    </a:xfrm>
                    <a:prstGeom prst="rect">
                      <a:avLst/>
                    </a:prstGeom>
                    <a:noFill/>
                    <a:ln>
                      <a:noFill/>
                    </a:ln>
                  </pic:spPr>
                </pic:pic>
              </a:graphicData>
            </a:graphic>
          </wp:inline>
        </w:drawing>
      </w:r>
    </w:p>
    <w:p w14:paraId="29989455" w14:textId="77777777" w:rsidR="00A3560D" w:rsidRDefault="00A3560D" w:rsidP="00A3560D">
      <w:pPr>
        <w:rPr>
          <w:rFonts w:ascii="Times New Roman" w:hAnsi="Times New Roman" w:cs="Times New Roman"/>
          <w:sz w:val="24"/>
          <w:szCs w:val="24"/>
        </w:rPr>
      </w:pPr>
      <w:r>
        <w:rPr>
          <w:rFonts w:ascii="Times New Roman" w:hAnsi="Times New Roman" w:cs="Times New Roman"/>
          <w:b/>
          <w:bCs/>
          <w:i/>
          <w:iCs/>
          <w:sz w:val="24"/>
          <w:szCs w:val="24"/>
        </w:rPr>
        <w:t>T</w:t>
      </w:r>
      <w:r>
        <w:rPr>
          <w:rFonts w:ascii="Times New Roman" w:hAnsi="Times New Roman" w:cs="Times New Roman"/>
          <w:sz w:val="24"/>
          <w:szCs w:val="24"/>
        </w:rPr>
        <w:t>ambién se puede desestructurar un objeto de un objeto para obtener sus valores ejemplo:</w:t>
      </w:r>
    </w:p>
    <w:p w14:paraId="5D7F38C6" w14:textId="03210000" w:rsidR="00A3560D" w:rsidRDefault="00A3560D" w:rsidP="00A3560D">
      <w:pPr>
        <w:rPr>
          <w:rFonts w:ascii="Times New Roman" w:hAnsi="Times New Roman" w:cs="Times New Roman"/>
          <w:b/>
          <w:bCs/>
          <w:i/>
          <w:iCs/>
          <w:sz w:val="24"/>
          <w:szCs w:val="24"/>
        </w:rPr>
      </w:pPr>
      <w:r>
        <w:rPr>
          <w:noProof/>
        </w:rPr>
        <w:drawing>
          <wp:inline distT="0" distB="0" distL="0" distR="0" wp14:anchorId="1D1F7417" wp14:editId="3132C0F3">
            <wp:extent cx="5610225" cy="211455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74B1F119" w14:textId="77777777" w:rsidR="00A3560D" w:rsidRDefault="00A3560D" w:rsidP="00A3560D">
      <w:pPr>
        <w:rPr>
          <w:rFonts w:ascii="Times New Roman" w:hAnsi="Times New Roman" w:cs="Times New Roman"/>
          <w:b/>
          <w:bCs/>
          <w:i/>
          <w:iCs/>
          <w:sz w:val="24"/>
          <w:szCs w:val="24"/>
        </w:rPr>
      </w:pPr>
    </w:p>
    <w:p w14:paraId="697B3EDF" w14:textId="77777777" w:rsidR="00A3560D" w:rsidRDefault="00A3560D" w:rsidP="00A3560D">
      <w:pPr>
        <w:rPr>
          <w:rFonts w:ascii="Times New Roman" w:hAnsi="Times New Roman" w:cs="Times New Roman"/>
          <w:b/>
          <w:bCs/>
          <w:i/>
          <w:iCs/>
          <w:sz w:val="24"/>
          <w:szCs w:val="24"/>
        </w:rPr>
      </w:pPr>
    </w:p>
    <w:p w14:paraId="3827D557" w14:textId="77777777" w:rsidR="00A3560D" w:rsidRDefault="00A3560D" w:rsidP="00A3560D">
      <w:pPr>
        <w:rPr>
          <w:rFonts w:ascii="Times New Roman" w:hAnsi="Times New Roman" w:cs="Times New Roman"/>
          <w:b/>
          <w:bCs/>
          <w:i/>
          <w:iCs/>
          <w:sz w:val="24"/>
          <w:szCs w:val="24"/>
        </w:rPr>
      </w:pPr>
    </w:p>
    <w:p w14:paraId="6B304CC2" w14:textId="77777777" w:rsidR="00A3560D" w:rsidRDefault="00A3560D" w:rsidP="00A3560D">
      <w:pPr>
        <w:rPr>
          <w:rFonts w:ascii="Times New Roman" w:hAnsi="Times New Roman" w:cs="Times New Roman"/>
          <w:b/>
          <w:bCs/>
          <w:i/>
          <w:iCs/>
          <w:sz w:val="24"/>
          <w:szCs w:val="24"/>
        </w:rPr>
      </w:pPr>
    </w:p>
    <w:p w14:paraId="36FDACBB" w14:textId="77777777" w:rsidR="00A3560D" w:rsidRDefault="00A3560D" w:rsidP="00A3560D">
      <w:pPr>
        <w:rPr>
          <w:rFonts w:ascii="Times New Roman" w:hAnsi="Times New Roman" w:cs="Times New Roman"/>
          <w:b/>
          <w:bCs/>
          <w:i/>
          <w:iCs/>
          <w:sz w:val="24"/>
          <w:szCs w:val="24"/>
        </w:rPr>
      </w:pPr>
    </w:p>
    <w:p w14:paraId="3CD85E52" w14:textId="77777777" w:rsidR="00A3560D" w:rsidRDefault="00A3560D" w:rsidP="00A3560D">
      <w:pPr>
        <w:pStyle w:val="Ttulo1"/>
      </w:pPr>
      <w:r>
        <w:t>Parámetros como referencia o como valor.</w:t>
      </w:r>
    </w:p>
    <w:p w14:paraId="53A74834" w14:textId="77777777" w:rsidR="00A3560D" w:rsidRDefault="00A3560D" w:rsidP="00A3560D">
      <w:pPr>
        <w:pStyle w:val="NormalWeb"/>
      </w:pPr>
      <w:r>
        <w:t>Javascript se comporta de manera distinta cuando le pasamos un objeto como parámetro.</w:t>
      </w:r>
    </w:p>
    <w:p w14:paraId="5389D99E" w14:textId="77777777" w:rsidR="00A3560D" w:rsidRDefault="00A3560D" w:rsidP="00A3560D">
      <w:pPr>
        <w:pStyle w:val="NormalWeb"/>
      </w:pPr>
      <w:r>
        <w:t xml:space="preserve">Cuando los objetos se pasan como una referencia, estos se modifican fuera de la función. Para solucionar esto se puede crear un objeto diferente. Esto lo podemos hacer colocando tres puntos antes del nombre. </w:t>
      </w:r>
    </w:p>
    <w:p w14:paraId="6A6E5D5C" w14:textId="77777777" w:rsidR="00A3560D" w:rsidRDefault="00A3560D" w:rsidP="00A3560D">
      <w:pPr>
        <w:pStyle w:val="NormalWeb"/>
        <w:jc w:val="center"/>
      </w:pPr>
      <w:r>
        <w:t>Ej …persona.</w:t>
      </w:r>
    </w:p>
    <w:p w14:paraId="27007FE5" w14:textId="77777777" w:rsidR="00A3560D" w:rsidRDefault="00A3560D" w:rsidP="00A3560D">
      <w:pPr>
        <w:pStyle w:val="NormalWeb"/>
      </w:pPr>
      <w:r>
        <w:t xml:space="preserve">A los tres puntos “…” se llama </w:t>
      </w:r>
      <w:r>
        <w:rPr>
          <w:rStyle w:val="nfasis"/>
        </w:rPr>
        <w:t>operador de propagación</w:t>
      </w:r>
      <w:r>
        <w:t xml:space="preserve"> (</w:t>
      </w:r>
      <w:r>
        <w:rPr>
          <w:rStyle w:val="Textoennegrita"/>
        </w:rPr>
        <w:t>Spread operator</w:t>
      </w:r>
      <w:r>
        <w:t xml:space="preserve">), es una nueva implementación en </w:t>
      </w:r>
      <w:r>
        <w:rPr>
          <w:rStyle w:val="Textoennegrita"/>
        </w:rPr>
        <w:t>ES6</w:t>
      </w:r>
      <w:r>
        <w:t>. Básicamente lo que hace es crear un duplicado de nuestro objeto para luego modificarlo según lo que necesitemos.</w:t>
      </w:r>
    </w:p>
    <w:p w14:paraId="59373621" w14:textId="4CBBF5DD" w:rsidR="00A3560D" w:rsidRDefault="00A3560D" w:rsidP="00A3560D">
      <w:pPr>
        <w:pStyle w:val="NormalWeb"/>
      </w:pPr>
      <w:r>
        <w:rPr>
          <w:noProof/>
        </w:rPr>
        <w:drawing>
          <wp:inline distT="0" distB="0" distL="0" distR="0" wp14:anchorId="5AB56AA6" wp14:editId="5613B2B7">
            <wp:extent cx="5610225" cy="26003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14:paraId="362463D5" w14:textId="77777777" w:rsidR="00A3560D" w:rsidRDefault="00A3560D" w:rsidP="00A3560D">
      <w:pPr>
        <w:pStyle w:val="NormalWeb"/>
      </w:pPr>
      <w:r>
        <w:rPr>
          <w:rStyle w:val="Textoennegrita"/>
        </w:rPr>
        <w:t>JS se comporta diferente con los objetos</w:t>
      </w:r>
      <w:r>
        <w:t xml:space="preserve"> , los objetos que pasamos por </w:t>
      </w:r>
      <w:r>
        <w:rPr>
          <w:rStyle w:val="Textoennegrita"/>
        </w:rPr>
        <w:t>parámetro</w:t>
      </w:r>
      <w:r>
        <w:t xml:space="preserve"> a una función, ** se pasan por referencia** , esto quiere decir que si modificamos al objeto dentro del cuerpo de la función su valor se verá modificado fuera de ésta, produciéndose un </w:t>
      </w:r>
      <w:r>
        <w:rPr>
          <w:rStyle w:val="Textoennegrita"/>
        </w:rPr>
        <w:t>Side Effect</w:t>
      </w:r>
      <w:r>
        <w:t xml:space="preserve"> .</w:t>
      </w:r>
    </w:p>
    <w:p w14:paraId="2D16C609" w14:textId="77777777" w:rsidR="00A3560D" w:rsidRDefault="00A3560D" w:rsidP="00A3560D">
      <w:pPr>
        <w:rPr>
          <w:rFonts w:ascii="Times New Roman" w:hAnsi="Times New Roman" w:cs="Times New Roman"/>
          <w:b/>
          <w:bCs/>
          <w:i/>
          <w:iCs/>
          <w:sz w:val="24"/>
          <w:szCs w:val="24"/>
        </w:rPr>
      </w:pPr>
    </w:p>
    <w:p w14:paraId="5DB81113" w14:textId="77777777" w:rsidR="00A3560D" w:rsidRDefault="00A3560D" w:rsidP="00A3560D">
      <w:pPr>
        <w:rPr>
          <w:rFonts w:ascii="Times New Roman" w:hAnsi="Times New Roman" w:cs="Times New Roman"/>
          <w:b/>
          <w:bCs/>
          <w:i/>
          <w:iCs/>
          <w:sz w:val="24"/>
          <w:szCs w:val="24"/>
        </w:rPr>
      </w:pPr>
    </w:p>
    <w:p w14:paraId="7973DC84" w14:textId="77777777" w:rsidR="00A3560D" w:rsidRDefault="00A3560D" w:rsidP="00A3560D">
      <w:pPr>
        <w:rPr>
          <w:rFonts w:ascii="Times New Roman" w:hAnsi="Times New Roman" w:cs="Times New Roman"/>
          <w:b/>
          <w:bCs/>
          <w:i/>
          <w:iCs/>
          <w:sz w:val="24"/>
          <w:szCs w:val="24"/>
        </w:rPr>
      </w:pPr>
    </w:p>
    <w:p w14:paraId="6CDFB341" w14:textId="77777777" w:rsidR="00A3560D" w:rsidRDefault="00A3560D" w:rsidP="00A3560D">
      <w:pPr>
        <w:rPr>
          <w:rFonts w:ascii="Times New Roman" w:hAnsi="Times New Roman" w:cs="Times New Roman"/>
          <w:b/>
          <w:bCs/>
          <w:i/>
          <w:iCs/>
          <w:sz w:val="24"/>
          <w:szCs w:val="24"/>
        </w:rPr>
      </w:pPr>
    </w:p>
    <w:p w14:paraId="5CECB5D4" w14:textId="77777777" w:rsidR="00A3560D" w:rsidRDefault="00A3560D" w:rsidP="00A3560D">
      <w:pPr>
        <w:rPr>
          <w:rFonts w:ascii="Times New Roman" w:hAnsi="Times New Roman" w:cs="Times New Roman"/>
          <w:b/>
          <w:bCs/>
          <w:i/>
          <w:iCs/>
          <w:sz w:val="24"/>
          <w:szCs w:val="24"/>
        </w:rPr>
      </w:pPr>
    </w:p>
    <w:p w14:paraId="0008718B" w14:textId="77777777" w:rsidR="00A3560D" w:rsidRDefault="00A3560D" w:rsidP="00A3560D">
      <w:pPr>
        <w:rPr>
          <w:rFonts w:ascii="Times New Roman" w:hAnsi="Times New Roman" w:cs="Times New Roman"/>
          <w:b/>
          <w:bCs/>
          <w:i/>
          <w:iCs/>
          <w:sz w:val="24"/>
          <w:szCs w:val="24"/>
        </w:rPr>
      </w:pPr>
    </w:p>
    <w:p w14:paraId="5EF887B5"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Comparaciones en JavaScript</w:t>
      </w:r>
    </w:p>
    <w:p w14:paraId="7F7B1D0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varias maneras de comparar variables u objetos dentro de javascript. En el primer ejemplo le asignamos a X un valor numérico y a Y un string. Para poder compararlos debemos agregar dos signos de igual (==). Esto los convierte al mismo tipo de valor y permite que se puedan comparar.</w:t>
      </w:r>
    </w:p>
    <w:p w14:paraId="311530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realizamos operaciones es recomendable usar tres símbolos de igual (===). Esto permite que JavasScript no iguale las variables que son de distinto tipo. Te recomendamos que uses el triple igual siempre que estés comparando variables.</w:t>
      </w:r>
    </w:p>
    <w:p w14:paraId="14ED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cinco tipos de datos que son primitivos:</w:t>
      </w:r>
    </w:p>
    <w:p w14:paraId="71B63C83"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Boolean</w:t>
      </w:r>
    </w:p>
    <w:p w14:paraId="773C51C4"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Null</w:t>
      </w:r>
    </w:p>
    <w:p w14:paraId="6019C6DC"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Undefined</w:t>
      </w:r>
    </w:p>
    <w:p w14:paraId="57EECD19"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Number</w:t>
      </w:r>
    </w:p>
    <w:p w14:paraId="7F3F167D"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String</w:t>
      </w:r>
    </w:p>
    <w:p w14:paraId="324EB485"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comparar objetos JS tiene en cuenta también el nombre del objeto, por lo tanto, se remite a comparar el nombre de las variables además del valor de los atributos.</w:t>
      </w:r>
      <w:r>
        <w:rPr>
          <w:rFonts w:ascii="Times New Roman" w:hAnsi="Times New Roman" w:cs="Times New Roman"/>
          <w:sz w:val="24"/>
          <w:szCs w:val="24"/>
        </w:rPr>
        <w:br/>
        <w:t>Con objetos literales desglosados (</w:t>
      </w:r>
      <w:r>
        <w:rPr>
          <w:rStyle w:val="nfasis"/>
          <w:rFonts w:ascii="Times New Roman" w:hAnsi="Times New Roman" w:cs="Times New Roman"/>
          <w:sz w:val="24"/>
          <w:szCs w:val="24"/>
        </w:rPr>
        <w:t>otroMas</w:t>
      </w:r>
      <w:r>
        <w:rPr>
          <w:rFonts w:ascii="Times New Roman" w:hAnsi="Times New Roman" w:cs="Times New Roman"/>
          <w:sz w:val="24"/>
          <w:szCs w:val="24"/>
        </w:rPr>
        <w:t xml:space="preserve"> en este caso), pasa lo mismo y la comparación da false ya que lo que se genera es un nuevo objeto a partir del desglosado.</w:t>
      </w:r>
    </w:p>
    <w:p w14:paraId="10701694" w14:textId="4E569656" w:rsidR="00A3560D" w:rsidRDefault="00A3560D" w:rsidP="00A3560D">
      <w:pPr>
        <w:jc w:val="center"/>
        <w:rPr>
          <w:rFonts w:ascii="Times New Roman" w:hAnsi="Times New Roman" w:cs="Times New Roman"/>
          <w:b/>
          <w:bCs/>
          <w:i/>
          <w:iCs/>
          <w:sz w:val="28"/>
          <w:szCs w:val="28"/>
        </w:rPr>
      </w:pPr>
      <w:r>
        <w:rPr>
          <w:noProof/>
        </w:rPr>
        <w:drawing>
          <wp:inline distT="0" distB="0" distL="0" distR="0" wp14:anchorId="7CC94967" wp14:editId="46FF61C5">
            <wp:extent cx="4886325" cy="315277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6325" cy="3152775"/>
                    </a:xfrm>
                    <a:prstGeom prst="rect">
                      <a:avLst/>
                    </a:prstGeom>
                    <a:noFill/>
                    <a:ln>
                      <a:noFill/>
                    </a:ln>
                  </pic:spPr>
                </pic:pic>
              </a:graphicData>
            </a:graphic>
          </wp:inline>
        </w:drawing>
      </w:r>
    </w:p>
    <w:p w14:paraId="371EF173" w14:textId="77777777" w:rsidR="00A3560D" w:rsidRDefault="00A3560D" w:rsidP="00A3560D">
      <w:pPr>
        <w:jc w:val="center"/>
        <w:rPr>
          <w:rFonts w:ascii="Times New Roman" w:hAnsi="Times New Roman" w:cs="Times New Roman"/>
          <w:b/>
          <w:bCs/>
          <w:i/>
          <w:iCs/>
          <w:sz w:val="28"/>
          <w:szCs w:val="28"/>
        </w:rPr>
      </w:pPr>
    </w:p>
    <w:p w14:paraId="39219FC5" w14:textId="77777777" w:rsidR="00A3560D" w:rsidRDefault="00A3560D" w:rsidP="00A3560D">
      <w:pPr>
        <w:pStyle w:val="Ttulo1"/>
      </w:pPr>
    </w:p>
    <w:p w14:paraId="59FB1DFC" w14:textId="77777777" w:rsidR="00A3560D" w:rsidRDefault="00A3560D" w:rsidP="00A3560D">
      <w:pPr>
        <w:pStyle w:val="Ttulo1"/>
      </w:pPr>
      <w:r>
        <w:t>Funciones que retornan valores</w:t>
      </w:r>
    </w:p>
    <w:p w14:paraId="11BA2916" w14:textId="77777777" w:rsidR="00A3560D" w:rsidRDefault="00A3560D" w:rsidP="00A3560D">
      <w:pPr>
        <w:pStyle w:val="NormalWeb"/>
      </w:pPr>
      <w:r>
        <w:t>En esta clase seguiremos trabajando con condicionales para desglosar las funciones en funciones más pequeñas que retornen un valor.</w:t>
      </w:r>
    </w:p>
    <w:p w14:paraId="2DC6F0FB" w14:textId="77777777" w:rsidR="00A3560D" w:rsidRDefault="00A3560D" w:rsidP="00A3560D">
      <w:pPr>
        <w:pStyle w:val="NormalWeb"/>
      </w:pPr>
      <w:r>
        <w:t>Debemos de tener en cuenta que el número 18 está incluido dentro del rango de edad. Para ello utilizamos los símbolos &gt;=.</w:t>
      </w:r>
    </w:p>
    <w:p w14:paraId="4417ABAB" w14:textId="77777777" w:rsidR="00A3560D" w:rsidRDefault="00A3560D" w:rsidP="00A3560D">
      <w:pPr>
        <w:pStyle w:val="NormalWeb"/>
      </w:pPr>
      <w:r>
        <w:t>Return detiene la ejecución de una función y devuelve el valor de esa función.</w:t>
      </w:r>
    </w:p>
    <w:p w14:paraId="5B219AD5" w14:textId="77777777" w:rsidR="00A3560D" w:rsidRDefault="00A3560D" w:rsidP="00A3560D">
      <w:pPr>
        <w:pStyle w:val="NormalWeb"/>
      </w:pPr>
      <w:r>
        <w:t>Las variables definidas con const se comportan como las variables, excepto que no pueden ser reasignadas. Las constantes pueden ser declaradas en mayúsculas o minúsculas. Pero por convención, para distinguirlas del resto de variables, se escribe todo en mayúsculas.</w:t>
      </w:r>
    </w:p>
    <w:p w14:paraId="333DC3CF" w14:textId="673204EF" w:rsidR="00A3560D" w:rsidRDefault="00A3560D" w:rsidP="00A3560D">
      <w:pPr>
        <w:pStyle w:val="NormalWeb"/>
      </w:pPr>
      <w:r>
        <w:rPr>
          <w:noProof/>
        </w:rPr>
        <w:drawing>
          <wp:inline distT="0" distB="0" distL="0" distR="0" wp14:anchorId="5111F239" wp14:editId="25D13D86">
            <wp:extent cx="5612130" cy="3458845"/>
            <wp:effectExtent l="0" t="0" r="7620" b="825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458845"/>
                    </a:xfrm>
                    <a:prstGeom prst="rect">
                      <a:avLst/>
                    </a:prstGeom>
                    <a:noFill/>
                    <a:ln>
                      <a:noFill/>
                    </a:ln>
                  </pic:spPr>
                </pic:pic>
              </a:graphicData>
            </a:graphic>
          </wp:inline>
        </w:drawing>
      </w:r>
    </w:p>
    <w:p w14:paraId="638D9B49" w14:textId="77777777" w:rsidR="00A3560D" w:rsidRDefault="00A3560D" w:rsidP="00A3560D">
      <w:pPr>
        <w:jc w:val="center"/>
        <w:rPr>
          <w:rFonts w:ascii="Times New Roman" w:hAnsi="Times New Roman" w:cs="Times New Roman"/>
          <w:b/>
          <w:bCs/>
          <w:i/>
          <w:iCs/>
          <w:sz w:val="28"/>
          <w:szCs w:val="28"/>
        </w:rPr>
      </w:pPr>
    </w:p>
    <w:p w14:paraId="4A8B3D79" w14:textId="77777777" w:rsidR="00A3560D" w:rsidRDefault="00A3560D" w:rsidP="00A3560D">
      <w:pPr>
        <w:jc w:val="center"/>
        <w:rPr>
          <w:rFonts w:ascii="Times New Roman" w:hAnsi="Times New Roman" w:cs="Times New Roman"/>
          <w:b/>
          <w:bCs/>
          <w:i/>
          <w:iCs/>
          <w:sz w:val="28"/>
          <w:szCs w:val="28"/>
        </w:rPr>
      </w:pPr>
    </w:p>
    <w:p w14:paraId="5AC231C2" w14:textId="77777777" w:rsidR="00A3560D" w:rsidRDefault="00A3560D" w:rsidP="00A3560D">
      <w:pPr>
        <w:jc w:val="center"/>
        <w:rPr>
          <w:rFonts w:ascii="Times New Roman" w:hAnsi="Times New Roman" w:cs="Times New Roman"/>
          <w:b/>
          <w:bCs/>
          <w:i/>
          <w:iCs/>
          <w:sz w:val="28"/>
          <w:szCs w:val="28"/>
        </w:rPr>
      </w:pPr>
    </w:p>
    <w:p w14:paraId="66FBC168" w14:textId="77777777" w:rsidR="00A3560D" w:rsidRDefault="00A3560D" w:rsidP="00A3560D">
      <w:pPr>
        <w:jc w:val="center"/>
        <w:rPr>
          <w:rFonts w:ascii="Times New Roman" w:hAnsi="Times New Roman" w:cs="Times New Roman"/>
          <w:b/>
          <w:bCs/>
          <w:i/>
          <w:iCs/>
          <w:sz w:val="28"/>
          <w:szCs w:val="28"/>
        </w:rPr>
      </w:pPr>
    </w:p>
    <w:p w14:paraId="63379C21" w14:textId="77777777" w:rsidR="00A3560D" w:rsidRDefault="00A3560D" w:rsidP="00A3560D">
      <w:pPr>
        <w:rPr>
          <w:rFonts w:ascii="Times New Roman" w:hAnsi="Times New Roman" w:cs="Times New Roman"/>
          <w:b/>
          <w:bCs/>
          <w:i/>
          <w:iCs/>
          <w:sz w:val="28"/>
          <w:szCs w:val="28"/>
        </w:rPr>
      </w:pPr>
    </w:p>
    <w:p w14:paraId="676D86A9" w14:textId="77777777" w:rsidR="00A3560D" w:rsidRDefault="00A3560D" w:rsidP="00A3560D">
      <w:pPr>
        <w:pStyle w:val="Ttulo1"/>
      </w:pPr>
      <w:r>
        <w:t>Arrow functions</w:t>
      </w:r>
    </w:p>
    <w:p w14:paraId="6FD3F814" w14:textId="77777777" w:rsidR="00A3560D" w:rsidRDefault="00A3560D" w:rsidP="00A3560D">
      <w:pPr>
        <w:pStyle w:val="NormalWeb"/>
      </w:pPr>
      <w:r>
        <w:t>En esta clase aprenderemos a utilizar Arrow Functions que permiten una nomenclatura más corta para escribir expresiones de funciones. Este tipo de funciones deben definirse antes de ser utilizadas.</w:t>
      </w:r>
    </w:p>
    <w:p w14:paraId="31E10CAE" w14:textId="77777777" w:rsidR="00A3560D" w:rsidRDefault="00A3560D" w:rsidP="00A3560D">
      <w:pPr>
        <w:pStyle w:val="NormalWeb"/>
      </w:pPr>
      <w:r>
        <w:t>Al escribir las Arrow Functions no es necesario escribir la palabra function, la palabra return, ni las llaves.</w:t>
      </w:r>
    </w:p>
    <w:p w14:paraId="21B03AF7" w14:textId="77777777" w:rsidR="00A3560D" w:rsidRDefault="00A3560D" w:rsidP="00A3560D">
      <w:pPr>
        <w:pStyle w:val="NormalWeb"/>
        <w:rPr>
          <w:b/>
          <w:bCs/>
          <w:i/>
          <w:iCs/>
        </w:rPr>
      </w:pPr>
      <w:r>
        <w:rPr>
          <w:b/>
          <w:bCs/>
          <w:i/>
          <w:iCs/>
        </w:rPr>
        <w:t>Anonymous Function</w:t>
      </w:r>
    </w:p>
    <w:p w14:paraId="00D2E1B6" w14:textId="13D30F3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8864DA6" wp14:editId="67F3ECDF">
            <wp:extent cx="5612130" cy="1115060"/>
            <wp:effectExtent l="0" t="0" r="7620" b="88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1115060"/>
                    </a:xfrm>
                    <a:prstGeom prst="rect">
                      <a:avLst/>
                    </a:prstGeom>
                    <a:noFill/>
                    <a:ln>
                      <a:noFill/>
                    </a:ln>
                  </pic:spPr>
                </pic:pic>
              </a:graphicData>
            </a:graphic>
          </wp:inline>
        </w:drawing>
      </w:r>
    </w:p>
    <w:p w14:paraId="3529BDA3"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Arrow Function</w:t>
      </w:r>
    </w:p>
    <w:p w14:paraId="1D5CEABD" w14:textId="0178074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35DA416" wp14:editId="6E0CF09F">
            <wp:extent cx="5612130" cy="78359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783590"/>
                    </a:xfrm>
                    <a:prstGeom prst="rect">
                      <a:avLst/>
                    </a:prstGeom>
                    <a:noFill/>
                    <a:ln>
                      <a:noFill/>
                    </a:ln>
                  </pic:spPr>
                </pic:pic>
              </a:graphicData>
            </a:graphic>
          </wp:inline>
        </w:drawing>
      </w:r>
    </w:p>
    <w:p w14:paraId="10A60F72" w14:textId="7B7F7618"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A6C9E1D" wp14:editId="3F780C5F">
            <wp:extent cx="5612130" cy="817245"/>
            <wp:effectExtent l="0" t="0" r="7620"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817245"/>
                    </a:xfrm>
                    <a:prstGeom prst="rect">
                      <a:avLst/>
                    </a:prstGeom>
                    <a:noFill/>
                    <a:ln>
                      <a:noFill/>
                    </a:ln>
                  </pic:spPr>
                </pic:pic>
              </a:graphicData>
            </a:graphic>
          </wp:inline>
        </w:drawing>
      </w:r>
    </w:p>
    <w:p w14:paraId="4DAB3BC7" w14:textId="43D5BFB0"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3FA61E8" wp14:editId="25979903">
            <wp:extent cx="5612130" cy="86296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862965"/>
                    </a:xfrm>
                    <a:prstGeom prst="rect">
                      <a:avLst/>
                    </a:prstGeom>
                    <a:noFill/>
                    <a:ln>
                      <a:noFill/>
                    </a:ln>
                  </pic:spPr>
                </pic:pic>
              </a:graphicData>
            </a:graphic>
          </wp:inline>
        </w:drawing>
      </w:r>
    </w:p>
    <w:p w14:paraId="3D211BB2"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Ahora para llamarla.</w:t>
      </w:r>
    </w:p>
    <w:p w14:paraId="3A304817" w14:textId="32CAC62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78AAA91" wp14:editId="68A23B53">
            <wp:extent cx="4533900" cy="8763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876300"/>
                    </a:xfrm>
                    <a:prstGeom prst="rect">
                      <a:avLst/>
                    </a:prstGeom>
                    <a:noFill/>
                    <a:ln>
                      <a:noFill/>
                    </a:ln>
                  </pic:spPr>
                </pic:pic>
              </a:graphicData>
            </a:graphic>
          </wp:inline>
        </w:drawing>
      </w:r>
    </w:p>
    <w:p w14:paraId="694A7EAF" w14:textId="77777777" w:rsidR="00A3560D" w:rsidRDefault="00A3560D" w:rsidP="00A3560D">
      <w:pPr>
        <w:jc w:val="center"/>
        <w:rPr>
          <w:rFonts w:ascii="Times New Roman" w:hAnsi="Times New Roman" w:cs="Times New Roman"/>
          <w:b/>
          <w:bCs/>
          <w:i/>
          <w:iCs/>
          <w:sz w:val="28"/>
          <w:szCs w:val="28"/>
        </w:rPr>
      </w:pPr>
    </w:p>
    <w:p w14:paraId="69EAE1BA" w14:textId="77777777" w:rsidR="00A3560D" w:rsidRDefault="00A3560D" w:rsidP="00A3560D">
      <w:pPr>
        <w:pStyle w:val="Ttulo1"/>
      </w:pPr>
      <w:r>
        <w:t>Estructuras repetitivas: for</w:t>
      </w:r>
    </w:p>
    <w:p w14:paraId="72E29AD2" w14:textId="77777777" w:rsidR="00A3560D" w:rsidRDefault="00A3560D" w:rsidP="00A3560D">
      <w:pPr>
        <w:pStyle w:val="NormalWeb"/>
      </w:pPr>
      <w:r>
        <w:t>En esta clase estudiaremos una de las estructuras básicas de control. El bucle for, se utiliza para repetir una o más instrucciones un determinado número de veces.</w:t>
      </w:r>
    </w:p>
    <w:p w14:paraId="7A5A6CF6" w14:textId="77777777" w:rsidR="00A3560D" w:rsidRDefault="00A3560D" w:rsidP="00A3560D">
      <w:pPr>
        <w:pStyle w:val="NormalWeb"/>
      </w:pPr>
      <w:r>
        <w:t>Para escribir un bucle for se coloca la palabra for seguida de paréntesis y llaves.</w:t>
      </w:r>
      <w:r>
        <w:br/>
        <w:t>Ej. for( ){ }. Dentro de los paréntesis irán las condiciones para ejecutar el bucle, y dentro las llaves irán las instrucciones que se deben repetir.</w:t>
      </w:r>
    </w:p>
    <w:p w14:paraId="7A13112D" w14:textId="77777777" w:rsidR="00A3560D" w:rsidRDefault="00A3560D" w:rsidP="00A3560D">
      <w:pPr>
        <w:pStyle w:val="NormalWeb"/>
      </w:pPr>
      <w:r>
        <w:t>En este ejemplo la variable i la utilizamos como contador.</w:t>
      </w:r>
    </w:p>
    <w:p w14:paraId="4886D645" w14:textId="65DFC15E" w:rsidR="00A3560D" w:rsidRDefault="00A3560D" w:rsidP="00A3560D">
      <w:pPr>
        <w:pStyle w:val="NormalWeb"/>
        <w:jc w:val="center"/>
      </w:pPr>
      <w:r>
        <w:rPr>
          <w:noProof/>
        </w:rPr>
        <w:drawing>
          <wp:inline distT="0" distB="0" distL="0" distR="0" wp14:anchorId="5DBE59BC" wp14:editId="3358847F">
            <wp:extent cx="5391150" cy="23907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390775"/>
                    </a:xfrm>
                    <a:prstGeom prst="rect">
                      <a:avLst/>
                    </a:prstGeom>
                    <a:noFill/>
                    <a:ln>
                      <a:noFill/>
                    </a:ln>
                  </pic:spPr>
                </pic:pic>
              </a:graphicData>
            </a:graphic>
          </wp:inline>
        </w:drawing>
      </w:r>
    </w:p>
    <w:p w14:paraId="77D6F6B2" w14:textId="77777777" w:rsidR="00A3560D" w:rsidRDefault="00A3560D" w:rsidP="00A3560D">
      <w:pPr>
        <w:pStyle w:val="NormalWeb"/>
        <w:jc w:val="center"/>
      </w:pPr>
    </w:p>
    <w:p w14:paraId="0CC2FE82" w14:textId="77777777" w:rsidR="00A3560D" w:rsidRDefault="00A3560D" w:rsidP="00A3560D">
      <w:pPr>
        <w:pStyle w:val="NormalWeb"/>
        <w:rPr>
          <w:b/>
          <w:bCs/>
          <w:i/>
          <w:iCs/>
        </w:rPr>
      </w:pPr>
      <w:r>
        <w:rPr>
          <w:b/>
          <w:bCs/>
          <w:i/>
          <w:iCs/>
        </w:rPr>
        <w:t>Aquí como generar un numero aleatorio.</w:t>
      </w:r>
    </w:p>
    <w:p w14:paraId="2FAA6DCF" w14:textId="7AB660E7"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A857210" wp14:editId="57D3FDA4">
            <wp:extent cx="5612130" cy="180975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1809750"/>
                    </a:xfrm>
                    <a:prstGeom prst="rect">
                      <a:avLst/>
                    </a:prstGeom>
                    <a:noFill/>
                    <a:ln>
                      <a:noFill/>
                    </a:ln>
                  </pic:spPr>
                </pic:pic>
              </a:graphicData>
            </a:graphic>
          </wp:inline>
        </w:drawing>
      </w:r>
    </w:p>
    <w:p w14:paraId="38437AF6" w14:textId="77777777" w:rsidR="00A3560D" w:rsidRDefault="00A3560D" w:rsidP="00A3560D">
      <w:pPr>
        <w:jc w:val="center"/>
        <w:rPr>
          <w:rFonts w:ascii="Times New Roman" w:hAnsi="Times New Roman" w:cs="Times New Roman"/>
          <w:b/>
          <w:bCs/>
          <w:i/>
          <w:iCs/>
          <w:sz w:val="28"/>
          <w:szCs w:val="28"/>
        </w:rPr>
      </w:pPr>
    </w:p>
    <w:p w14:paraId="0FD10444" w14:textId="77777777" w:rsidR="00A3560D" w:rsidRDefault="00A3560D" w:rsidP="00A3560D">
      <w:pPr>
        <w:jc w:val="center"/>
        <w:rPr>
          <w:rFonts w:ascii="Times New Roman" w:hAnsi="Times New Roman" w:cs="Times New Roman"/>
          <w:b/>
          <w:bCs/>
          <w:i/>
          <w:iCs/>
          <w:sz w:val="28"/>
          <w:szCs w:val="28"/>
        </w:rPr>
      </w:pPr>
    </w:p>
    <w:p w14:paraId="609D5076" w14:textId="77777777" w:rsidR="00A3560D" w:rsidRDefault="00A3560D" w:rsidP="00A3560D">
      <w:pPr>
        <w:pStyle w:val="Ttulo1"/>
      </w:pPr>
      <w:r>
        <w:lastRenderedPageBreak/>
        <w:t>Estructuras repetitivas: do-while</w:t>
      </w:r>
    </w:p>
    <w:p w14:paraId="0E249BB5" w14:textId="77777777" w:rsidR="00A3560D" w:rsidRDefault="00A3560D" w:rsidP="00A3560D">
      <w:pPr>
        <w:pStyle w:val="NormalWeb"/>
      </w:pPr>
      <w:r>
        <w:t>Otra estructura repetitiva es el do-while. A diferencia de la instrucción while, un bucle do…while se ejecuta una vez antes de que se evalúe la expresión condicional.</w:t>
      </w:r>
    </w:p>
    <w:p w14:paraId="2D762441" w14:textId="38FA39E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C75B7D1" wp14:editId="6361C61D">
            <wp:extent cx="5610225" cy="287655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noFill/>
                    </a:ln>
                  </pic:spPr>
                </pic:pic>
              </a:graphicData>
            </a:graphic>
          </wp:inline>
        </w:drawing>
      </w:r>
    </w:p>
    <w:p w14:paraId="28599F9E" w14:textId="58A4CDB3"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B1984E5" wp14:editId="2ECF0FFB">
            <wp:extent cx="5610225" cy="35718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3571875"/>
                    </a:xfrm>
                    <a:prstGeom prst="rect">
                      <a:avLst/>
                    </a:prstGeom>
                    <a:noFill/>
                    <a:ln>
                      <a:noFill/>
                    </a:ln>
                  </pic:spPr>
                </pic:pic>
              </a:graphicData>
            </a:graphic>
          </wp:inline>
        </w:drawing>
      </w:r>
    </w:p>
    <w:p w14:paraId="114D2740" w14:textId="77777777" w:rsidR="00A3560D" w:rsidRDefault="00A3560D" w:rsidP="00A3560D">
      <w:pPr>
        <w:jc w:val="center"/>
        <w:rPr>
          <w:rFonts w:ascii="Times New Roman" w:hAnsi="Times New Roman" w:cs="Times New Roman"/>
          <w:b/>
          <w:bCs/>
          <w:i/>
          <w:iCs/>
          <w:sz w:val="28"/>
          <w:szCs w:val="28"/>
        </w:rPr>
      </w:pPr>
    </w:p>
    <w:p w14:paraId="57E7743A" w14:textId="77777777" w:rsidR="00A3560D" w:rsidRDefault="00A3560D" w:rsidP="00A3560D">
      <w:pPr>
        <w:pStyle w:val="Ttulo1"/>
      </w:pPr>
      <w:r>
        <w:lastRenderedPageBreak/>
        <w:t>Condicional múltiple: switch</w:t>
      </w:r>
    </w:p>
    <w:p w14:paraId="6562B4D4" w14:textId="77777777" w:rsidR="00A3560D" w:rsidRDefault="00A3560D" w:rsidP="00A3560D">
      <w:pPr>
        <w:pStyle w:val="NormalWeb"/>
      </w:pPr>
      <w:r>
        <w:t>Una última estructura de control se llama switch. Switch se utiliza para realizar diferentes acciones basadas en múltiples condiciones.</w:t>
      </w:r>
    </w:p>
    <w:p w14:paraId="16C0081A" w14:textId="77777777" w:rsidR="00A3560D" w:rsidRDefault="00A3560D" w:rsidP="00A3560D">
      <w:pPr>
        <w:pStyle w:val="NormalWeb"/>
      </w:pPr>
      <w:r>
        <w:t>Prompt, muestra un cuadro de mensaje que le pide al usuario que ingrese alguna información.</w:t>
      </w:r>
    </w:p>
    <w:p w14:paraId="6003942D" w14:textId="77777777" w:rsidR="00A3560D" w:rsidRDefault="00A3560D" w:rsidP="00A3560D">
      <w:pPr>
        <w:pStyle w:val="NormalWeb"/>
      </w:pPr>
      <w:r>
        <w:t>Break, sirve para que el browser se salte un bucle.</w:t>
      </w:r>
    </w:p>
    <w:p w14:paraId="04586E2C" w14:textId="5B9D06AC" w:rsidR="00A3560D" w:rsidRDefault="00A3560D" w:rsidP="00A3560D">
      <w:pPr>
        <w:pStyle w:val="NormalWeb"/>
      </w:pPr>
      <w:r>
        <w:rPr>
          <w:noProof/>
        </w:rPr>
        <w:drawing>
          <wp:inline distT="0" distB="0" distL="0" distR="0" wp14:anchorId="4D0C3954" wp14:editId="1A3AC4CF">
            <wp:extent cx="5612130" cy="43243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324350"/>
                    </a:xfrm>
                    <a:prstGeom prst="rect">
                      <a:avLst/>
                    </a:prstGeom>
                    <a:noFill/>
                    <a:ln>
                      <a:noFill/>
                    </a:ln>
                  </pic:spPr>
                </pic:pic>
              </a:graphicData>
            </a:graphic>
          </wp:inline>
        </w:drawing>
      </w:r>
    </w:p>
    <w:p w14:paraId="4F875012" w14:textId="77777777" w:rsidR="00A3560D" w:rsidRDefault="00A3560D" w:rsidP="00A3560D">
      <w:pPr>
        <w:pStyle w:val="NormalWeb"/>
      </w:pPr>
    </w:p>
    <w:p w14:paraId="1517A453" w14:textId="77777777" w:rsidR="00A3560D" w:rsidRDefault="00A3560D" w:rsidP="00A3560D">
      <w:pPr>
        <w:pStyle w:val="NormalWeb"/>
      </w:pPr>
    </w:p>
    <w:p w14:paraId="4707B934" w14:textId="77777777" w:rsidR="00A3560D" w:rsidRDefault="00A3560D" w:rsidP="00A3560D">
      <w:pPr>
        <w:pStyle w:val="NormalWeb"/>
      </w:pPr>
    </w:p>
    <w:p w14:paraId="0E58CA73" w14:textId="77777777" w:rsidR="00A3560D" w:rsidRDefault="00A3560D" w:rsidP="00A3560D">
      <w:pPr>
        <w:pStyle w:val="NormalWeb"/>
      </w:pPr>
    </w:p>
    <w:p w14:paraId="7F5B46FC" w14:textId="77777777" w:rsidR="00A3560D" w:rsidRDefault="00A3560D" w:rsidP="00A3560D">
      <w:pPr>
        <w:pStyle w:val="NormalWeb"/>
      </w:pPr>
    </w:p>
    <w:p w14:paraId="6BBF2E00" w14:textId="77777777" w:rsidR="00A3560D" w:rsidRDefault="00A3560D" w:rsidP="00A3560D">
      <w:pPr>
        <w:pStyle w:val="Ttulo1"/>
      </w:pPr>
      <w:r>
        <w:lastRenderedPageBreak/>
        <w:t>Introducción a Arrays</w:t>
      </w:r>
    </w:p>
    <w:p w14:paraId="2054AAF7" w14:textId="77777777" w:rsidR="00A3560D" w:rsidRDefault="00A3560D" w:rsidP="00A3560D">
      <w:pPr>
        <w:pStyle w:val="NormalWeb"/>
      </w:pPr>
      <w:r>
        <w:t>Los Arrays son estructuras que nos permiten organizar elementos dentro de una colección. Estos elementos pueden ser números, strings, booleanos, objetos, etc.</w:t>
      </w:r>
    </w:p>
    <w:p w14:paraId="6B2F8E09" w14:textId="77777777" w:rsidR="00A3560D" w:rsidRDefault="00A3560D" w:rsidP="00A3560D">
      <w:pPr>
        <w:pStyle w:val="NormalWeb"/>
        <w:jc w:val="center"/>
        <w:rPr>
          <w:b/>
          <w:bCs/>
          <w:i/>
          <w:iCs/>
        </w:rPr>
      </w:pPr>
      <w:r>
        <w:rPr>
          <w:b/>
          <w:bCs/>
          <w:i/>
          <w:iCs/>
        </w:rPr>
        <w:t>var personas = []</w:t>
      </w:r>
    </w:p>
    <w:p w14:paraId="1A68D3FA" w14:textId="77777777" w:rsidR="00A3560D" w:rsidRDefault="00A3560D" w:rsidP="00A3560D">
      <w:pPr>
        <w:pStyle w:val="NormalWeb"/>
      </w:pPr>
      <w:r>
        <w:t>Incluso podemos mezclar diferentes tipos de datos.</w:t>
      </w:r>
    </w:p>
    <w:p w14:paraId="4298D617" w14:textId="77777777" w:rsidR="00A3560D" w:rsidRDefault="00A3560D" w:rsidP="00A3560D">
      <w:pPr>
        <w:pStyle w:val="NormalWeb"/>
      </w:pPr>
      <w:r>
        <w:t>Si queremos acceder al 1er elemento de un array , escribimos el nombre del array seguido de los corchetes y el índice 0:</w:t>
      </w:r>
    </w:p>
    <w:p w14:paraId="7C5A1A00" w14:textId="77777777" w:rsidR="00A3560D" w:rsidRDefault="00A3560D" w:rsidP="00A3560D">
      <w:pPr>
        <w:pStyle w:val="NormalWeb"/>
      </w:pPr>
      <w:r>
        <w:t>personas[0]</w:t>
      </w:r>
    </w:p>
    <w:p w14:paraId="27A4768D" w14:textId="77777777" w:rsidR="00A3560D" w:rsidRDefault="00A3560D" w:rsidP="00A3560D">
      <w:pPr>
        <w:pStyle w:val="NormalWeb"/>
      </w:pPr>
    </w:p>
    <w:p w14:paraId="6B64BF22" w14:textId="77777777" w:rsidR="00A3560D" w:rsidRDefault="00A3560D" w:rsidP="00A3560D">
      <w:pPr>
        <w:pStyle w:val="NormalWeb"/>
      </w:pPr>
      <w:r>
        <w:t>Si queremos acceder a los atributos de alguno de los elementos después del índice del elemento se agrega un “.” seguido del atributo:</w:t>
      </w:r>
    </w:p>
    <w:p w14:paraId="1305793C" w14:textId="77777777" w:rsidR="00A3560D" w:rsidRDefault="00A3560D" w:rsidP="00A3560D">
      <w:pPr>
        <w:pStyle w:val="NormalWeb"/>
      </w:pPr>
      <w:r>
        <w:t>personas[0].altura</w:t>
      </w:r>
    </w:p>
    <w:p w14:paraId="5408AC44" w14:textId="77777777" w:rsidR="00A3560D" w:rsidRDefault="00A3560D" w:rsidP="00A3560D">
      <w:pPr>
        <w:pStyle w:val="NormalWeb"/>
      </w:pPr>
    </w:p>
    <w:p w14:paraId="6BC592C1" w14:textId="77777777" w:rsidR="00A3560D" w:rsidRDefault="00A3560D" w:rsidP="00A3560D">
      <w:pPr>
        <w:pStyle w:val="NormalWeb"/>
      </w:pPr>
      <w:r>
        <w:t>Otra forma de acceder a los atributos es utilizando corchetes y el atributo pasarlo como un string:</w:t>
      </w:r>
    </w:p>
    <w:p w14:paraId="159BDF17" w14:textId="77777777" w:rsidR="00A3560D" w:rsidRDefault="00A3560D" w:rsidP="00A3560D">
      <w:pPr>
        <w:pStyle w:val="NormalWeb"/>
      </w:pPr>
      <w:r>
        <w:t>personas[0].[‘altura’]</w:t>
      </w:r>
    </w:p>
    <w:p w14:paraId="17CA3B44" w14:textId="77777777" w:rsidR="00A3560D" w:rsidRDefault="00A3560D" w:rsidP="00A3560D">
      <w:pPr>
        <w:pStyle w:val="NormalWeb"/>
      </w:pPr>
    </w:p>
    <w:p w14:paraId="4450653D" w14:textId="77777777" w:rsidR="00A3560D" w:rsidRDefault="00A3560D" w:rsidP="00A3560D">
      <w:pPr>
        <w:pStyle w:val="NormalWeb"/>
      </w:pPr>
      <w:r>
        <w:t>Se debe tomar en cuenta que estamos utilizando objetos, no colecciones, pero podemos acceder a los atributos.</w:t>
      </w:r>
    </w:p>
    <w:p w14:paraId="5B489E37" w14:textId="77777777" w:rsidR="00A3560D" w:rsidRDefault="00A3560D" w:rsidP="00A3560D">
      <w:pPr>
        <w:pStyle w:val="NormalWeb"/>
      </w:pPr>
    </w:p>
    <w:p w14:paraId="0BEA81A5" w14:textId="77777777" w:rsidR="00A3560D" w:rsidRDefault="00A3560D" w:rsidP="00A3560D">
      <w:pPr>
        <w:pStyle w:val="NormalWeb"/>
      </w:pPr>
      <w:r>
        <w:rPr>
          <w:b/>
          <w:bCs/>
        </w:rPr>
        <w:t>NOTA</w:t>
      </w:r>
      <w:r>
        <w:t>: Los Arrays como los strings tienen la propiedad length, indicándonos cuantos elementos contiene.</w:t>
      </w:r>
    </w:p>
    <w:p w14:paraId="3E7C4C5E" w14:textId="77777777" w:rsidR="00A3560D" w:rsidRDefault="00A3560D" w:rsidP="00A3560D">
      <w:pPr>
        <w:pStyle w:val="NormalWeb"/>
      </w:pPr>
    </w:p>
    <w:p w14:paraId="418A792E" w14:textId="77777777" w:rsidR="00A3560D" w:rsidRDefault="00A3560D" w:rsidP="00A3560D">
      <w:pPr>
        <w:pStyle w:val="NormalWeb"/>
      </w:pPr>
    </w:p>
    <w:p w14:paraId="7857BB0A" w14:textId="77777777" w:rsidR="00A3560D" w:rsidRDefault="00A3560D" w:rsidP="00A3560D">
      <w:pPr>
        <w:pStyle w:val="NormalWeb"/>
      </w:pPr>
    </w:p>
    <w:p w14:paraId="58AF6CF6" w14:textId="77777777" w:rsidR="00A3560D" w:rsidRDefault="00A3560D" w:rsidP="00A3560D">
      <w:pPr>
        <w:pStyle w:val="NormalWeb"/>
      </w:pPr>
    </w:p>
    <w:p w14:paraId="5CF3FCCC" w14:textId="77777777" w:rsidR="00A3560D" w:rsidRDefault="00A3560D" w:rsidP="00A3560D">
      <w:pPr>
        <w:pStyle w:val="Ttulo1"/>
      </w:pPr>
      <w:r>
        <w:lastRenderedPageBreak/>
        <w:t>Filtrar un array</w:t>
      </w:r>
    </w:p>
    <w:p w14:paraId="1735F960" w14:textId="77777777" w:rsidR="00A3560D" w:rsidRDefault="00A3560D" w:rsidP="00A3560D">
      <w:pPr>
        <w:pStyle w:val="NormalWeb"/>
      </w:pPr>
      <w:r>
        <w:t>En esta clase aprenderemos como filtrar los Arrays. Para filtrar siempre necesitamos establecer una condición. En este ejemplo nuestra condición es que la estatura de las personas sea mayor de 1.80mts.</w:t>
      </w:r>
    </w:p>
    <w:p w14:paraId="0CAC947F" w14:textId="77777777" w:rsidR="00A3560D" w:rsidRDefault="00A3560D" w:rsidP="00A3560D">
      <w:pPr>
        <w:pStyle w:val="NormalWeb"/>
      </w:pPr>
      <w:r>
        <w:t xml:space="preserve">El método </w:t>
      </w:r>
      <w:r>
        <w:rPr>
          <w:b/>
          <w:bCs/>
          <w:i/>
          <w:iCs/>
        </w:rPr>
        <w:t xml:space="preserve">filter ( ) </w:t>
      </w:r>
      <w:r>
        <w:t>crea una nueva matriz con todos los elementos que pasan la prueba implementada por la función proporcionada.</w:t>
      </w:r>
    </w:p>
    <w:p w14:paraId="53C97D97" w14:textId="77777777" w:rsidR="00A3560D" w:rsidRDefault="00A3560D" w:rsidP="00A3560D">
      <w:pPr>
        <w:pStyle w:val="NormalWeb"/>
      </w:pPr>
      <w:r>
        <w:t>Recuerda que si no hay elementos que pasen la prueba, filter devuelve un array vacío.</w:t>
      </w:r>
    </w:p>
    <w:p w14:paraId="73E3DF32" w14:textId="77777777" w:rsidR="00A3560D" w:rsidRDefault="00A3560D" w:rsidP="00A3560D">
      <w:pPr>
        <w:pStyle w:val="NormalWeb"/>
      </w:pPr>
      <w:r>
        <w:rPr>
          <w:b/>
          <w:bCs/>
        </w:rPr>
        <w:t>Reto</w:t>
      </w:r>
      <w:r>
        <w:t>: escribe el filtrado de personas bajas.</w:t>
      </w:r>
    </w:p>
    <w:p w14:paraId="07F67D19" w14:textId="3AEB77A5" w:rsidR="00A3560D" w:rsidRDefault="00A3560D" w:rsidP="00A3560D">
      <w:pPr>
        <w:pStyle w:val="NormalWeb"/>
      </w:pPr>
      <w:r>
        <w:rPr>
          <w:noProof/>
        </w:rPr>
        <w:drawing>
          <wp:inline distT="0" distB="0" distL="0" distR="0" wp14:anchorId="69003A55" wp14:editId="4A6C61A9">
            <wp:extent cx="5610225" cy="18859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14:paraId="1629EC58" w14:textId="77777777" w:rsidR="00A3560D" w:rsidRDefault="00A3560D" w:rsidP="00A3560D">
      <w:pPr>
        <w:pStyle w:val="NormalWeb"/>
        <w:rPr>
          <w:b/>
          <w:bCs/>
        </w:rPr>
      </w:pPr>
      <w:r>
        <w:rPr>
          <w:b/>
          <w:bCs/>
        </w:rPr>
        <w:t>Otra forma de hacerlo:</w:t>
      </w:r>
    </w:p>
    <w:p w14:paraId="615CB1A6" w14:textId="2659910A" w:rsidR="00A3560D" w:rsidRDefault="00A3560D" w:rsidP="00A3560D">
      <w:pPr>
        <w:pStyle w:val="NormalWeb"/>
        <w:rPr>
          <w:b/>
          <w:bCs/>
        </w:rPr>
      </w:pPr>
      <w:r>
        <w:rPr>
          <w:noProof/>
        </w:rPr>
        <w:drawing>
          <wp:inline distT="0" distB="0" distL="0" distR="0" wp14:anchorId="48CAC185" wp14:editId="10584B9D">
            <wp:extent cx="5610225" cy="20955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2095500"/>
                    </a:xfrm>
                    <a:prstGeom prst="rect">
                      <a:avLst/>
                    </a:prstGeom>
                    <a:noFill/>
                    <a:ln>
                      <a:noFill/>
                    </a:ln>
                  </pic:spPr>
                </pic:pic>
              </a:graphicData>
            </a:graphic>
          </wp:inline>
        </w:drawing>
      </w:r>
    </w:p>
    <w:p w14:paraId="3C182AA9" w14:textId="77777777" w:rsidR="00A3560D" w:rsidRDefault="00A3560D" w:rsidP="00A3560D">
      <w:pPr>
        <w:pStyle w:val="NormalWeb"/>
        <w:rPr>
          <w:b/>
          <w:bCs/>
        </w:rPr>
      </w:pPr>
    </w:p>
    <w:p w14:paraId="06296AD1" w14:textId="77777777" w:rsidR="00A3560D" w:rsidRDefault="00A3560D" w:rsidP="00A3560D">
      <w:pPr>
        <w:pStyle w:val="NormalWeb"/>
        <w:rPr>
          <w:b/>
          <w:bCs/>
        </w:rPr>
      </w:pPr>
    </w:p>
    <w:p w14:paraId="7DF38A18" w14:textId="77777777" w:rsidR="00A3560D" w:rsidRDefault="00A3560D" w:rsidP="00A3560D">
      <w:pPr>
        <w:pStyle w:val="NormalWeb"/>
        <w:rPr>
          <w:b/>
          <w:bCs/>
        </w:rPr>
      </w:pPr>
    </w:p>
    <w:p w14:paraId="0305C770" w14:textId="77777777" w:rsidR="00A3560D" w:rsidRDefault="00A3560D" w:rsidP="00A3560D">
      <w:pPr>
        <w:pStyle w:val="Ttulo1"/>
      </w:pPr>
      <w:r>
        <w:lastRenderedPageBreak/>
        <w:t>Transformar un array</w:t>
      </w:r>
    </w:p>
    <w:p w14:paraId="0FC0CBF6" w14:textId="77777777" w:rsidR="00A3560D" w:rsidRDefault="00A3560D" w:rsidP="00A3560D">
      <w:pPr>
        <w:pStyle w:val="NormalWeb"/>
      </w:pPr>
      <w:r>
        <w:t xml:space="preserve">En esta clase veremos cómo transformar un array. El método </w:t>
      </w:r>
      <w:r>
        <w:rPr>
          <w:b/>
          <w:bCs/>
          <w:i/>
          <w:iCs/>
        </w:rPr>
        <w:t>map()</w:t>
      </w:r>
      <w:r>
        <w:t xml:space="preserve"> itera sobre los elementos de un array en el orden de inserción y devuelve un array nuevo con los elementos modificados.</w:t>
      </w:r>
    </w:p>
    <w:p w14:paraId="725D5FA7" w14:textId="1200DD3B" w:rsidR="00A3560D" w:rsidRDefault="00A3560D" w:rsidP="00A3560D">
      <w:pPr>
        <w:pStyle w:val="NormalWeb"/>
      </w:pPr>
      <w:r>
        <w:rPr>
          <w:noProof/>
        </w:rPr>
        <w:drawing>
          <wp:inline distT="0" distB="0" distL="0" distR="0" wp14:anchorId="256EE1B6" wp14:editId="6CC30E1A">
            <wp:extent cx="5610225" cy="16668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032B7EDC" w14:textId="77777777" w:rsidR="00A3560D" w:rsidRDefault="00A3560D" w:rsidP="00A3560D">
      <w:pPr>
        <w:pStyle w:val="NormalWeb"/>
      </w:pPr>
      <w:r>
        <w:t xml:space="preserve">Al hacer esto map nos pasará la altura de las personas convertida a centímetros, y nos modificará nuestro array principal personas, así que para evitarlo hacemos uso de </w:t>
      </w:r>
      <w:hyperlink r:id="rId78" w:tgtFrame="_blank" w:history="1">
        <w:r>
          <w:rPr>
            <w:rStyle w:val="Hipervnculo"/>
          </w:rPr>
          <w:t>Spread-operator</w:t>
        </w:r>
      </w:hyperlink>
      <w:r>
        <w:t>:</w:t>
      </w:r>
    </w:p>
    <w:p w14:paraId="36AE74B2" w14:textId="270A9C5D" w:rsidR="00A3560D" w:rsidRDefault="00A3560D" w:rsidP="00A3560D">
      <w:pPr>
        <w:pStyle w:val="NormalWeb"/>
      </w:pPr>
      <w:r>
        <w:rPr>
          <w:noProof/>
        </w:rPr>
        <w:drawing>
          <wp:inline distT="0" distB="0" distL="0" distR="0" wp14:anchorId="29D5C727" wp14:editId="37007162">
            <wp:extent cx="5610225" cy="136207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5DBFA20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Las diferencia entre filter() y map() radica en sus callbacks, o sea en lo que retornan.</w:t>
      </w:r>
    </w:p>
    <w:p w14:paraId="1BB82E2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filter()</w:t>
      </w:r>
      <w:r>
        <w:rPr>
          <w:rFonts w:ascii="Times New Roman" w:eastAsia="Times New Roman" w:hAnsi="Times New Roman" w:cs="Times New Roman"/>
          <w:sz w:val="24"/>
          <w:szCs w:val="24"/>
          <w:lang w:eastAsia="es-CO"/>
        </w:rPr>
        <w:t>: retornará 1 subconjunto de un Array.</w:t>
      </w:r>
    </w:p>
    <w:p w14:paraId="03CF63D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retornará un nuevo Array basándose en otro de referencia.</w:t>
      </w:r>
    </w:p>
    <w:p w14:paraId="4634EDA4" w14:textId="497EB85C"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945FA50" wp14:editId="203FC53F">
            <wp:extent cx="5612130" cy="127635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1276350"/>
                    </a:xfrm>
                    <a:prstGeom prst="rect">
                      <a:avLst/>
                    </a:prstGeom>
                    <a:noFill/>
                    <a:ln>
                      <a:noFill/>
                    </a:ln>
                  </pic:spPr>
                </pic:pic>
              </a:graphicData>
            </a:graphic>
          </wp:inline>
        </w:drawing>
      </w:r>
    </w:p>
    <w:p w14:paraId="778D8690" w14:textId="77777777" w:rsidR="00A3560D" w:rsidRDefault="00A3560D" w:rsidP="00A3560D">
      <w:pPr>
        <w:pStyle w:val="NormalWeb"/>
        <w:rPr>
          <w:b/>
          <w:bCs/>
        </w:rPr>
      </w:pPr>
    </w:p>
    <w:p w14:paraId="0B70484A" w14:textId="77777777" w:rsidR="00A3560D" w:rsidRDefault="00A3560D" w:rsidP="00A3560D">
      <w:pPr>
        <w:pStyle w:val="Ttulo1"/>
      </w:pPr>
      <w:r>
        <w:lastRenderedPageBreak/>
        <w:t>Reducir un array a un valor</w:t>
      </w:r>
    </w:p>
    <w:p w14:paraId="6D91E9AA" w14:textId="77777777" w:rsidR="00A3560D" w:rsidRDefault="00A3560D" w:rsidP="00A3560D">
      <w:pPr>
        <w:pStyle w:val="NormalWeb"/>
      </w:pPr>
      <w:r>
        <w:t xml:space="preserve">El método </w:t>
      </w:r>
      <w:r>
        <w:rPr>
          <w:b/>
          <w:bCs/>
          <w:i/>
          <w:iCs/>
        </w:rPr>
        <w:t>reduce()</w:t>
      </w:r>
      <w:r>
        <w:t xml:space="preserve"> nos permite reducir, mediante una función que se aplica a cada uno de los elemento del array, todos los elementos de dicho array, a un valor único.</w:t>
      </w:r>
    </w:p>
    <w:p w14:paraId="11BE141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 Reduce, reduce un array a un valor único.</w:t>
      </w:r>
    </w:p>
    <w:p w14:paraId="4415C7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reducir un array se necesitan 2 cosas</w:t>
      </w:r>
      <w:r>
        <w:rPr>
          <w:rFonts w:ascii="Times New Roman" w:eastAsia="Times New Roman" w:hAnsi="Times New Roman" w:cs="Times New Roman"/>
          <w:b/>
          <w:bCs/>
          <w:sz w:val="24"/>
          <w:szCs w:val="24"/>
          <w:lang w:eastAsia="es-CO"/>
        </w:rPr>
        <w:t>:</w:t>
      </w:r>
      <w:r>
        <w:rPr>
          <w:rFonts w:ascii="Times New Roman" w:eastAsia="Times New Roman" w:hAnsi="Times New Roman" w:cs="Times New Roman"/>
          <w:sz w:val="24"/>
          <w:szCs w:val="24"/>
          <w:lang w:eastAsia="es-CO"/>
        </w:rPr>
        <w:t xml:space="preserve"> Una función y el valor original / valor inicial del acumulador.</w:t>
      </w:r>
    </w:p>
    <w:p w14:paraId="12A43F9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va pasando el </w:t>
      </w:r>
      <w:r>
        <w:rPr>
          <w:rFonts w:ascii="Times New Roman" w:eastAsia="Times New Roman" w:hAnsi="Times New Roman" w:cs="Times New Roman"/>
          <w:b/>
          <w:bCs/>
          <w:sz w:val="24"/>
          <w:szCs w:val="24"/>
          <w:lang w:eastAsia="es-CO"/>
        </w:rPr>
        <w:t>valor acumulado</w:t>
      </w:r>
      <w:r>
        <w:rPr>
          <w:rFonts w:ascii="Times New Roman" w:eastAsia="Times New Roman" w:hAnsi="Times New Roman" w:cs="Times New Roman"/>
          <w:sz w:val="24"/>
          <w:szCs w:val="24"/>
          <w:lang w:eastAsia="es-CO"/>
        </w:rPr>
        <w:t xml:space="preserve"> por cada elemento del array.</w:t>
      </w:r>
    </w:p>
    <w:p w14:paraId="42296CC9" w14:textId="4826A0C9" w:rsidR="00A3560D" w:rsidRDefault="00A3560D" w:rsidP="00A3560D">
      <w:pPr>
        <w:pStyle w:val="NormalWeb"/>
      </w:pPr>
      <w:r>
        <w:rPr>
          <w:noProof/>
        </w:rPr>
        <w:drawing>
          <wp:inline distT="0" distB="0" distL="0" distR="0" wp14:anchorId="5CA08C0D" wp14:editId="10E54F79">
            <wp:extent cx="5612130" cy="379095"/>
            <wp:effectExtent l="0" t="0" r="762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79095"/>
                    </a:xfrm>
                    <a:prstGeom prst="rect">
                      <a:avLst/>
                    </a:prstGeom>
                    <a:noFill/>
                    <a:ln>
                      <a:noFill/>
                    </a:ln>
                  </pic:spPr>
                </pic:pic>
              </a:graphicData>
            </a:graphic>
          </wp:inline>
        </w:drawing>
      </w:r>
    </w:p>
    <w:p w14:paraId="4A3F336F" w14:textId="77777777" w:rsidR="00A3560D" w:rsidRDefault="00A3560D" w:rsidP="00A3560D">
      <w:pPr>
        <w:pStyle w:val="NormalWeb"/>
      </w:pPr>
    </w:p>
    <w:p w14:paraId="75A5100C" w14:textId="5C50C89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629C962" wp14:editId="140D465B">
            <wp:extent cx="5612130" cy="3274695"/>
            <wp:effectExtent l="0" t="0" r="762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274695"/>
                    </a:xfrm>
                    <a:prstGeom prst="rect">
                      <a:avLst/>
                    </a:prstGeom>
                    <a:noFill/>
                    <a:ln>
                      <a:noFill/>
                    </a:ln>
                  </pic:spPr>
                </pic:pic>
              </a:graphicData>
            </a:graphic>
          </wp:inline>
        </w:drawing>
      </w:r>
    </w:p>
    <w:p w14:paraId="58659DAF" w14:textId="77777777" w:rsidR="00A3560D" w:rsidRDefault="00A3560D" w:rsidP="00A3560D">
      <w:pPr>
        <w:jc w:val="center"/>
        <w:rPr>
          <w:rFonts w:ascii="Times New Roman" w:hAnsi="Times New Roman" w:cs="Times New Roman"/>
          <w:b/>
          <w:bCs/>
          <w:i/>
          <w:iCs/>
          <w:sz w:val="28"/>
          <w:szCs w:val="28"/>
        </w:rPr>
      </w:pPr>
    </w:p>
    <w:p w14:paraId="4D5F3032" w14:textId="77777777" w:rsidR="00A3560D" w:rsidRDefault="00A3560D" w:rsidP="00A3560D">
      <w:pPr>
        <w:jc w:val="center"/>
        <w:rPr>
          <w:rFonts w:ascii="Times New Roman" w:hAnsi="Times New Roman" w:cs="Times New Roman"/>
          <w:b/>
          <w:bCs/>
          <w:i/>
          <w:iCs/>
          <w:sz w:val="28"/>
          <w:szCs w:val="28"/>
        </w:rPr>
      </w:pPr>
    </w:p>
    <w:p w14:paraId="57C8BE09" w14:textId="77777777" w:rsidR="00A3560D" w:rsidRDefault="00A3560D" w:rsidP="00A3560D">
      <w:pPr>
        <w:jc w:val="center"/>
        <w:rPr>
          <w:rFonts w:ascii="Times New Roman" w:hAnsi="Times New Roman" w:cs="Times New Roman"/>
          <w:b/>
          <w:bCs/>
          <w:i/>
          <w:iCs/>
          <w:sz w:val="28"/>
          <w:szCs w:val="28"/>
        </w:rPr>
      </w:pPr>
    </w:p>
    <w:p w14:paraId="4B2F513C" w14:textId="77777777" w:rsidR="00A3560D" w:rsidRDefault="00A3560D" w:rsidP="00A3560D">
      <w:pPr>
        <w:jc w:val="center"/>
        <w:rPr>
          <w:rFonts w:ascii="Times New Roman" w:hAnsi="Times New Roman" w:cs="Times New Roman"/>
          <w:b/>
          <w:bCs/>
          <w:i/>
          <w:iCs/>
          <w:sz w:val="28"/>
          <w:szCs w:val="28"/>
        </w:rPr>
      </w:pPr>
    </w:p>
    <w:p w14:paraId="714C4F33" w14:textId="77777777" w:rsidR="00A3560D" w:rsidRDefault="00A3560D" w:rsidP="00A3560D">
      <w:pPr>
        <w:jc w:val="center"/>
        <w:rPr>
          <w:rFonts w:ascii="Times New Roman" w:hAnsi="Times New Roman" w:cs="Times New Roman"/>
          <w:b/>
          <w:bCs/>
          <w:i/>
          <w:iCs/>
          <w:sz w:val="28"/>
          <w:szCs w:val="28"/>
        </w:rPr>
      </w:pPr>
    </w:p>
    <w:p w14:paraId="178740A8"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Cómo funcionan las clases en JavaScript</w:t>
      </w:r>
    </w:p>
    <w:p w14:paraId="3AC81A8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clases son funciones cuya sintaxis tiene dos componentes:</w:t>
      </w:r>
    </w:p>
    <w:p w14:paraId="29ADF73F"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expresiones</w:t>
      </w:r>
    </w:p>
    <w:p w14:paraId="11F2F5B2"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declaraciones</w:t>
      </w:r>
    </w:p>
    <w:p w14:paraId="30C85DE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el uso de this. Dentro de una función, el valor de this depende de cómo es llamada ésta.</w:t>
      </w:r>
    </w:p>
    <w:p w14:paraId="11C7D9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Reto:</w:t>
      </w:r>
      <w:r>
        <w:rPr>
          <w:rFonts w:ascii="Times New Roman" w:eastAsia="Times New Roman" w:hAnsi="Times New Roman" w:cs="Times New Roman"/>
          <w:sz w:val="24"/>
          <w:szCs w:val="24"/>
          <w:lang w:eastAsia="es-CO"/>
        </w:rPr>
        <w:t xml:space="preserve"> agrega el atributo altura y la función soyAlto.</w:t>
      </w:r>
    </w:p>
    <w:p w14:paraId="3AE89CD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Hablar de objetos en javascript es hablar de prototipos.</w:t>
      </w:r>
    </w:p>
    <w:p w14:paraId="08D5C89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xml:space="preserve"> hace referencia al nuevo objeto que se acaba de crear.</w:t>
      </w:r>
    </w:p>
    <w:p w14:paraId="0C7CEC3A"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que define al prototipo retorna implícitamente </w:t>
      </w: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es decir retorna el nuevo objeto que se creó.</w:t>
      </w:r>
    </w:p>
    <w:p w14:paraId="2F7F165B"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palabra reservada </w:t>
      </w:r>
      <w:r>
        <w:rPr>
          <w:rFonts w:ascii="Times New Roman" w:eastAsia="Times New Roman" w:hAnsi="Times New Roman" w:cs="Times New Roman"/>
          <w:i/>
          <w:iCs/>
          <w:sz w:val="24"/>
          <w:szCs w:val="24"/>
          <w:lang w:eastAsia="es-CO"/>
        </w:rPr>
        <w:t>new</w:t>
      </w:r>
      <w:r>
        <w:rPr>
          <w:rFonts w:ascii="Times New Roman" w:eastAsia="Times New Roman" w:hAnsi="Times New Roman" w:cs="Times New Roman"/>
          <w:sz w:val="24"/>
          <w:szCs w:val="24"/>
          <w:lang w:eastAsia="es-CO"/>
        </w:rPr>
        <w:t xml:space="preserve"> se utiliza para crear un nuevo objeto con el prototipo indicado.</w:t>
      </w:r>
    </w:p>
    <w:p w14:paraId="39897E1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6AB835AA" w14:textId="06B14A5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5C1F7557" wp14:editId="0D94208C">
            <wp:extent cx="5610225" cy="27241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14:paraId="37EFA2C2" w14:textId="77777777" w:rsidR="00A3560D" w:rsidRDefault="00A3560D" w:rsidP="00A3560D">
      <w:pPr>
        <w:jc w:val="center"/>
        <w:rPr>
          <w:rFonts w:ascii="Times New Roman" w:hAnsi="Times New Roman" w:cs="Times New Roman"/>
          <w:b/>
          <w:bCs/>
          <w:i/>
          <w:iCs/>
          <w:sz w:val="28"/>
          <w:szCs w:val="28"/>
        </w:rPr>
      </w:pPr>
    </w:p>
    <w:p w14:paraId="7F43CACF" w14:textId="77777777" w:rsidR="00A3560D" w:rsidRDefault="00A3560D" w:rsidP="00A3560D">
      <w:pPr>
        <w:jc w:val="center"/>
        <w:rPr>
          <w:rFonts w:ascii="Times New Roman" w:hAnsi="Times New Roman" w:cs="Times New Roman"/>
          <w:b/>
          <w:bCs/>
          <w:i/>
          <w:iCs/>
          <w:sz w:val="28"/>
          <w:szCs w:val="28"/>
        </w:rPr>
      </w:pPr>
    </w:p>
    <w:p w14:paraId="66C85B56" w14:textId="77777777" w:rsidR="00A3560D" w:rsidRDefault="00A3560D" w:rsidP="00A3560D">
      <w:pPr>
        <w:jc w:val="center"/>
        <w:rPr>
          <w:rFonts w:ascii="Times New Roman" w:hAnsi="Times New Roman" w:cs="Times New Roman"/>
          <w:b/>
          <w:bCs/>
          <w:i/>
          <w:iCs/>
          <w:sz w:val="28"/>
          <w:szCs w:val="28"/>
        </w:rPr>
      </w:pPr>
    </w:p>
    <w:p w14:paraId="2F64E110" w14:textId="77777777" w:rsidR="00A3560D" w:rsidRDefault="00A3560D" w:rsidP="00A3560D">
      <w:pPr>
        <w:jc w:val="center"/>
        <w:rPr>
          <w:rFonts w:ascii="Times New Roman" w:hAnsi="Times New Roman" w:cs="Times New Roman"/>
          <w:b/>
          <w:bCs/>
          <w:i/>
          <w:iCs/>
          <w:sz w:val="28"/>
          <w:szCs w:val="28"/>
        </w:rPr>
      </w:pPr>
    </w:p>
    <w:p w14:paraId="4C1AEF17" w14:textId="77777777" w:rsidR="00A3560D" w:rsidRDefault="00A3560D" w:rsidP="00A3560D">
      <w:pPr>
        <w:pStyle w:val="Ttulo1"/>
      </w:pPr>
      <w:r>
        <w:lastRenderedPageBreak/>
        <w:t>Modificando un prototipo</w:t>
      </w:r>
    </w:p>
    <w:p w14:paraId="40531BC0" w14:textId="77777777" w:rsidR="00A3560D" w:rsidRDefault="00A3560D" w:rsidP="00A3560D">
      <w:pPr>
        <w:pStyle w:val="NormalWeb"/>
      </w:pPr>
      <w:r>
        <w:t>En esta clase veremos cómo se modifican las clases de herencias. JavaScript funciona con una estructura orientada a objetos y cada objeto tiene una propiedad privada que mantiene un enlace a otro objeto llamado prototipo.</w:t>
      </w:r>
    </w:p>
    <w:p w14:paraId="4F5C58C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El prototipo es un objeto más de JS</w:t>
      </w:r>
      <w:r>
        <w:rPr>
          <w:rFonts w:ascii="Times New Roman" w:eastAsia="Times New Roman" w:hAnsi="Times New Roman" w:cs="Times New Roman"/>
          <w:sz w:val="24"/>
          <w:szCs w:val="24"/>
          <w:lang w:eastAsia="es-CO"/>
        </w:rPr>
        <w:t xml:space="preserve"> , a partir de que lo modifiquemos, éste va a quedar modificado.</w:t>
      </w:r>
    </w:p>
    <w:p w14:paraId="24C6EE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de mucha importancia </w:t>
      </w:r>
      <w:r>
        <w:rPr>
          <w:rFonts w:ascii="Times New Roman" w:eastAsia="Times New Roman" w:hAnsi="Times New Roman" w:cs="Times New Roman"/>
          <w:b/>
          <w:bCs/>
          <w:sz w:val="24"/>
          <w:szCs w:val="24"/>
          <w:lang w:eastAsia="es-CO"/>
        </w:rPr>
        <w:t>donde colocamos las funciones que va a tener el prototipo</w:t>
      </w:r>
      <w:r>
        <w:rPr>
          <w:rFonts w:ascii="Times New Roman" w:eastAsia="Times New Roman" w:hAnsi="Times New Roman" w:cs="Times New Roman"/>
          <w:sz w:val="24"/>
          <w:szCs w:val="24"/>
          <w:lang w:eastAsia="es-CO"/>
        </w:rPr>
        <w:t xml:space="preserve"> . Estos </w:t>
      </w:r>
      <w:r>
        <w:rPr>
          <w:rFonts w:ascii="Times New Roman" w:eastAsia="Times New Roman" w:hAnsi="Times New Roman" w:cs="Times New Roman"/>
          <w:b/>
          <w:bCs/>
          <w:sz w:val="24"/>
          <w:szCs w:val="24"/>
          <w:lang w:eastAsia="es-CO"/>
        </w:rPr>
        <w:t>se deben de colocar juntos</w:t>
      </w:r>
      <w:r>
        <w:rPr>
          <w:rFonts w:ascii="Times New Roman" w:eastAsia="Times New Roman" w:hAnsi="Times New Roman" w:cs="Times New Roman"/>
          <w:sz w:val="24"/>
          <w:szCs w:val="24"/>
          <w:lang w:eastAsia="es-CO"/>
        </w:rPr>
        <w:t xml:space="preserve">, ya que con ellos se va creando </w:t>
      </w:r>
      <w:r>
        <w:rPr>
          <w:rFonts w:ascii="Times New Roman" w:eastAsia="Times New Roman" w:hAnsi="Times New Roman" w:cs="Times New Roman"/>
          <w:b/>
          <w:bCs/>
          <w:sz w:val="24"/>
          <w:szCs w:val="24"/>
          <w:lang w:eastAsia="es-CO"/>
        </w:rPr>
        <w:t>el prototipo del objeto</w:t>
      </w:r>
      <w:r>
        <w:rPr>
          <w:rFonts w:ascii="Times New Roman" w:eastAsia="Times New Roman" w:hAnsi="Times New Roman" w:cs="Times New Roman"/>
          <w:sz w:val="24"/>
          <w:szCs w:val="24"/>
          <w:lang w:eastAsia="es-CO"/>
        </w:rPr>
        <w:t>, y deseamos que tenga juntas todas sus funciones.</w:t>
      </w:r>
    </w:p>
    <w:p w14:paraId="7EAB7E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Por ello definimos los prototipos arriba, y los utilizamos a lo largo del código.</w:t>
      </w:r>
    </w:p>
    <w:p w14:paraId="141731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Acá en este código agregaremos la funcion de “soyAlto” para las personas de la siguiente manera:</w:t>
      </w:r>
    </w:p>
    <w:p w14:paraId="58D488AC" w14:textId="2BB22178" w:rsidR="00A3560D" w:rsidRDefault="00A3560D" w:rsidP="00A3560D">
      <w:pPr>
        <w:rPr>
          <w:rFonts w:ascii="Times New Roman" w:hAnsi="Times New Roman" w:cs="Times New Roman"/>
          <w:b/>
          <w:bCs/>
          <w:i/>
          <w:iCs/>
          <w:sz w:val="28"/>
          <w:szCs w:val="28"/>
        </w:rPr>
      </w:pPr>
      <w:r>
        <w:rPr>
          <w:noProof/>
        </w:rPr>
        <w:drawing>
          <wp:inline distT="0" distB="0" distL="0" distR="0" wp14:anchorId="3DE5620C" wp14:editId="5F5DC742">
            <wp:extent cx="5610225" cy="60960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C8C0CE4"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probar en la consola, las personas con esta función, nos ira dando true or false de quien es alto y quien no, lo importante acá es saber que recién estamos modificando el prototipo, y en caso de llamar esta función al final del código esto no nos permitirá acceder a la función. Debe ir al principio del código con su prototipo.</w:t>
      </w:r>
    </w:p>
    <w:p w14:paraId="53D781EF" w14:textId="77777777" w:rsidR="00A3560D" w:rsidRDefault="00A3560D" w:rsidP="00A3560D">
      <w:pPr>
        <w:rPr>
          <w:rFonts w:ascii="Times New Roman" w:hAnsi="Times New Roman" w:cs="Times New Roman"/>
          <w:sz w:val="24"/>
          <w:szCs w:val="24"/>
        </w:rPr>
      </w:pPr>
    </w:p>
    <w:p w14:paraId="0DA09873" w14:textId="77777777" w:rsidR="00A3560D" w:rsidRDefault="00A3560D" w:rsidP="00A3560D">
      <w:pPr>
        <w:rPr>
          <w:rFonts w:ascii="Times New Roman" w:hAnsi="Times New Roman" w:cs="Times New Roman"/>
          <w:sz w:val="24"/>
          <w:szCs w:val="24"/>
        </w:rPr>
      </w:pPr>
    </w:p>
    <w:p w14:paraId="65053975" w14:textId="77777777" w:rsidR="00A3560D" w:rsidRDefault="00A3560D" w:rsidP="00A3560D">
      <w:pPr>
        <w:rPr>
          <w:rFonts w:ascii="Times New Roman" w:hAnsi="Times New Roman" w:cs="Times New Roman"/>
          <w:sz w:val="24"/>
          <w:szCs w:val="24"/>
        </w:rPr>
      </w:pPr>
    </w:p>
    <w:p w14:paraId="147A3ADD" w14:textId="77777777" w:rsidR="00A3560D" w:rsidRDefault="00A3560D" w:rsidP="00A3560D">
      <w:pPr>
        <w:spacing w:before="100" w:beforeAutospacing="1" w:after="100" w:afterAutospacing="1" w:line="240" w:lineRule="auto"/>
      </w:pPr>
      <w:r>
        <w:rPr>
          <w:rFonts w:ascii="Times New Roman" w:eastAsia="Times New Roman" w:hAnsi="Times New Roman" w:cs="Times New Roman"/>
          <w:b/>
          <w:bCs/>
          <w:sz w:val="24"/>
          <w:szCs w:val="24"/>
          <w:lang w:eastAsia="es-CO"/>
        </w:rPr>
        <w:t>NOTA:</w:t>
      </w:r>
      <w:r>
        <w:rPr>
          <w:rFonts w:ascii="Times New Roman" w:eastAsia="Times New Roman" w:hAnsi="Times New Roman" w:cs="Times New Roman"/>
          <w:sz w:val="24"/>
          <w:szCs w:val="24"/>
          <w:lang w:eastAsia="es-CO"/>
        </w:rPr>
        <w:t xml:space="preserve"> Cuando tenemos un error en JS, éste no se sigue ejecutando, se corta ahí la ejecución del código.</w:t>
      </w:r>
      <w:r>
        <w:t xml:space="preserve"> </w:t>
      </w:r>
    </w:p>
    <w:p w14:paraId="3030DF57" w14:textId="77777777" w:rsidR="00A3560D" w:rsidRDefault="00A3560D" w:rsidP="00A3560D">
      <w:pPr>
        <w:spacing w:before="100" w:beforeAutospacing="1" w:after="100" w:afterAutospacing="1" w:line="240" w:lineRule="auto"/>
      </w:pPr>
    </w:p>
    <w:p w14:paraId="5DF4E924" w14:textId="77777777" w:rsidR="00A3560D" w:rsidRDefault="00A3560D" w:rsidP="00A3560D">
      <w:pPr>
        <w:spacing w:before="100" w:beforeAutospacing="1" w:after="100" w:afterAutospacing="1" w:line="240" w:lineRule="auto"/>
      </w:pPr>
    </w:p>
    <w:p w14:paraId="17A0F06F" w14:textId="77777777" w:rsidR="00A3560D" w:rsidRDefault="00A3560D" w:rsidP="00A3560D">
      <w:pPr>
        <w:spacing w:before="100" w:beforeAutospacing="1" w:after="100" w:afterAutospacing="1" w:line="240" w:lineRule="auto"/>
      </w:pPr>
    </w:p>
    <w:p w14:paraId="14348A73" w14:textId="77777777" w:rsidR="00A3560D" w:rsidRDefault="00A3560D" w:rsidP="00A3560D">
      <w:pPr>
        <w:spacing w:before="100" w:beforeAutospacing="1" w:after="100" w:afterAutospacing="1" w:line="240" w:lineRule="auto"/>
      </w:pPr>
    </w:p>
    <w:p w14:paraId="3EB01320" w14:textId="77777777" w:rsidR="00A3560D" w:rsidRDefault="00A3560D" w:rsidP="00A3560D">
      <w:pPr>
        <w:spacing w:before="100" w:beforeAutospacing="1" w:after="100" w:afterAutospacing="1" w:line="240" w:lineRule="auto"/>
      </w:pPr>
    </w:p>
    <w:p w14:paraId="03DA990E" w14:textId="77777777" w:rsidR="00A3560D" w:rsidRDefault="00A3560D" w:rsidP="00A3560D">
      <w:pPr>
        <w:pStyle w:val="Ttulo1"/>
      </w:pPr>
      <w:r>
        <w:lastRenderedPageBreak/>
        <w:t>El contexto de las funciones: quién es this</w:t>
      </w:r>
    </w:p>
    <w:p w14:paraId="742E6D2C" w14:textId="77777777" w:rsidR="00A3560D" w:rsidRDefault="00A3560D" w:rsidP="00A3560D">
      <w:pPr>
        <w:pStyle w:val="NormalWeb"/>
      </w:pPr>
      <w:r>
        <w:t>En esta clase explicamos por qué al introducir el arrow function salió un error. El error del contexto de this en JavaScript es uno de los errores más comunes.</w:t>
      </w:r>
    </w:p>
    <w:p w14:paraId="341F2EF1" w14:textId="77777777" w:rsidR="00A3560D" w:rsidRDefault="00A3560D" w:rsidP="00A3560D">
      <w:pPr>
        <w:pStyle w:val="NormalWeb"/>
      </w:pPr>
      <w:r>
        <w:t xml:space="preserve">Recuerda que dentro de la arrow function, this está haciendo referencia al espacio global, a </w:t>
      </w:r>
      <w:r>
        <w:rPr>
          <w:b/>
          <w:bCs/>
          <w:i/>
          <w:iCs/>
        </w:rPr>
        <w:t>window</w:t>
      </w:r>
      <w:r>
        <w:t>.</w:t>
      </w:r>
    </w:p>
    <w:p w14:paraId="2B58941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las </w:t>
      </w:r>
      <w:r>
        <w:rPr>
          <w:rFonts w:ascii="Times New Roman" w:eastAsia="Times New Roman" w:hAnsi="Times New Roman" w:cs="Times New Roman"/>
          <w:b/>
          <w:bCs/>
          <w:sz w:val="24"/>
          <w:szCs w:val="24"/>
          <w:lang w:eastAsia="es-CO"/>
        </w:rPr>
        <w:t>Arrow functions, se asigna la función</w:t>
      </w:r>
      <w:r>
        <w:rPr>
          <w:rFonts w:ascii="Times New Roman" w:eastAsia="Times New Roman" w:hAnsi="Times New Roman" w:cs="Times New Roman"/>
          <w:sz w:val="24"/>
          <w:szCs w:val="24"/>
          <w:lang w:eastAsia="es-CO"/>
        </w:rPr>
        <w:t xml:space="preserve"> , pero </w:t>
      </w:r>
      <w:r>
        <w:rPr>
          <w:rFonts w:ascii="Times New Roman" w:eastAsia="Times New Roman" w:hAnsi="Times New Roman" w:cs="Times New Roman"/>
          <w:b/>
          <w:bCs/>
          <w:sz w:val="24"/>
          <w:szCs w:val="24"/>
          <w:lang w:eastAsia="es-CO"/>
        </w:rPr>
        <w:t>cambia</w:t>
      </w:r>
      <w:r>
        <w:rPr>
          <w:rFonts w:ascii="Times New Roman" w:eastAsia="Times New Roman" w:hAnsi="Times New Roman" w:cs="Times New Roman"/>
          <w:sz w:val="24"/>
          <w:szCs w:val="24"/>
          <w:lang w:eastAsia="es-CO"/>
        </w:rPr>
        <w:t xml:space="preserve"> el </w:t>
      </w:r>
      <w:r>
        <w:rPr>
          <w:rFonts w:ascii="Times New Roman" w:eastAsia="Times New Roman" w:hAnsi="Times New Roman" w:cs="Times New Roman"/>
          <w:b/>
          <w:bCs/>
          <w:sz w:val="24"/>
          <w:szCs w:val="24"/>
          <w:lang w:eastAsia="es-CO"/>
        </w:rPr>
        <w:t>this dentro de la función</w:t>
      </w:r>
      <w:r>
        <w:rPr>
          <w:rFonts w:ascii="Times New Roman" w:eastAsia="Times New Roman" w:hAnsi="Times New Roman" w:cs="Times New Roman"/>
          <w:sz w:val="24"/>
          <w:szCs w:val="24"/>
          <w:lang w:eastAsia="es-CO"/>
        </w:rPr>
        <w:t xml:space="preserve"> , ya que trata de tomar el this global, es decir, el que está fuera de la Arrow function.</w:t>
      </w:r>
    </w:p>
    <w:p w14:paraId="003512B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Para comprobarlo en consola:</w:t>
      </w:r>
    </w:p>
    <w:p w14:paraId="0F1BB559"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r>
        <w:rPr>
          <w:rFonts w:ascii="Courier New" w:eastAsia="Times New Roman" w:hAnsi="Courier New" w:cs="Courier New"/>
          <w:sz w:val="20"/>
          <w:szCs w:val="20"/>
          <w:lang w:eastAsia="es-CO"/>
        </w:rPr>
        <w:t>this === window</w:t>
      </w:r>
    </w:p>
    <w:p w14:paraId="3508DA05"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p>
    <w:p w14:paraId="2FA0CCFD" w14:textId="62A6A6E1"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3EF3F3A" wp14:editId="360B180E">
            <wp:extent cx="5610225" cy="24193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46E4C36D" w14:textId="77777777" w:rsidR="00A3560D" w:rsidRDefault="00A3560D" w:rsidP="00A3560D">
      <w:pPr>
        <w:pStyle w:val="NormalWeb"/>
      </w:pPr>
    </w:p>
    <w:p w14:paraId="512A0B4E" w14:textId="77777777" w:rsidR="00A3560D" w:rsidRDefault="00A3560D" w:rsidP="00A3560D">
      <w:pPr>
        <w:spacing w:before="100" w:beforeAutospacing="1" w:after="100" w:afterAutospacing="1" w:line="240" w:lineRule="auto"/>
      </w:pPr>
    </w:p>
    <w:p w14:paraId="55009FF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b/>
      </w:r>
    </w:p>
    <w:p w14:paraId="14052DB5" w14:textId="77777777" w:rsidR="00A3560D" w:rsidRDefault="00A3560D" w:rsidP="00A3560D">
      <w:pPr>
        <w:tabs>
          <w:tab w:val="left" w:pos="3690"/>
        </w:tabs>
        <w:rPr>
          <w:rFonts w:ascii="Times New Roman" w:hAnsi="Times New Roman" w:cs="Times New Roman"/>
          <w:sz w:val="24"/>
          <w:szCs w:val="24"/>
        </w:rPr>
      </w:pPr>
    </w:p>
    <w:p w14:paraId="25B738F8" w14:textId="77777777" w:rsidR="00A3560D" w:rsidRDefault="00A3560D" w:rsidP="00A3560D">
      <w:pPr>
        <w:tabs>
          <w:tab w:val="left" w:pos="3690"/>
        </w:tabs>
        <w:rPr>
          <w:rFonts w:ascii="Times New Roman" w:hAnsi="Times New Roman" w:cs="Times New Roman"/>
          <w:sz w:val="24"/>
          <w:szCs w:val="24"/>
        </w:rPr>
      </w:pPr>
    </w:p>
    <w:p w14:paraId="01114F20" w14:textId="77777777" w:rsidR="00A3560D" w:rsidRDefault="00A3560D" w:rsidP="00A3560D">
      <w:pPr>
        <w:tabs>
          <w:tab w:val="left" w:pos="3690"/>
        </w:tabs>
        <w:rPr>
          <w:rFonts w:ascii="Times New Roman" w:hAnsi="Times New Roman" w:cs="Times New Roman"/>
          <w:sz w:val="24"/>
          <w:szCs w:val="24"/>
        </w:rPr>
      </w:pPr>
    </w:p>
    <w:p w14:paraId="1015279D" w14:textId="77777777" w:rsidR="00A3560D" w:rsidRDefault="00A3560D" w:rsidP="00A3560D">
      <w:pPr>
        <w:tabs>
          <w:tab w:val="left" w:pos="3690"/>
        </w:tabs>
        <w:rPr>
          <w:rFonts w:ascii="Times New Roman" w:hAnsi="Times New Roman" w:cs="Times New Roman"/>
          <w:sz w:val="24"/>
          <w:szCs w:val="24"/>
        </w:rPr>
      </w:pPr>
    </w:p>
    <w:p w14:paraId="169D733A" w14:textId="77777777" w:rsidR="00A3560D" w:rsidRDefault="00A3560D" w:rsidP="00A3560D">
      <w:pPr>
        <w:tabs>
          <w:tab w:val="left" w:pos="3690"/>
        </w:tabs>
        <w:rPr>
          <w:rFonts w:ascii="Times New Roman" w:hAnsi="Times New Roman" w:cs="Times New Roman"/>
          <w:sz w:val="24"/>
          <w:szCs w:val="24"/>
        </w:rPr>
      </w:pPr>
    </w:p>
    <w:p w14:paraId="315A3819" w14:textId="77777777" w:rsidR="00A3560D" w:rsidRDefault="00A3560D" w:rsidP="00A3560D">
      <w:pPr>
        <w:pStyle w:val="Ttulo1"/>
      </w:pPr>
      <w:r>
        <w:lastRenderedPageBreak/>
        <w:t>La verdad oculta sobre las clases en JavaScript</w:t>
      </w:r>
    </w:p>
    <w:p w14:paraId="6D26E5DE" w14:textId="77777777" w:rsidR="00A3560D" w:rsidRDefault="00A3560D" w:rsidP="00A3560D">
      <w:pPr>
        <w:pStyle w:val="NormalWeb"/>
      </w:pPr>
      <w:r>
        <w:t>Los objetos en JavaScript son “contenedores” dinámicos de propiedades. Estos objetos poseen un enlace a un objeto prototipo. Cuando intentamos acceder a la propiedad de un objeto, la propiedad no sólo se busca en el propio objeto sino también en el prototipo del objeto, en el prototipo del prototipo, y así sucesivamente hasta que se encuentre una propiedad que coincida con el nombre o se alcance el final de la cadena de prototipos.</w:t>
      </w:r>
    </w:p>
    <w:p w14:paraId="084D627C"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Aquí estaríamos hablando de </w:t>
      </w:r>
      <w:r>
        <w:rPr>
          <w:rFonts w:ascii="Times New Roman" w:hAnsi="Times New Roman" w:cs="Times New Roman"/>
          <w:b/>
          <w:bCs/>
          <w:sz w:val="24"/>
          <w:szCs w:val="24"/>
        </w:rPr>
        <w:t>herencia prototipal.</w:t>
      </w:r>
    </w:p>
    <w:p w14:paraId="1BC7EF6A" w14:textId="09BE93C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C5957E2" wp14:editId="503E869A">
            <wp:extent cx="5610225" cy="55245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5524500"/>
                    </a:xfrm>
                    <a:prstGeom prst="rect">
                      <a:avLst/>
                    </a:prstGeom>
                    <a:noFill/>
                    <a:ln>
                      <a:noFill/>
                    </a:ln>
                  </pic:spPr>
                </pic:pic>
              </a:graphicData>
            </a:graphic>
          </wp:inline>
        </w:drawing>
      </w:r>
    </w:p>
    <w:p w14:paraId="60386A1B" w14:textId="77777777" w:rsidR="00A3560D" w:rsidRDefault="00A3560D" w:rsidP="00A3560D">
      <w:pPr>
        <w:pStyle w:val="Ttulo1"/>
      </w:pPr>
      <w:r>
        <w:lastRenderedPageBreak/>
        <w:t>Clases en JavaScript</w:t>
      </w:r>
    </w:p>
    <w:p w14:paraId="6F4B7B47" w14:textId="77777777" w:rsidR="00A3560D" w:rsidRDefault="00A3560D" w:rsidP="00A3560D">
      <w:pPr>
        <w:pStyle w:val="NormalWeb"/>
      </w:pPr>
      <w:r>
        <w:t>Las clases de JavaScript son introducidas en el ECMAScript 2015 y son una mejora en la sintaxis sobre la herencia basada en prototipos de JavaScript.</w:t>
      </w:r>
    </w:p>
    <w:p w14:paraId="3DC53B18" w14:textId="77777777" w:rsidR="00A3560D" w:rsidRDefault="00A3560D" w:rsidP="00A3560D">
      <w:pPr>
        <w:pStyle w:val="NormalWeb"/>
      </w:pPr>
      <w:r>
        <w:t xml:space="preserve">La palabra clave </w:t>
      </w:r>
      <w:r>
        <w:rPr>
          <w:b/>
          <w:bCs/>
          <w:i/>
          <w:iCs/>
        </w:rPr>
        <w:t>extends</w:t>
      </w:r>
      <w:r>
        <w:t xml:space="preserve"> se usa en declaraciones de clase o expresiones de clase para crear una clase que es hija de otra clase.</w:t>
      </w:r>
    </w:p>
    <w:p w14:paraId="5278DB90" w14:textId="77777777" w:rsidR="00A3560D" w:rsidRDefault="00A3560D" w:rsidP="00A3560D">
      <w:pPr>
        <w:pStyle w:val="NormalWeb"/>
      </w:pPr>
      <w:r>
        <w:t>El método constructor es un método especial para crear e inicializar un objeto creado a partir de una clase. Ej:</w:t>
      </w:r>
    </w:p>
    <w:p w14:paraId="018C06F9" w14:textId="65614B9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A8D3B56" wp14:editId="4BFDDF03">
            <wp:extent cx="5610225" cy="12192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3F421E5" w14:textId="77777777" w:rsidR="00A3560D" w:rsidRDefault="00A3560D" w:rsidP="00A3560D">
      <w:pPr>
        <w:tabs>
          <w:tab w:val="left" w:pos="3690"/>
        </w:tabs>
        <w:rPr>
          <w:rStyle w:val="Textoennegrita"/>
        </w:rPr>
      </w:pPr>
      <w:r>
        <w:rPr>
          <w:rFonts w:ascii="Times New Roman" w:hAnsi="Times New Roman" w:cs="Times New Roman"/>
          <w:sz w:val="24"/>
          <w:szCs w:val="24"/>
        </w:rPr>
        <w:t xml:space="preserve">Luego se crea la clase </w:t>
      </w:r>
      <w:r>
        <w:rPr>
          <w:rStyle w:val="Textoennegrita"/>
          <w:rFonts w:ascii="Times New Roman" w:hAnsi="Times New Roman" w:cs="Times New Roman"/>
          <w:sz w:val="24"/>
          <w:szCs w:val="24"/>
        </w:rPr>
        <w:t>Desarrollador</w:t>
      </w:r>
      <w:r>
        <w:rPr>
          <w:rFonts w:ascii="Times New Roman" w:hAnsi="Times New Roman" w:cs="Times New Roman"/>
          <w:sz w:val="24"/>
          <w:szCs w:val="24"/>
        </w:rPr>
        <w:t xml:space="preserve"> que va a heredar de la principal </w:t>
      </w:r>
      <w:r>
        <w:rPr>
          <w:rStyle w:val="Textoennegrita"/>
          <w:rFonts w:ascii="Times New Roman" w:hAnsi="Times New Roman" w:cs="Times New Roman"/>
          <w:sz w:val="24"/>
          <w:szCs w:val="24"/>
        </w:rPr>
        <w:t>Persona</w:t>
      </w:r>
      <w:r>
        <w:rPr>
          <w:rFonts w:ascii="Times New Roman" w:hAnsi="Times New Roman" w:cs="Times New Roman"/>
          <w:sz w:val="24"/>
          <w:szCs w:val="24"/>
        </w:rPr>
        <w:t xml:space="preserve">, en este caso se utilizará la palabra </w:t>
      </w:r>
      <w:r>
        <w:rPr>
          <w:rStyle w:val="Textoennegrita"/>
          <w:rFonts w:ascii="Times New Roman" w:hAnsi="Times New Roman" w:cs="Times New Roman"/>
          <w:sz w:val="24"/>
          <w:szCs w:val="24"/>
        </w:rPr>
        <w:t>extends</w:t>
      </w:r>
    </w:p>
    <w:p w14:paraId="77C54B2B" w14:textId="0007AFE6" w:rsidR="00A3560D" w:rsidRDefault="00A3560D" w:rsidP="00A3560D">
      <w:pPr>
        <w:tabs>
          <w:tab w:val="left" w:pos="3690"/>
        </w:tabs>
        <w:rPr>
          <w:sz w:val="28"/>
          <w:szCs w:val="28"/>
        </w:rPr>
      </w:pPr>
      <w:r>
        <w:rPr>
          <w:noProof/>
        </w:rPr>
        <w:drawing>
          <wp:inline distT="0" distB="0" distL="0" distR="0" wp14:anchorId="172A41F7" wp14:editId="71D7D4B2">
            <wp:extent cx="5610225" cy="19621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1962150"/>
                    </a:xfrm>
                    <a:prstGeom prst="rect">
                      <a:avLst/>
                    </a:prstGeom>
                    <a:noFill/>
                    <a:ln>
                      <a:noFill/>
                    </a:ln>
                  </pic:spPr>
                </pic:pic>
              </a:graphicData>
            </a:graphic>
          </wp:inline>
        </w:drawing>
      </w:r>
    </w:p>
    <w:p w14:paraId="66E1BB76"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Sin embargo, aquí nos generará un error y es que para heredar de forma correcta se debe utilizar la palabra super quedando así:</w:t>
      </w:r>
    </w:p>
    <w:p w14:paraId="7CE18E08" w14:textId="766E23FE"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B314D9D" wp14:editId="760344AA">
            <wp:extent cx="5610225" cy="16668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7412C5E2" w14:textId="77777777" w:rsidR="00A3560D" w:rsidRDefault="00A3560D" w:rsidP="00A3560D">
      <w:pPr>
        <w:tabs>
          <w:tab w:val="left" w:pos="3690"/>
        </w:tabs>
        <w:rPr>
          <w:rFonts w:ascii="Times New Roman" w:hAnsi="Times New Roman" w:cs="Times New Roman"/>
          <w:sz w:val="24"/>
          <w:szCs w:val="24"/>
        </w:rPr>
      </w:pPr>
    </w:p>
    <w:p w14:paraId="0F3E6E68" w14:textId="77777777" w:rsidR="00A3560D" w:rsidRDefault="00A3560D" w:rsidP="00A3560D">
      <w:pPr>
        <w:pStyle w:val="Ttulo1"/>
      </w:pPr>
      <w:r>
        <w:t>Funciones como parámetros</w:t>
      </w:r>
    </w:p>
    <w:p w14:paraId="691E56A2" w14:textId="77777777" w:rsidR="00A3560D" w:rsidRDefault="00A3560D" w:rsidP="00A3560D">
      <w:pPr>
        <w:pStyle w:val="NormalWeb"/>
      </w:pPr>
      <w:r>
        <w:t>En JavaScript, los parámetros de funciones son por defecto undefined. De todos modos, en algunas situaciones puede ser útil colocar un valor por defecto diferente que lo evalúe como verdadero.</w:t>
      </w:r>
    </w:p>
    <w:p w14:paraId="4BEE704C" w14:textId="2652E2B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D7B524F" wp14:editId="0698932D">
            <wp:extent cx="5610225" cy="10668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556FF9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Esta función devuelve el saludo, es el objetivo a conseguir. Luego declaramos los objetos:</w:t>
      </w:r>
    </w:p>
    <w:p w14:paraId="4597C727" w14:textId="35E36478"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F11651C" wp14:editId="6A14AAA5">
            <wp:extent cx="5610225" cy="6096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ABFFCB4" w14:textId="77777777" w:rsidR="00A3560D" w:rsidRDefault="00A3560D" w:rsidP="00A3560D">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Ejecutaremos la función saludar pero a 2 de ellas le vamos a querer que devuelva el saludo</w:t>
      </w:r>
    </w:p>
    <w:p w14:paraId="624E87EA" w14:textId="6C55B0A5"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1960B6CB" wp14:editId="16CDB2EB">
            <wp:extent cx="5610225" cy="6096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79C105E1" w14:textId="7D863EC2"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2E51587F" wp14:editId="770E6003">
            <wp:extent cx="5610225" cy="121920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D0B7BD3" w14:textId="77777777" w:rsidR="00A3560D" w:rsidRDefault="00A3560D" w:rsidP="00A3560D">
      <w:pPr>
        <w:tabs>
          <w:tab w:val="left" w:pos="3690"/>
        </w:tabs>
        <w:rPr>
          <w:rFonts w:ascii="Times New Roman" w:hAnsi="Times New Roman" w:cs="Times New Roman"/>
          <w:sz w:val="24"/>
          <w:szCs w:val="24"/>
        </w:rPr>
      </w:pPr>
    </w:p>
    <w:p w14:paraId="3C9A4DDB" w14:textId="77777777" w:rsidR="00A3560D" w:rsidRDefault="00A3560D" w:rsidP="00A3560D">
      <w:pPr>
        <w:tabs>
          <w:tab w:val="left" w:pos="3690"/>
        </w:tabs>
        <w:rPr>
          <w:rFonts w:ascii="Times New Roman" w:hAnsi="Times New Roman" w:cs="Times New Roman"/>
          <w:sz w:val="24"/>
          <w:szCs w:val="24"/>
        </w:rPr>
      </w:pPr>
    </w:p>
    <w:p w14:paraId="06A99C4F" w14:textId="77777777" w:rsidR="00A3560D" w:rsidRDefault="00A3560D" w:rsidP="00A3560D">
      <w:pPr>
        <w:tabs>
          <w:tab w:val="left" w:pos="3690"/>
        </w:tabs>
        <w:rPr>
          <w:rFonts w:ascii="Times New Roman" w:hAnsi="Times New Roman" w:cs="Times New Roman"/>
          <w:sz w:val="24"/>
          <w:szCs w:val="24"/>
        </w:rPr>
      </w:pPr>
    </w:p>
    <w:p w14:paraId="33DE3CB2" w14:textId="77777777" w:rsidR="00A3560D" w:rsidRDefault="00A3560D" w:rsidP="00A3560D">
      <w:pPr>
        <w:tabs>
          <w:tab w:val="left" w:pos="3690"/>
        </w:tabs>
        <w:rPr>
          <w:rFonts w:ascii="Times New Roman" w:hAnsi="Times New Roman" w:cs="Times New Roman"/>
          <w:sz w:val="24"/>
          <w:szCs w:val="24"/>
        </w:rPr>
      </w:pPr>
    </w:p>
    <w:p w14:paraId="6FCB42C4" w14:textId="77777777" w:rsidR="00A3560D" w:rsidRDefault="00A3560D" w:rsidP="00A3560D">
      <w:pPr>
        <w:tabs>
          <w:tab w:val="left" w:pos="3690"/>
        </w:tabs>
        <w:rPr>
          <w:rFonts w:ascii="Times New Roman" w:hAnsi="Times New Roman" w:cs="Times New Roman"/>
          <w:sz w:val="24"/>
          <w:szCs w:val="24"/>
        </w:rPr>
      </w:pPr>
    </w:p>
    <w:p w14:paraId="63CD4BB1" w14:textId="77777777" w:rsidR="00A3560D" w:rsidRDefault="00A3560D" w:rsidP="00A3560D">
      <w:pPr>
        <w:tabs>
          <w:tab w:val="left" w:pos="3690"/>
        </w:tabs>
        <w:rPr>
          <w:rFonts w:ascii="Times New Roman" w:hAnsi="Times New Roman" w:cs="Times New Roman"/>
          <w:sz w:val="24"/>
          <w:szCs w:val="24"/>
        </w:rPr>
      </w:pPr>
    </w:p>
    <w:p w14:paraId="55DDB41E" w14:textId="77777777" w:rsidR="00A3560D" w:rsidRDefault="00A3560D" w:rsidP="00A3560D">
      <w:pPr>
        <w:tabs>
          <w:tab w:val="left" w:pos="3690"/>
        </w:tabs>
        <w:rPr>
          <w:rFonts w:ascii="Times New Roman" w:hAnsi="Times New Roman" w:cs="Times New Roman"/>
          <w:sz w:val="24"/>
          <w:szCs w:val="24"/>
        </w:rPr>
      </w:pPr>
    </w:p>
    <w:p w14:paraId="3553D58A" w14:textId="77777777" w:rsidR="00A3560D" w:rsidRDefault="00A3560D" w:rsidP="00A3560D">
      <w:pPr>
        <w:pStyle w:val="Ttulo1"/>
      </w:pPr>
      <w:r>
        <w:t>Cómo funciona el asincronismo en JavaScript</w:t>
      </w:r>
    </w:p>
    <w:p w14:paraId="6C33E586" w14:textId="77777777" w:rsidR="00A3560D" w:rsidRDefault="00A3560D" w:rsidP="00A3560D">
      <w:pPr>
        <w:pStyle w:val="NormalWeb"/>
      </w:pPr>
      <w:r>
        <w:t>JavaScript sólo puede hacer una cosa a la vez, sin embargo; es capaz de delegar la ejecución de ciertas funciones a otros procesos. Este modelo de concurrencia se llama EventLoop.</w:t>
      </w:r>
    </w:p>
    <w:p w14:paraId="1DF93015" w14:textId="77777777" w:rsidR="00A3560D" w:rsidRDefault="00A3560D" w:rsidP="00A3560D">
      <w:pPr>
        <w:pStyle w:val="NormalWeb"/>
      </w:pPr>
      <w:r>
        <w:t>JavaScript delega en el navegador ciertas tareas y les asocia funciones que deberán ser ejecutadas al ser completadas. Estas funciones se llaman callbacks, y una vez que el navegador ha regresado con la respuesta, el callback asociado pasa a la cola de tareas para ser ejecutado una vez que JavaScript haya terminado todas las instrucciones que están en la pila de ejecución.</w:t>
      </w:r>
    </w:p>
    <w:p w14:paraId="7BB64667" w14:textId="77777777" w:rsidR="00A3560D" w:rsidRDefault="00A3560D" w:rsidP="00A3560D">
      <w:pPr>
        <w:pStyle w:val="NormalWeb"/>
      </w:pPr>
      <w:r>
        <w:t>Si se acumulan funciones en la cola de tareas y JavaScript se encuentra ejecutando procesos muy pesados, el EventLoop quedará bloqueado y esas funciones pudieran tardar demasiado en ejecutarse.</w:t>
      </w:r>
    </w:p>
    <w:p w14:paraId="1AB7E724" w14:textId="77777777" w:rsidR="00A3560D" w:rsidRDefault="00A3560D" w:rsidP="00A3560D">
      <w:pPr>
        <w:pStyle w:val="NormalWeb"/>
      </w:pPr>
    </w:p>
    <w:p w14:paraId="1C2AFE29" w14:textId="77777777" w:rsidR="00A3560D" w:rsidRDefault="00A3560D" w:rsidP="00A3560D">
      <w:pPr>
        <w:pStyle w:val="NormalWeb"/>
      </w:pPr>
    </w:p>
    <w:p w14:paraId="38653992" w14:textId="1496C2F8" w:rsidR="00A3560D" w:rsidRDefault="00A3560D" w:rsidP="00A3560D">
      <w:pPr>
        <w:pStyle w:val="NormalWeb"/>
        <w:jc w:val="center"/>
      </w:pPr>
      <w:r>
        <w:rPr>
          <w:noProof/>
        </w:rPr>
        <w:drawing>
          <wp:inline distT="0" distB="0" distL="0" distR="0" wp14:anchorId="01BCD64F" wp14:editId="7E1F5F45">
            <wp:extent cx="2466975" cy="18478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1E5E653E" w14:textId="1195DE29" w:rsidR="00A3560D" w:rsidRDefault="00A3560D" w:rsidP="00A3560D">
      <w:pPr>
        <w:pStyle w:val="NormalWeb"/>
      </w:pPr>
      <w:r>
        <w:rPr>
          <w:noProof/>
        </w:rPr>
        <w:drawing>
          <wp:inline distT="0" distB="0" distL="0" distR="0" wp14:anchorId="447643D4" wp14:editId="2921D284">
            <wp:extent cx="5610225" cy="6096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265EAEC7" w14:textId="77777777" w:rsidR="00A3560D" w:rsidRDefault="00A3560D" w:rsidP="00A3560D">
      <w:pPr>
        <w:pStyle w:val="NormalWeb"/>
        <w:jc w:val="center"/>
      </w:pPr>
      <w:r>
        <w:t>Esto lo que hará es entrar en un bucle infinito que me imprima infinitas veces sin llegar a un fin y llenando nuestra pila de ejecución bloqueando nuestro navegador.</w:t>
      </w:r>
    </w:p>
    <w:p w14:paraId="1963C510" w14:textId="77777777" w:rsidR="00A3560D" w:rsidRDefault="00A3560D" w:rsidP="00A3560D">
      <w:pPr>
        <w:pStyle w:val="NormalWeb"/>
        <w:jc w:val="center"/>
      </w:pPr>
    </w:p>
    <w:p w14:paraId="238BB634" w14:textId="77777777" w:rsidR="00A3560D" w:rsidRDefault="00A3560D" w:rsidP="00A3560D">
      <w:pPr>
        <w:pStyle w:val="NormalWeb"/>
        <w:jc w:val="center"/>
      </w:pPr>
    </w:p>
    <w:p w14:paraId="41D9B5FE" w14:textId="77777777" w:rsidR="00A3560D" w:rsidRDefault="00A3560D" w:rsidP="00A3560D">
      <w:pPr>
        <w:pStyle w:val="Ttulo1"/>
      </w:pPr>
      <w:r>
        <w:t>Cómo funciona el tiempo en JavaScript</w:t>
      </w:r>
    </w:p>
    <w:p w14:paraId="5827A797" w14:textId="77777777" w:rsidR="00A3560D" w:rsidRDefault="00A3560D" w:rsidP="00A3560D">
      <w:pPr>
        <w:pStyle w:val="NormalWeb"/>
      </w:pPr>
      <w:r>
        <w:t>En principio, cualquier tarea que se haya delegado al navegador a través de un callback, deberá esperar hasta que todas las instrucciones del programa principal se hayan ejecutado. Por esta razón el tiempo de espera definido en funciones como setTimeout, no garantizan que el callback se ejecute en ese tiempo exactamente, sino en cualquier momento a partir de allí, sólo cuando la cola de tareas se haya vaciado.</w:t>
      </w:r>
    </w:p>
    <w:p w14:paraId="04552F4A" w14:textId="3F9C5384" w:rsidR="00A3560D" w:rsidRDefault="00A3560D" w:rsidP="00A3560D">
      <w:pPr>
        <w:pStyle w:val="NormalWeb"/>
      </w:pPr>
      <w:r>
        <w:rPr>
          <w:noProof/>
        </w:rPr>
        <w:drawing>
          <wp:inline distT="0" distB="0" distL="0" distR="0" wp14:anchorId="0814FF87" wp14:editId="1D9A32D2">
            <wp:extent cx="5610225" cy="10953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095375"/>
                    </a:xfrm>
                    <a:prstGeom prst="rect">
                      <a:avLst/>
                    </a:prstGeom>
                    <a:noFill/>
                    <a:ln>
                      <a:noFill/>
                    </a:ln>
                  </pic:spPr>
                </pic:pic>
              </a:graphicData>
            </a:graphic>
          </wp:inline>
        </w:drawing>
      </w:r>
    </w:p>
    <w:p w14:paraId="5303DEC8" w14:textId="13B6A8D3"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89B8A8D" wp14:editId="5AD0B4D8">
            <wp:extent cx="5610225" cy="10668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68681A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También podría ser expresado de la siguiente manera:</w:t>
      </w:r>
    </w:p>
    <w:p w14:paraId="01282209" w14:textId="164289E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21F1903" wp14:editId="3738B9F4">
            <wp:extent cx="5610225" cy="7620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7BAE623F" w14:textId="77777777" w:rsidR="00A3560D" w:rsidRDefault="00A3560D" w:rsidP="00A3560D">
      <w:pPr>
        <w:tabs>
          <w:tab w:val="left" w:pos="3690"/>
        </w:tabs>
        <w:jc w:val="center"/>
        <w:rPr>
          <w:rFonts w:ascii="Times New Roman" w:hAnsi="Times New Roman" w:cs="Times New Roman"/>
          <w:i/>
          <w:iCs/>
        </w:rPr>
      </w:pPr>
      <w:r>
        <w:rPr>
          <w:rFonts w:ascii="Times New Roman" w:hAnsi="Times New Roman" w:cs="Times New Roman"/>
          <w:i/>
          <w:iCs/>
        </w:rPr>
        <w:t>(2.000 miliSegundos =2 segundos)</w:t>
      </w:r>
    </w:p>
    <w:p w14:paraId="6BFC06D1" w14:textId="77777777" w:rsidR="00A3560D" w:rsidRDefault="00A3560D" w:rsidP="00A3560D">
      <w:pPr>
        <w:tabs>
          <w:tab w:val="left" w:pos="3690"/>
        </w:tabs>
        <w:jc w:val="center"/>
        <w:rPr>
          <w:rFonts w:ascii="Times New Roman" w:hAnsi="Times New Roman" w:cs="Times New Roman"/>
          <w:i/>
          <w:iCs/>
        </w:rPr>
      </w:pPr>
    </w:p>
    <w:p w14:paraId="3E9E75F0" w14:textId="77777777" w:rsidR="00A3560D" w:rsidRDefault="00A3560D" w:rsidP="00A3560D">
      <w:pPr>
        <w:tabs>
          <w:tab w:val="left" w:pos="3690"/>
        </w:tabs>
        <w:jc w:val="center"/>
        <w:rPr>
          <w:rFonts w:ascii="Times New Roman" w:hAnsi="Times New Roman" w:cs="Times New Roman"/>
          <w:i/>
          <w:iCs/>
        </w:rPr>
      </w:pPr>
    </w:p>
    <w:p w14:paraId="601F555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Operaciones que realizamos de manera asíncrona</w:t>
      </w:r>
      <w:r>
        <w:rPr>
          <w:rFonts w:ascii="Times New Roman" w:eastAsia="Times New Roman" w:hAnsi="Times New Roman" w:cs="Times New Roman"/>
          <w:sz w:val="24"/>
          <w:szCs w:val="24"/>
          <w:lang w:eastAsia="es-CO"/>
        </w:rPr>
        <w:t>:</w:t>
      </w:r>
    </w:p>
    <w:p w14:paraId="2D192287"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Modificación del DOM(Un elemento, un título, una clase de css)</w:t>
      </w:r>
    </w:p>
    <w:p w14:paraId="384E528F"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Mostrar un alert</w:t>
      </w:r>
    </w:p>
    <w:p w14:paraId="2FC216A9"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Petición de datos a una API externa</w:t>
      </w:r>
    </w:p>
    <w:p w14:paraId="43EC1BA6"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Request externo</w:t>
      </w:r>
    </w:p>
    <w:p w14:paraId="53ED89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ABBC1B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003C9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C59C1EE" w14:textId="77777777" w:rsidR="00A3560D" w:rsidRDefault="00A3560D" w:rsidP="00A3560D">
      <w:pPr>
        <w:pStyle w:val="Ttulo1"/>
      </w:pPr>
      <w:r>
        <w:rPr>
          <w:highlight w:val="cyan"/>
        </w:rPr>
        <w:t>¿Qué pasó con swapi.co?</w:t>
      </w:r>
      <w:r>
        <w:t xml:space="preserve"> </w:t>
      </w:r>
    </w:p>
    <w:p w14:paraId="7A71AF15" w14:textId="77777777" w:rsidR="00A3560D" w:rsidRDefault="009B4A4A" w:rsidP="00A3560D">
      <w:pPr>
        <w:pStyle w:val="Ttulo2"/>
        <w:rPr>
          <w:rFonts w:ascii="Times New Roman" w:hAnsi="Times New Roman" w:cs="Times New Roman"/>
        </w:rPr>
      </w:pPr>
      <w:hyperlink r:id="rId99" w:tgtFrame="_blank" w:history="1">
        <w:r w:rsidR="00A3560D">
          <w:rPr>
            <w:rStyle w:val="Hipervnculo"/>
          </w:rPr>
          <w:t>SWAPI.co</w:t>
        </w:r>
      </w:hyperlink>
      <w:r w:rsidR="00A3560D">
        <w:rPr>
          <w:rFonts w:ascii="Times New Roman" w:hAnsi="Times New Roman" w:cs="Times New Roman"/>
        </w:rPr>
        <w:t xml:space="preserve"> </w:t>
      </w:r>
      <w:r w:rsidR="00A3560D">
        <w:rPr>
          <w:rFonts w:ascii="Times New Roman" w:hAnsi="Times New Roman" w:cs="Times New Roman"/>
          <w:color w:val="auto"/>
        </w:rPr>
        <w:t>ha desaparecido</w:t>
      </w:r>
    </w:p>
    <w:p w14:paraId="7656C0D8" w14:textId="77777777" w:rsidR="00A3560D" w:rsidRDefault="00A3560D" w:rsidP="00A3560D">
      <w:pPr>
        <w:pStyle w:val="NormalWeb"/>
      </w:pPr>
      <w:r>
        <w:t xml:space="preserve">Desafortunadamente, </w:t>
      </w:r>
      <w:hyperlink r:id="rId100" w:tgtFrame="_blank" w:history="1">
        <w:r>
          <w:rPr>
            <w:rStyle w:val="Hipervnculo"/>
          </w:rPr>
          <w:t>swapi.co</w:t>
        </w:r>
      </w:hyperlink>
      <w:r>
        <w:t xml:space="preserve"> ya no se mantiene y el servicio está actualmente inactivo. El autor del proyecto, Paul Hallett, quien creó y le dio mantenimiento ha desactivado desde hace tiempo esta API que muchos utilizamos en nuestros proyectos de JavaScript para aprender a integrar un backend a un frontend.</w:t>
      </w:r>
    </w:p>
    <w:p w14:paraId="7931275C" w14:textId="77777777" w:rsidR="00A3560D" w:rsidRDefault="00A3560D" w:rsidP="00A3560D">
      <w:pPr>
        <w:pStyle w:val="Ttulo2"/>
        <w:rPr>
          <w:rFonts w:ascii="Times New Roman" w:hAnsi="Times New Roman" w:cs="Times New Roman"/>
        </w:rPr>
      </w:pPr>
      <w:r>
        <w:rPr>
          <w:rFonts w:ascii="Times New Roman" w:hAnsi="Times New Roman" w:cs="Times New Roman"/>
          <w:color w:val="auto"/>
        </w:rPr>
        <w:t>SWAPI.dev, una nueva solución</w:t>
      </w:r>
    </w:p>
    <w:p w14:paraId="6DBFEF3A" w14:textId="77777777" w:rsidR="00A3560D" w:rsidRDefault="00A3560D" w:rsidP="00A3560D">
      <w:pPr>
        <w:pStyle w:val="NormalWeb"/>
      </w:pPr>
      <w:r>
        <w:rPr>
          <w:rStyle w:val="nfasis"/>
        </w:rPr>
        <w:t>Juriy Bura</w:t>
      </w:r>
      <w:r>
        <w:t xml:space="preserve">, junto a otros desarrolladores, han publicado una versión idéntica a la API utilizada por </w:t>
      </w:r>
      <w:hyperlink r:id="rId101" w:tgtFrame="_blank" w:history="1">
        <w:r>
          <w:rPr>
            <w:rStyle w:val="Hipervnculo"/>
          </w:rPr>
          <w:t>Swapi.io</w:t>
        </w:r>
      </w:hyperlink>
      <w:r>
        <w:t xml:space="preserve">, la cual está disponible desde el dominio </w:t>
      </w:r>
      <w:r>
        <w:rPr>
          <w:rStyle w:val="Textoennegrita"/>
        </w:rPr>
        <w:t>swapi.dev</w:t>
      </w:r>
      <w:r>
        <w:t xml:space="preserve">. Por lo tanto, de ahora en adelante, para continuar el curso sin problemas solo debes reemplazar </w:t>
      </w:r>
      <w:hyperlink r:id="rId102" w:tgtFrame="_blank" w:history="1">
        <w:r>
          <w:rPr>
            <w:rStyle w:val="Hipervnculo"/>
          </w:rPr>
          <w:t>swapi.io</w:t>
        </w:r>
      </w:hyperlink>
      <w:r>
        <w:t xml:space="preserve">, la URL obliterada (la que ya no funciona), por la nueva versión que sí está disponible: </w:t>
      </w:r>
      <w:r>
        <w:rPr>
          <w:rStyle w:val="Textoennegrita"/>
        </w:rPr>
        <w:t>swapi.dev</w:t>
      </w:r>
    </w:p>
    <w:p w14:paraId="7749792E" w14:textId="77777777" w:rsidR="00A3560D" w:rsidRDefault="00A3560D" w:rsidP="00A3560D">
      <w:pPr>
        <w:pStyle w:val="NormalWeb"/>
      </w:pPr>
      <w:r>
        <w:t>Este proyecto es mantenido por la comunidad y gracias a la filosofía del código libre es posible tener una nueva versión de la API para nuestros proyectos.</w:t>
      </w:r>
    </w:p>
    <w:p w14:paraId="58BAD651" w14:textId="77777777" w:rsidR="00A3560D" w:rsidRDefault="00A3560D" w:rsidP="00A3560D">
      <w:pPr>
        <w:pStyle w:val="Ttulo2"/>
        <w:rPr>
          <w:rFonts w:ascii="Times New Roman" w:hAnsi="Times New Roman" w:cs="Times New Roman"/>
          <w:b/>
          <w:bCs/>
          <w:color w:val="auto"/>
        </w:rPr>
      </w:pPr>
      <w:r>
        <w:rPr>
          <w:rFonts w:ascii="Times New Roman" w:hAnsi="Times New Roman" w:cs="Times New Roman"/>
          <w:b/>
          <w:bCs/>
          <w:color w:val="auto"/>
        </w:rPr>
        <w:t>Crea tu propia API de Star Wars</w:t>
      </w:r>
    </w:p>
    <w:p w14:paraId="12BCBDF7" w14:textId="77777777" w:rsidR="00A3560D" w:rsidRDefault="00A3560D" w:rsidP="00A3560D">
      <w:pPr>
        <w:pStyle w:val="NormalWeb"/>
      </w:pPr>
      <w:r>
        <w:rPr>
          <w:rStyle w:val="Textoennegrita"/>
        </w:rPr>
        <w:t>¿Quieres tener tu propia versión de SWAPI?</w:t>
      </w:r>
    </w:p>
    <w:p w14:paraId="6DD06CB7" w14:textId="77777777" w:rsidR="00A3560D" w:rsidRDefault="00A3560D" w:rsidP="00A3560D">
      <w:pPr>
        <w:pStyle w:val="NormalWeb"/>
      </w:pPr>
      <w:r>
        <w:t>El código fuente del proyecto está disponible en GitHub, lo que te permite crear tu propia versión con solo realizar un Fork y subirlo a un servidor o consumirla en tu localhost.</w:t>
      </w:r>
      <w:r>
        <w:br/>
        <w:t xml:space="preserve">Este es el repositorio del proyecto original: </w:t>
      </w:r>
      <w:hyperlink r:id="rId103" w:tgtFrame="_blank" w:history="1">
        <w:r>
          <w:rPr>
            <w:rStyle w:val="Hipervnculo"/>
          </w:rPr>
          <w:t>https://github.com/phalt/swapi</w:t>
        </w:r>
      </w:hyperlink>
      <w:r>
        <w:t>.</w:t>
      </w:r>
    </w:p>
    <w:p w14:paraId="6FE7AD53" w14:textId="77777777" w:rsidR="00A3560D" w:rsidRDefault="00A3560D" w:rsidP="00A3560D">
      <w:pPr>
        <w:pStyle w:val="NormalWeb"/>
      </w:pPr>
      <w:r>
        <w:t>¡Compártenos en los comentarios en link a tu repositorio fork de la API de Star Wars y qué cambios hiciste o planeas hacer en tu versión de este proyecto!</w:t>
      </w:r>
    </w:p>
    <w:p w14:paraId="25F14B4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4E2B672" w14:textId="77777777" w:rsidR="00A3560D" w:rsidRDefault="00A3560D" w:rsidP="00A3560D">
      <w:pPr>
        <w:tabs>
          <w:tab w:val="left" w:pos="3690"/>
        </w:tabs>
        <w:jc w:val="center"/>
        <w:rPr>
          <w:rFonts w:ascii="Times New Roman" w:hAnsi="Times New Roman" w:cs="Times New Roman"/>
          <w:i/>
          <w:iCs/>
          <w:sz w:val="24"/>
          <w:szCs w:val="24"/>
        </w:rPr>
      </w:pPr>
    </w:p>
    <w:p w14:paraId="787DF559" w14:textId="77777777" w:rsidR="00A3560D" w:rsidRDefault="00A3560D" w:rsidP="00A3560D">
      <w:pPr>
        <w:tabs>
          <w:tab w:val="left" w:pos="3690"/>
        </w:tabs>
        <w:jc w:val="center"/>
        <w:rPr>
          <w:rFonts w:ascii="Times New Roman" w:hAnsi="Times New Roman" w:cs="Times New Roman"/>
          <w:i/>
          <w:iCs/>
          <w:sz w:val="24"/>
          <w:szCs w:val="24"/>
        </w:rPr>
      </w:pPr>
    </w:p>
    <w:p w14:paraId="133A518B" w14:textId="77777777" w:rsidR="00A3560D" w:rsidRDefault="00A3560D" w:rsidP="00A3560D">
      <w:pPr>
        <w:tabs>
          <w:tab w:val="left" w:pos="3690"/>
        </w:tabs>
        <w:jc w:val="center"/>
        <w:rPr>
          <w:rFonts w:ascii="Times New Roman" w:hAnsi="Times New Roman" w:cs="Times New Roman"/>
          <w:i/>
          <w:iCs/>
          <w:sz w:val="24"/>
          <w:szCs w:val="24"/>
        </w:rPr>
      </w:pPr>
    </w:p>
    <w:p w14:paraId="3F56FEDD" w14:textId="77777777" w:rsidR="00A3560D" w:rsidRDefault="00A3560D" w:rsidP="00A3560D">
      <w:pPr>
        <w:tabs>
          <w:tab w:val="left" w:pos="3690"/>
        </w:tabs>
        <w:jc w:val="center"/>
        <w:rPr>
          <w:rFonts w:ascii="Times New Roman" w:hAnsi="Times New Roman" w:cs="Times New Roman"/>
          <w:i/>
          <w:iCs/>
          <w:sz w:val="24"/>
          <w:szCs w:val="24"/>
        </w:rPr>
      </w:pPr>
    </w:p>
    <w:p w14:paraId="077C3510" w14:textId="77777777" w:rsidR="00A3560D" w:rsidRDefault="00A3560D" w:rsidP="00A3560D">
      <w:pPr>
        <w:tabs>
          <w:tab w:val="left" w:pos="3690"/>
        </w:tabs>
        <w:jc w:val="center"/>
        <w:rPr>
          <w:rFonts w:ascii="Times New Roman" w:hAnsi="Times New Roman" w:cs="Times New Roman"/>
          <w:i/>
          <w:iCs/>
          <w:sz w:val="24"/>
          <w:szCs w:val="24"/>
        </w:rPr>
      </w:pPr>
    </w:p>
    <w:p w14:paraId="430C52F2" w14:textId="77777777" w:rsidR="00A3560D" w:rsidRDefault="00A3560D" w:rsidP="00A3560D">
      <w:pPr>
        <w:tabs>
          <w:tab w:val="left" w:pos="3690"/>
        </w:tabs>
        <w:jc w:val="center"/>
        <w:rPr>
          <w:rFonts w:ascii="Times New Roman" w:hAnsi="Times New Roman" w:cs="Times New Roman"/>
          <w:i/>
          <w:iCs/>
          <w:sz w:val="24"/>
          <w:szCs w:val="24"/>
        </w:rPr>
      </w:pPr>
    </w:p>
    <w:p w14:paraId="4AD6E73A" w14:textId="77777777" w:rsidR="00A3560D" w:rsidRDefault="00A3560D" w:rsidP="00A3560D">
      <w:pPr>
        <w:tabs>
          <w:tab w:val="left" w:pos="3690"/>
        </w:tabs>
        <w:jc w:val="center"/>
        <w:rPr>
          <w:rFonts w:ascii="Times New Roman" w:hAnsi="Times New Roman" w:cs="Times New Roman"/>
          <w:i/>
          <w:iCs/>
          <w:sz w:val="24"/>
          <w:szCs w:val="24"/>
        </w:rPr>
      </w:pPr>
    </w:p>
    <w:p w14:paraId="317189B1" w14:textId="77777777" w:rsidR="00A3560D" w:rsidRDefault="00A3560D" w:rsidP="00A3560D">
      <w:pPr>
        <w:pStyle w:val="Ttulo1"/>
      </w:pPr>
      <w:r>
        <w:t>Callbacks</w:t>
      </w:r>
    </w:p>
    <w:p w14:paraId="6BBC1B2C" w14:textId="77777777" w:rsidR="00A3560D" w:rsidRDefault="00A3560D" w:rsidP="00A3560D">
      <w:pPr>
        <w:pStyle w:val="Ttulo1"/>
        <w:rPr>
          <w:b w:val="0"/>
          <w:bCs w:val="0"/>
          <w:sz w:val="24"/>
          <w:szCs w:val="24"/>
        </w:rPr>
      </w:pPr>
      <w:r>
        <w:rPr>
          <w:b w:val="0"/>
          <w:bCs w:val="0"/>
          <w:sz w:val="24"/>
          <w:szCs w:val="24"/>
        </w:rPr>
        <w:t>Un callback es una función que se ejecutara solo cuando otra la llame, esta llamada solo ocurre cuando la primera logra ejecutase.</w:t>
      </w:r>
    </w:p>
    <w:p w14:paraId="2A6B58F4" w14:textId="730C7B03" w:rsidR="00A3560D" w:rsidRDefault="00A3560D" w:rsidP="00A3560D">
      <w:pPr>
        <w:pStyle w:val="Ttulo1"/>
        <w:rPr>
          <w:b w:val="0"/>
          <w:bCs w:val="0"/>
          <w:sz w:val="24"/>
          <w:szCs w:val="24"/>
        </w:rPr>
      </w:pPr>
      <w:r>
        <w:rPr>
          <w:noProof/>
        </w:rPr>
        <w:drawing>
          <wp:inline distT="0" distB="0" distL="0" distR="0" wp14:anchorId="2E0F8778" wp14:editId="48C61B27">
            <wp:extent cx="5612130" cy="2315210"/>
            <wp:effectExtent l="0" t="0" r="762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2315210"/>
                    </a:xfrm>
                    <a:prstGeom prst="rect">
                      <a:avLst/>
                    </a:prstGeom>
                    <a:noFill/>
                    <a:ln>
                      <a:noFill/>
                    </a:ln>
                  </pic:spPr>
                </pic:pic>
              </a:graphicData>
            </a:graphic>
          </wp:inline>
        </w:drawing>
      </w:r>
    </w:p>
    <w:p w14:paraId="734046C1" w14:textId="77777777" w:rsidR="00A3560D" w:rsidRDefault="00A3560D" w:rsidP="00A3560D">
      <w:pPr>
        <w:pStyle w:val="Ttulo1"/>
        <w:rPr>
          <w:b w:val="0"/>
          <w:bCs w:val="0"/>
          <w:sz w:val="24"/>
          <w:szCs w:val="24"/>
        </w:rPr>
      </w:pPr>
    </w:p>
    <w:p w14:paraId="03E74A3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Utilizaremos una librería externa, </w:t>
      </w:r>
      <w:r>
        <w:rPr>
          <w:rFonts w:ascii="Times New Roman" w:eastAsia="Times New Roman" w:hAnsi="Times New Roman" w:cs="Times New Roman"/>
          <w:i/>
          <w:iCs/>
          <w:sz w:val="24"/>
          <w:szCs w:val="24"/>
          <w:lang w:eastAsia="es-CO"/>
        </w:rPr>
        <w:t>jQuery</w:t>
      </w:r>
      <w:r>
        <w:rPr>
          <w:rFonts w:ascii="Times New Roman" w:eastAsia="Times New Roman" w:hAnsi="Times New Roman" w:cs="Times New Roman"/>
          <w:sz w:val="24"/>
          <w:szCs w:val="24"/>
          <w:lang w:eastAsia="es-CO"/>
        </w:rPr>
        <w:t>, con un fin específico que es el de realizar un request y obtener datos de una API externa. Utilizamos la versión CDN de JQuery.</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Nota: un CDN es un Content Delivery Network. Un servidor en el planeta que nos va a conectar con la versión de jQuery más cercana a nuestra locación.</w:t>
      </w:r>
    </w:p>
    <w:p w14:paraId="5B16A2E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API que usaremos es la de Star Wars.</w:t>
      </w:r>
      <w:r>
        <w:rPr>
          <w:rFonts w:ascii="Times New Roman" w:eastAsia="Times New Roman" w:hAnsi="Times New Roman" w:cs="Times New Roman"/>
          <w:sz w:val="24"/>
          <w:szCs w:val="24"/>
          <w:lang w:eastAsia="es-CO"/>
        </w:rPr>
        <w:br/>
        <w:t>Implementamos la llamada a la librería jquery.minified en el html antes de llamar nuestro archivo de funciones. Este lo usaremos para hacer requests a la api de ‘</w:t>
      </w:r>
      <w:hyperlink r:id="rId105" w:tgtFrame="_blank" w:history="1">
        <w:r>
          <w:rPr>
            <w:rStyle w:val="Hipervnculo"/>
            <w:sz w:val="24"/>
            <w:szCs w:val="24"/>
          </w:rPr>
          <w:t>swapi.co</w:t>
        </w:r>
      </w:hyperlink>
      <w:r>
        <w:rPr>
          <w:rFonts w:ascii="Times New Roman" w:eastAsia="Times New Roman" w:hAnsi="Times New Roman" w:cs="Times New Roman"/>
          <w:sz w:val="24"/>
          <w:szCs w:val="24"/>
          <w:lang w:eastAsia="es-CO"/>
        </w:rPr>
        <w:t>’.</w:t>
      </w:r>
    </w:p>
    <w:p w14:paraId="0E7454F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Realizamos el request. En este caso:</w:t>
      </w:r>
    </w:p>
    <w:p w14:paraId="1FECEB97" w14:textId="198A045B"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4CCD858" wp14:editId="0AA93CB1">
            <wp:extent cx="5610225" cy="12954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295400"/>
                    </a:xfrm>
                    <a:prstGeom prst="rect">
                      <a:avLst/>
                    </a:prstGeom>
                    <a:noFill/>
                    <a:ln>
                      <a:noFill/>
                    </a:ln>
                  </pic:spPr>
                </pic:pic>
              </a:graphicData>
            </a:graphic>
          </wp:inline>
        </w:drawing>
      </w:r>
    </w:p>
    <w:p w14:paraId="5F16C17E" w14:textId="77777777" w:rsidR="00A3560D" w:rsidRDefault="00A3560D" w:rsidP="00A3560D">
      <w:pPr>
        <w:pStyle w:val="Prrafodelista"/>
        <w:numPr>
          <w:ilvl w:val="0"/>
          <w:numId w:val="17"/>
        </w:numPr>
        <w:spacing w:before="100" w:beforeAutospacing="1" w:after="100" w:afterAutospacing="1" w:line="240" w:lineRule="auto"/>
        <w:rPr>
          <w:rFonts w:ascii="Times New Roman" w:eastAsia="Times New Roman" w:hAnsi="Times New Roman" w:cs="Times New Roman"/>
          <w:sz w:val="28"/>
          <w:szCs w:val="28"/>
          <w:lang w:eastAsia="es-CO"/>
        </w:rPr>
      </w:pPr>
      <w:r>
        <w:rPr>
          <w:rFonts w:ascii="Times New Roman" w:hAnsi="Times New Roman" w:cs="Times New Roman"/>
          <w:sz w:val="24"/>
          <w:szCs w:val="24"/>
        </w:rPr>
        <w:t>$.get es el método de jQuery para realizar el callback. (</w:t>
      </w:r>
      <w:r>
        <w:rPr>
          <w:rStyle w:val="nfasis"/>
          <w:rFonts w:ascii="Times New Roman" w:hAnsi="Times New Roman" w:cs="Times New Roman"/>
          <w:sz w:val="24"/>
          <w:szCs w:val="24"/>
        </w:rPr>
        <w:t xml:space="preserve">Referencia </w:t>
      </w:r>
      <w:hyperlink r:id="rId107" w:history="1">
        <w:r>
          <w:rPr>
            <w:rStyle w:val="Hipervnculo"/>
            <w:sz w:val="24"/>
            <w:szCs w:val="24"/>
          </w:rPr>
          <w:t>http://api.jquery.com/jQuery.get/</w:t>
        </w:r>
      </w:hyperlink>
      <w:r>
        <w:rPr>
          <w:rFonts w:ascii="Times New Roman" w:hAnsi="Times New Roman" w:cs="Times New Roman"/>
          <w:sz w:val="24"/>
          <w:szCs w:val="24"/>
        </w:rPr>
        <w:t>)</w:t>
      </w:r>
    </w:p>
    <w:p w14:paraId="0709DD1D" w14:textId="77777777" w:rsidR="00A3560D" w:rsidRDefault="00A3560D" w:rsidP="00A3560D">
      <w:pPr>
        <w:pStyle w:val="Ttulo1"/>
      </w:pPr>
    </w:p>
    <w:p w14:paraId="207448F3" w14:textId="77777777" w:rsidR="00A3560D" w:rsidRDefault="00A3560D" w:rsidP="00A3560D">
      <w:pPr>
        <w:pStyle w:val="Ttulo1"/>
      </w:pPr>
      <w:r>
        <w:t>Manejando el Orden y el Asincronismo en JavaScript</w:t>
      </w:r>
    </w:p>
    <w:p w14:paraId="281F5A96" w14:textId="77777777" w:rsidR="00A3560D" w:rsidRDefault="00A3560D" w:rsidP="00A3560D">
      <w:pPr>
        <w:pStyle w:val="NormalWeb"/>
      </w:pPr>
      <w:r>
        <w:t xml:space="preserve">Una manera de asegurar que se respete la secuencia en que hemos realizado múltiples tareas es utilizando callbacks, con lo que se ejecutará luego, en cada llamada. Lo importante es que el llamado al callback se haga a través de una función anónima. Sin embargo, al hacerlo de esta manera generamos una situación poco deseada llamada </w:t>
      </w:r>
      <w:r>
        <w:rPr>
          <w:b/>
          <w:bCs/>
          <w:i/>
          <w:iCs/>
        </w:rPr>
        <w:t>CallbackHell</w:t>
      </w:r>
      <w:r>
        <w:t>.</w:t>
      </w:r>
    </w:p>
    <w:p w14:paraId="55E2EAD5"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 queremos que lleguen en orden tenemos que hacer los requests uno después del otro y no en paralelo como los veníamos haciendo.</w:t>
      </w:r>
    </w:p>
    <w:p w14:paraId="7D57CC0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Para eso usamos el segundo parámetro en la función.</w:t>
      </w:r>
    </w:p>
    <w:p w14:paraId="2C3A78BE" w14:textId="5BD9ADBF"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19461F6" wp14:editId="2A3F5CD9">
            <wp:extent cx="5610225" cy="16668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5A36C8FE"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Así podemos invocar la función del callback de la siguiente manera:</w:t>
      </w:r>
    </w:p>
    <w:p w14:paraId="02C9AC6B" w14:textId="6503EDE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147F0AD6" wp14:editId="1F143362">
            <wp:extent cx="5610225" cy="13620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0DE826D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Pero esto trae la problemática del anidamiento infinito llamado </w:t>
      </w:r>
      <w:r>
        <w:rPr>
          <w:rFonts w:ascii="Times New Roman" w:hAnsi="Times New Roman" w:cs="Times New Roman"/>
          <w:b/>
          <w:bCs/>
          <w:i/>
          <w:iCs/>
          <w:sz w:val="24"/>
          <w:szCs w:val="24"/>
        </w:rPr>
        <w:t>CallbackHell</w:t>
      </w:r>
      <w:r>
        <w:rPr>
          <w:rFonts w:ascii="Times New Roman" w:hAnsi="Times New Roman" w:cs="Times New Roman"/>
          <w:sz w:val="24"/>
          <w:szCs w:val="24"/>
        </w:rPr>
        <w:t>.</w:t>
      </w:r>
    </w:p>
    <w:p w14:paraId="1E25DE45" w14:textId="77777777" w:rsidR="00A3560D" w:rsidRDefault="00A3560D" w:rsidP="00A3560D">
      <w:pPr>
        <w:tabs>
          <w:tab w:val="left" w:pos="3690"/>
        </w:tabs>
        <w:rPr>
          <w:rFonts w:ascii="Times New Roman" w:hAnsi="Times New Roman" w:cs="Times New Roman"/>
          <w:sz w:val="24"/>
          <w:szCs w:val="24"/>
        </w:rPr>
      </w:pPr>
    </w:p>
    <w:p w14:paraId="2DCCCC58" w14:textId="77777777" w:rsidR="00A3560D" w:rsidRDefault="00A3560D" w:rsidP="00A3560D">
      <w:pPr>
        <w:tabs>
          <w:tab w:val="left" w:pos="3690"/>
        </w:tabs>
        <w:rPr>
          <w:rFonts w:ascii="Times New Roman" w:hAnsi="Times New Roman" w:cs="Times New Roman"/>
          <w:sz w:val="24"/>
          <w:szCs w:val="24"/>
        </w:rPr>
      </w:pPr>
    </w:p>
    <w:p w14:paraId="24C80631" w14:textId="77777777" w:rsidR="00A3560D" w:rsidRDefault="00A3560D" w:rsidP="00A3560D">
      <w:pPr>
        <w:tabs>
          <w:tab w:val="left" w:pos="3690"/>
        </w:tabs>
        <w:rPr>
          <w:rFonts w:ascii="Times New Roman" w:hAnsi="Times New Roman" w:cs="Times New Roman"/>
          <w:sz w:val="24"/>
          <w:szCs w:val="24"/>
        </w:rPr>
      </w:pPr>
    </w:p>
    <w:p w14:paraId="28A23E73" w14:textId="77777777" w:rsidR="00A3560D" w:rsidRDefault="00A3560D" w:rsidP="00A3560D">
      <w:pPr>
        <w:tabs>
          <w:tab w:val="left" w:pos="3690"/>
        </w:tabs>
        <w:rPr>
          <w:rFonts w:ascii="Times New Roman" w:hAnsi="Times New Roman" w:cs="Times New Roman"/>
          <w:sz w:val="24"/>
          <w:szCs w:val="24"/>
        </w:rPr>
      </w:pPr>
    </w:p>
    <w:p w14:paraId="7342818A" w14:textId="77777777" w:rsidR="00A3560D" w:rsidRDefault="00A3560D" w:rsidP="00A3560D">
      <w:pPr>
        <w:tabs>
          <w:tab w:val="left" w:pos="3690"/>
        </w:tabs>
        <w:rPr>
          <w:rFonts w:ascii="Times New Roman" w:hAnsi="Times New Roman" w:cs="Times New Roman"/>
          <w:sz w:val="24"/>
          <w:szCs w:val="24"/>
        </w:rPr>
      </w:pPr>
    </w:p>
    <w:p w14:paraId="59707B13" w14:textId="77777777" w:rsidR="00A3560D" w:rsidRDefault="00A3560D" w:rsidP="00A3560D">
      <w:pPr>
        <w:pStyle w:val="Ttulo1"/>
      </w:pPr>
      <w:r>
        <w:t>Manejo de errores con callbacks</w:t>
      </w:r>
    </w:p>
    <w:p w14:paraId="4B2E7021" w14:textId="77777777" w:rsidR="00A3560D" w:rsidRDefault="00A3560D" w:rsidP="00A3560D">
      <w:pPr>
        <w:pStyle w:val="NormalWeb"/>
        <w:rPr>
          <w:b/>
          <w:bCs/>
          <w:i/>
          <w:iCs/>
        </w:rPr>
      </w:pPr>
      <w:r>
        <w:t xml:space="preserve">Para solucionar el problema de quedarnos sin conexión, u otro error similar, en medio de una sucesión de callbacks utilizamos el método </w:t>
      </w:r>
      <w:r>
        <w:rPr>
          <w:b/>
          <w:bCs/>
          <w:i/>
          <w:iCs/>
        </w:rPr>
        <w:t>fail().</w:t>
      </w:r>
    </w:p>
    <w:p w14:paraId="4F906EDD" w14:textId="5C975ABA" w:rsidR="00A3560D" w:rsidRDefault="00A3560D" w:rsidP="00A3560D">
      <w:pPr>
        <w:pStyle w:val="NormalWeb"/>
      </w:pPr>
      <w:r>
        <w:rPr>
          <w:noProof/>
        </w:rPr>
        <w:drawing>
          <wp:inline distT="0" distB="0" distL="0" distR="0" wp14:anchorId="68CF7FDE" wp14:editId="607AA84C">
            <wp:extent cx="5612130" cy="871855"/>
            <wp:effectExtent l="0" t="0" r="762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871855"/>
                    </a:xfrm>
                    <a:prstGeom prst="rect">
                      <a:avLst/>
                    </a:prstGeom>
                    <a:noFill/>
                    <a:ln>
                      <a:noFill/>
                    </a:ln>
                  </pic:spPr>
                </pic:pic>
              </a:graphicData>
            </a:graphic>
          </wp:inline>
        </w:drawing>
      </w:r>
    </w:p>
    <w:p w14:paraId="72F9FC0F" w14:textId="77777777" w:rsidR="00A3560D" w:rsidRDefault="00A3560D" w:rsidP="00A3560D">
      <w:pPr>
        <w:tabs>
          <w:tab w:val="left" w:pos="3690"/>
        </w:tabs>
        <w:rPr>
          <w:rFonts w:ascii="Times New Roman" w:hAnsi="Times New Roman" w:cs="Times New Roman"/>
          <w:sz w:val="24"/>
          <w:szCs w:val="24"/>
        </w:rPr>
      </w:pPr>
    </w:p>
    <w:p w14:paraId="7B47BB3D" w14:textId="77777777" w:rsidR="00A3560D" w:rsidRDefault="00A3560D" w:rsidP="00A3560D">
      <w:pPr>
        <w:tabs>
          <w:tab w:val="left" w:pos="3690"/>
        </w:tabs>
        <w:rPr>
          <w:rFonts w:ascii="Times New Roman" w:hAnsi="Times New Roman" w:cs="Times New Roman"/>
          <w:sz w:val="24"/>
          <w:szCs w:val="24"/>
        </w:rPr>
      </w:pPr>
    </w:p>
    <w:p w14:paraId="09E713AA" w14:textId="77777777" w:rsidR="00A3560D" w:rsidRDefault="00A3560D" w:rsidP="00A3560D">
      <w:pPr>
        <w:tabs>
          <w:tab w:val="left" w:pos="3690"/>
        </w:tabs>
        <w:rPr>
          <w:rFonts w:ascii="Times New Roman" w:hAnsi="Times New Roman" w:cs="Times New Roman"/>
          <w:sz w:val="24"/>
          <w:szCs w:val="24"/>
        </w:rPr>
      </w:pPr>
    </w:p>
    <w:p w14:paraId="00EA28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DATOS ADICIONALES DE LA CLASE:</w:t>
      </w:r>
    </w:p>
    <w:p w14:paraId="320DF154" w14:textId="77777777" w:rsidR="00A3560D" w:rsidRDefault="009B4A4A"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B695677">
          <v:rect id="_x0000_i1025" style="width:441.9pt;height:1.5pt" o:hralign="center" o:hrstd="t" o:hr="t" fillcolor="#a0a0a0" stroked="f"/>
        </w:pict>
      </w:r>
    </w:p>
    <w:p w14:paraId="5BEFEF1E" w14:textId="77777777" w:rsidR="00A3560D" w:rsidRDefault="009B4A4A"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132705E0">
          <v:rect id="_x0000_i1026" style="width:441.9pt;height:1.5pt" o:hralign="center" o:hrstd="t" o:hr="t" fillcolor="#a0a0a0" stroked="f"/>
        </w:pict>
      </w:r>
    </w:p>
    <w:p w14:paraId="1EB541CE" w14:textId="77777777" w:rsidR="00A3560D" w:rsidRDefault="009B4A4A"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5B19128D">
          <v:rect id="_x0000_i1027" style="width:441.9pt;height:1.5pt" o:hralign="center" o:hrstd="t" o:hr="t" fillcolor="#a0a0a0" stroked="f"/>
        </w:pict>
      </w:r>
    </w:p>
    <w:p w14:paraId="2AAA4D36" w14:textId="77777777" w:rsidR="00A3560D" w:rsidRDefault="00A3560D" w:rsidP="00A3560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Pr>
            <w:rFonts w:ascii="Times New Roman" w:eastAsia="Times New Roman" w:hAnsi="Times New Roman" w:cs="Times New Roman"/>
            <w:b/>
            <w:bCs/>
            <w:sz w:val="24"/>
            <w:szCs w:val="24"/>
            <w:lang w:eastAsia="es-CO"/>
          </w:rPr>
          <w:t>Caché</w:t>
        </w:r>
      </w:ins>
      <w:r>
        <w:rPr>
          <w:rFonts w:ascii="Times New Roman" w:eastAsia="Times New Roman" w:hAnsi="Times New Roman" w:cs="Times New Roman"/>
          <w:sz w:val="24"/>
          <w:szCs w:val="24"/>
          <w:lang w:eastAsia="es-CO"/>
        </w:rPr>
        <w:t xml:space="preserve">: Son archivos </w:t>
      </w:r>
      <w:r>
        <w:rPr>
          <w:rFonts w:ascii="Times New Roman" w:eastAsia="Times New Roman" w:hAnsi="Times New Roman" w:cs="Times New Roman"/>
          <w:b/>
          <w:bCs/>
          <w:sz w:val="24"/>
          <w:szCs w:val="24"/>
          <w:lang w:eastAsia="es-CO"/>
        </w:rPr>
        <w:t>(vídeos,audios,imágenes,textos,etc)</w:t>
      </w:r>
      <w:r>
        <w:rPr>
          <w:rFonts w:ascii="Times New Roman" w:eastAsia="Times New Roman" w:hAnsi="Times New Roman" w:cs="Times New Roman"/>
          <w:sz w:val="24"/>
          <w:szCs w:val="24"/>
          <w:lang w:eastAsia="es-CO"/>
        </w:rPr>
        <w:t xml:space="preserve"> pertenecientes a cierto ordenador </w:t>
      </w:r>
      <w:r>
        <w:rPr>
          <w:rFonts w:ascii="Times New Roman" w:eastAsia="Times New Roman" w:hAnsi="Times New Roman" w:cs="Times New Roman"/>
          <w:b/>
          <w:bCs/>
          <w:sz w:val="24"/>
          <w:szCs w:val="24"/>
          <w:lang w:eastAsia="es-CO"/>
        </w:rPr>
        <w:t>(que no es el tuyo)</w:t>
      </w:r>
      <w:r>
        <w:rPr>
          <w:rFonts w:ascii="Times New Roman" w:eastAsia="Times New Roman" w:hAnsi="Times New Roman" w:cs="Times New Roman"/>
          <w:sz w:val="24"/>
          <w:szCs w:val="24"/>
          <w:lang w:eastAsia="es-CO"/>
        </w:rPr>
        <w:t xml:space="preserve"> de una página web pero que una parte de dichos archivos se guardan en tu ordenador con el objetivo de que cuando vuelvas otra vez a dicha página web </w:t>
      </w:r>
      <w:r>
        <w:rPr>
          <w:rFonts w:ascii="Times New Roman" w:eastAsia="Times New Roman" w:hAnsi="Times New Roman" w:cs="Times New Roman"/>
          <w:b/>
          <w:bCs/>
          <w:sz w:val="24"/>
          <w:szCs w:val="24"/>
          <w:lang w:eastAsia="es-CO"/>
        </w:rPr>
        <w:t>tengas la sensación que la pagina haya cargado mucho más rápido</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La ventaja del caché es la velocidad con la que carga la página web y su desventaja es que puede ocupar bastante espacio en tu memoria del CPU.</w:t>
      </w:r>
    </w:p>
    <w:p w14:paraId="6260CE22" w14:textId="77777777" w:rsidR="00A3560D" w:rsidRDefault="009B4A4A"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BE9A38E">
          <v:rect id="_x0000_i1028" style="width:441.9pt;height:1.5pt" o:hralign="center" o:hrstd="t" o:hr="t" fillcolor="#a0a0a0" stroked="f"/>
        </w:pict>
      </w:r>
    </w:p>
    <w:p w14:paraId="36D0CD10" w14:textId="77777777" w:rsidR="00A3560D" w:rsidRDefault="009B4A4A"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3473D8">
          <v:rect id="_x0000_i1029" style="width:441.9pt;height:1.5pt" o:hralign="center" o:hrstd="t" o:hr="t" fillcolor="#a0a0a0" stroked="f"/>
        </w:pict>
      </w:r>
    </w:p>
    <w:p w14:paraId="0357A912" w14:textId="77777777" w:rsidR="00A3560D" w:rsidRDefault="009B4A4A"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04D3002">
          <v:rect id="_x0000_i1030" style="width:441.9pt;height:1.5pt" o:hralign="center" o:hrstd="t" o:hr="t" fillcolor="#a0a0a0" stroked="f"/>
        </w:pict>
      </w:r>
    </w:p>
    <w:p w14:paraId="54FDCB3D" w14:textId="77777777" w:rsidR="00A3560D" w:rsidRDefault="00A3560D" w:rsidP="00A3560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Pr>
            <w:rFonts w:ascii="Times New Roman" w:eastAsia="Times New Roman" w:hAnsi="Times New Roman" w:cs="Times New Roman"/>
            <w:b/>
            <w:bCs/>
            <w:sz w:val="24"/>
            <w:szCs w:val="24"/>
            <w:lang w:eastAsia="es-CO"/>
          </w:rPr>
          <w:t>Network</w:t>
        </w:r>
      </w:ins>
      <w:r>
        <w:rPr>
          <w:rFonts w:ascii="Times New Roman" w:eastAsia="Times New Roman" w:hAnsi="Times New Roman" w:cs="Times New Roman"/>
          <w:sz w:val="24"/>
          <w:szCs w:val="24"/>
          <w:lang w:eastAsia="es-CO"/>
        </w:rPr>
        <w:t xml:space="preserve">: También llamado </w:t>
      </w:r>
      <w:r>
        <w:rPr>
          <w:rFonts w:ascii="Times New Roman" w:eastAsia="Times New Roman" w:hAnsi="Times New Roman" w:cs="Times New Roman"/>
          <w:b/>
          <w:bCs/>
          <w:sz w:val="24"/>
          <w:szCs w:val="24"/>
          <w:lang w:eastAsia="es-CO"/>
        </w:rPr>
        <w:t>red</w:t>
      </w:r>
      <w:r>
        <w:rPr>
          <w:rFonts w:ascii="Times New Roman" w:eastAsia="Times New Roman" w:hAnsi="Times New Roman" w:cs="Times New Roman"/>
          <w:sz w:val="24"/>
          <w:szCs w:val="24"/>
          <w:lang w:eastAsia="es-CO"/>
        </w:rPr>
        <w:t xml:space="preserve">, es básicamente la comunicación entre ordenadores a través de cables,señales,ondas,etc con el objetivo de transmitir datos , recursos , servicios, etc entre sí. Por ejemplo , la mayoría de las personas , en la actualidad, utilizamos lo que es </w:t>
      </w:r>
      <w:r>
        <w:rPr>
          <w:rFonts w:ascii="Times New Roman" w:eastAsia="Times New Roman" w:hAnsi="Times New Roman" w:cs="Times New Roman"/>
          <w:b/>
          <w:bCs/>
          <w:sz w:val="24"/>
          <w:szCs w:val="24"/>
          <w:lang w:eastAsia="es-CO"/>
        </w:rPr>
        <w:t>Internet</w:t>
      </w:r>
      <w:r>
        <w:rPr>
          <w:rFonts w:ascii="Times New Roman" w:eastAsia="Times New Roman" w:hAnsi="Times New Roman" w:cs="Times New Roman"/>
          <w:sz w:val="24"/>
          <w:szCs w:val="24"/>
          <w:lang w:eastAsia="es-CO"/>
        </w:rPr>
        <w:t xml:space="preserve"> que también es una red que une computadores, cuyo intercambio de información lo hacemos a través de páginas web o ciertos programas.</w:t>
      </w:r>
    </w:p>
    <w:p w14:paraId="276AC9BD" w14:textId="77777777" w:rsidR="00A3560D" w:rsidRDefault="00A3560D" w:rsidP="00A3560D">
      <w:pPr>
        <w:tabs>
          <w:tab w:val="left" w:pos="3690"/>
        </w:tabs>
        <w:rPr>
          <w:rFonts w:ascii="Times New Roman" w:hAnsi="Times New Roman" w:cs="Times New Roman"/>
          <w:sz w:val="24"/>
          <w:szCs w:val="24"/>
        </w:rPr>
      </w:pPr>
    </w:p>
    <w:p w14:paraId="46CA24B0"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Promesas</w:t>
      </w:r>
    </w:p>
    <w:p w14:paraId="53EE434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las promesas, que son valores que aún no conocemos. Las promesas tienen tres estados:</w:t>
      </w:r>
    </w:p>
    <w:p w14:paraId="76982F11"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pending</w:t>
      </w:r>
    </w:p>
    <w:p w14:paraId="4752A06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fullfilled</w:t>
      </w:r>
    </w:p>
    <w:p w14:paraId="47E15C2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rejected</w:t>
      </w:r>
    </w:p>
    <w:p w14:paraId="2B99F76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promesas se invocan de la siguiente forma:</w:t>
      </w:r>
    </w:p>
    <w:p w14:paraId="4CB3ED39" w14:textId="6A68977F"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C37B763" wp14:editId="4C5EC2EB">
            <wp:extent cx="5612130" cy="15144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1">
                      <a:extLst>
                        <a:ext uri="{28A0092B-C50C-407E-A947-70E740481C1C}">
                          <a14:useLocalDpi xmlns:a14="http://schemas.microsoft.com/office/drawing/2010/main" val="0"/>
                        </a:ext>
                      </a:extLst>
                    </a:blip>
                    <a:srcRect r="36864"/>
                    <a:stretch>
                      <a:fillRect/>
                    </a:stretch>
                  </pic:blipFill>
                  <pic:spPr bwMode="auto">
                    <a:xfrm>
                      <a:off x="0" y="0"/>
                      <a:ext cx="5612130" cy="1514475"/>
                    </a:xfrm>
                    <a:prstGeom prst="rect">
                      <a:avLst/>
                    </a:prstGeom>
                    <a:noFill/>
                    <a:ln>
                      <a:noFill/>
                    </a:ln>
                  </pic:spPr>
                </pic:pic>
              </a:graphicData>
            </a:graphic>
          </wp:inline>
        </w:drawing>
      </w:r>
    </w:p>
    <w:p w14:paraId="2DA08B4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030B3DDE" w14:textId="32D69B52"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08311B4" wp14:editId="7D0B3AAB">
            <wp:extent cx="5534025" cy="3886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4025" cy="3886200"/>
                    </a:xfrm>
                    <a:prstGeom prst="rect">
                      <a:avLst/>
                    </a:prstGeom>
                    <a:noFill/>
                    <a:ln>
                      <a:noFill/>
                    </a:ln>
                  </pic:spPr>
                </pic:pic>
              </a:graphicData>
            </a:graphic>
          </wp:inline>
        </w:drawing>
      </w:r>
    </w:p>
    <w:p w14:paraId="61512DC9" w14:textId="77777777" w:rsidR="00A3560D" w:rsidRDefault="00A3560D" w:rsidP="00A3560D">
      <w:pPr>
        <w:pStyle w:val="Ttulo1"/>
      </w:pPr>
      <w:r>
        <w:lastRenderedPageBreak/>
        <w:t>Promesas Encadenadas</w:t>
      </w:r>
    </w:p>
    <w:p w14:paraId="02566472" w14:textId="77777777" w:rsidR="00A3560D" w:rsidRDefault="00A3560D" w:rsidP="00A3560D">
      <w:pPr>
        <w:pStyle w:val="NormalWeb"/>
      </w:pPr>
      <w:r>
        <w:t>A diferencia de los callbacks en el CallbackHell, que terminan estando anidados unos dentro de otros, cuando se usan Promesas la ejecución de las llamadas no se hacen de manera anidada sino de manera encadenada, al mismo nivel una debajo de la otra, lo que hace que el código sea mucho más legible y mantenible.</w:t>
      </w:r>
    </w:p>
    <w:p w14:paraId="47582D8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Encadenar promesas es mucho más limpio que con el método anterior.</w:t>
      </w:r>
      <w:r>
        <w:rPr>
          <w:rFonts w:ascii="Times New Roman" w:eastAsia="Times New Roman" w:hAnsi="Times New Roman" w:cs="Times New Roman"/>
          <w:sz w:val="24"/>
          <w:szCs w:val="24"/>
          <w:lang w:eastAsia="es-CO"/>
        </w:rPr>
        <w:br/>
        <w:t>Primero escribimos la invocación de la promesa con un arrow function:</w:t>
      </w:r>
    </w:p>
    <w:p w14:paraId="1CD74BCB" w14:textId="275A2951"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4F4AFDD5" wp14:editId="6523BEC3">
            <wp:extent cx="5610225" cy="10668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A837A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resolver esta promesa vamos a retornar otra promesa invocando dentro del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nuevamente la función </w:t>
      </w:r>
      <w:r>
        <w:rPr>
          <w:rFonts w:ascii="Times New Roman" w:eastAsia="Times New Roman" w:hAnsi="Times New Roman" w:cs="Times New Roman"/>
          <w:i/>
          <w:iCs/>
          <w:sz w:val="24"/>
          <w:szCs w:val="24"/>
          <w:lang w:eastAsia="es-CO"/>
        </w:rPr>
        <w:t>obtenerPersona()</w:t>
      </w:r>
      <w:r>
        <w:rPr>
          <w:rFonts w:ascii="Times New Roman" w:eastAsia="Times New Roman" w:hAnsi="Times New Roman" w:cs="Times New Roman"/>
          <w:sz w:val="24"/>
          <w:szCs w:val="24"/>
          <w:lang w:eastAsia="es-CO"/>
        </w:rPr>
        <w:t xml:space="preserve"> con el id del siguiente personaje:</w:t>
      </w:r>
    </w:p>
    <w:p w14:paraId="7103F15D" w14:textId="2EA7A61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AF8AD3F" wp14:editId="6036BAC3">
            <wp:extent cx="5610225" cy="12192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3F4F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Y para obtener los valores de esta promesa encadenamos otro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y copiamos la función parámetro cambiando el valor del id.</w:t>
      </w:r>
    </w:p>
    <w:p w14:paraId="6350578F" w14:textId="2B30F087"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11B0DB3" wp14:editId="4221F140">
            <wp:extent cx="5429250" cy="25431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9250" cy="2543175"/>
                    </a:xfrm>
                    <a:prstGeom prst="rect">
                      <a:avLst/>
                    </a:prstGeom>
                    <a:noFill/>
                    <a:ln>
                      <a:noFill/>
                    </a:ln>
                  </pic:spPr>
                </pic:pic>
              </a:graphicData>
            </a:graphic>
          </wp:inline>
        </w:drawing>
      </w:r>
    </w:p>
    <w:p w14:paraId="1C3C0316" w14:textId="77777777" w:rsidR="00A3560D" w:rsidRDefault="00A3560D" w:rsidP="00A3560D">
      <w:pPr>
        <w:pStyle w:val="Ttulo1"/>
      </w:pPr>
    </w:p>
    <w:p w14:paraId="454F1951" w14:textId="77777777" w:rsidR="00A3560D" w:rsidRDefault="00A3560D" w:rsidP="00A3560D">
      <w:pPr>
        <w:pStyle w:val="Ttulo1"/>
      </w:pPr>
      <w:r>
        <w:t>Múltiples promesas en paralelo.</w:t>
      </w:r>
    </w:p>
    <w:p w14:paraId="068B065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 promises podemos hacer los requests en paralelo sin alterar el orden de los objetos, lo que mejoraría mucho nuestro código y performance.</w:t>
      </w:r>
    </w:p>
    <w:p w14:paraId="1E7F80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Generamos un array con los ids de los personajes que queremos obtener. Y a partir de este vamos a generar otro array con múltiples promesas, donde cada elemento sea una promesa, la promesa de obtener un personaje con su id.</w:t>
      </w:r>
      <w:r>
        <w:rPr>
          <w:rFonts w:ascii="Times New Roman" w:eastAsia="Times New Roman" w:hAnsi="Times New Roman" w:cs="Times New Roman"/>
          <w:sz w:val="24"/>
          <w:szCs w:val="24"/>
          <w:lang w:eastAsia="es-CO"/>
        </w:rPr>
        <w:br/>
        <w:t xml:space="preserve">Con el método </w:t>
      </w: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xml:space="preserve"> vamos a recorrer 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y por cada elemento de este vamos a generar uno nuevo que va a ser una </w:t>
      </w:r>
      <w:r>
        <w:rPr>
          <w:rFonts w:ascii="Times New Roman" w:eastAsia="Times New Roman" w:hAnsi="Times New Roman" w:cs="Times New Roman"/>
          <w:i/>
          <w:iCs/>
          <w:sz w:val="24"/>
          <w:szCs w:val="24"/>
          <w:lang w:eastAsia="es-CO"/>
        </w:rPr>
        <w:t>promesa</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Estas promesas las guardamos en una variable ‘</w:t>
      </w:r>
      <w:r>
        <w:rPr>
          <w:rFonts w:ascii="Times New Roman" w:eastAsia="Times New Roman" w:hAnsi="Times New Roman" w:cs="Times New Roman"/>
          <w:i/>
          <w:iCs/>
          <w:sz w:val="24"/>
          <w:szCs w:val="24"/>
          <w:lang w:eastAsia="es-CO"/>
        </w:rPr>
        <w:t>promesas</w:t>
      </w:r>
      <w:r>
        <w:rPr>
          <w:rFonts w:ascii="Times New Roman" w:eastAsia="Times New Roman" w:hAnsi="Times New Roman" w:cs="Times New Roman"/>
          <w:sz w:val="24"/>
          <w:szCs w:val="24"/>
          <w:lang w:eastAsia="es-CO"/>
        </w:rPr>
        <w:t xml:space="preserve">’. A partir de cada objeto del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(de cada id) obtenemos una nueva promesa con la función obtenerPersonaje(id).</w:t>
      </w:r>
    </w:p>
    <w:p w14:paraId="1C8253A7" w14:textId="00B4AFA4" w:rsidR="00A3560D" w:rsidRDefault="00A3560D" w:rsidP="00A3560D">
      <w:pPr>
        <w:pStyle w:val="Ttulo1"/>
      </w:pPr>
      <w:r>
        <w:rPr>
          <w:noProof/>
        </w:rPr>
        <w:drawing>
          <wp:inline distT="0" distB="0" distL="0" distR="0" wp14:anchorId="05E94E45" wp14:editId="3C78C89B">
            <wp:extent cx="5610225" cy="9144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0225" cy="914400"/>
                    </a:xfrm>
                    <a:prstGeom prst="rect">
                      <a:avLst/>
                    </a:prstGeom>
                    <a:noFill/>
                    <a:ln>
                      <a:noFill/>
                    </a:ln>
                  </pic:spPr>
                </pic:pic>
              </a:graphicData>
            </a:graphic>
          </wp:inline>
        </w:drawing>
      </w:r>
    </w:p>
    <w:p w14:paraId="4ECFE6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¿Cómo obtenemos los valores de estas promesas cuando se resuelvan?</w:t>
      </w:r>
    </w:p>
    <w:p w14:paraId="18D1D0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esto podemos llamar a un método que tiene la clase de promesas llamado </w:t>
      </w:r>
      <w:r>
        <w:rPr>
          <w:rFonts w:ascii="Times New Roman" w:eastAsia="Times New Roman" w:hAnsi="Times New Roman" w:cs="Times New Roman"/>
          <w:i/>
          <w:iCs/>
          <w:sz w:val="24"/>
          <w:szCs w:val="24"/>
          <w:lang w:eastAsia="es-CO"/>
        </w:rPr>
        <w:t>'Promise.all()'</w:t>
      </w:r>
      <w:r>
        <w:rPr>
          <w:rFonts w:ascii="Times New Roman" w:eastAsia="Times New Roman" w:hAnsi="Times New Roman" w:cs="Times New Roman"/>
          <w:sz w:val="24"/>
          <w:szCs w:val="24"/>
          <w:lang w:eastAsia="es-CO"/>
        </w:rPr>
        <w:br/>
        <w:t xml:space="preserve">A este le pasamos el </w:t>
      </w:r>
      <w:r>
        <w:rPr>
          <w:rFonts w:ascii="Times New Roman" w:eastAsia="Times New Roman" w:hAnsi="Times New Roman" w:cs="Times New Roman"/>
          <w:i/>
          <w:iCs/>
          <w:sz w:val="24"/>
          <w:szCs w:val="24"/>
          <w:lang w:eastAsia="es-CO"/>
        </w:rPr>
        <w:t>array ‘promesas’</w:t>
      </w:r>
      <w:r>
        <w:rPr>
          <w:rFonts w:ascii="Times New Roman" w:eastAsia="Times New Roman" w:hAnsi="Times New Roman" w:cs="Times New Roman"/>
          <w:sz w:val="24"/>
          <w:szCs w:val="24"/>
          <w:lang w:eastAsia="es-CO"/>
        </w:rPr>
        <w:t xml:space="preserve">, le encadenamos 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w:t>
      </w:r>
      <w:ins w:id="4" w:author="Unknown">
        <w:r>
          <w:rPr>
            <w:rFonts w:ascii="Times New Roman" w:eastAsia="Times New Roman" w:hAnsi="Times New Roman" w:cs="Times New Roman"/>
            <w:sz w:val="24"/>
            <w:szCs w:val="24"/>
            <w:lang w:eastAsia="es-CO"/>
          </w:rPr>
          <w:t>que nos entrega los objetos</w:t>
        </w:r>
      </w:ins>
      <w:r>
        <w:rPr>
          <w:rFonts w:ascii="Times New Roman" w:eastAsia="Times New Roman" w:hAnsi="Times New Roman" w:cs="Times New Roman"/>
          <w:sz w:val="24"/>
          <w:szCs w:val="24"/>
          <w:lang w:eastAsia="es-CO"/>
        </w:rPr>
        <w:t xml:space="preserve"> y después encadenamos el </w:t>
      </w:r>
      <w:r>
        <w:rPr>
          <w:rFonts w:ascii="Times New Roman" w:eastAsia="Times New Roman" w:hAnsi="Times New Roman" w:cs="Times New Roman"/>
          <w:i/>
          <w:iCs/>
          <w:sz w:val="24"/>
          <w:szCs w:val="24"/>
          <w:lang w:eastAsia="es-CO"/>
        </w:rPr>
        <w:t>.catch()</w:t>
      </w:r>
      <w:r>
        <w:rPr>
          <w:rFonts w:ascii="Times New Roman" w:eastAsia="Times New Roman" w:hAnsi="Times New Roman" w:cs="Times New Roman"/>
          <w:sz w:val="24"/>
          <w:szCs w:val="24"/>
          <w:lang w:eastAsia="es-CO"/>
        </w:rPr>
        <w:t xml:space="preserve"> que se va a ejecutar si cualquiera de las promesas que tenemos en el array falla.</w:t>
      </w:r>
    </w:p>
    <w:p w14:paraId="443A3FD5" w14:textId="644EDB42"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26C500F" wp14:editId="5A0DF3CD">
            <wp:extent cx="5610225" cy="15144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1514475"/>
                    </a:xfrm>
                    <a:prstGeom prst="rect">
                      <a:avLst/>
                    </a:prstGeom>
                    <a:noFill/>
                    <a:ln>
                      <a:noFill/>
                    </a:ln>
                  </pic:spPr>
                </pic:pic>
              </a:graphicData>
            </a:graphic>
          </wp:inline>
        </w:drawing>
      </w:r>
    </w:p>
    <w:p w14:paraId="09AFB855" w14:textId="77777777" w:rsidR="00A3560D" w:rsidRDefault="00A3560D" w:rsidP="00A3560D">
      <w:pPr>
        <w:tabs>
          <w:tab w:val="left" w:pos="3690"/>
        </w:tabs>
        <w:rPr>
          <w:rFonts w:ascii="Times New Roman" w:hAnsi="Times New Roman" w:cs="Times New Roman"/>
          <w:sz w:val="24"/>
          <w:szCs w:val="24"/>
        </w:rPr>
      </w:pPr>
    </w:p>
    <w:p w14:paraId="353F4236" w14:textId="77777777" w:rsidR="00A3560D" w:rsidRDefault="00A3560D" w:rsidP="00A3560D">
      <w:pPr>
        <w:tabs>
          <w:tab w:val="left" w:pos="3690"/>
        </w:tabs>
        <w:rPr>
          <w:rFonts w:ascii="Times New Roman" w:hAnsi="Times New Roman" w:cs="Times New Roman"/>
          <w:sz w:val="24"/>
          <w:szCs w:val="24"/>
        </w:rPr>
      </w:pPr>
    </w:p>
    <w:p w14:paraId="56DBE756" w14:textId="77777777" w:rsidR="00A3560D" w:rsidRDefault="00A3560D" w:rsidP="00A3560D">
      <w:pPr>
        <w:tabs>
          <w:tab w:val="left" w:pos="3690"/>
        </w:tabs>
        <w:rPr>
          <w:rFonts w:ascii="Times New Roman" w:hAnsi="Times New Roman" w:cs="Times New Roman"/>
          <w:sz w:val="24"/>
          <w:szCs w:val="24"/>
        </w:rPr>
      </w:pPr>
    </w:p>
    <w:p w14:paraId="4D46A04A" w14:textId="77777777" w:rsidR="00A3560D" w:rsidRDefault="00A3560D" w:rsidP="00A3560D">
      <w:pPr>
        <w:tabs>
          <w:tab w:val="left" w:pos="3690"/>
        </w:tabs>
        <w:rPr>
          <w:rFonts w:ascii="Times New Roman" w:hAnsi="Times New Roman" w:cs="Times New Roman"/>
          <w:sz w:val="24"/>
          <w:szCs w:val="24"/>
        </w:rPr>
      </w:pPr>
    </w:p>
    <w:p w14:paraId="29800CC1" w14:textId="77777777" w:rsidR="00A3560D" w:rsidRDefault="00A3560D" w:rsidP="00A3560D">
      <w:pPr>
        <w:pStyle w:val="Ttulo1"/>
      </w:pPr>
      <w:r>
        <w:lastRenderedPageBreak/>
        <w:t>Async-await: lo último en asincronismo</w:t>
      </w:r>
    </w:p>
    <w:p w14:paraId="307601BC" w14:textId="77777777" w:rsidR="00A3560D" w:rsidRDefault="00A3560D" w:rsidP="00A3560D">
      <w:pPr>
        <w:pStyle w:val="NormalWeb"/>
      </w:pPr>
      <w:r>
        <w:t>Async-await es la manera más simple y clara de realizar tareas asíncronas. Await detiene la ejecución del programa hasta que todas las promesas sean resueltas. Para poder utilizar esta forma, hay que colocar async antes de la definición de la función, y encerrar el llamado a Promises.all() dentro de un bloque try … catch.</w:t>
      </w:r>
    </w:p>
    <w:p w14:paraId="3A2D56EC" w14:textId="40FEB1F0" w:rsidR="00A3560D" w:rsidRDefault="00A3560D" w:rsidP="00A3560D">
      <w:pPr>
        <w:pStyle w:val="NormalWeb"/>
      </w:pPr>
      <w:r>
        <w:rPr>
          <w:noProof/>
        </w:rPr>
        <w:drawing>
          <wp:inline distT="0" distB="0" distL="0" distR="0" wp14:anchorId="70482E1D" wp14:editId="1041A25E">
            <wp:extent cx="5610225" cy="56007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5600700"/>
                    </a:xfrm>
                    <a:prstGeom prst="rect">
                      <a:avLst/>
                    </a:prstGeom>
                    <a:noFill/>
                    <a:ln>
                      <a:noFill/>
                    </a:ln>
                  </pic:spPr>
                </pic:pic>
              </a:graphicData>
            </a:graphic>
          </wp:inline>
        </w:drawing>
      </w:r>
    </w:p>
    <w:p w14:paraId="786C7C7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highlight w:val="cyan"/>
          <w:lang w:eastAsia="es-CO"/>
        </w:rPr>
        <w:t>Para visualizar mejor organizados los arrays:</w:t>
      </w:r>
    </w:p>
    <w:p w14:paraId="74EFCE2C" w14:textId="05A23D2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1C1E073F" wp14:editId="135A2DF8">
            <wp:extent cx="5610225" cy="4667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466725"/>
                    </a:xfrm>
                    <a:prstGeom prst="rect">
                      <a:avLst/>
                    </a:prstGeom>
                    <a:noFill/>
                    <a:ln>
                      <a:noFill/>
                    </a:ln>
                  </pic:spPr>
                </pic:pic>
              </a:graphicData>
            </a:graphic>
          </wp:inline>
        </w:drawing>
      </w:r>
    </w:p>
    <w:p w14:paraId="2EC57262" w14:textId="77777777" w:rsidR="00A3560D" w:rsidRDefault="00A3560D" w:rsidP="00A3560D">
      <w:pPr>
        <w:pStyle w:val="NormalWeb"/>
      </w:pPr>
    </w:p>
    <w:p w14:paraId="67C1F1F1" w14:textId="77777777" w:rsidR="00A3560D" w:rsidRDefault="00A3560D" w:rsidP="00A3560D">
      <w:pPr>
        <w:pStyle w:val="Ttulo1"/>
      </w:pPr>
      <w:r>
        <w:t>Generando una secuencia de números</w:t>
      </w:r>
    </w:p>
    <w:p w14:paraId="166B8A50" w14:textId="77777777" w:rsidR="00A3560D" w:rsidRDefault="00A3560D" w:rsidP="00A3560D">
      <w:pPr>
        <w:pStyle w:val="NormalWeb"/>
        <w:rPr>
          <w:b/>
          <w:bCs/>
          <w:i/>
          <w:iCs/>
        </w:rPr>
      </w:pPr>
      <w:r>
        <w:t xml:space="preserve">Para generar la secuencia del juego usaremos un array con números aleatorios, que representarán el color del botón que se iluminará cada vez. Usamos new Array() para crear el arreglo de manera dinámica, y llamamos al método </w:t>
      </w:r>
      <w:r>
        <w:rPr>
          <w:b/>
          <w:bCs/>
          <w:i/>
          <w:iCs/>
        </w:rPr>
        <w:t>fill()</w:t>
      </w:r>
      <w:r>
        <w:t xml:space="preserve"> para rellenar ese array con ceros y poder luego iterar sobre éste con </w:t>
      </w:r>
      <w:r>
        <w:rPr>
          <w:b/>
          <w:bCs/>
          <w:i/>
          <w:iCs/>
        </w:rPr>
        <w:t>map()</w:t>
      </w:r>
    </w:p>
    <w:p w14:paraId="36A5D7C9" w14:textId="5E36F758" w:rsidR="00A3560D" w:rsidRDefault="00A3560D" w:rsidP="00A3560D">
      <w:pPr>
        <w:pStyle w:val="NormalWeb"/>
      </w:pPr>
      <w:r>
        <w:rPr>
          <w:noProof/>
        </w:rPr>
        <w:drawing>
          <wp:inline distT="0" distB="0" distL="0" distR="0" wp14:anchorId="4708C757" wp14:editId="5CEBD428">
            <wp:extent cx="5610225" cy="10668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35400C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Vamos a clases y creamos en el constructor “this.generarSecuencia” para llamar la función;</w:t>
      </w:r>
    </w:p>
    <w:p w14:paraId="18ADB193" w14:textId="342C9501"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6D42B13" wp14:editId="0E21725A">
            <wp:extent cx="5610225" cy="7620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5A82167D"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Como podemos observar en esta función vamos a generar la secuencia y lo haremos creando un array, de una manera totalmente nueva cual no habíamos implementado antes, es muy importante acá usar la función “fill” para darle un valor a los arrays porque sino no va a funcionar nuestra función “map” para poder trabajar con los arrays y crear la secuencia, para ellos usamos una arrow function dentro de map, y usaremos el módulo de matemáticas universal de JavaScript y usaremos la función “floor” de este que lo que hará es redondearnos hacia abajo el número que tengamos, esto lo haremos porque al usar math.random() como lo haremos a continuación, este crea un numero aleatorio entre 0 y 1 y debido a que lo multiplicamos x4 nos dará varios números entre 0 y 4 por lo que los queremos redondeados y para ello usamos esta función.</w:t>
      </w:r>
    </w:p>
    <w:p w14:paraId="4BA59B31" w14:textId="77777777" w:rsidR="00A3560D" w:rsidRDefault="00A3560D" w:rsidP="00A3560D">
      <w:pPr>
        <w:tabs>
          <w:tab w:val="left" w:pos="3690"/>
        </w:tabs>
        <w:rPr>
          <w:rFonts w:ascii="Times New Roman" w:hAnsi="Times New Roman" w:cs="Times New Roman"/>
          <w:sz w:val="24"/>
          <w:szCs w:val="24"/>
        </w:rPr>
      </w:pPr>
    </w:p>
    <w:p w14:paraId="2B3F8237" w14:textId="77777777" w:rsidR="00A3560D" w:rsidRDefault="00A3560D" w:rsidP="00A3560D">
      <w:pPr>
        <w:tabs>
          <w:tab w:val="left" w:pos="3690"/>
        </w:tabs>
        <w:jc w:val="center"/>
        <w:rPr>
          <w:rFonts w:ascii="Times New Roman" w:hAnsi="Times New Roman" w:cs="Times New Roman"/>
          <w:i/>
          <w:iCs/>
          <w:sz w:val="24"/>
          <w:szCs w:val="24"/>
        </w:rPr>
      </w:pPr>
      <w:r>
        <w:rPr>
          <w:rFonts w:ascii="Times New Roman" w:hAnsi="Times New Roman" w:cs="Times New Roman"/>
          <w:i/>
          <w:iCs/>
          <w:sz w:val="24"/>
          <w:szCs w:val="24"/>
          <w:highlight w:val="yellow"/>
        </w:rPr>
        <w:t>Complementos.</w:t>
      </w:r>
    </w:p>
    <w:p w14:paraId="3E734289" w14:textId="77777777" w:rsidR="00A3560D" w:rsidRDefault="009B4A4A" w:rsidP="00A3560D">
      <w:pPr>
        <w:tabs>
          <w:tab w:val="left" w:pos="3690"/>
        </w:tabs>
        <w:jc w:val="center"/>
        <w:rPr>
          <w:rFonts w:ascii="Times New Roman" w:hAnsi="Times New Roman" w:cs="Times New Roman"/>
          <w:i/>
          <w:iCs/>
          <w:sz w:val="24"/>
          <w:szCs w:val="24"/>
        </w:rPr>
      </w:pPr>
      <w:hyperlink r:id="rId122" w:history="1">
        <w:r w:rsidR="00A3560D">
          <w:rPr>
            <w:rStyle w:val="Hipervnculo"/>
            <w:i/>
            <w:iCs/>
            <w:sz w:val="24"/>
            <w:szCs w:val="24"/>
          </w:rPr>
          <w:t>https://www.freecodecamp.org/news/https-medium-com-gladchinda-hacks-for-creating-javascript-arrays-a1b80cb372b/</w:t>
        </w:r>
      </w:hyperlink>
    </w:p>
    <w:p w14:paraId="66CC5157" w14:textId="77777777" w:rsidR="00A3560D" w:rsidRDefault="009B4A4A" w:rsidP="00A3560D">
      <w:pPr>
        <w:tabs>
          <w:tab w:val="left" w:pos="3690"/>
        </w:tabs>
        <w:jc w:val="center"/>
        <w:rPr>
          <w:rFonts w:ascii="Times New Roman" w:hAnsi="Times New Roman" w:cs="Times New Roman"/>
          <w:i/>
          <w:iCs/>
          <w:sz w:val="24"/>
          <w:szCs w:val="24"/>
        </w:rPr>
      </w:pPr>
      <w:hyperlink r:id="rId123" w:history="1">
        <w:r w:rsidR="00A3560D">
          <w:rPr>
            <w:rStyle w:val="Hipervnculo"/>
            <w:i/>
            <w:iCs/>
            <w:sz w:val="24"/>
            <w:szCs w:val="24"/>
          </w:rPr>
          <w:t>https://dmitripavlutin.com/when-not-to-use-arrow-functions-in-javascript/</w:t>
        </w:r>
      </w:hyperlink>
    </w:p>
    <w:p w14:paraId="47597310" w14:textId="77777777" w:rsidR="00A3560D" w:rsidRDefault="00A3560D" w:rsidP="00A3560D">
      <w:pPr>
        <w:tabs>
          <w:tab w:val="left" w:pos="3690"/>
        </w:tabs>
        <w:jc w:val="center"/>
        <w:rPr>
          <w:rFonts w:ascii="Times New Roman" w:hAnsi="Times New Roman" w:cs="Times New Roman"/>
          <w:i/>
          <w:iCs/>
          <w:sz w:val="24"/>
          <w:szCs w:val="24"/>
        </w:rPr>
      </w:pPr>
    </w:p>
    <w:p w14:paraId="4D9FFB56" w14:textId="77777777" w:rsidR="00A3560D" w:rsidRDefault="00A3560D" w:rsidP="00A3560D">
      <w:pPr>
        <w:tabs>
          <w:tab w:val="left" w:pos="3690"/>
        </w:tabs>
        <w:jc w:val="center"/>
        <w:rPr>
          <w:rFonts w:ascii="Times New Roman" w:hAnsi="Times New Roman" w:cs="Times New Roman"/>
          <w:i/>
          <w:iCs/>
          <w:sz w:val="24"/>
          <w:szCs w:val="24"/>
        </w:rPr>
      </w:pPr>
    </w:p>
    <w:p w14:paraId="0D79F9DF" w14:textId="77777777" w:rsidR="00A3560D" w:rsidRDefault="00A3560D" w:rsidP="00A3560D">
      <w:pPr>
        <w:tabs>
          <w:tab w:val="left" w:pos="3690"/>
        </w:tabs>
        <w:jc w:val="center"/>
        <w:rPr>
          <w:rFonts w:ascii="Times New Roman" w:hAnsi="Times New Roman" w:cs="Times New Roman"/>
          <w:i/>
          <w:iCs/>
          <w:sz w:val="24"/>
          <w:szCs w:val="24"/>
        </w:rPr>
      </w:pPr>
    </w:p>
    <w:p w14:paraId="1B739B82" w14:textId="77777777" w:rsidR="00A3560D" w:rsidRDefault="00A3560D" w:rsidP="00A3560D">
      <w:pPr>
        <w:pStyle w:val="Ttulo1"/>
      </w:pPr>
      <w:r>
        <w:t>Agregando la verificación del color elegido</w:t>
      </w:r>
    </w:p>
    <w:p w14:paraId="3D21863F" w14:textId="77777777" w:rsidR="00A3560D" w:rsidRDefault="00A3560D" w:rsidP="00A3560D">
      <w:pPr>
        <w:pStyle w:val="NormalWeb"/>
      </w:pPr>
      <w:r>
        <w:t>Para agregar atributos al objeto principal en el que está nuestro código, basta con usar this, haciendo referencia al contexto de la clase, y agregar los atributos con un punto: this.atributo = valor</w:t>
      </w:r>
    </w:p>
    <w:p w14:paraId="4A27E552" w14:textId="77777777" w:rsidR="00A3560D" w:rsidRDefault="00A3560D" w:rsidP="00A3560D">
      <w:pPr>
        <w:pStyle w:val="NormalWeb"/>
      </w:pPr>
      <w:r>
        <w:t>La verificación del color elegido la haremos creando y removiendo los eventos del click al pasar el juego a cada nuevo nivel.</w:t>
      </w:r>
    </w:p>
    <w:p w14:paraId="77954ABC" w14:textId="77777777" w:rsidR="00A3560D" w:rsidRDefault="00A3560D" w:rsidP="00A3560D">
      <w:pPr>
        <w:tabs>
          <w:tab w:val="left" w:pos="3690"/>
        </w:tabs>
        <w:jc w:val="center"/>
        <w:rPr>
          <w:rFonts w:ascii="Times New Roman" w:hAnsi="Times New Roman" w:cs="Times New Roman"/>
          <w:i/>
          <w:iCs/>
          <w:sz w:val="24"/>
          <w:szCs w:val="24"/>
        </w:rPr>
      </w:pPr>
    </w:p>
    <w:p w14:paraId="3561073B" w14:textId="77777777" w:rsidR="00A3560D" w:rsidRDefault="00A3560D" w:rsidP="00A3560D">
      <w:pPr>
        <w:tabs>
          <w:tab w:val="left" w:pos="3690"/>
        </w:tabs>
        <w:jc w:val="center"/>
        <w:rPr>
          <w:rFonts w:ascii="Times New Roman" w:hAnsi="Times New Roman" w:cs="Times New Roman"/>
          <w:i/>
          <w:iCs/>
          <w:sz w:val="28"/>
          <w:szCs w:val="28"/>
        </w:rPr>
      </w:pPr>
      <w:r>
        <w:rPr>
          <w:rFonts w:ascii="Times New Roman" w:hAnsi="Times New Roman" w:cs="Times New Roman"/>
          <w:sz w:val="24"/>
          <w:szCs w:val="24"/>
          <w:highlight w:val="yellow"/>
        </w:rPr>
        <w:t xml:space="preserve">Nota: es conveniente colocar desde el constructor del objeto la función </w:t>
      </w:r>
      <w:r>
        <w:rPr>
          <w:rStyle w:val="nfasis"/>
          <w:rFonts w:ascii="Times New Roman" w:hAnsi="Times New Roman" w:cs="Times New Roman"/>
          <w:sz w:val="24"/>
          <w:szCs w:val="24"/>
          <w:highlight w:val="yellow"/>
        </w:rPr>
        <w:t>bind</w:t>
      </w:r>
      <w:r>
        <w:rPr>
          <w:rFonts w:ascii="Times New Roman" w:hAnsi="Times New Roman" w:cs="Times New Roman"/>
          <w:sz w:val="24"/>
          <w:szCs w:val="24"/>
          <w:highlight w:val="yellow"/>
        </w:rPr>
        <w:t xml:space="preserve">, para evitar que en las futuras iteraciones la referencia </w:t>
      </w:r>
      <w:r>
        <w:rPr>
          <w:rStyle w:val="nfasis"/>
          <w:rFonts w:ascii="Times New Roman" w:hAnsi="Times New Roman" w:cs="Times New Roman"/>
          <w:sz w:val="24"/>
          <w:szCs w:val="24"/>
          <w:highlight w:val="yellow"/>
        </w:rPr>
        <w:t>this</w:t>
      </w:r>
      <w:r>
        <w:rPr>
          <w:rFonts w:ascii="Times New Roman" w:hAnsi="Times New Roman" w:cs="Times New Roman"/>
          <w:sz w:val="24"/>
          <w:szCs w:val="24"/>
          <w:highlight w:val="yellow"/>
        </w:rPr>
        <w:t xml:space="preserve"> se dirija a Window en lugar de al objeto (en este caso el juego).</w:t>
      </w:r>
    </w:p>
    <w:p w14:paraId="665F42DD" w14:textId="77777777" w:rsidR="00A3560D" w:rsidRDefault="00A3560D" w:rsidP="00A3560D">
      <w:pPr>
        <w:tabs>
          <w:tab w:val="left" w:pos="3690"/>
        </w:tabs>
        <w:jc w:val="center"/>
        <w:rPr>
          <w:rFonts w:ascii="Times New Roman" w:hAnsi="Times New Roman" w:cs="Times New Roman"/>
          <w:i/>
          <w:iCs/>
          <w:sz w:val="24"/>
          <w:szCs w:val="24"/>
        </w:rPr>
      </w:pPr>
    </w:p>
    <w:p w14:paraId="6F950FB8" w14:textId="29C9F849" w:rsidR="00A3560D" w:rsidRDefault="00A3560D" w:rsidP="00A3560D">
      <w:pPr>
        <w:tabs>
          <w:tab w:val="left" w:pos="3690"/>
        </w:tabs>
        <w:jc w:val="center"/>
        <w:rPr>
          <w:rFonts w:ascii="Times New Roman" w:hAnsi="Times New Roman" w:cs="Times New Roman"/>
          <w:i/>
          <w:iCs/>
          <w:sz w:val="24"/>
          <w:szCs w:val="24"/>
        </w:rPr>
      </w:pPr>
      <w:r>
        <w:rPr>
          <w:noProof/>
        </w:rPr>
        <w:drawing>
          <wp:inline distT="0" distB="0" distL="0" distR="0" wp14:anchorId="048542E9" wp14:editId="6F3D9D57">
            <wp:extent cx="5610225" cy="168592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225" cy="1685925"/>
                    </a:xfrm>
                    <a:prstGeom prst="rect">
                      <a:avLst/>
                    </a:prstGeom>
                    <a:noFill/>
                    <a:ln>
                      <a:noFill/>
                    </a:ln>
                  </pic:spPr>
                </pic:pic>
              </a:graphicData>
            </a:graphic>
          </wp:inline>
        </w:drawing>
      </w:r>
    </w:p>
    <w:p w14:paraId="4488F437" w14:textId="77777777" w:rsidR="00A3560D" w:rsidRDefault="00A3560D" w:rsidP="00A3560D">
      <w:pPr>
        <w:tabs>
          <w:tab w:val="left" w:pos="3690"/>
        </w:tabs>
        <w:jc w:val="center"/>
        <w:rPr>
          <w:rFonts w:ascii="Times New Roman" w:hAnsi="Times New Roman" w:cs="Times New Roman"/>
          <w:i/>
          <w:iCs/>
          <w:sz w:val="24"/>
          <w:szCs w:val="24"/>
        </w:rPr>
      </w:pPr>
    </w:p>
    <w:p w14:paraId="550DAAE2" w14:textId="77777777" w:rsidR="00A3560D" w:rsidRDefault="00A3560D" w:rsidP="00A3560D">
      <w:pPr>
        <w:tabs>
          <w:tab w:val="left" w:pos="3690"/>
        </w:tabs>
        <w:jc w:val="center"/>
        <w:rPr>
          <w:rFonts w:ascii="Times New Roman" w:hAnsi="Times New Roman" w:cs="Times New Roman"/>
          <w:i/>
          <w:iCs/>
          <w:sz w:val="24"/>
          <w:szCs w:val="24"/>
        </w:rPr>
      </w:pPr>
    </w:p>
    <w:p w14:paraId="08619631" w14:textId="77777777" w:rsidR="00A3560D" w:rsidRDefault="00A3560D" w:rsidP="00A3560D">
      <w:pPr>
        <w:tabs>
          <w:tab w:val="left" w:pos="3690"/>
        </w:tabs>
        <w:jc w:val="center"/>
        <w:rPr>
          <w:rFonts w:ascii="Times New Roman" w:hAnsi="Times New Roman" w:cs="Times New Roman"/>
          <w:i/>
          <w:iCs/>
          <w:sz w:val="24"/>
          <w:szCs w:val="24"/>
        </w:rPr>
      </w:pPr>
    </w:p>
    <w:p w14:paraId="22CB9378" w14:textId="77777777" w:rsidR="00A3560D" w:rsidRDefault="00A3560D" w:rsidP="00A3560D">
      <w:pPr>
        <w:tabs>
          <w:tab w:val="left" w:pos="3690"/>
        </w:tabs>
        <w:jc w:val="center"/>
        <w:rPr>
          <w:rFonts w:ascii="Times New Roman" w:hAnsi="Times New Roman" w:cs="Times New Roman"/>
          <w:i/>
          <w:iCs/>
          <w:sz w:val="24"/>
          <w:szCs w:val="24"/>
        </w:rPr>
      </w:pPr>
    </w:p>
    <w:p w14:paraId="76E528E0" w14:textId="77777777" w:rsidR="00A3560D" w:rsidRDefault="00A3560D" w:rsidP="00A3560D">
      <w:pPr>
        <w:tabs>
          <w:tab w:val="left" w:pos="3690"/>
        </w:tabs>
        <w:jc w:val="center"/>
        <w:rPr>
          <w:rFonts w:ascii="Times New Roman" w:hAnsi="Times New Roman" w:cs="Times New Roman"/>
          <w:i/>
          <w:iCs/>
          <w:sz w:val="24"/>
          <w:szCs w:val="24"/>
        </w:rPr>
      </w:pPr>
    </w:p>
    <w:p w14:paraId="505E01C0" w14:textId="77777777" w:rsidR="00A3560D" w:rsidRDefault="00A3560D" w:rsidP="00A3560D">
      <w:pPr>
        <w:tabs>
          <w:tab w:val="left" w:pos="3690"/>
        </w:tabs>
        <w:jc w:val="center"/>
        <w:rPr>
          <w:rFonts w:ascii="Times New Roman" w:hAnsi="Times New Roman" w:cs="Times New Roman"/>
          <w:i/>
          <w:iCs/>
          <w:sz w:val="24"/>
          <w:szCs w:val="24"/>
        </w:rPr>
      </w:pPr>
    </w:p>
    <w:p w14:paraId="4175FDA3" w14:textId="77777777" w:rsidR="00A3560D" w:rsidRDefault="00A3560D" w:rsidP="00A3560D">
      <w:pPr>
        <w:tabs>
          <w:tab w:val="left" w:pos="3690"/>
        </w:tabs>
        <w:jc w:val="center"/>
        <w:rPr>
          <w:rFonts w:ascii="Times New Roman" w:hAnsi="Times New Roman" w:cs="Times New Roman"/>
          <w:i/>
          <w:iCs/>
          <w:sz w:val="24"/>
          <w:szCs w:val="24"/>
        </w:rPr>
      </w:pPr>
    </w:p>
    <w:p w14:paraId="66903CB7" w14:textId="77777777" w:rsidR="00A3560D" w:rsidRDefault="00A3560D" w:rsidP="00A3560D">
      <w:pPr>
        <w:tabs>
          <w:tab w:val="left" w:pos="3690"/>
        </w:tabs>
        <w:jc w:val="center"/>
        <w:rPr>
          <w:rFonts w:ascii="Times New Roman" w:hAnsi="Times New Roman" w:cs="Times New Roman"/>
          <w:i/>
          <w:iCs/>
          <w:sz w:val="24"/>
          <w:szCs w:val="24"/>
        </w:rPr>
      </w:pPr>
    </w:p>
    <w:p w14:paraId="467624E7" w14:textId="77777777" w:rsidR="00A3560D" w:rsidRDefault="00A3560D" w:rsidP="00A3560D">
      <w:pPr>
        <w:tabs>
          <w:tab w:val="left" w:pos="3690"/>
        </w:tabs>
        <w:jc w:val="center"/>
        <w:rPr>
          <w:rFonts w:ascii="Times New Roman" w:hAnsi="Times New Roman" w:cs="Times New Roman"/>
          <w:i/>
          <w:iCs/>
          <w:sz w:val="24"/>
          <w:szCs w:val="24"/>
        </w:rPr>
      </w:pPr>
    </w:p>
    <w:p w14:paraId="3D728563" w14:textId="77777777" w:rsidR="00A3560D" w:rsidRDefault="00A3560D" w:rsidP="00A3560D">
      <w:pPr>
        <w:tabs>
          <w:tab w:val="left" w:pos="3690"/>
        </w:tabs>
        <w:jc w:val="center"/>
        <w:rPr>
          <w:rFonts w:ascii="Times New Roman" w:hAnsi="Times New Roman" w:cs="Times New Roman"/>
          <w:i/>
          <w:iCs/>
          <w:sz w:val="24"/>
          <w:szCs w:val="24"/>
        </w:rPr>
      </w:pPr>
    </w:p>
    <w:p w14:paraId="6D740E23" w14:textId="77777777" w:rsidR="00A3560D" w:rsidRDefault="00A3560D" w:rsidP="00A3560D">
      <w:pPr>
        <w:tabs>
          <w:tab w:val="left" w:pos="3690"/>
        </w:tabs>
        <w:jc w:val="center"/>
        <w:rPr>
          <w:rFonts w:ascii="Times New Roman" w:hAnsi="Times New Roman" w:cs="Times New Roman"/>
          <w:i/>
          <w:iCs/>
          <w:sz w:val="24"/>
          <w:szCs w:val="24"/>
        </w:rPr>
      </w:pPr>
    </w:p>
    <w:p w14:paraId="184F597E" w14:textId="77777777" w:rsidR="00A3560D" w:rsidRDefault="00A3560D" w:rsidP="00A3560D">
      <w:pPr>
        <w:pStyle w:val="Ttulo1"/>
      </w:pPr>
      <w:r>
        <w:rPr>
          <w:highlight w:val="cyan"/>
        </w:rPr>
        <w:t>Diferencias entre var, let y const</w:t>
      </w:r>
    </w:p>
    <w:p w14:paraId="3728E528" w14:textId="77777777" w:rsidR="00A3560D" w:rsidRDefault="00A3560D" w:rsidP="00A3560D">
      <w:pPr>
        <w:pStyle w:val="NormalWeb"/>
      </w:pPr>
      <w:r>
        <w:t>“</w:t>
      </w:r>
      <w:r>
        <w:rPr>
          <w:b/>
          <w:bCs/>
        </w:rPr>
        <w:t>var</w:t>
      </w:r>
      <w:r>
        <w:t xml:space="preserve">” es la manera más </w:t>
      </w:r>
      <w:r>
        <w:rPr>
          <w:b/>
          <w:bCs/>
        </w:rPr>
        <w:t>antigua</w:t>
      </w:r>
      <w:r>
        <w:t xml:space="preserve"> de declarar variables. No es muy estricta en cuanto al alcance, ya que, al declarar variables de esta forma, dichas variables podrán ser </w:t>
      </w:r>
      <w:r>
        <w:rPr>
          <w:b/>
          <w:bCs/>
        </w:rPr>
        <w:t>accedidas</w:t>
      </w:r>
      <w:r>
        <w:t xml:space="preserve">, e incluso modificadas, </w:t>
      </w:r>
      <w:r>
        <w:rPr>
          <w:b/>
          <w:bCs/>
        </w:rPr>
        <w:t>tanto dentro como fuera</w:t>
      </w:r>
      <w:r>
        <w:t xml:space="preserve"> de los bloques internos en una función.</w:t>
      </w:r>
    </w:p>
    <w:p w14:paraId="36EBF3B8" w14:textId="77777777" w:rsidR="00A3560D" w:rsidRDefault="00A3560D" w:rsidP="00A3560D">
      <w:pPr>
        <w:pStyle w:val="NormalWeb"/>
      </w:pPr>
      <w:r>
        <w:t>Con “</w:t>
      </w:r>
      <w:r>
        <w:rPr>
          <w:b/>
          <w:bCs/>
        </w:rPr>
        <w:t>let</w:t>
      </w:r>
      <w:r>
        <w:t xml:space="preserve">” por otra parte, el alcance se reduce al </w:t>
      </w:r>
      <w:r>
        <w:rPr>
          <w:b/>
          <w:bCs/>
        </w:rPr>
        <w:t>bloque</w:t>
      </w:r>
      <w:r>
        <w:t xml:space="preserve"> (las llaves) en el cual la variable fue declarada. </w:t>
      </w:r>
      <w:r>
        <w:rPr>
          <w:b/>
          <w:bCs/>
        </w:rPr>
        <w:t>Fuera</w:t>
      </w:r>
      <w:r>
        <w:t xml:space="preserve"> de este bloque la variable </w:t>
      </w:r>
      <w:r>
        <w:rPr>
          <w:b/>
          <w:bCs/>
        </w:rPr>
        <w:t>no existe</w:t>
      </w:r>
      <w:r>
        <w:t>. Una vez declarada la variable con let, no se puede volver a declarar con en ninguna otra parte de la función.</w:t>
      </w:r>
    </w:p>
    <w:p w14:paraId="14F19890" w14:textId="77777777" w:rsidR="00A3560D" w:rsidRDefault="00A3560D" w:rsidP="00A3560D">
      <w:pPr>
        <w:pStyle w:val="NormalWeb"/>
      </w:pPr>
      <w:r>
        <w:t>“</w:t>
      </w:r>
      <w:r>
        <w:rPr>
          <w:b/>
          <w:bCs/>
        </w:rPr>
        <w:t>const</w:t>
      </w:r>
      <w:r>
        <w:t>” al igual que “</w:t>
      </w:r>
      <w:r>
        <w:rPr>
          <w:b/>
          <w:bCs/>
        </w:rPr>
        <w:t>let</w:t>
      </w:r>
      <w:r>
        <w:t>” se define en el contexto o alcance de un bloque, a diferencia de let y var, las variables definidas como constantes (const), ya no podrán ser modificadas ni declaradas nuevamente, en ninguna otra parte de la función o el contexto en el que ya existen.</w:t>
      </w:r>
    </w:p>
    <w:p w14:paraId="13768111" w14:textId="77777777" w:rsidR="00A3560D" w:rsidRDefault="00A3560D" w:rsidP="00A3560D">
      <w:pPr>
        <w:pStyle w:val="NormalWeb"/>
      </w:pPr>
      <w:r>
        <w:t>La recomendación es reducir siempre al mínimo el alcance de nuestras variables, por lo que se debe usar let en lugar de var mientras sea posible.</w:t>
      </w:r>
    </w:p>
    <w:p w14:paraId="444217D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Scopes</w:t>
      </w:r>
    </w:p>
    <w:p w14:paraId="369A0C9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local</w:t>
      </w:r>
      <w:r>
        <w:rPr>
          <w:rFonts w:ascii="Times New Roman" w:eastAsia="Times New Roman" w:hAnsi="Times New Roman" w:cs="Times New Roman"/>
          <w:sz w:val="24"/>
          <w:szCs w:val="24"/>
          <w:lang w:eastAsia="es-CO"/>
        </w:rPr>
        <w:t>: es el bloque en que se está ejecutando una instrucción.</w:t>
      </w:r>
    </w:p>
    <w:p w14:paraId="4EE2DDF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de una función</w:t>
      </w:r>
      <w:r>
        <w:rPr>
          <w:rFonts w:ascii="Times New Roman" w:eastAsia="Times New Roman" w:hAnsi="Times New Roman" w:cs="Times New Roman"/>
          <w:sz w:val="24"/>
          <w:szCs w:val="24"/>
          <w:lang w:eastAsia="es-CO"/>
        </w:rPr>
        <w:t>: es el bloque que está delimitado por una función.</w:t>
      </w:r>
    </w:p>
    <w:p w14:paraId="706B35E2"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global</w:t>
      </w:r>
      <w:r>
        <w:rPr>
          <w:rFonts w:ascii="Times New Roman" w:eastAsia="Times New Roman" w:hAnsi="Times New Roman" w:cs="Times New Roman"/>
          <w:sz w:val="24"/>
          <w:szCs w:val="24"/>
          <w:lang w:eastAsia="es-CO"/>
        </w:rPr>
        <w:t>: es el que está accesible sin importar en qué bloque se esté.</w:t>
      </w:r>
      <w:r>
        <w:rPr>
          <w:rFonts w:ascii="Times New Roman" w:eastAsia="Times New Roman" w:hAnsi="Times New Roman" w:cs="Times New Roman"/>
          <w:sz w:val="24"/>
          <w:szCs w:val="24"/>
          <w:lang w:eastAsia="es-CO"/>
        </w:rPr>
        <w:br/>
        <w:t>Todos los scope pueden tener otros scopes dentro.</w:t>
      </w:r>
    </w:p>
    <w:p w14:paraId="5BFF0C6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Declaraciones</w:t>
      </w:r>
    </w:p>
    <w:p w14:paraId="628C65A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var</w:t>
      </w:r>
      <w:r>
        <w:rPr>
          <w:rFonts w:ascii="Times New Roman" w:eastAsia="Times New Roman" w:hAnsi="Times New Roman" w:cs="Times New Roman"/>
          <w:sz w:val="24"/>
          <w:szCs w:val="24"/>
          <w:lang w:eastAsia="es-CO"/>
        </w:rPr>
        <w:t>: se declara en el scope de la función con valor undefined, se inicializa al momento de ejecutarse cualquier línea donde se haya definido (dentro del scope de la función), si no se encuentra dentro de ninguna función entonces se declara en el scope global, puede ser modificada dentro del scope de la función/global desde el inicio del mismo, la primera inicialización debe ser con var, puede ser inicializada con var varias veces, una por cada scope local que esté contenido dentro del scope de la función/global.</w:t>
      </w:r>
    </w:p>
    <w:p w14:paraId="3F255A8A"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let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se puede modificar dentro del scope local, a partir de la línea en la que se declara.</w:t>
      </w:r>
    </w:p>
    <w:p w14:paraId="170F3EE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const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no puede ser modificada una vez declarada.</w:t>
      </w:r>
    </w:p>
    <w:p w14:paraId="3EED8E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A8433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CAB92D8" w14:textId="77777777" w:rsidR="00A3560D" w:rsidRDefault="00A3560D" w:rsidP="00A3560D">
      <w:pPr>
        <w:pStyle w:val="Ttulo1"/>
      </w:pPr>
      <w:r>
        <w:rPr>
          <w:highlight w:val="cyan"/>
        </w:rPr>
        <w:t>¿Hace cuántos días naciste?</w:t>
      </w:r>
    </w:p>
    <w:p w14:paraId="5D2D5856" w14:textId="77777777" w:rsidR="00A3560D" w:rsidRDefault="00A3560D" w:rsidP="00A3560D">
      <w:pPr>
        <w:pStyle w:val="NormalWeb"/>
      </w:pPr>
      <w:r>
        <w:t>Con variables de tipo Date, se pueden realizar operaciones de suma y resta similares a las que se realizan con números. El resultado que se obtiene está en milisegundos, por lo que luego hay que hacer algunas operaciones adicionales para llevarlos a días, meses o años según queramos. También aplica para Horas, Minutos, Segundos y Milisegundos.</w:t>
      </w:r>
    </w:p>
    <w:p w14:paraId="2FA2BC6D" w14:textId="5CA3AA48"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0764914E" wp14:editId="3DF4350B">
            <wp:extent cx="5612130" cy="38754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3875405"/>
                    </a:xfrm>
                    <a:prstGeom prst="rect">
                      <a:avLst/>
                    </a:prstGeom>
                    <a:noFill/>
                    <a:ln>
                      <a:noFill/>
                    </a:ln>
                  </pic:spPr>
                </pic:pic>
              </a:graphicData>
            </a:graphic>
          </wp:inline>
        </w:drawing>
      </w:r>
    </w:p>
    <w:p w14:paraId="11236BA1" w14:textId="77777777" w:rsidR="00A3560D" w:rsidRDefault="00A3560D" w:rsidP="00A3560D">
      <w:pPr>
        <w:tabs>
          <w:tab w:val="left" w:pos="3690"/>
        </w:tabs>
        <w:rPr>
          <w:rFonts w:ascii="Times New Roman" w:hAnsi="Times New Roman" w:cs="Times New Roman"/>
          <w:sz w:val="24"/>
          <w:szCs w:val="24"/>
        </w:rPr>
      </w:pPr>
    </w:p>
    <w:p w14:paraId="16E4C4A6" w14:textId="77777777" w:rsidR="00A3560D" w:rsidRDefault="00A3560D" w:rsidP="00A3560D">
      <w:pPr>
        <w:pStyle w:val="Ttulo1"/>
        <w:rPr>
          <w:highlight w:val="cyan"/>
        </w:rPr>
      </w:pPr>
    </w:p>
    <w:p w14:paraId="6158E0E1" w14:textId="77777777" w:rsidR="00A3560D" w:rsidRDefault="00A3560D" w:rsidP="00A3560D">
      <w:pPr>
        <w:pStyle w:val="Ttulo1"/>
        <w:rPr>
          <w:highlight w:val="cyan"/>
        </w:rPr>
      </w:pPr>
    </w:p>
    <w:p w14:paraId="29B80A01" w14:textId="77777777" w:rsidR="00A3560D" w:rsidRDefault="00A3560D" w:rsidP="00A3560D">
      <w:pPr>
        <w:pStyle w:val="Ttulo1"/>
        <w:rPr>
          <w:highlight w:val="cyan"/>
        </w:rPr>
      </w:pPr>
    </w:p>
    <w:p w14:paraId="1464A248" w14:textId="77777777" w:rsidR="00A3560D" w:rsidRDefault="00A3560D" w:rsidP="00A3560D">
      <w:pPr>
        <w:pStyle w:val="Ttulo1"/>
        <w:rPr>
          <w:highlight w:val="cyan"/>
        </w:rPr>
      </w:pPr>
    </w:p>
    <w:p w14:paraId="73B2566E" w14:textId="77777777" w:rsidR="00A3560D" w:rsidRDefault="00A3560D" w:rsidP="00A3560D">
      <w:pPr>
        <w:pStyle w:val="Ttulo1"/>
      </w:pPr>
      <w:r>
        <w:rPr>
          <w:highlight w:val="cyan"/>
        </w:rPr>
        <w:lastRenderedPageBreak/>
        <w:t>Funciones recursivas</w:t>
      </w:r>
    </w:p>
    <w:p w14:paraId="1BAAB598" w14:textId="77777777" w:rsidR="00A3560D" w:rsidRDefault="00A3560D" w:rsidP="00A3560D">
      <w:pPr>
        <w:pStyle w:val="NormalWeb"/>
      </w:pPr>
      <w:r>
        <w:t>La recursividad es un concepto muy importante en cualquier lenguaje de programación. Una función recursiva es básicamente aquella que se llama (o se ejecuta) a sí misma de forma controlada, hasta que sucede una condición base.</w:t>
      </w:r>
    </w:p>
    <w:p w14:paraId="7F0556F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realizar recursividad necesitamos 2 cosa; 1 caso base y 1 caso recursivo.</w:t>
      </w:r>
      <w:r>
        <w:rPr>
          <w:rFonts w:ascii="Times New Roman" w:eastAsia="Times New Roman" w:hAnsi="Times New Roman" w:cs="Times New Roman"/>
          <w:sz w:val="24"/>
          <w:szCs w:val="24"/>
          <w:lang w:eastAsia="es-CO"/>
        </w:rPr>
        <w:br/>
        <w:t>Usaremos una división para mostrar las funciones recursivas.</w:t>
      </w:r>
    </w:p>
    <w:p w14:paraId="0AE63E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Algoritmo de nuestro ejercicio:</w:t>
      </w:r>
    </w:p>
    <w:p w14:paraId="3DEF65F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13 /</w:t>
      </w:r>
      <w:r>
        <w:rPr>
          <w:rFonts w:ascii="Times New Roman" w:eastAsia="Times New Roman" w:hAnsi="Times New Roman" w:cs="Times New Roman"/>
          <w:i/>
          <w:iCs/>
          <w:sz w:val="24"/>
          <w:szCs w:val="24"/>
          <w:lang w:eastAsia="es-CO"/>
        </w:rPr>
        <w:t>4</w:t>
      </w:r>
      <w:r>
        <w:rPr>
          <w:rFonts w:ascii="Times New Roman" w:eastAsia="Times New Roman" w:hAnsi="Times New Roman" w:cs="Times New Roman"/>
          <w:sz w:val="24"/>
          <w:szCs w:val="24"/>
          <w:lang w:eastAsia="es-CO"/>
        </w:rPr>
        <w:t>_</w:t>
      </w:r>
    </w:p>
    <w:p w14:paraId="24283FA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13 - 4 = 9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9 - 4 = 5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5 - 4 = 1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1 - 4 = -3 0 =&gt; </w:t>
      </w:r>
      <w:r>
        <w:rPr>
          <w:rFonts w:ascii="Times New Roman" w:eastAsia="Times New Roman" w:hAnsi="Times New Roman" w:cs="Times New Roman"/>
          <w:i/>
          <w:iCs/>
          <w:sz w:val="24"/>
          <w:szCs w:val="24"/>
          <w:lang w:eastAsia="es-CO"/>
        </w:rPr>
        <w:t>caso base</w:t>
      </w:r>
    </w:p>
    <w:p w14:paraId="371DB71D"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w:t>
      </w:r>
    </w:p>
    <w:p w14:paraId="0A06B326" w14:textId="244A2E73" w:rsidR="00A3560D" w:rsidRDefault="00A3560D" w:rsidP="00A3560D">
      <w:pPr>
        <w:pStyle w:val="NormalWeb"/>
      </w:pPr>
      <w:r>
        <w:rPr>
          <w:noProof/>
        </w:rPr>
        <w:drawing>
          <wp:inline distT="0" distB="0" distL="0" distR="0" wp14:anchorId="38271AB4" wp14:editId="1653B4C2">
            <wp:extent cx="5610225" cy="13620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3E136397"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highlight w:val="cyan"/>
          <w:lang w:eastAsia="es-CO"/>
        </w:rPr>
        <w:t>¿Cuándo hace falta poner el punto y coma al final de la línea?</w:t>
      </w:r>
    </w:p>
    <w:p w14:paraId="08E066D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punto y coma es opcional en JavaScript, excepto en algunos casos:</w:t>
      </w:r>
    </w:p>
    <w:p w14:paraId="23D5BE17"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usamos varias instrucciones en una misma línea</w:t>
      </w:r>
    </w:p>
    <w:p w14:paraId="59EA417C"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array</w:t>
      </w:r>
    </w:p>
    <w:p w14:paraId="0ADF16AE"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template string</w:t>
      </w:r>
    </w:p>
    <w:p w14:paraId="2B75C284" w14:textId="77777777" w:rsidR="00A3560D" w:rsidRDefault="00A3560D" w:rsidP="00A3560D">
      <w:pPr>
        <w:pStyle w:val="NormalWeb"/>
      </w:pPr>
    </w:p>
    <w:p w14:paraId="5FB4095C" w14:textId="77777777" w:rsidR="00A3560D" w:rsidRDefault="00A3560D" w:rsidP="00A3560D">
      <w:pPr>
        <w:tabs>
          <w:tab w:val="left" w:pos="3690"/>
        </w:tabs>
        <w:rPr>
          <w:rFonts w:ascii="Times New Roman" w:hAnsi="Times New Roman" w:cs="Times New Roman"/>
          <w:sz w:val="24"/>
          <w:szCs w:val="24"/>
        </w:rPr>
      </w:pPr>
    </w:p>
    <w:p w14:paraId="18D7EC3C" w14:textId="77777777" w:rsidR="00A3560D" w:rsidRDefault="00A3560D" w:rsidP="00A3560D">
      <w:pPr>
        <w:tabs>
          <w:tab w:val="left" w:pos="3690"/>
        </w:tabs>
        <w:rPr>
          <w:rFonts w:ascii="Times New Roman" w:hAnsi="Times New Roman" w:cs="Times New Roman"/>
          <w:sz w:val="24"/>
          <w:szCs w:val="24"/>
        </w:rPr>
      </w:pPr>
    </w:p>
    <w:p w14:paraId="2E8E7D29" w14:textId="77777777" w:rsidR="00A3560D" w:rsidRDefault="00A3560D" w:rsidP="00A3560D">
      <w:pPr>
        <w:pStyle w:val="Ttulo1"/>
      </w:pPr>
      <w:r>
        <w:rPr>
          <w:highlight w:val="cyan"/>
        </w:rPr>
        <w:lastRenderedPageBreak/>
        <w:t>Memorización: ahorrando cómputo</w:t>
      </w:r>
    </w:p>
    <w:p w14:paraId="2B644CB0" w14:textId="77777777" w:rsidR="00A3560D" w:rsidRDefault="00A3560D" w:rsidP="00A3560D">
      <w:pPr>
        <w:pStyle w:val="NormalWeb"/>
      </w:pPr>
      <w:r>
        <w:t>La memorización es una técnica de programación que nos permite ahorrar cómputo o procesamiento en JavaScript, al ir almacenando el resultado invariable de una función para que no sea necesario volver a ejecutar todas las instrucciones de nuevo, cuando se vuelva a llamar con los mismos parámetros. Es similar a usar memoria cache.</w:t>
      </w:r>
    </w:p>
    <w:p w14:paraId="41DEB7A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Este proceso nos va a permitir ahorrar procesamiento, ahorrar cómputo, guardando ciertos resultados de algunas cuentas.</w:t>
      </w:r>
    </w:p>
    <w:p w14:paraId="183878F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Usaremos otro ejemplo de recursividad:</w:t>
      </w:r>
    </w:p>
    <w:p w14:paraId="4985091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Factoriales:</w:t>
      </w:r>
    </w:p>
    <w:p w14:paraId="0FB9EEF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!6 = 6* 5 * 4 * 3 * 2 * 1 = 720</w:t>
      </w:r>
    </w:p>
    <w:p w14:paraId="6B11B4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!12 = 12 * 11 * 10 * 9 * … * 1 == 12 * 11 * 10 * 9 * 8 * 7 * !6</w:t>
      </w:r>
    </w:p>
    <w:p w14:paraId="2152F1D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Cómo guardamos los resultados para no tener que volver a realizar cuentas ya hechas.</w:t>
      </w:r>
    </w:p>
    <w:p w14:paraId="0614DA97" w14:textId="6CA89A70"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F383C2A" wp14:editId="2D1729BA">
            <wp:extent cx="5610225" cy="13620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691294A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Ahora guardamos en una cache los resultados de las operaciones ya hechas.</w:t>
      </w:r>
    </w:p>
    <w:p w14:paraId="08DD43DA" w14:textId="7FC70D5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B68E9C1" wp14:editId="74FF4355">
            <wp:extent cx="5610225" cy="24193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2B80C7BB" w14:textId="77777777" w:rsidR="00A3560D" w:rsidRDefault="00A3560D" w:rsidP="00A3560D">
      <w:pPr>
        <w:tabs>
          <w:tab w:val="left" w:pos="3690"/>
        </w:tabs>
        <w:rPr>
          <w:rFonts w:ascii="Times New Roman" w:hAnsi="Times New Roman" w:cs="Times New Roman"/>
          <w:sz w:val="24"/>
          <w:szCs w:val="24"/>
        </w:rPr>
      </w:pPr>
    </w:p>
    <w:p w14:paraId="067B19FE" w14:textId="77777777" w:rsidR="00A3560D" w:rsidRDefault="00A3560D" w:rsidP="00A3560D">
      <w:pPr>
        <w:pStyle w:val="Ttulo1"/>
      </w:pPr>
      <w:r>
        <w:rPr>
          <w:highlight w:val="cyan"/>
        </w:rPr>
        <w:lastRenderedPageBreak/>
        <w:t>Entiende los closures de JavaScript</w:t>
      </w:r>
    </w:p>
    <w:p w14:paraId="3BA0DC92" w14:textId="77777777" w:rsidR="00A3560D" w:rsidRDefault="00A3560D" w:rsidP="00A3560D">
      <w:pPr>
        <w:pStyle w:val="Ttulo1"/>
        <w:rPr>
          <w:sz w:val="18"/>
          <w:szCs w:val="18"/>
        </w:rPr>
      </w:pPr>
      <w:r>
        <w:rPr>
          <w:sz w:val="18"/>
          <w:szCs w:val="18"/>
        </w:rPr>
        <w:t>Clousure: Uso de variable como función, con información previa guardada</w:t>
      </w:r>
    </w:p>
    <w:p w14:paraId="253AA8D4" w14:textId="77777777" w:rsidR="00A3560D" w:rsidRDefault="00A3560D" w:rsidP="00A3560D">
      <w:pPr>
        <w:pStyle w:val="NormalWeb"/>
      </w:pPr>
      <w:r>
        <w:t>Un closure, básicamente, es una función que recuerda el estado de las variables al momento de ser invocada, y conserva este estado a través de reiteradas ejecuciones. Un aspecto fundamental de los closures es que son funciones que retornan otras funciones.</w:t>
      </w:r>
    </w:p>
    <w:p w14:paraId="566B940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Closures</w:t>
      </w:r>
    </w:p>
    <w:p w14:paraId="781B71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Un </w:t>
      </w:r>
      <w:r>
        <w:rPr>
          <w:rFonts w:ascii="Times New Roman" w:eastAsia="Times New Roman" w:hAnsi="Times New Roman" w:cs="Times New Roman"/>
          <w:i/>
          <w:iCs/>
          <w:sz w:val="24"/>
          <w:szCs w:val="24"/>
          <w:lang w:eastAsia="es-CO"/>
        </w:rPr>
        <w:t>closure</w:t>
      </w:r>
      <w:r>
        <w:rPr>
          <w:rFonts w:ascii="Times New Roman" w:eastAsia="Times New Roman" w:hAnsi="Times New Roman" w:cs="Times New Roman"/>
          <w:sz w:val="24"/>
          <w:szCs w:val="24"/>
          <w:lang w:eastAsia="es-CO"/>
        </w:rPr>
        <w:t xml:space="preserve"> es una función que recuerda el estado de las cosas cuando fue creada.</w:t>
      </w:r>
      <w:r>
        <w:rPr>
          <w:rFonts w:ascii="Times New Roman" w:eastAsia="Times New Roman" w:hAnsi="Times New Roman" w:cs="Times New Roman"/>
          <w:sz w:val="24"/>
          <w:szCs w:val="24"/>
          <w:lang w:eastAsia="es-CO"/>
        </w:rPr>
        <w:br/>
        <w:t>Una función que devuelve otra función con parámetros invocados en dos veces; primero el de la función ‘</w:t>
      </w:r>
      <w:r>
        <w:rPr>
          <w:rFonts w:ascii="Times New Roman" w:eastAsia="Times New Roman" w:hAnsi="Times New Roman" w:cs="Times New Roman"/>
          <w:i/>
          <w:iCs/>
          <w:sz w:val="24"/>
          <w:szCs w:val="24"/>
          <w:lang w:eastAsia="es-CO"/>
        </w:rPr>
        <w:t>padre</w:t>
      </w:r>
      <w:r>
        <w:rPr>
          <w:rFonts w:ascii="Times New Roman" w:eastAsia="Times New Roman" w:hAnsi="Times New Roman" w:cs="Times New Roman"/>
          <w:sz w:val="24"/>
          <w:szCs w:val="24"/>
          <w:lang w:eastAsia="es-CO"/>
        </w:rPr>
        <w:t>’ y luego el de la función ‘</w:t>
      </w:r>
      <w:r>
        <w:rPr>
          <w:rFonts w:ascii="Times New Roman" w:eastAsia="Times New Roman" w:hAnsi="Times New Roman" w:cs="Times New Roman"/>
          <w:i/>
          <w:iCs/>
          <w:sz w:val="24"/>
          <w:szCs w:val="24"/>
          <w:lang w:eastAsia="es-CO"/>
        </w:rPr>
        <w:t>hijo</w:t>
      </w:r>
      <w:r>
        <w:rPr>
          <w:rFonts w:ascii="Times New Roman" w:eastAsia="Times New Roman" w:hAnsi="Times New Roman" w:cs="Times New Roman"/>
          <w:sz w:val="24"/>
          <w:szCs w:val="24"/>
          <w:lang w:eastAsia="es-CO"/>
        </w:rPr>
        <w:t>’.</w:t>
      </w:r>
    </w:p>
    <w:p w14:paraId="4FE56B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ejemplificar generemos una función que va a crear saludos. En este caso hagamos un saludo argentino, uno mexicano y otro para colombia.</w:t>
      </w:r>
    </w:p>
    <w:p w14:paraId="2F50F322" w14:textId="77777777" w:rsidR="00A3560D" w:rsidRDefault="00A3560D" w:rsidP="00A3560D">
      <w:pPr>
        <w:pStyle w:val="NormalWeb"/>
      </w:pPr>
      <w:r>
        <w:t xml:space="preserve">La función </w:t>
      </w:r>
      <w:r>
        <w:rPr>
          <w:rStyle w:val="nfasis"/>
        </w:rPr>
        <w:t>‘padre’</w:t>
      </w:r>
      <w:r>
        <w:t xml:space="preserve"> es generadora o creadora de otras funciones y la función ‘</w:t>
      </w:r>
      <w:r>
        <w:rPr>
          <w:rStyle w:val="nfasis"/>
        </w:rPr>
        <w:t>hijo</w:t>
      </w:r>
      <w:r>
        <w:t>’ es anónima, es la que nos va a devolver el resultado.</w:t>
      </w:r>
      <w:r>
        <w:br/>
        <w:t>Vamos a llamar esta función para crear constantes.</w:t>
      </w:r>
    </w:p>
    <w:p w14:paraId="4F8C3A9D" w14:textId="77777777" w:rsidR="00A3560D" w:rsidRDefault="00A3560D" w:rsidP="00A3560D">
      <w:pPr>
        <w:pStyle w:val="NormalWeb"/>
      </w:pPr>
      <w:r>
        <w:t>Entonces ahora podemos llamar a la función nuevamente a través de cada variable constante y pasando el parámetro de la función ‘</w:t>
      </w:r>
      <w:r>
        <w:rPr>
          <w:rStyle w:val="nfasis"/>
        </w:rPr>
        <w:t>hijo</w:t>
      </w:r>
      <w:r>
        <w:t>’ esta vez, el parámetro ‘</w:t>
      </w:r>
      <w:r>
        <w:rPr>
          <w:rStyle w:val="nfasis"/>
        </w:rPr>
        <w:t>nombre</w:t>
      </w:r>
      <w:r>
        <w:t>’ para generar el saludo de la siguiente manera.</w:t>
      </w:r>
    </w:p>
    <w:p w14:paraId="51B17C04" w14:textId="10B983C4"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2DC6A6E" wp14:editId="27FF85B7">
            <wp:extent cx="5612130" cy="3025140"/>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3025140"/>
                    </a:xfrm>
                    <a:prstGeom prst="rect">
                      <a:avLst/>
                    </a:prstGeom>
                    <a:noFill/>
                    <a:ln>
                      <a:noFill/>
                    </a:ln>
                  </pic:spPr>
                </pic:pic>
              </a:graphicData>
            </a:graphic>
          </wp:inline>
        </w:drawing>
      </w:r>
    </w:p>
    <w:p w14:paraId="20EF7D45" w14:textId="77777777" w:rsidR="00A3560D" w:rsidRDefault="00A3560D" w:rsidP="00A3560D">
      <w:pPr>
        <w:tabs>
          <w:tab w:val="left" w:pos="3690"/>
        </w:tabs>
        <w:rPr>
          <w:rFonts w:ascii="Times New Roman" w:hAnsi="Times New Roman" w:cs="Times New Roman"/>
          <w:sz w:val="24"/>
          <w:szCs w:val="24"/>
        </w:rPr>
      </w:pPr>
    </w:p>
    <w:p w14:paraId="1EA5956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0"/>
          <w:szCs w:val="40"/>
          <w:lang w:eastAsia="es-CO"/>
        </w:rPr>
      </w:pPr>
      <w:r>
        <w:rPr>
          <w:rFonts w:ascii="Times New Roman" w:eastAsia="Times New Roman" w:hAnsi="Times New Roman" w:cs="Times New Roman"/>
          <w:b/>
          <w:bCs/>
          <w:kern w:val="36"/>
          <w:sz w:val="40"/>
          <w:szCs w:val="40"/>
          <w:highlight w:val="cyan"/>
          <w:lang w:eastAsia="es-CO"/>
        </w:rPr>
        <w:lastRenderedPageBreak/>
        <w:t>Cambiando de contexto al llamar a una función</w:t>
      </w:r>
    </w:p>
    <w:p w14:paraId="5161B2B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contexto (o alcance) de una función es por lo general, </w:t>
      </w:r>
      <w:r>
        <w:rPr>
          <w:rFonts w:ascii="Times New Roman" w:eastAsia="Times New Roman" w:hAnsi="Times New Roman" w:cs="Times New Roman"/>
          <w:b/>
          <w:bCs/>
          <w:i/>
          <w:iCs/>
          <w:sz w:val="24"/>
          <w:szCs w:val="24"/>
          <w:lang w:eastAsia="es-CO"/>
        </w:rPr>
        <w:t>window</w:t>
      </w:r>
      <w:r>
        <w:rPr>
          <w:rFonts w:ascii="Times New Roman" w:eastAsia="Times New Roman" w:hAnsi="Times New Roman" w:cs="Times New Roman"/>
          <w:sz w:val="24"/>
          <w:szCs w:val="24"/>
          <w:lang w:eastAsia="es-CO"/>
        </w:rPr>
        <w:t xml:space="preserve">. Así que, en ciertos casos cuando intentamos referirnos a </w:t>
      </w:r>
      <w:r>
        <w:rPr>
          <w:rFonts w:ascii="Times New Roman" w:eastAsia="Times New Roman" w:hAnsi="Times New Roman" w:cs="Times New Roman"/>
          <w:b/>
          <w:bCs/>
          <w:i/>
          <w:iCs/>
          <w:sz w:val="24"/>
          <w:szCs w:val="24"/>
          <w:lang w:eastAsia="es-CO"/>
        </w:rPr>
        <w:t>this</w:t>
      </w:r>
      <w:r>
        <w:rPr>
          <w:rFonts w:ascii="Times New Roman" w:eastAsia="Times New Roman" w:hAnsi="Times New Roman" w:cs="Times New Roman"/>
          <w:sz w:val="24"/>
          <w:szCs w:val="24"/>
          <w:lang w:eastAsia="es-CO"/>
        </w:rPr>
        <w:t xml:space="preserve"> en alguna parte del código, es posible que tengamos un comportamiento inesperado, porque el contexto quizás no sea el que esperamos.</w:t>
      </w:r>
    </w:p>
    <w:p w14:paraId="2C11DA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al menos tres maneras de cambiar el contexto de una función.</w:t>
      </w:r>
    </w:p>
    <w:p w14:paraId="43FBB0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bind</w:t>
      </w:r>
      <w:r>
        <w:rPr>
          <w:rFonts w:ascii="Times New Roman" w:eastAsia="Times New Roman" w:hAnsi="Times New Roman" w:cs="Times New Roman"/>
          <w:sz w:val="24"/>
          <w:szCs w:val="24"/>
          <w:lang w:eastAsia="es-CO"/>
        </w:rPr>
        <w:t>, enviamos la referencia a la función sin ejecutarla, pasando el contexto como parámetro.</w:t>
      </w:r>
    </w:p>
    <w:p w14:paraId="29C0D2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ejecutamos inmediatamente la función con el contexto indicado</w:t>
      </w:r>
    </w:p>
    <w:p w14:paraId="656A2266"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apply</w:t>
      </w:r>
      <w:r>
        <w:rPr>
          <w:rFonts w:ascii="Times New Roman" w:eastAsia="Times New Roman" w:hAnsi="Times New Roman" w:cs="Times New Roman"/>
          <w:sz w:val="24"/>
          <w:szCs w:val="24"/>
          <w:lang w:eastAsia="es-CO"/>
        </w:rPr>
        <w:t>, es similar a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xml:space="preserve"> pero los parámetros adicionales se pasan como un arreglo de valores</w:t>
      </w:r>
    </w:p>
    <w:p w14:paraId="33B686A3" w14:textId="780D1B02" w:rsidR="00A3560D" w:rsidRDefault="00A3560D" w:rsidP="00A3560D">
      <w:pPr>
        <w:tabs>
          <w:tab w:val="left" w:pos="3690"/>
        </w:tabs>
        <w:jc w:val="center"/>
        <w:rPr>
          <w:rFonts w:ascii="Times New Roman" w:hAnsi="Times New Roman" w:cs="Times New Roman"/>
          <w:sz w:val="24"/>
          <w:szCs w:val="24"/>
        </w:rPr>
      </w:pPr>
      <w:r>
        <w:rPr>
          <w:noProof/>
        </w:rPr>
        <w:drawing>
          <wp:inline distT="0" distB="0" distL="0" distR="0" wp14:anchorId="1CEBC538" wp14:editId="0FC0F1E8">
            <wp:extent cx="5612130" cy="4950460"/>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4950460"/>
                    </a:xfrm>
                    <a:prstGeom prst="rect">
                      <a:avLst/>
                    </a:prstGeom>
                    <a:noFill/>
                    <a:ln>
                      <a:noFill/>
                    </a:ln>
                  </pic:spPr>
                </pic:pic>
              </a:graphicData>
            </a:graphic>
          </wp:inline>
        </w:drawing>
      </w:r>
    </w:p>
    <w:p w14:paraId="7C57DE0C" w14:textId="77777777" w:rsidR="00A3560D" w:rsidRDefault="00A3560D" w:rsidP="00A3560D">
      <w:pPr>
        <w:tabs>
          <w:tab w:val="left" w:pos="3690"/>
        </w:tabs>
        <w:jc w:val="center"/>
        <w:rPr>
          <w:rFonts w:ascii="Times New Roman" w:hAnsi="Times New Roman" w:cs="Times New Roman"/>
          <w:sz w:val="24"/>
          <w:szCs w:val="24"/>
        </w:rPr>
      </w:pPr>
    </w:p>
    <w:p w14:paraId="51EE7376" w14:textId="77777777" w:rsidR="00A3560D" w:rsidRDefault="00A3560D" w:rsidP="00A3560D">
      <w:pPr>
        <w:tabs>
          <w:tab w:val="left" w:pos="3690"/>
        </w:tabs>
        <w:jc w:val="center"/>
        <w:rPr>
          <w:rFonts w:ascii="Times New Roman" w:hAnsi="Times New Roman" w:cs="Times New Roman"/>
          <w:i/>
          <w:iCs/>
          <w:sz w:val="36"/>
          <w:szCs w:val="36"/>
        </w:rPr>
      </w:pPr>
      <w:r>
        <w:rPr>
          <w:rFonts w:ascii="Times New Roman" w:hAnsi="Times New Roman" w:cs="Times New Roman"/>
          <w:i/>
          <w:iCs/>
          <w:sz w:val="36"/>
          <w:szCs w:val="36"/>
          <w:highlight w:val="yellow"/>
        </w:rPr>
        <w:lastRenderedPageBreak/>
        <w:t>Importants Questions and Answers.</w:t>
      </w:r>
    </w:p>
    <w:p w14:paraId="43D04E82" w14:textId="1D10AF81"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BF9C538" wp14:editId="0DC36BF1">
            <wp:extent cx="5612130" cy="5937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31">
                      <a:extLst>
                        <a:ext uri="{28A0092B-C50C-407E-A947-70E740481C1C}">
                          <a14:useLocalDpi xmlns:a14="http://schemas.microsoft.com/office/drawing/2010/main" val="0"/>
                        </a:ext>
                      </a:extLst>
                    </a:blip>
                    <a:srcRect b="34193"/>
                    <a:stretch>
                      <a:fillRect/>
                    </a:stretch>
                  </pic:blipFill>
                  <pic:spPr bwMode="auto">
                    <a:xfrm>
                      <a:off x="0" y="0"/>
                      <a:ext cx="5612130" cy="593725"/>
                    </a:xfrm>
                    <a:prstGeom prst="rect">
                      <a:avLst/>
                    </a:prstGeom>
                    <a:noFill/>
                    <a:ln>
                      <a:noFill/>
                    </a:ln>
                  </pic:spPr>
                </pic:pic>
              </a:graphicData>
            </a:graphic>
          </wp:inline>
        </w:drawing>
      </w:r>
    </w:p>
    <w:p w14:paraId="2960A67F" w14:textId="77777777" w:rsidR="00A3560D" w:rsidRDefault="00A3560D" w:rsidP="00A3560D">
      <w:pPr>
        <w:tabs>
          <w:tab w:val="left" w:pos="3690"/>
        </w:tabs>
        <w:rPr>
          <w:rFonts w:ascii="Times New Roman" w:hAnsi="Times New Roman" w:cs="Times New Roman"/>
          <w:i/>
          <w:iCs/>
          <w:sz w:val="36"/>
          <w:szCs w:val="36"/>
        </w:rPr>
      </w:pPr>
    </w:p>
    <w:p w14:paraId="7BE024BC" w14:textId="20960CE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80FC0F2" wp14:editId="47659F1E">
            <wp:extent cx="5612130" cy="61658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32">
                      <a:extLst>
                        <a:ext uri="{28A0092B-C50C-407E-A947-70E740481C1C}">
                          <a14:useLocalDpi xmlns:a14="http://schemas.microsoft.com/office/drawing/2010/main" val="0"/>
                        </a:ext>
                      </a:extLst>
                    </a:blip>
                    <a:srcRect b="33113"/>
                    <a:stretch>
                      <a:fillRect/>
                    </a:stretch>
                  </pic:blipFill>
                  <pic:spPr bwMode="auto">
                    <a:xfrm>
                      <a:off x="0" y="0"/>
                      <a:ext cx="5612130" cy="616585"/>
                    </a:xfrm>
                    <a:prstGeom prst="rect">
                      <a:avLst/>
                    </a:prstGeom>
                    <a:noFill/>
                    <a:ln>
                      <a:noFill/>
                    </a:ln>
                  </pic:spPr>
                </pic:pic>
              </a:graphicData>
            </a:graphic>
          </wp:inline>
        </w:drawing>
      </w:r>
    </w:p>
    <w:p w14:paraId="60EE2EE4" w14:textId="77777777" w:rsidR="00A3560D" w:rsidRDefault="00A3560D" w:rsidP="00A3560D">
      <w:pPr>
        <w:tabs>
          <w:tab w:val="left" w:pos="3690"/>
        </w:tabs>
        <w:rPr>
          <w:rFonts w:ascii="Times New Roman" w:hAnsi="Times New Roman" w:cs="Times New Roman"/>
          <w:i/>
          <w:iCs/>
          <w:sz w:val="36"/>
          <w:szCs w:val="36"/>
        </w:rPr>
      </w:pPr>
    </w:p>
    <w:p w14:paraId="2C89BE91" w14:textId="4E7CA9E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F69E851" wp14:editId="7983C07E">
            <wp:extent cx="5612130" cy="125984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33">
                      <a:extLst>
                        <a:ext uri="{28A0092B-C50C-407E-A947-70E740481C1C}">
                          <a14:useLocalDpi xmlns:a14="http://schemas.microsoft.com/office/drawing/2010/main" val="0"/>
                        </a:ext>
                      </a:extLst>
                    </a:blip>
                    <a:srcRect b="19769"/>
                    <a:stretch>
                      <a:fillRect/>
                    </a:stretch>
                  </pic:blipFill>
                  <pic:spPr bwMode="auto">
                    <a:xfrm>
                      <a:off x="0" y="0"/>
                      <a:ext cx="5612130" cy="1259840"/>
                    </a:xfrm>
                    <a:prstGeom prst="rect">
                      <a:avLst/>
                    </a:prstGeom>
                    <a:noFill/>
                    <a:ln>
                      <a:noFill/>
                    </a:ln>
                  </pic:spPr>
                </pic:pic>
              </a:graphicData>
            </a:graphic>
          </wp:inline>
        </w:drawing>
      </w:r>
    </w:p>
    <w:p w14:paraId="3B607D12" w14:textId="77777777" w:rsidR="00A3560D" w:rsidRDefault="00A3560D" w:rsidP="00A3560D">
      <w:pPr>
        <w:tabs>
          <w:tab w:val="left" w:pos="3690"/>
        </w:tabs>
        <w:rPr>
          <w:rFonts w:ascii="Times New Roman" w:hAnsi="Times New Roman" w:cs="Times New Roman"/>
          <w:i/>
          <w:iCs/>
          <w:sz w:val="36"/>
          <w:szCs w:val="36"/>
        </w:rPr>
      </w:pPr>
    </w:p>
    <w:p w14:paraId="7FAADE72" w14:textId="5BC69BC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D02548D" wp14:editId="7CB8E218">
            <wp:extent cx="5612130" cy="7613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34">
                      <a:extLst>
                        <a:ext uri="{28A0092B-C50C-407E-A947-70E740481C1C}">
                          <a14:useLocalDpi xmlns:a14="http://schemas.microsoft.com/office/drawing/2010/main" val="0"/>
                        </a:ext>
                      </a:extLst>
                    </a:blip>
                    <a:srcRect b="58853"/>
                    <a:stretch>
                      <a:fillRect/>
                    </a:stretch>
                  </pic:blipFill>
                  <pic:spPr bwMode="auto">
                    <a:xfrm>
                      <a:off x="0" y="0"/>
                      <a:ext cx="5612130" cy="761365"/>
                    </a:xfrm>
                    <a:prstGeom prst="rect">
                      <a:avLst/>
                    </a:prstGeom>
                    <a:noFill/>
                    <a:ln>
                      <a:noFill/>
                    </a:ln>
                  </pic:spPr>
                </pic:pic>
              </a:graphicData>
            </a:graphic>
          </wp:inline>
        </w:drawing>
      </w:r>
    </w:p>
    <w:p w14:paraId="5924C37C" w14:textId="13D6AED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D727911" wp14:editId="05972E45">
            <wp:extent cx="5612130" cy="27559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34">
                      <a:extLst>
                        <a:ext uri="{28A0092B-C50C-407E-A947-70E740481C1C}">
                          <a14:useLocalDpi xmlns:a14="http://schemas.microsoft.com/office/drawing/2010/main" val="0"/>
                        </a:ext>
                      </a:extLst>
                    </a:blip>
                    <a:srcRect t="71925" b="13159"/>
                    <a:stretch>
                      <a:fillRect/>
                    </a:stretch>
                  </pic:blipFill>
                  <pic:spPr bwMode="auto">
                    <a:xfrm>
                      <a:off x="0" y="0"/>
                      <a:ext cx="5612130" cy="275590"/>
                    </a:xfrm>
                    <a:prstGeom prst="rect">
                      <a:avLst/>
                    </a:prstGeom>
                    <a:noFill/>
                    <a:ln>
                      <a:noFill/>
                    </a:ln>
                  </pic:spPr>
                </pic:pic>
              </a:graphicData>
            </a:graphic>
          </wp:inline>
        </w:drawing>
      </w:r>
    </w:p>
    <w:p w14:paraId="726C407D" w14:textId="77777777" w:rsidR="00A3560D" w:rsidRDefault="00A3560D" w:rsidP="00A3560D">
      <w:pPr>
        <w:tabs>
          <w:tab w:val="left" w:pos="3690"/>
        </w:tabs>
        <w:rPr>
          <w:rFonts w:ascii="Times New Roman" w:hAnsi="Times New Roman" w:cs="Times New Roman"/>
          <w:i/>
          <w:iCs/>
          <w:sz w:val="36"/>
          <w:szCs w:val="36"/>
        </w:rPr>
      </w:pPr>
    </w:p>
    <w:p w14:paraId="3DF2F073" w14:textId="1CA2D72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B9B64D4" wp14:editId="76F47E6B">
            <wp:extent cx="5612130" cy="108013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35">
                      <a:extLst>
                        <a:ext uri="{28A0092B-C50C-407E-A947-70E740481C1C}">
                          <a14:useLocalDpi xmlns:a14="http://schemas.microsoft.com/office/drawing/2010/main" val="0"/>
                        </a:ext>
                      </a:extLst>
                    </a:blip>
                    <a:srcRect b="18510"/>
                    <a:stretch>
                      <a:fillRect/>
                    </a:stretch>
                  </pic:blipFill>
                  <pic:spPr bwMode="auto">
                    <a:xfrm>
                      <a:off x="0" y="0"/>
                      <a:ext cx="5612130" cy="1080135"/>
                    </a:xfrm>
                    <a:prstGeom prst="rect">
                      <a:avLst/>
                    </a:prstGeom>
                    <a:noFill/>
                    <a:ln>
                      <a:noFill/>
                    </a:ln>
                  </pic:spPr>
                </pic:pic>
              </a:graphicData>
            </a:graphic>
          </wp:inline>
        </w:drawing>
      </w:r>
    </w:p>
    <w:p w14:paraId="2BFF3B21" w14:textId="77777777" w:rsidR="00A3560D" w:rsidRDefault="00A3560D" w:rsidP="00A3560D">
      <w:pPr>
        <w:tabs>
          <w:tab w:val="left" w:pos="3690"/>
        </w:tabs>
        <w:rPr>
          <w:rFonts w:ascii="Times New Roman" w:hAnsi="Times New Roman" w:cs="Times New Roman"/>
          <w:i/>
          <w:iCs/>
          <w:sz w:val="36"/>
          <w:szCs w:val="36"/>
        </w:rPr>
      </w:pPr>
    </w:p>
    <w:p w14:paraId="798C222C" w14:textId="0146CC1B"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3780955" wp14:editId="3C6B73D0">
            <wp:extent cx="5612130" cy="4584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36">
                      <a:extLst>
                        <a:ext uri="{28A0092B-C50C-407E-A947-70E740481C1C}">
                          <a14:useLocalDpi xmlns:a14="http://schemas.microsoft.com/office/drawing/2010/main" val="0"/>
                        </a:ext>
                      </a:extLst>
                    </a:blip>
                    <a:srcRect b="70186"/>
                    <a:stretch>
                      <a:fillRect/>
                    </a:stretch>
                  </pic:blipFill>
                  <pic:spPr bwMode="auto">
                    <a:xfrm>
                      <a:off x="0" y="0"/>
                      <a:ext cx="5612130" cy="458470"/>
                    </a:xfrm>
                    <a:prstGeom prst="rect">
                      <a:avLst/>
                    </a:prstGeom>
                    <a:noFill/>
                    <a:ln>
                      <a:noFill/>
                    </a:ln>
                  </pic:spPr>
                </pic:pic>
              </a:graphicData>
            </a:graphic>
          </wp:inline>
        </w:drawing>
      </w:r>
      <w:r>
        <w:rPr>
          <w:noProof/>
        </w:rPr>
        <w:drawing>
          <wp:inline distT="0" distB="0" distL="0" distR="0" wp14:anchorId="5F0AE66E" wp14:editId="5228FF7E">
            <wp:extent cx="5612130" cy="34226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36">
                      <a:extLst>
                        <a:ext uri="{28A0092B-C50C-407E-A947-70E740481C1C}">
                          <a14:useLocalDpi xmlns:a14="http://schemas.microsoft.com/office/drawing/2010/main" val="0"/>
                        </a:ext>
                      </a:extLst>
                    </a:blip>
                    <a:srcRect t="48251" b="32123"/>
                    <a:stretch>
                      <a:fillRect/>
                    </a:stretch>
                  </pic:blipFill>
                  <pic:spPr bwMode="auto">
                    <a:xfrm>
                      <a:off x="0" y="0"/>
                      <a:ext cx="5612130" cy="342265"/>
                    </a:xfrm>
                    <a:prstGeom prst="rect">
                      <a:avLst/>
                    </a:prstGeom>
                    <a:noFill/>
                    <a:ln>
                      <a:noFill/>
                    </a:ln>
                  </pic:spPr>
                </pic:pic>
              </a:graphicData>
            </a:graphic>
          </wp:inline>
        </w:drawing>
      </w:r>
    </w:p>
    <w:p w14:paraId="1007F33D" w14:textId="77777777" w:rsidR="00A3560D" w:rsidRDefault="00A3560D" w:rsidP="00A3560D">
      <w:pPr>
        <w:tabs>
          <w:tab w:val="left" w:pos="3690"/>
        </w:tabs>
        <w:rPr>
          <w:rFonts w:ascii="Times New Roman" w:hAnsi="Times New Roman" w:cs="Times New Roman"/>
          <w:i/>
          <w:iCs/>
          <w:sz w:val="36"/>
          <w:szCs w:val="36"/>
        </w:rPr>
      </w:pPr>
    </w:p>
    <w:p w14:paraId="1C0B2B60" w14:textId="3604E676"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037012C" wp14:editId="2694D039">
            <wp:extent cx="5612130" cy="64389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37">
                      <a:extLst>
                        <a:ext uri="{28A0092B-C50C-407E-A947-70E740481C1C}">
                          <a14:useLocalDpi xmlns:a14="http://schemas.microsoft.com/office/drawing/2010/main" val="0"/>
                        </a:ext>
                      </a:extLst>
                    </a:blip>
                    <a:srcRect b="48186"/>
                    <a:stretch>
                      <a:fillRect/>
                    </a:stretch>
                  </pic:blipFill>
                  <pic:spPr bwMode="auto">
                    <a:xfrm>
                      <a:off x="0" y="0"/>
                      <a:ext cx="5612130" cy="643890"/>
                    </a:xfrm>
                    <a:prstGeom prst="rect">
                      <a:avLst/>
                    </a:prstGeom>
                    <a:noFill/>
                    <a:ln>
                      <a:noFill/>
                    </a:ln>
                  </pic:spPr>
                </pic:pic>
              </a:graphicData>
            </a:graphic>
          </wp:inline>
        </w:drawing>
      </w:r>
    </w:p>
    <w:p w14:paraId="738BCEE6" w14:textId="6064ABA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34CE74" wp14:editId="2141479A">
            <wp:extent cx="5612130" cy="30797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37">
                      <a:extLst>
                        <a:ext uri="{28A0092B-C50C-407E-A947-70E740481C1C}">
                          <a14:useLocalDpi xmlns:a14="http://schemas.microsoft.com/office/drawing/2010/main" val="0"/>
                        </a:ext>
                      </a:extLst>
                    </a:blip>
                    <a:srcRect t="75008"/>
                    <a:stretch>
                      <a:fillRect/>
                    </a:stretch>
                  </pic:blipFill>
                  <pic:spPr bwMode="auto">
                    <a:xfrm>
                      <a:off x="0" y="0"/>
                      <a:ext cx="5612130" cy="307975"/>
                    </a:xfrm>
                    <a:prstGeom prst="rect">
                      <a:avLst/>
                    </a:prstGeom>
                    <a:noFill/>
                    <a:ln>
                      <a:noFill/>
                    </a:ln>
                  </pic:spPr>
                </pic:pic>
              </a:graphicData>
            </a:graphic>
          </wp:inline>
        </w:drawing>
      </w:r>
    </w:p>
    <w:p w14:paraId="558D4344" w14:textId="77777777" w:rsidR="00A3560D" w:rsidRDefault="00A3560D" w:rsidP="00A3560D">
      <w:pPr>
        <w:tabs>
          <w:tab w:val="left" w:pos="3690"/>
        </w:tabs>
        <w:rPr>
          <w:rFonts w:ascii="Times New Roman" w:hAnsi="Times New Roman" w:cs="Times New Roman"/>
          <w:i/>
          <w:iCs/>
          <w:sz w:val="36"/>
          <w:szCs w:val="36"/>
        </w:rPr>
      </w:pPr>
    </w:p>
    <w:p w14:paraId="275A6F55" w14:textId="36D6CBC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E0E6F9" wp14:editId="53C139E4">
            <wp:extent cx="5612130" cy="566420"/>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38">
                      <a:extLst>
                        <a:ext uri="{28A0092B-C50C-407E-A947-70E740481C1C}">
                          <a14:useLocalDpi xmlns:a14="http://schemas.microsoft.com/office/drawing/2010/main" val="0"/>
                        </a:ext>
                      </a:extLst>
                    </a:blip>
                    <a:srcRect b="58524"/>
                    <a:stretch>
                      <a:fillRect/>
                    </a:stretch>
                  </pic:blipFill>
                  <pic:spPr bwMode="auto">
                    <a:xfrm>
                      <a:off x="0" y="0"/>
                      <a:ext cx="5612130" cy="566420"/>
                    </a:xfrm>
                    <a:prstGeom prst="rect">
                      <a:avLst/>
                    </a:prstGeom>
                    <a:noFill/>
                    <a:ln>
                      <a:noFill/>
                    </a:ln>
                  </pic:spPr>
                </pic:pic>
              </a:graphicData>
            </a:graphic>
          </wp:inline>
        </w:drawing>
      </w:r>
      <w:r>
        <w:rPr>
          <w:noProof/>
        </w:rPr>
        <w:drawing>
          <wp:inline distT="0" distB="0" distL="0" distR="0" wp14:anchorId="6409A616" wp14:editId="33D63151">
            <wp:extent cx="5612130" cy="34734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38">
                      <a:extLst>
                        <a:ext uri="{28A0092B-C50C-407E-A947-70E740481C1C}">
                          <a14:useLocalDpi xmlns:a14="http://schemas.microsoft.com/office/drawing/2010/main" val="0"/>
                        </a:ext>
                      </a:extLst>
                    </a:blip>
                    <a:srcRect t="72134"/>
                    <a:stretch>
                      <a:fillRect/>
                    </a:stretch>
                  </pic:blipFill>
                  <pic:spPr bwMode="auto">
                    <a:xfrm>
                      <a:off x="0" y="0"/>
                      <a:ext cx="5612130" cy="347345"/>
                    </a:xfrm>
                    <a:prstGeom prst="rect">
                      <a:avLst/>
                    </a:prstGeom>
                    <a:noFill/>
                    <a:ln>
                      <a:noFill/>
                    </a:ln>
                  </pic:spPr>
                </pic:pic>
              </a:graphicData>
            </a:graphic>
          </wp:inline>
        </w:drawing>
      </w:r>
    </w:p>
    <w:p w14:paraId="536DCB5F" w14:textId="77777777" w:rsidR="00A3560D" w:rsidRDefault="00A3560D" w:rsidP="00A3560D">
      <w:pPr>
        <w:tabs>
          <w:tab w:val="left" w:pos="3690"/>
        </w:tabs>
        <w:rPr>
          <w:rFonts w:ascii="Times New Roman" w:hAnsi="Times New Roman" w:cs="Times New Roman"/>
          <w:i/>
          <w:iCs/>
          <w:sz w:val="36"/>
          <w:szCs w:val="36"/>
        </w:rPr>
      </w:pPr>
    </w:p>
    <w:p w14:paraId="361FDDE5" w14:textId="32C3822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1358CB5" wp14:editId="4250D9E2">
            <wp:extent cx="5612130" cy="4857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39">
                      <a:extLst>
                        <a:ext uri="{28A0092B-C50C-407E-A947-70E740481C1C}">
                          <a14:useLocalDpi xmlns:a14="http://schemas.microsoft.com/office/drawing/2010/main" val="0"/>
                        </a:ext>
                      </a:extLst>
                    </a:blip>
                    <a:srcRect b="70029"/>
                    <a:stretch>
                      <a:fillRect/>
                    </a:stretch>
                  </pic:blipFill>
                  <pic:spPr bwMode="auto">
                    <a:xfrm>
                      <a:off x="0" y="0"/>
                      <a:ext cx="5612130" cy="485775"/>
                    </a:xfrm>
                    <a:prstGeom prst="rect">
                      <a:avLst/>
                    </a:prstGeom>
                    <a:noFill/>
                    <a:ln>
                      <a:noFill/>
                    </a:ln>
                  </pic:spPr>
                </pic:pic>
              </a:graphicData>
            </a:graphic>
          </wp:inline>
        </w:drawing>
      </w:r>
      <w:r>
        <w:rPr>
          <w:noProof/>
        </w:rPr>
        <w:drawing>
          <wp:inline distT="0" distB="0" distL="0" distR="0" wp14:anchorId="5E63D91D" wp14:editId="115239DB">
            <wp:extent cx="5612130" cy="34861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39">
                      <a:extLst>
                        <a:ext uri="{28A0092B-C50C-407E-A947-70E740481C1C}">
                          <a14:useLocalDpi xmlns:a14="http://schemas.microsoft.com/office/drawing/2010/main" val="0"/>
                        </a:ext>
                      </a:extLst>
                    </a:blip>
                    <a:srcRect t="48555" b="30185"/>
                    <a:stretch>
                      <a:fillRect/>
                    </a:stretch>
                  </pic:blipFill>
                  <pic:spPr bwMode="auto">
                    <a:xfrm>
                      <a:off x="0" y="0"/>
                      <a:ext cx="5612130" cy="348615"/>
                    </a:xfrm>
                    <a:prstGeom prst="rect">
                      <a:avLst/>
                    </a:prstGeom>
                    <a:noFill/>
                    <a:ln>
                      <a:noFill/>
                    </a:ln>
                  </pic:spPr>
                </pic:pic>
              </a:graphicData>
            </a:graphic>
          </wp:inline>
        </w:drawing>
      </w:r>
    </w:p>
    <w:p w14:paraId="7F90609F" w14:textId="77777777" w:rsidR="00A3560D" w:rsidRDefault="00A3560D" w:rsidP="00A3560D">
      <w:pPr>
        <w:tabs>
          <w:tab w:val="left" w:pos="3690"/>
        </w:tabs>
        <w:rPr>
          <w:rFonts w:ascii="Times New Roman" w:hAnsi="Times New Roman" w:cs="Times New Roman"/>
          <w:i/>
          <w:iCs/>
          <w:sz w:val="36"/>
          <w:szCs w:val="36"/>
        </w:rPr>
      </w:pPr>
    </w:p>
    <w:p w14:paraId="60D7AA12" w14:textId="7901BA4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78D13D0" wp14:editId="4598264A">
            <wp:extent cx="5610225" cy="21050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40">
                      <a:extLst>
                        <a:ext uri="{28A0092B-C50C-407E-A947-70E740481C1C}">
                          <a14:useLocalDpi xmlns:a14="http://schemas.microsoft.com/office/drawing/2010/main" val="0"/>
                        </a:ext>
                      </a:extLst>
                    </a:blip>
                    <a:srcRect b="36969"/>
                    <a:stretch>
                      <a:fillRect/>
                    </a:stretch>
                  </pic:blipFill>
                  <pic:spPr bwMode="auto">
                    <a:xfrm>
                      <a:off x="0" y="0"/>
                      <a:ext cx="5610225" cy="2105025"/>
                    </a:xfrm>
                    <a:prstGeom prst="rect">
                      <a:avLst/>
                    </a:prstGeom>
                    <a:noFill/>
                    <a:ln>
                      <a:noFill/>
                    </a:ln>
                  </pic:spPr>
                </pic:pic>
              </a:graphicData>
            </a:graphic>
          </wp:inline>
        </w:drawing>
      </w:r>
    </w:p>
    <w:p w14:paraId="4CA46D8C" w14:textId="7B0DEAF2"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A3DEA14" wp14:editId="0C1E2213">
            <wp:extent cx="5600700" cy="295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41">
                      <a:extLst>
                        <a:ext uri="{28A0092B-C50C-407E-A947-70E740481C1C}">
                          <a14:useLocalDpi xmlns:a14="http://schemas.microsoft.com/office/drawing/2010/main" val="0"/>
                        </a:ext>
                      </a:extLst>
                    </a:blip>
                    <a:srcRect t="82489" b="8446"/>
                    <a:stretch>
                      <a:fillRect/>
                    </a:stretch>
                  </pic:blipFill>
                  <pic:spPr bwMode="auto">
                    <a:xfrm>
                      <a:off x="0" y="0"/>
                      <a:ext cx="5600700" cy="295275"/>
                    </a:xfrm>
                    <a:prstGeom prst="rect">
                      <a:avLst/>
                    </a:prstGeom>
                    <a:noFill/>
                    <a:ln>
                      <a:noFill/>
                    </a:ln>
                  </pic:spPr>
                </pic:pic>
              </a:graphicData>
            </a:graphic>
          </wp:inline>
        </w:drawing>
      </w:r>
    </w:p>
    <w:p w14:paraId="5B0B7B1C" w14:textId="76F22B42"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449E119" wp14:editId="5C24482F">
            <wp:extent cx="5610225" cy="6286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42">
                      <a:extLst>
                        <a:ext uri="{28A0092B-C50C-407E-A947-70E740481C1C}">
                          <a14:useLocalDpi xmlns:a14="http://schemas.microsoft.com/office/drawing/2010/main" val="0"/>
                        </a:ext>
                      </a:extLst>
                    </a:blip>
                    <a:srcRect b="50269"/>
                    <a:stretch>
                      <a:fillRect/>
                    </a:stretch>
                  </pic:blipFill>
                  <pic:spPr bwMode="auto">
                    <a:xfrm>
                      <a:off x="0" y="0"/>
                      <a:ext cx="5610225" cy="628650"/>
                    </a:xfrm>
                    <a:prstGeom prst="rect">
                      <a:avLst/>
                    </a:prstGeom>
                    <a:noFill/>
                    <a:ln>
                      <a:noFill/>
                    </a:ln>
                  </pic:spPr>
                </pic:pic>
              </a:graphicData>
            </a:graphic>
          </wp:inline>
        </w:drawing>
      </w:r>
    </w:p>
    <w:p w14:paraId="627EC68C" w14:textId="7309ED6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14D6222" wp14:editId="3E8AEF45">
            <wp:extent cx="5612130" cy="266065"/>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43">
                      <a:extLst>
                        <a:ext uri="{28A0092B-C50C-407E-A947-70E740481C1C}">
                          <a14:useLocalDpi xmlns:a14="http://schemas.microsoft.com/office/drawing/2010/main" val="0"/>
                        </a:ext>
                      </a:extLst>
                    </a:blip>
                    <a:srcRect t="53831" b="25143"/>
                    <a:stretch>
                      <a:fillRect/>
                    </a:stretch>
                  </pic:blipFill>
                  <pic:spPr bwMode="auto">
                    <a:xfrm>
                      <a:off x="0" y="0"/>
                      <a:ext cx="5612130" cy="266065"/>
                    </a:xfrm>
                    <a:prstGeom prst="rect">
                      <a:avLst/>
                    </a:prstGeom>
                    <a:noFill/>
                    <a:ln>
                      <a:noFill/>
                    </a:ln>
                  </pic:spPr>
                </pic:pic>
              </a:graphicData>
            </a:graphic>
          </wp:inline>
        </w:drawing>
      </w:r>
    </w:p>
    <w:p w14:paraId="3493DFD9" w14:textId="77777777" w:rsidR="00A3560D" w:rsidRDefault="00A3560D" w:rsidP="00A3560D">
      <w:pPr>
        <w:tabs>
          <w:tab w:val="left" w:pos="3690"/>
        </w:tabs>
        <w:rPr>
          <w:rFonts w:ascii="Times New Roman" w:hAnsi="Times New Roman" w:cs="Times New Roman"/>
          <w:i/>
          <w:iCs/>
          <w:sz w:val="36"/>
          <w:szCs w:val="36"/>
        </w:rPr>
      </w:pPr>
    </w:p>
    <w:p w14:paraId="27FF4C65" w14:textId="5EE1EBC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0BA9B7A" wp14:editId="21694752">
            <wp:extent cx="5610225" cy="3714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44">
                      <a:extLst>
                        <a:ext uri="{28A0092B-C50C-407E-A947-70E740481C1C}">
                          <a14:useLocalDpi xmlns:a14="http://schemas.microsoft.com/office/drawing/2010/main" val="0"/>
                        </a:ext>
                      </a:extLst>
                    </a:blip>
                    <a:srcRect b="75774"/>
                    <a:stretch>
                      <a:fillRect/>
                    </a:stretch>
                  </pic:blipFill>
                  <pic:spPr bwMode="auto">
                    <a:xfrm>
                      <a:off x="0" y="0"/>
                      <a:ext cx="5610225" cy="371475"/>
                    </a:xfrm>
                    <a:prstGeom prst="rect">
                      <a:avLst/>
                    </a:prstGeom>
                    <a:noFill/>
                    <a:ln>
                      <a:noFill/>
                    </a:ln>
                  </pic:spPr>
                </pic:pic>
              </a:graphicData>
            </a:graphic>
          </wp:inline>
        </w:drawing>
      </w:r>
    </w:p>
    <w:p w14:paraId="082279E3" w14:textId="15F1CBC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1EB6B17" wp14:editId="63A39757">
            <wp:extent cx="5610225" cy="304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45">
                      <a:extLst>
                        <a:ext uri="{28A0092B-C50C-407E-A947-70E740481C1C}">
                          <a14:useLocalDpi xmlns:a14="http://schemas.microsoft.com/office/drawing/2010/main" val="0"/>
                        </a:ext>
                      </a:extLst>
                    </a:blip>
                    <a:srcRect t="43192" b="36539"/>
                    <a:stretch>
                      <a:fillRect/>
                    </a:stretch>
                  </pic:blipFill>
                  <pic:spPr bwMode="auto">
                    <a:xfrm>
                      <a:off x="0" y="0"/>
                      <a:ext cx="5610225" cy="304800"/>
                    </a:xfrm>
                    <a:prstGeom prst="rect">
                      <a:avLst/>
                    </a:prstGeom>
                    <a:noFill/>
                    <a:ln>
                      <a:noFill/>
                    </a:ln>
                  </pic:spPr>
                </pic:pic>
              </a:graphicData>
            </a:graphic>
          </wp:inline>
        </w:drawing>
      </w:r>
    </w:p>
    <w:p w14:paraId="2DAABFF9" w14:textId="77777777" w:rsidR="00A3560D" w:rsidRDefault="00A3560D" w:rsidP="00A3560D">
      <w:pPr>
        <w:tabs>
          <w:tab w:val="left" w:pos="3690"/>
        </w:tabs>
        <w:rPr>
          <w:rFonts w:ascii="Times New Roman" w:hAnsi="Times New Roman" w:cs="Times New Roman"/>
          <w:i/>
          <w:iCs/>
          <w:sz w:val="36"/>
          <w:szCs w:val="36"/>
        </w:rPr>
      </w:pPr>
    </w:p>
    <w:p w14:paraId="0A938A61" w14:textId="65DE02E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F782E0B" wp14:editId="44ED7CEA">
            <wp:extent cx="5610225" cy="3238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46">
                      <a:extLst>
                        <a:ext uri="{28A0092B-C50C-407E-A947-70E740481C1C}">
                          <a14:useLocalDpi xmlns:a14="http://schemas.microsoft.com/office/drawing/2010/main" val="0"/>
                        </a:ext>
                      </a:extLst>
                    </a:blip>
                    <a:srcRect b="78349"/>
                    <a:stretch>
                      <a:fillRect/>
                    </a:stretch>
                  </pic:blipFill>
                  <pic:spPr bwMode="auto">
                    <a:xfrm>
                      <a:off x="0" y="0"/>
                      <a:ext cx="5610225" cy="323850"/>
                    </a:xfrm>
                    <a:prstGeom prst="rect">
                      <a:avLst/>
                    </a:prstGeom>
                    <a:noFill/>
                    <a:ln>
                      <a:noFill/>
                    </a:ln>
                  </pic:spPr>
                </pic:pic>
              </a:graphicData>
            </a:graphic>
          </wp:inline>
        </w:drawing>
      </w:r>
    </w:p>
    <w:p w14:paraId="59305353" w14:textId="60457D6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08B29EC" wp14:editId="65B4B30A">
            <wp:extent cx="5610225" cy="3048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47">
                      <a:extLst>
                        <a:ext uri="{28A0092B-C50C-407E-A947-70E740481C1C}">
                          <a14:useLocalDpi xmlns:a14="http://schemas.microsoft.com/office/drawing/2010/main" val="0"/>
                        </a:ext>
                      </a:extLst>
                    </a:blip>
                    <a:srcRect t="61748" b="17381"/>
                    <a:stretch>
                      <a:fillRect/>
                    </a:stretch>
                  </pic:blipFill>
                  <pic:spPr bwMode="auto">
                    <a:xfrm>
                      <a:off x="0" y="0"/>
                      <a:ext cx="5610225" cy="304800"/>
                    </a:xfrm>
                    <a:prstGeom prst="rect">
                      <a:avLst/>
                    </a:prstGeom>
                    <a:noFill/>
                    <a:ln>
                      <a:noFill/>
                    </a:ln>
                  </pic:spPr>
                </pic:pic>
              </a:graphicData>
            </a:graphic>
          </wp:inline>
        </w:drawing>
      </w:r>
    </w:p>
    <w:p w14:paraId="2DF977D0" w14:textId="77777777" w:rsidR="00A3560D" w:rsidRDefault="00A3560D" w:rsidP="00A3560D">
      <w:pPr>
        <w:tabs>
          <w:tab w:val="left" w:pos="3690"/>
        </w:tabs>
        <w:rPr>
          <w:rFonts w:ascii="Times New Roman" w:hAnsi="Times New Roman" w:cs="Times New Roman"/>
          <w:i/>
          <w:iCs/>
          <w:sz w:val="36"/>
          <w:szCs w:val="36"/>
        </w:rPr>
      </w:pPr>
    </w:p>
    <w:p w14:paraId="5676262D" w14:textId="77777777" w:rsidR="00A3560D" w:rsidRDefault="00A3560D" w:rsidP="00A3560D">
      <w:pPr>
        <w:tabs>
          <w:tab w:val="left" w:pos="3690"/>
        </w:tabs>
        <w:rPr>
          <w:rFonts w:ascii="Times New Roman" w:hAnsi="Times New Roman" w:cs="Times New Roman"/>
          <w:i/>
          <w:iCs/>
          <w:sz w:val="36"/>
          <w:szCs w:val="36"/>
        </w:rPr>
      </w:pPr>
    </w:p>
    <w:p w14:paraId="0DA36E5B" w14:textId="77777777" w:rsidR="00A3560D" w:rsidRPr="00A3560D" w:rsidRDefault="00A3560D" w:rsidP="00A3560D">
      <w:pPr>
        <w:tabs>
          <w:tab w:val="left" w:pos="3690"/>
        </w:tabs>
        <w:jc w:val="center"/>
        <w:rPr>
          <w:rFonts w:ascii="Times New Roman" w:hAnsi="Times New Roman" w:cs="Times New Roman"/>
          <w:i/>
          <w:iCs/>
          <w:sz w:val="36"/>
          <w:szCs w:val="36"/>
          <w:lang w:val="en-US"/>
        </w:rPr>
      </w:pPr>
      <w:r w:rsidRPr="00A3560D">
        <w:rPr>
          <w:rFonts w:ascii="Times New Roman" w:hAnsi="Times New Roman" w:cs="Times New Roman"/>
          <w:i/>
          <w:iCs/>
          <w:sz w:val="36"/>
          <w:szCs w:val="36"/>
          <w:highlight w:val="yellow"/>
          <w:lang w:val="en-US"/>
        </w:rPr>
        <w:t>Important to Read.</w:t>
      </w:r>
    </w:p>
    <w:p w14:paraId="51CD6303" w14:textId="77777777" w:rsidR="00A3560D" w:rsidRPr="00A3560D" w:rsidRDefault="009B4A4A" w:rsidP="00A3560D">
      <w:pPr>
        <w:tabs>
          <w:tab w:val="left" w:pos="3690"/>
        </w:tabs>
        <w:jc w:val="center"/>
        <w:rPr>
          <w:rFonts w:ascii="Times New Roman" w:hAnsi="Times New Roman" w:cs="Times New Roman"/>
          <w:i/>
          <w:iCs/>
          <w:sz w:val="36"/>
          <w:szCs w:val="36"/>
          <w:lang w:val="en-US"/>
        </w:rPr>
      </w:pPr>
      <w:hyperlink r:id="rId148" w:history="1">
        <w:r w:rsidR="00A3560D" w:rsidRPr="00A3560D">
          <w:rPr>
            <w:rStyle w:val="Hipervnculo"/>
            <w:i/>
            <w:iCs/>
            <w:sz w:val="36"/>
            <w:szCs w:val="36"/>
            <w:lang w:val="en-US"/>
          </w:rPr>
          <w:t>https://eloquentjavascript.net/01_values.html</w:t>
        </w:r>
      </w:hyperlink>
    </w:p>
    <w:p w14:paraId="4F5C4EA5" w14:textId="77777777" w:rsidR="00A3560D" w:rsidRPr="00A3560D" w:rsidRDefault="00A3560D" w:rsidP="00A3560D">
      <w:pPr>
        <w:tabs>
          <w:tab w:val="left" w:pos="3690"/>
        </w:tabs>
        <w:rPr>
          <w:rFonts w:ascii="Times New Roman" w:hAnsi="Times New Roman" w:cs="Times New Roman"/>
          <w:i/>
          <w:iCs/>
          <w:sz w:val="36"/>
          <w:szCs w:val="36"/>
          <w:lang w:val="en-US"/>
        </w:rPr>
      </w:pPr>
    </w:p>
    <w:p w14:paraId="2341E0A4" w14:textId="77777777" w:rsidR="00A3560D" w:rsidRPr="00A3560D" w:rsidRDefault="00A3560D" w:rsidP="00A3560D">
      <w:pPr>
        <w:tabs>
          <w:tab w:val="left" w:pos="3690"/>
        </w:tabs>
        <w:rPr>
          <w:rFonts w:ascii="Times New Roman" w:hAnsi="Times New Roman" w:cs="Times New Roman"/>
          <w:i/>
          <w:iCs/>
          <w:sz w:val="36"/>
          <w:szCs w:val="36"/>
          <w:lang w:val="en-US"/>
        </w:rPr>
      </w:pPr>
    </w:p>
    <w:p w14:paraId="3153BF1B" w14:textId="77777777" w:rsidR="00A3560D" w:rsidRPr="00A3560D" w:rsidRDefault="00A3560D" w:rsidP="00A3560D">
      <w:pPr>
        <w:tabs>
          <w:tab w:val="left" w:pos="3690"/>
        </w:tabs>
        <w:rPr>
          <w:rFonts w:ascii="Times New Roman" w:hAnsi="Times New Roman" w:cs="Times New Roman"/>
          <w:i/>
          <w:iCs/>
          <w:sz w:val="36"/>
          <w:szCs w:val="36"/>
          <w:lang w:val="en-US"/>
        </w:rPr>
      </w:pPr>
    </w:p>
    <w:p w14:paraId="74D74C3E" w14:textId="77777777" w:rsidR="00A3560D" w:rsidRPr="00A3560D" w:rsidRDefault="00A3560D" w:rsidP="00A3560D">
      <w:pPr>
        <w:tabs>
          <w:tab w:val="left" w:pos="3690"/>
        </w:tabs>
        <w:rPr>
          <w:rFonts w:ascii="Times New Roman" w:hAnsi="Times New Roman" w:cs="Times New Roman"/>
          <w:i/>
          <w:iCs/>
          <w:sz w:val="36"/>
          <w:szCs w:val="36"/>
          <w:lang w:val="en-US"/>
        </w:rPr>
      </w:pPr>
    </w:p>
    <w:p w14:paraId="0294D3C6" w14:textId="77777777" w:rsidR="00A3560D" w:rsidRPr="00A3560D" w:rsidRDefault="00A3560D" w:rsidP="00A3560D">
      <w:pPr>
        <w:tabs>
          <w:tab w:val="left" w:pos="3690"/>
        </w:tabs>
        <w:rPr>
          <w:rFonts w:ascii="Times New Roman" w:hAnsi="Times New Roman" w:cs="Times New Roman"/>
          <w:i/>
          <w:iCs/>
          <w:sz w:val="36"/>
          <w:szCs w:val="36"/>
          <w:lang w:val="en-US"/>
        </w:rPr>
      </w:pPr>
    </w:p>
    <w:p w14:paraId="228D001D" w14:textId="77777777" w:rsidR="00A3560D" w:rsidRPr="00A3560D" w:rsidRDefault="00A3560D" w:rsidP="00A3560D">
      <w:pPr>
        <w:tabs>
          <w:tab w:val="left" w:pos="3690"/>
        </w:tabs>
        <w:rPr>
          <w:rFonts w:ascii="Times New Roman" w:hAnsi="Times New Roman" w:cs="Times New Roman"/>
          <w:i/>
          <w:iCs/>
          <w:sz w:val="36"/>
          <w:szCs w:val="36"/>
          <w:lang w:val="en-US"/>
        </w:rPr>
      </w:pPr>
    </w:p>
    <w:p w14:paraId="068470FB" w14:textId="77777777" w:rsidR="00A3560D" w:rsidRPr="00A3560D" w:rsidRDefault="00A3560D" w:rsidP="005E7D12">
      <w:pPr>
        <w:rPr>
          <w:rFonts w:ascii="Times New Roman" w:hAnsi="Times New Roman" w:cs="Times New Roman"/>
          <w:b/>
          <w:bCs/>
          <w:color w:val="FFC000" w:themeColor="accent4"/>
          <w:sz w:val="28"/>
          <w:szCs w:val="28"/>
          <w:lang w:val="en-US"/>
        </w:rPr>
      </w:pPr>
    </w:p>
    <w:p w14:paraId="4E5C5B20" w14:textId="1D951733" w:rsidR="005E7D12" w:rsidRDefault="005E7D12" w:rsidP="00D722CE">
      <w:pPr>
        <w:rPr>
          <w:rFonts w:ascii="Times New Roman" w:hAnsi="Times New Roman" w:cs="Times New Roman"/>
          <w:b/>
          <w:bCs/>
          <w:color w:val="FFD966" w:themeColor="accent4" w:themeTint="99"/>
          <w:sz w:val="28"/>
          <w:szCs w:val="28"/>
          <w:lang w:val="en-US"/>
        </w:rPr>
      </w:pPr>
    </w:p>
    <w:p w14:paraId="7BA7C941" w14:textId="6EE0B89F" w:rsidR="00CD2D53" w:rsidRDefault="00CD2D53" w:rsidP="00D722CE">
      <w:pPr>
        <w:rPr>
          <w:rFonts w:ascii="Times New Roman" w:hAnsi="Times New Roman" w:cs="Times New Roman"/>
          <w:b/>
          <w:bCs/>
          <w:color w:val="FFD966" w:themeColor="accent4" w:themeTint="99"/>
          <w:sz w:val="28"/>
          <w:szCs w:val="28"/>
          <w:lang w:val="en-US"/>
        </w:rPr>
      </w:pPr>
    </w:p>
    <w:p w14:paraId="2DAB6ECA" w14:textId="2013FE2F" w:rsidR="00CD2D53" w:rsidRDefault="00CD2D53" w:rsidP="00CD2D53">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de </w:t>
      </w:r>
      <w:r>
        <w:rPr>
          <w:rFonts w:ascii="Times New Roman" w:hAnsi="Times New Roman" w:cs="Times New Roman"/>
          <w:b/>
          <w:bCs/>
          <w:color w:val="FFC000" w:themeColor="accent4"/>
          <w:sz w:val="28"/>
          <w:szCs w:val="28"/>
        </w:rPr>
        <w:t xml:space="preserve">jQuery a </w:t>
      </w:r>
      <w:r w:rsidRPr="002E7656">
        <w:rPr>
          <w:rFonts w:ascii="Times New Roman" w:hAnsi="Times New Roman" w:cs="Times New Roman"/>
          <w:b/>
          <w:bCs/>
          <w:color w:val="FFC000" w:themeColor="accent4"/>
          <w:sz w:val="28"/>
          <w:szCs w:val="28"/>
        </w:rPr>
        <w:t>JavaScript.</w:t>
      </w:r>
    </w:p>
    <w:p w14:paraId="096BECEB" w14:textId="77777777" w:rsidR="00CD2D53" w:rsidRDefault="00CD2D53" w:rsidP="00CD2D5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07A2B">
        <w:rPr>
          <w:rFonts w:ascii="Times New Roman" w:eastAsia="Times New Roman" w:hAnsi="Times New Roman" w:cs="Times New Roman"/>
          <w:b/>
          <w:bCs/>
          <w:kern w:val="36"/>
          <w:sz w:val="48"/>
          <w:szCs w:val="48"/>
          <w:lang w:eastAsia="es-CO"/>
        </w:rPr>
        <w:t>La historia de jQuery</w:t>
      </w:r>
      <w:r>
        <w:rPr>
          <w:rFonts w:ascii="Times New Roman" w:eastAsia="Times New Roman" w:hAnsi="Times New Roman" w:cs="Times New Roman"/>
          <w:b/>
          <w:bCs/>
          <w:kern w:val="36"/>
          <w:sz w:val="48"/>
          <w:szCs w:val="48"/>
          <w:lang w:eastAsia="es-CO"/>
        </w:rPr>
        <w:t>.</w:t>
      </w:r>
    </w:p>
    <w:p w14:paraId="0C6CA3B4" w14:textId="77777777" w:rsidR="00CD2D53" w:rsidRPr="00707A2B" w:rsidRDefault="00CD2D53" w:rsidP="00CD2D53">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jQuery es una librería de JavaScript que hizo su lanzamiento en el año 2006 con el fin de resolver diferentes problemáticas:</w:t>
      </w:r>
    </w:p>
    <w:p w14:paraId="3ED0E9F0"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Una misma forma de acceder al DOM </w:t>
      </w:r>
      <w:r w:rsidRPr="00707A2B">
        <w:rPr>
          <w:rFonts w:ascii="Times New Roman" w:eastAsia="Times New Roman" w:hAnsi="Times New Roman" w:cs="Times New Roman"/>
          <w:b/>
          <w:bCs/>
          <w:kern w:val="36"/>
          <w:sz w:val="24"/>
          <w:szCs w:val="24"/>
          <w:lang w:eastAsia="es-CO"/>
        </w:rPr>
        <w:t xml:space="preserve">$('selector'): </w:t>
      </w:r>
      <w:r w:rsidRPr="00707A2B">
        <w:rPr>
          <w:rFonts w:ascii="Times New Roman" w:eastAsia="Times New Roman" w:hAnsi="Times New Roman" w:cs="Times New Roman"/>
          <w:kern w:val="36"/>
          <w:sz w:val="24"/>
          <w:szCs w:val="24"/>
          <w:lang w:eastAsia="es-CO"/>
        </w:rPr>
        <w:t>En ese tiempo, todos los navegadores accedían a</w:t>
      </w:r>
      <w:r>
        <w:rPr>
          <w:rFonts w:ascii="Times New Roman" w:eastAsia="Times New Roman" w:hAnsi="Times New Roman" w:cs="Times New Roman"/>
          <w:kern w:val="36"/>
          <w:sz w:val="24"/>
          <w:szCs w:val="24"/>
          <w:lang w:eastAsia="es-CO"/>
        </w:rPr>
        <w:t>l</w:t>
      </w:r>
      <w:r w:rsidRPr="00707A2B">
        <w:rPr>
          <w:rFonts w:ascii="Times New Roman" w:eastAsia="Times New Roman" w:hAnsi="Times New Roman" w:cs="Times New Roman"/>
          <w:kern w:val="36"/>
          <w:sz w:val="24"/>
          <w:szCs w:val="24"/>
          <w:lang w:eastAsia="es-CO"/>
        </w:rPr>
        <w:t xml:space="preserve"> DOM de una forma diferente.</w:t>
      </w:r>
    </w:p>
    <w:p w14:paraId="6FAB62D8"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Poder interactuar con datos de un servidor </w:t>
      </w:r>
      <w:r w:rsidRPr="00707A2B">
        <w:rPr>
          <w:rFonts w:ascii="Times New Roman" w:eastAsia="Times New Roman" w:hAnsi="Times New Roman" w:cs="Times New Roman"/>
          <w:b/>
          <w:bCs/>
          <w:kern w:val="36"/>
          <w:sz w:val="24"/>
          <w:szCs w:val="24"/>
          <w:lang w:eastAsia="es-CO"/>
        </w:rPr>
        <w:t>$.ajax():</w:t>
      </w:r>
      <w:r w:rsidRPr="00707A2B">
        <w:rPr>
          <w:rFonts w:ascii="Times New Roman" w:eastAsia="Times New Roman" w:hAnsi="Times New Roman" w:cs="Times New Roman"/>
          <w:kern w:val="36"/>
          <w:sz w:val="24"/>
          <w:szCs w:val="24"/>
          <w:lang w:eastAsia="es-CO"/>
        </w:rPr>
        <w:t xml:space="preserve"> jQuery permite hacer llamadas al servidor.</w:t>
      </w:r>
    </w:p>
    <w:p w14:paraId="1CFBDD53"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Crear animaciones </w:t>
      </w:r>
      <w:r w:rsidRPr="00707A2B">
        <w:rPr>
          <w:rFonts w:ascii="Times New Roman" w:eastAsia="Times New Roman" w:hAnsi="Times New Roman" w:cs="Times New Roman"/>
          <w:b/>
          <w:bCs/>
          <w:kern w:val="36"/>
          <w:sz w:val="24"/>
          <w:szCs w:val="24"/>
          <w:lang w:eastAsia="es-CO"/>
        </w:rPr>
        <w:t>$.animate():</w:t>
      </w:r>
      <w:r w:rsidRPr="00707A2B">
        <w:rPr>
          <w:rFonts w:ascii="Times New Roman" w:eastAsia="Times New Roman" w:hAnsi="Times New Roman" w:cs="Times New Roman"/>
          <w:kern w:val="36"/>
          <w:sz w:val="24"/>
          <w:szCs w:val="24"/>
          <w:lang w:eastAsia="es-CO"/>
        </w:rPr>
        <w:t xml:space="preserve"> En ese tiempo crear animaciones era muy difícil.</w:t>
      </w:r>
    </w:p>
    <w:p w14:paraId="05667F84" w14:textId="77777777" w:rsidR="00CD2D53" w:rsidRDefault="00CD2D53" w:rsidP="00CD2D53">
      <w:pPr>
        <w:jc w:val="both"/>
        <w:rPr>
          <w:rFonts w:ascii="Times New Roman" w:hAnsi="Times New Roman" w:cs="Times New Roman"/>
          <w:b/>
          <w:bCs/>
          <w:i/>
          <w:iCs/>
          <w:sz w:val="48"/>
          <w:szCs w:val="48"/>
        </w:rPr>
      </w:pPr>
      <w:r w:rsidRPr="00766192">
        <w:rPr>
          <w:rFonts w:ascii="Times New Roman" w:hAnsi="Times New Roman" w:cs="Times New Roman"/>
          <w:b/>
          <w:bCs/>
          <w:i/>
          <w:iCs/>
          <w:sz w:val="48"/>
          <w:szCs w:val="48"/>
        </w:rPr>
        <w:t>Problema</w:t>
      </w:r>
      <w:r>
        <w:rPr>
          <w:rFonts w:ascii="Times New Roman" w:hAnsi="Times New Roman" w:cs="Times New Roman"/>
          <w:b/>
          <w:bCs/>
          <w:i/>
          <w:iCs/>
          <w:sz w:val="48"/>
          <w:szCs w:val="48"/>
        </w:rPr>
        <w:t>.</w:t>
      </w:r>
    </w:p>
    <w:p w14:paraId="48368D92" w14:textId="77777777" w:rsidR="00CD2D53" w:rsidRDefault="00CD2D53" w:rsidP="00CD2D53">
      <w:pPr>
        <w:pStyle w:val="NormalWeb"/>
      </w:pPr>
      <w:r>
        <w:t>El problema con jQuery surgió cuando se empezó a exagerar su uso y darle menor importancia a aprender JavaScript. Esto genero malos hábitos de aprendizaje y hasta en algunos casos no diferenciar jQuery de JavaScript.</w:t>
      </w:r>
    </w:p>
    <w:p w14:paraId="6FE1F0BA" w14:textId="77777777" w:rsidR="00CD2D53" w:rsidRDefault="00CD2D53" w:rsidP="00CD2D53">
      <w:pPr>
        <w:pStyle w:val="NormalWeb"/>
      </w:pPr>
      <w:r>
        <w:t>A la par de que algunos se quedaban en jQuery, estaba ocurriendo la revolución de JavaScript trayendo consigo librerías que resolvían problemas específicos.</w:t>
      </w:r>
    </w:p>
    <w:p w14:paraId="49DD15D7" w14:textId="77777777" w:rsidR="00CD2D53" w:rsidRDefault="00CD2D53" w:rsidP="00CD2D53">
      <w:pPr>
        <w:pStyle w:val="NormalWeb"/>
      </w:pPr>
      <w:r>
        <w:t>Aun con estas nuevas librerías, seguía sin resolverse el problema de hacer que uno aprenda más JavaScript que librerías o frameworks pues uno igual puede abusar de Vue, React o Angular.</w:t>
      </w:r>
    </w:p>
    <w:p w14:paraId="419BC620" w14:textId="77777777" w:rsidR="00CD2D53" w:rsidRDefault="00CD2D53" w:rsidP="00CD2D53">
      <w:pPr>
        <w:numPr>
          <w:ilvl w:val="0"/>
          <w:numId w:val="26"/>
        </w:numPr>
        <w:spacing w:before="100" w:beforeAutospacing="1" w:after="100" w:afterAutospacing="1" w:line="240" w:lineRule="auto"/>
      </w:pPr>
      <w:r>
        <w:t>Se empezó a abusar de la librería y se empezó a usar sin ver si realmente era necesario su uso o no.</w:t>
      </w:r>
    </w:p>
    <w:p w14:paraId="100C9E7B" w14:textId="77777777" w:rsidR="00CD2D53" w:rsidRDefault="00CD2D53" w:rsidP="00CD2D53">
      <w:pPr>
        <w:numPr>
          <w:ilvl w:val="0"/>
          <w:numId w:val="26"/>
        </w:numPr>
        <w:spacing w:before="100" w:beforeAutospacing="1" w:after="100" w:afterAutospacing="1" w:line="240" w:lineRule="auto"/>
      </w:pPr>
      <w:r>
        <w:t>Uno se hacía dependiente de jQuery y sus sub-librerías a tal punto que cuando se quería modificar algo de una librería no sabía cómo hacerlo.</w:t>
      </w:r>
    </w:p>
    <w:p w14:paraId="4F289AE4" w14:textId="77777777" w:rsidR="00CD2D53" w:rsidRDefault="00CD2D53" w:rsidP="00CD2D53">
      <w:pPr>
        <w:numPr>
          <w:ilvl w:val="0"/>
          <w:numId w:val="26"/>
        </w:numPr>
        <w:spacing w:before="100" w:beforeAutospacing="1" w:after="100" w:afterAutospacing="1" w:line="240" w:lineRule="auto"/>
      </w:pPr>
      <w:r>
        <w:t>No se diferenciaba qué era jQuery y qué JavaScript.</w:t>
      </w:r>
    </w:p>
    <w:p w14:paraId="63CAFE3C" w14:textId="77777777" w:rsidR="00CD2D53" w:rsidRDefault="00CD2D53" w:rsidP="00CD2D53">
      <w:pPr>
        <w:numPr>
          <w:ilvl w:val="0"/>
          <w:numId w:val="26"/>
        </w:numPr>
        <w:spacing w:before="100" w:beforeAutospacing="1" w:after="100" w:afterAutospacing="1" w:line="240" w:lineRule="auto"/>
      </w:pPr>
      <w:r>
        <w:t>Mientras unos se quedaban en jQuery, la revolución de JavaScript estaba sucediendo.</w:t>
      </w:r>
    </w:p>
    <w:p w14:paraId="7D8822BA" w14:textId="77777777" w:rsidR="00CD2D53" w:rsidRDefault="00CD2D53" w:rsidP="00CD2D53">
      <w:pPr>
        <w:pStyle w:val="NormalWeb"/>
        <w:numPr>
          <w:ilvl w:val="0"/>
          <w:numId w:val="26"/>
        </w:numPr>
      </w:pPr>
      <w:r>
        <w:t>La idea es no depender de una librería sino aprender la tecnología que está detrás de cada librería.</w:t>
      </w:r>
    </w:p>
    <w:p w14:paraId="6AA93F17" w14:textId="77777777" w:rsidR="00CD2D53" w:rsidRPr="00B050CB" w:rsidRDefault="00CD2D53" w:rsidP="00CD2D53">
      <w:pPr>
        <w:pStyle w:val="Ttulo2"/>
        <w:rPr>
          <w:rFonts w:ascii="Times New Roman" w:hAnsi="Times New Roman" w:cs="Times New Roman"/>
          <w:b/>
          <w:bCs/>
          <w:color w:val="auto"/>
          <w:sz w:val="48"/>
          <w:szCs w:val="48"/>
        </w:rPr>
      </w:pPr>
      <w:r w:rsidRPr="00B050CB">
        <w:rPr>
          <w:rFonts w:ascii="Times New Roman" w:hAnsi="Times New Roman" w:cs="Times New Roman"/>
          <w:b/>
          <w:bCs/>
          <w:color w:val="auto"/>
          <w:sz w:val="48"/>
          <w:szCs w:val="48"/>
        </w:rPr>
        <w:t>Ventajas de usar JavaScript</w:t>
      </w:r>
    </w:p>
    <w:p w14:paraId="79E64991" w14:textId="77777777" w:rsidR="00CD2D53" w:rsidRDefault="00CD2D53" w:rsidP="00CD2D53">
      <w:pPr>
        <w:numPr>
          <w:ilvl w:val="0"/>
          <w:numId w:val="27"/>
        </w:numPr>
        <w:spacing w:before="100" w:beforeAutospacing="1" w:after="100" w:afterAutospacing="1" w:line="240" w:lineRule="auto"/>
      </w:pPr>
      <w:r>
        <w:t>Reutilizar conocimiento en otros lados de tu aplicación.</w:t>
      </w:r>
    </w:p>
    <w:p w14:paraId="12A13551" w14:textId="77777777" w:rsidR="00CD2D53" w:rsidRDefault="00CD2D53" w:rsidP="00CD2D53">
      <w:pPr>
        <w:numPr>
          <w:ilvl w:val="0"/>
          <w:numId w:val="27"/>
        </w:numPr>
        <w:spacing w:before="100" w:beforeAutospacing="1" w:after="100" w:afterAutospacing="1" w:line="240" w:lineRule="auto"/>
      </w:pPr>
      <w:r>
        <w:t>Poder implementar soluciones sin depender de una librería.</w:t>
      </w:r>
    </w:p>
    <w:p w14:paraId="4D871ECB" w14:textId="77777777" w:rsidR="00CD2D53" w:rsidRPr="00A05520" w:rsidRDefault="00CD2D53" w:rsidP="00CD2D53">
      <w:pPr>
        <w:numPr>
          <w:ilvl w:val="0"/>
          <w:numId w:val="27"/>
        </w:numPr>
        <w:spacing w:before="100" w:beforeAutospacing="1" w:after="100" w:afterAutospacing="1" w:line="240" w:lineRule="auto"/>
      </w:pPr>
      <w:r>
        <w:t>Estar más capacitado para grandes empresas.</w:t>
      </w:r>
    </w:p>
    <w:p w14:paraId="53B53EB1" w14:textId="77777777" w:rsidR="00CD2D53" w:rsidRDefault="00CD2D53" w:rsidP="00CD2D53">
      <w:pPr>
        <w:pStyle w:val="Ttulo1"/>
      </w:pPr>
      <w:r>
        <w:lastRenderedPageBreak/>
        <w:t>Promesas</w:t>
      </w:r>
    </w:p>
    <w:p w14:paraId="6B32EA2F" w14:textId="77777777" w:rsidR="00CD2D53" w:rsidRDefault="00CD2D53" w:rsidP="00CD2D53">
      <w:pPr>
        <w:pStyle w:val="NormalWeb"/>
      </w:pPr>
      <w:r>
        <w:t xml:space="preserve"> “Una Promesa es un objeto que representa la terminación o el fracaso eventual de una operación asíncrona”, o dicho de forma más cotidiana, se va a mandar una función para ver si falla o se ejecuta con éxito. Al crear una Promesa debemos pasarle por argumento la función que vamos a ejecutar de forma asíncrona, dicha función va a recibir dos parámetros para evaluar si se ejecutó bien la función o si fallo.</w:t>
      </w:r>
    </w:p>
    <w:p w14:paraId="1B4EFDC5" w14:textId="77777777" w:rsidR="00CD2D53" w:rsidRDefault="00CD2D53" w:rsidP="00CD2D53">
      <w:pPr>
        <w:pStyle w:val="NormalWeb"/>
      </w:pPr>
      <w:r>
        <w:t>Dentro de JavaScript tenemos dos funciones para ejecutar una función después de algún tiempo, estas funciones son:</w:t>
      </w:r>
    </w:p>
    <w:p w14:paraId="406A293C" w14:textId="77777777" w:rsidR="00CD2D53" w:rsidRDefault="00CD2D53" w:rsidP="00CD2D53">
      <w:pPr>
        <w:pStyle w:val="NormalWeb"/>
      </w:pPr>
      <w:r>
        <w:t xml:space="preserve">• </w:t>
      </w:r>
      <w:r w:rsidRPr="001A7806">
        <w:rPr>
          <w:b/>
          <w:bCs/>
        </w:rPr>
        <w:t>setInterval</w:t>
      </w:r>
      <w:r>
        <w:t>: ejecutara una función cada x tiempo.</w:t>
      </w:r>
      <w:r>
        <w:br/>
        <w:t xml:space="preserve">• </w:t>
      </w:r>
      <w:r w:rsidRPr="001A7806">
        <w:rPr>
          <w:b/>
          <w:bCs/>
        </w:rPr>
        <w:t>setTimeout</w:t>
      </w:r>
      <w:r>
        <w:t>: ejecutara una función después de x tiempo.</w:t>
      </w:r>
    </w:p>
    <w:p w14:paraId="43BCC541" w14:textId="77777777" w:rsidR="00CD2D53" w:rsidRDefault="00CD2D53" w:rsidP="00CD2D53">
      <w:pPr>
        <w:pStyle w:val="NormalWeb"/>
      </w:pPr>
      <w:r>
        <w:t xml:space="preserve">Si queremos resolver </w:t>
      </w:r>
      <w:r w:rsidRPr="001A7806">
        <w:rPr>
          <w:b/>
          <w:bCs/>
        </w:rPr>
        <w:t>varias promesas</w:t>
      </w:r>
      <w:r>
        <w:t xml:space="preserve"> a la misma vez, </w:t>
      </w:r>
      <w:r w:rsidRPr="001A7806">
        <w:t>Promise</w:t>
      </w:r>
      <w:r>
        <w:t xml:space="preserve"> cuenta con un método llamado </w:t>
      </w:r>
      <w:r w:rsidRPr="001A7806">
        <w:rPr>
          <w:b/>
          <w:bCs/>
        </w:rPr>
        <w:t>all</w:t>
      </w:r>
      <w:r>
        <w:t xml:space="preserve"> que recibe un array de promesas como parámetro. </w:t>
      </w:r>
    </w:p>
    <w:p w14:paraId="3BE81C04" w14:textId="77777777" w:rsidR="00CD2D53" w:rsidRDefault="00CD2D53" w:rsidP="00CD2D53">
      <w:pPr>
        <w:pStyle w:val="NormalWeb"/>
      </w:pPr>
      <w:r>
        <w:t xml:space="preserve">Promise también cuenta con el método </w:t>
      </w:r>
      <w:r w:rsidRPr="001A7806">
        <w:rPr>
          <w:b/>
          <w:bCs/>
        </w:rPr>
        <w:t>race</w:t>
      </w:r>
      <w:r>
        <w:t xml:space="preserve"> que te regresa los resultados de la promesa que termine primero.</w:t>
      </w:r>
    </w:p>
    <w:p w14:paraId="52879148" w14:textId="77777777" w:rsidR="00CD2D53" w:rsidRDefault="00CD2D53" w:rsidP="00CD2D53">
      <w:pPr>
        <w:pStyle w:val="NormalWeb"/>
      </w:pPr>
      <w:r>
        <w:rPr>
          <w:noProof/>
        </w:rPr>
        <w:drawing>
          <wp:inline distT="0" distB="0" distL="0" distR="0" wp14:anchorId="6BEB3C18" wp14:editId="3A6D4B4C">
            <wp:extent cx="5819775" cy="45339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9775" cy="4533900"/>
                    </a:xfrm>
                    <a:prstGeom prst="rect">
                      <a:avLst/>
                    </a:prstGeom>
                  </pic:spPr>
                </pic:pic>
              </a:graphicData>
            </a:graphic>
          </wp:inline>
        </w:drawing>
      </w:r>
    </w:p>
    <w:p w14:paraId="35DD4A1A" w14:textId="77777777" w:rsidR="00CD2D53" w:rsidRDefault="00CD2D53" w:rsidP="00CD2D53">
      <w:pPr>
        <w:jc w:val="both"/>
        <w:rPr>
          <w:rFonts w:ascii="Times New Roman" w:hAnsi="Times New Roman" w:cs="Times New Roman"/>
          <w:b/>
          <w:bCs/>
          <w:i/>
          <w:iCs/>
          <w:sz w:val="48"/>
          <w:szCs w:val="48"/>
        </w:rPr>
      </w:pPr>
    </w:p>
    <w:p w14:paraId="0570A436" w14:textId="77777777" w:rsidR="00CD2D53" w:rsidRDefault="00CD2D53" w:rsidP="00CD2D53">
      <w:pPr>
        <w:pStyle w:val="Ttulo1"/>
      </w:pPr>
      <w:r w:rsidRPr="00AF6FB2">
        <w:rPr>
          <w:highlight w:val="green"/>
        </w:rPr>
        <w:t>Tutorial de Ajax en jQuery y Javascript</w:t>
      </w:r>
    </w:p>
    <w:p w14:paraId="4D585A26" w14:textId="77777777" w:rsidR="00CD2D53" w:rsidRDefault="00CD2D53" w:rsidP="00CD2D53">
      <w:pPr>
        <w:pStyle w:val="NormalWeb"/>
      </w:pPr>
      <w:r>
        <w:t xml:space="preserve">Una característica muy solicitada en cualquier sitio dinámico es </w:t>
      </w:r>
      <w:r w:rsidRPr="00845829">
        <w:rPr>
          <w:b/>
          <w:bCs/>
        </w:rPr>
        <w:t>solicitar datos a un servidor</w:t>
      </w:r>
      <w:r>
        <w:t xml:space="preserve">, denominado </w:t>
      </w:r>
      <w:r w:rsidRPr="00845829">
        <w:rPr>
          <w:b/>
          <w:bCs/>
        </w:rPr>
        <w:t>API</w:t>
      </w:r>
      <w:r>
        <w:t>. Para esto normalmente se utiliza Ajax.</w:t>
      </w:r>
    </w:p>
    <w:p w14:paraId="518735ED" w14:textId="77777777" w:rsidR="00CD2D53" w:rsidRDefault="00CD2D53" w:rsidP="00CD2D53">
      <w:pPr>
        <w:pStyle w:val="NormalWeb"/>
      </w:pPr>
      <w:r w:rsidRPr="00845829">
        <w:rPr>
          <w:b/>
          <w:bCs/>
        </w:rPr>
        <w:t>Ajax</w:t>
      </w:r>
      <w:r>
        <w:t xml:space="preserve"> recibe dos parámetros los cuales son la url de la API y un objeto donde pondrás la configuración que se usara para realizar la petición. En la configuración se añaden dos funciones para manejar cuando la petición se realizó correctamente y cuando falla.</w:t>
      </w:r>
    </w:p>
    <w:p w14:paraId="4B2CA1EF" w14:textId="77777777" w:rsidR="00CD2D53" w:rsidRDefault="00CD2D53" w:rsidP="00CD2D53">
      <w:pPr>
        <w:pStyle w:val="NormalWeb"/>
      </w:pPr>
      <w:r>
        <w:t xml:space="preserve">JavaScript internamente cuenta con una función llamada </w:t>
      </w:r>
      <w:r w:rsidRPr="00845829">
        <w:rPr>
          <w:b/>
          <w:bCs/>
        </w:rPr>
        <w:t>fetch</w:t>
      </w:r>
      <w:r>
        <w:t xml:space="preserve"> que también realiza peticiones a una API. Al igual que Ajax necesita dos parámetros, una url y una configuración, pero si solo le mandas la url fetch usará una configuración por defecto donde el método HTTP será GET.</w:t>
      </w:r>
      <w:r>
        <w:br/>
      </w:r>
      <w:r w:rsidRPr="00073C7E">
        <w:rPr>
          <w:b/>
          <w:bCs/>
        </w:rPr>
        <w:t>fetch</w:t>
      </w:r>
      <w:r>
        <w:t xml:space="preserve"> te regresa una </w:t>
      </w:r>
      <w:r w:rsidRPr="00073C7E">
        <w:rPr>
          <w:b/>
          <w:bCs/>
        </w:rPr>
        <w:t>promesa</w:t>
      </w:r>
      <w:r>
        <w:t>, esa promesa al resolverse te da los datos de respuesta y tiene un método llamado json que te regresa otra promesa con los datos en formato JSON.</w:t>
      </w:r>
    </w:p>
    <w:p w14:paraId="0A4D29B1" w14:textId="77777777" w:rsidR="00CD2D53" w:rsidRDefault="00CD2D53" w:rsidP="00CD2D53">
      <w:pPr>
        <w:pStyle w:val="NormalWeb"/>
      </w:pPr>
      <w:r>
        <w:t>Las promesas resuelven el problema del Callback Hell haciendo que una promesa pueda devolver otra promesa y en lugar de ser anidadas como los callback, estas promesas son encadenadas.</w:t>
      </w:r>
    </w:p>
    <w:p w14:paraId="4D4512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Ajax - JQuery</w:t>
      </w:r>
    </w:p>
    <w:p w14:paraId="6DF45E65"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0DEE6FB7" wp14:editId="0F406F70">
            <wp:extent cx="6410325" cy="24098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10325" cy="2409825"/>
                    </a:xfrm>
                    <a:prstGeom prst="rect">
                      <a:avLst/>
                    </a:prstGeom>
                  </pic:spPr>
                </pic:pic>
              </a:graphicData>
            </a:graphic>
          </wp:inline>
        </w:drawing>
      </w:r>
    </w:p>
    <w:p w14:paraId="52D64765" w14:textId="77777777" w:rsidR="00CD2D53" w:rsidRDefault="00CD2D53" w:rsidP="00CD2D53">
      <w:pPr>
        <w:jc w:val="both"/>
        <w:rPr>
          <w:rFonts w:ascii="Times New Roman" w:hAnsi="Times New Roman" w:cs="Times New Roman"/>
          <w:b/>
          <w:bCs/>
          <w:i/>
          <w:iCs/>
          <w:sz w:val="28"/>
          <w:szCs w:val="28"/>
        </w:rPr>
      </w:pPr>
    </w:p>
    <w:p w14:paraId="017DCD87" w14:textId="77777777" w:rsidR="00CD2D53" w:rsidRDefault="00CD2D53" w:rsidP="00CD2D53">
      <w:pPr>
        <w:jc w:val="both"/>
        <w:rPr>
          <w:rFonts w:ascii="Times New Roman" w:hAnsi="Times New Roman" w:cs="Times New Roman"/>
          <w:b/>
          <w:bCs/>
          <w:i/>
          <w:iCs/>
          <w:sz w:val="28"/>
          <w:szCs w:val="28"/>
        </w:rPr>
      </w:pPr>
    </w:p>
    <w:p w14:paraId="524273BB" w14:textId="77777777" w:rsidR="00CD2D53" w:rsidRDefault="00CD2D53" w:rsidP="00CD2D53">
      <w:pPr>
        <w:jc w:val="both"/>
        <w:rPr>
          <w:rFonts w:ascii="Times New Roman" w:hAnsi="Times New Roman" w:cs="Times New Roman"/>
          <w:b/>
          <w:bCs/>
          <w:i/>
          <w:iCs/>
          <w:sz w:val="28"/>
          <w:szCs w:val="28"/>
        </w:rPr>
      </w:pPr>
    </w:p>
    <w:p w14:paraId="5A5EB5E8" w14:textId="77777777" w:rsidR="00CD2D53" w:rsidRDefault="00CD2D53" w:rsidP="00CD2D53">
      <w:pPr>
        <w:jc w:val="both"/>
        <w:rPr>
          <w:rFonts w:ascii="Times New Roman" w:hAnsi="Times New Roman" w:cs="Times New Roman"/>
          <w:b/>
          <w:bCs/>
          <w:i/>
          <w:iCs/>
          <w:sz w:val="48"/>
          <w:szCs w:val="48"/>
        </w:rPr>
      </w:pPr>
    </w:p>
    <w:p w14:paraId="7E757C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Fetch-JavaScript</w:t>
      </w:r>
    </w:p>
    <w:p w14:paraId="7C470675" w14:textId="77777777" w:rsidR="00CD2D53" w:rsidRDefault="00CD2D53" w:rsidP="00CD2D53">
      <w:pPr>
        <w:jc w:val="center"/>
        <w:rPr>
          <w:rFonts w:ascii="Times New Roman" w:hAnsi="Times New Roman" w:cs="Times New Roman"/>
          <w:b/>
          <w:bCs/>
          <w:i/>
          <w:iCs/>
          <w:sz w:val="28"/>
          <w:szCs w:val="28"/>
        </w:rPr>
      </w:pPr>
      <w:r>
        <w:rPr>
          <w:noProof/>
        </w:rPr>
        <w:drawing>
          <wp:inline distT="0" distB="0" distL="0" distR="0" wp14:anchorId="35FFD8C1" wp14:editId="332B3F61">
            <wp:extent cx="4314825" cy="13811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14825" cy="1381125"/>
                    </a:xfrm>
                    <a:prstGeom prst="rect">
                      <a:avLst/>
                    </a:prstGeom>
                  </pic:spPr>
                </pic:pic>
              </a:graphicData>
            </a:graphic>
          </wp:inline>
        </w:drawing>
      </w:r>
    </w:p>
    <w:p w14:paraId="4BCFBFB2" w14:textId="77777777" w:rsidR="00CD2D53" w:rsidRDefault="00CD2D53" w:rsidP="00CD2D53">
      <w:pPr>
        <w:jc w:val="both"/>
        <w:rPr>
          <w:rFonts w:ascii="Times New Roman" w:hAnsi="Times New Roman" w:cs="Times New Roman"/>
          <w:b/>
          <w:bCs/>
          <w:i/>
          <w:iCs/>
          <w:sz w:val="28"/>
          <w:szCs w:val="28"/>
        </w:rPr>
      </w:pPr>
    </w:p>
    <w:p w14:paraId="7BF9FFFA" w14:textId="77777777" w:rsidR="00CD2D53" w:rsidRDefault="00CD2D53" w:rsidP="00CD2D53">
      <w:pPr>
        <w:jc w:val="both"/>
        <w:rPr>
          <w:rFonts w:ascii="Times New Roman" w:hAnsi="Times New Roman" w:cs="Times New Roman"/>
          <w:b/>
          <w:bCs/>
          <w:i/>
          <w:iCs/>
          <w:sz w:val="28"/>
          <w:szCs w:val="28"/>
        </w:rPr>
      </w:pPr>
      <w:r>
        <w:rPr>
          <w:rFonts w:ascii="Times New Roman" w:hAnsi="Times New Roman" w:cs="Times New Roman"/>
          <w:b/>
          <w:bCs/>
          <w:i/>
          <w:iCs/>
          <w:sz w:val="28"/>
          <w:szCs w:val="28"/>
        </w:rPr>
        <w:t>Fetch con Arrow Functions.</w:t>
      </w:r>
    </w:p>
    <w:p w14:paraId="40DE24BD"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1D2B28DC" wp14:editId="1BCB3161">
            <wp:extent cx="6324600" cy="11620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24600" cy="1162050"/>
                    </a:xfrm>
                    <a:prstGeom prst="rect">
                      <a:avLst/>
                    </a:prstGeom>
                  </pic:spPr>
                </pic:pic>
              </a:graphicData>
            </a:graphic>
          </wp:inline>
        </w:drawing>
      </w:r>
    </w:p>
    <w:p w14:paraId="25343782" w14:textId="77777777" w:rsidR="00CD2D53" w:rsidRDefault="00CD2D53" w:rsidP="00CD2D53">
      <w:pPr>
        <w:jc w:val="both"/>
        <w:rPr>
          <w:rFonts w:ascii="Times New Roman" w:hAnsi="Times New Roman" w:cs="Times New Roman"/>
          <w:b/>
          <w:bCs/>
          <w:i/>
          <w:iCs/>
          <w:sz w:val="28"/>
          <w:szCs w:val="28"/>
        </w:rPr>
      </w:pPr>
    </w:p>
    <w:p w14:paraId="5F424FB0" w14:textId="77777777" w:rsidR="00CD2D53" w:rsidRPr="00605B7B" w:rsidRDefault="00CD2D53" w:rsidP="00CD2D53">
      <w:pPr>
        <w:jc w:val="both"/>
        <w:rPr>
          <w:rFonts w:ascii="Times New Roman" w:hAnsi="Times New Roman" w:cs="Times New Roman"/>
          <w:b/>
          <w:bCs/>
          <w:i/>
          <w:iCs/>
          <w:sz w:val="36"/>
          <w:szCs w:val="36"/>
        </w:rPr>
      </w:pPr>
      <w:r w:rsidRPr="00605B7B">
        <w:rPr>
          <w:rFonts w:ascii="Times New Roman" w:hAnsi="Times New Roman" w:cs="Times New Roman"/>
          <w:b/>
          <w:bCs/>
          <w:i/>
          <w:iCs/>
          <w:sz w:val="36"/>
          <w:szCs w:val="36"/>
          <w:highlight w:val="cyan"/>
        </w:rPr>
        <w:t>Crear una función que se llame a si misma como un Load()</w:t>
      </w:r>
    </w:p>
    <w:p w14:paraId="0DF80E7F" w14:textId="77777777" w:rsidR="00CD2D53" w:rsidRPr="009F3388" w:rsidRDefault="00CD2D53" w:rsidP="00CD2D53">
      <w:pPr>
        <w:jc w:val="both"/>
        <w:rPr>
          <w:rFonts w:ascii="Times New Roman" w:hAnsi="Times New Roman" w:cs="Times New Roman"/>
          <w:sz w:val="24"/>
          <w:szCs w:val="24"/>
        </w:rPr>
      </w:pPr>
      <w:r>
        <w:rPr>
          <w:rFonts w:ascii="Times New Roman" w:hAnsi="Times New Roman" w:cs="Times New Roman"/>
          <w:sz w:val="24"/>
          <w:szCs w:val="24"/>
        </w:rPr>
        <w:t>Se debe agregar toda la función dentro de paréntesis () y luego se llaman los paréntesis de una Tipica función.  (</w:t>
      </w:r>
      <w:r w:rsidRPr="009F3388">
        <w:rPr>
          <w:rFonts w:ascii="Times New Roman" w:hAnsi="Times New Roman" w:cs="Times New Roman"/>
          <w:b/>
          <w:bCs/>
          <w:sz w:val="24"/>
          <w:szCs w:val="24"/>
        </w:rPr>
        <w:t>funcion</w:t>
      </w:r>
      <w:r>
        <w:rPr>
          <w:rFonts w:ascii="Times New Roman" w:hAnsi="Times New Roman" w:cs="Times New Roman"/>
          <w:sz w:val="24"/>
          <w:szCs w:val="24"/>
        </w:rPr>
        <w:t>)();</w:t>
      </w:r>
    </w:p>
    <w:p w14:paraId="0050E5C6"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5D320538" wp14:editId="62FF0AE9">
            <wp:extent cx="6343650" cy="24955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43650" cy="2495550"/>
                    </a:xfrm>
                    <a:prstGeom prst="rect">
                      <a:avLst/>
                    </a:prstGeom>
                  </pic:spPr>
                </pic:pic>
              </a:graphicData>
            </a:graphic>
          </wp:inline>
        </w:drawing>
      </w:r>
    </w:p>
    <w:p w14:paraId="3A8B82EB" w14:textId="77777777" w:rsidR="00CD2D53" w:rsidRDefault="00CD2D53" w:rsidP="00CD2D53">
      <w:pPr>
        <w:jc w:val="both"/>
        <w:rPr>
          <w:rFonts w:ascii="Times New Roman" w:hAnsi="Times New Roman" w:cs="Times New Roman"/>
          <w:b/>
          <w:bCs/>
          <w:i/>
          <w:iCs/>
          <w:sz w:val="28"/>
          <w:szCs w:val="28"/>
        </w:rPr>
      </w:pPr>
    </w:p>
    <w:p w14:paraId="152A4EBC" w14:textId="77777777" w:rsidR="00CD2D53" w:rsidRDefault="00CD2D53" w:rsidP="00CD2D53">
      <w:pPr>
        <w:pStyle w:val="Ttulo1"/>
      </w:pPr>
      <w:r>
        <w:t>Funciones asíncronas</w:t>
      </w:r>
    </w:p>
    <w:p w14:paraId="131B509A" w14:textId="77777777" w:rsidR="00CD2D53" w:rsidRDefault="00CD2D53" w:rsidP="00CD2D53">
      <w:pPr>
        <w:pStyle w:val="NormalWeb"/>
      </w:pPr>
      <w:r>
        <w:t>Una función asíncrona va a ser como una función normal, pero poniendo código asíncrono de forma que sea más fácil de leer de forma síncrona.</w:t>
      </w:r>
    </w:p>
    <w:p w14:paraId="19EFD04E" w14:textId="77777777" w:rsidR="00CD2D53" w:rsidRDefault="00CD2D53" w:rsidP="00CD2D53">
      <w:pPr>
        <w:pStyle w:val="NormalWeb"/>
      </w:pPr>
      <w:r>
        <w:t>Para declarar una función asíncrona se usa la palabra reservada async, luego de eso declaras tu función de forma normal. Dentro de una función asíncrona cuentas con otra palabra reservada llamada await, lo que hará esta palabra es indicar que se debe esperar a que termine de ejecutarse ese fragmento de código antes de continuar.</w:t>
      </w:r>
    </w:p>
    <w:p w14:paraId="20170832" w14:textId="77777777" w:rsidR="00CD2D53" w:rsidRDefault="00CD2D53" w:rsidP="00CD2D53">
      <w:pPr>
        <w:pStyle w:val="NormalWeb"/>
      </w:pPr>
      <w:r>
        <w:t>Sin el uso de funciones asíncronas para cada fetch tendríamos que usar los métodos then y catch, en cambio gracias a async/await solo debemos escribir la palabra await antes de cada promesa.</w:t>
      </w:r>
    </w:p>
    <w:p w14:paraId="2EA2210F"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6D52771D" wp14:editId="0FB09803">
            <wp:extent cx="6486525" cy="499110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86525" cy="4991100"/>
                    </a:xfrm>
                    <a:prstGeom prst="rect">
                      <a:avLst/>
                    </a:prstGeom>
                  </pic:spPr>
                </pic:pic>
              </a:graphicData>
            </a:graphic>
          </wp:inline>
        </w:drawing>
      </w:r>
    </w:p>
    <w:p w14:paraId="1CDB0D73" w14:textId="77777777" w:rsidR="00CD2D53" w:rsidRDefault="00CD2D53" w:rsidP="00CD2D53">
      <w:pPr>
        <w:jc w:val="both"/>
        <w:rPr>
          <w:rFonts w:ascii="Times New Roman" w:hAnsi="Times New Roman" w:cs="Times New Roman"/>
          <w:b/>
          <w:bCs/>
          <w:i/>
          <w:iCs/>
          <w:sz w:val="28"/>
          <w:szCs w:val="28"/>
        </w:rPr>
      </w:pPr>
    </w:p>
    <w:p w14:paraId="1A9FB5D1" w14:textId="77777777" w:rsidR="00CD2D53" w:rsidRDefault="00CD2D53" w:rsidP="00CD2D53">
      <w:pPr>
        <w:pStyle w:val="Ttulo1"/>
      </w:pPr>
      <w:r>
        <w:t>Selectores</w:t>
      </w:r>
    </w:p>
    <w:p w14:paraId="7C0EDFE0" w14:textId="77777777" w:rsidR="00CD2D53" w:rsidRDefault="00CD2D53" w:rsidP="00CD2D53">
      <w:pPr>
        <w:pStyle w:val="NormalWeb"/>
      </w:pPr>
      <w:r>
        <w:t>Un selector nos sirve para poder manipular un objeto del DOM, puedes buscar dicho objeto ya sea por su id, clase, atributo, etc.</w:t>
      </w:r>
    </w:p>
    <w:p w14:paraId="61AF831E" w14:textId="77777777" w:rsidR="00CD2D53" w:rsidRDefault="00CD2D53" w:rsidP="00CD2D53">
      <w:pPr>
        <w:pStyle w:val="NormalWeb"/>
      </w:pPr>
      <w:r>
        <w:t>En jQuery hacemos un selector de la siguiente forma:</w:t>
      </w:r>
    </w:p>
    <w:p w14:paraId="254601B9" w14:textId="77777777" w:rsidR="00CD2D53" w:rsidRDefault="00CD2D53" w:rsidP="00CD2D53">
      <w:pPr>
        <w:pStyle w:val="NormalWeb"/>
        <w:jc w:val="center"/>
      </w:pPr>
      <w:r>
        <w:rPr>
          <w:noProof/>
        </w:rPr>
        <w:drawing>
          <wp:inline distT="0" distB="0" distL="0" distR="0" wp14:anchorId="04C463F7" wp14:editId="7D3BA908">
            <wp:extent cx="3086100" cy="3714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71497" b="-3571"/>
                    <a:stretch/>
                  </pic:blipFill>
                  <pic:spPr bwMode="auto">
                    <a:xfrm>
                      <a:off x="0" y="0"/>
                      <a:ext cx="3086100" cy="371475"/>
                    </a:xfrm>
                    <a:prstGeom prst="rect">
                      <a:avLst/>
                    </a:prstGeom>
                    <a:ln>
                      <a:noFill/>
                    </a:ln>
                    <a:extLst>
                      <a:ext uri="{53640926-AAD7-44D8-BBD7-CCE9431645EC}">
                        <a14:shadowObscured xmlns:a14="http://schemas.microsoft.com/office/drawing/2010/main"/>
                      </a:ext>
                    </a:extLst>
                  </pic:spPr>
                </pic:pic>
              </a:graphicData>
            </a:graphic>
          </wp:inline>
        </w:drawing>
      </w:r>
    </w:p>
    <w:p w14:paraId="09BCD84C" w14:textId="77777777" w:rsidR="00CD2D53" w:rsidRDefault="00CD2D53" w:rsidP="00CD2D53">
      <w:pPr>
        <w:pStyle w:val="NormalWeb"/>
      </w:pPr>
      <w:r>
        <w:t>Por convención una variable que este represente un objeto del DOM lleva el signo $, esto es para tener claro que estamos manipulando un objeto del DOM y no algún tipo de información o dato.</w:t>
      </w:r>
    </w:p>
    <w:p w14:paraId="2CC29707" w14:textId="77777777" w:rsidR="00CD2D53" w:rsidRDefault="00CD2D53" w:rsidP="00CD2D53">
      <w:pPr>
        <w:pStyle w:val="NormalWeb"/>
      </w:pPr>
      <w:r>
        <w:t>Dentro de JavaScript existen distintas funciones para hacer selectores, entre ellas se encuentra:</w:t>
      </w:r>
    </w:p>
    <w:p w14:paraId="4028C2F5" w14:textId="77777777" w:rsidR="00CD2D53" w:rsidRDefault="00CD2D53" w:rsidP="00CD2D53">
      <w:pPr>
        <w:pStyle w:val="NormalWeb"/>
      </w:pPr>
      <w:r>
        <w:t xml:space="preserve">• </w:t>
      </w:r>
      <w:r w:rsidRPr="00D74510">
        <w:rPr>
          <w:b/>
          <w:bCs/>
        </w:rPr>
        <w:t>getElementById</w:t>
      </w:r>
      <w:r>
        <w:t xml:space="preserve">: recibe como parámetro el </w:t>
      </w:r>
      <w:r w:rsidRPr="00D74510">
        <w:rPr>
          <w:b/>
          <w:bCs/>
        </w:rPr>
        <w:t>id</w:t>
      </w:r>
      <w:r>
        <w:t xml:space="preserve"> del objeto del DOM que estás buscando. Te regresa un </w:t>
      </w:r>
      <w:r w:rsidRPr="00D74510">
        <w:t>solo objeto</w:t>
      </w:r>
      <w:r>
        <w:t>.</w:t>
      </w:r>
      <w:r>
        <w:br/>
        <w:t xml:space="preserve">• </w:t>
      </w:r>
      <w:r w:rsidRPr="00D74510">
        <w:rPr>
          <w:b/>
          <w:bCs/>
        </w:rPr>
        <w:t>getElementsByTagName</w:t>
      </w:r>
      <w:r>
        <w:t xml:space="preserve">: recibe como parámetro el </w:t>
      </w:r>
      <w:r w:rsidRPr="00D74510">
        <w:rPr>
          <w:b/>
          <w:bCs/>
        </w:rPr>
        <w:t>tag</w:t>
      </w:r>
      <w:r>
        <w:t xml:space="preserve"> que estás buscando y te regresa una colección html de los elementos que tengan ese tag.</w:t>
      </w:r>
      <w:r>
        <w:br/>
        <w:t xml:space="preserve">• </w:t>
      </w:r>
      <w:r w:rsidRPr="00D74510">
        <w:rPr>
          <w:b/>
          <w:bCs/>
        </w:rPr>
        <w:t>getElementsByClassName</w:t>
      </w:r>
      <w:r>
        <w:t xml:space="preserve">: recibe como parámetro la </w:t>
      </w:r>
      <w:r w:rsidRPr="00D74510">
        <w:rPr>
          <w:b/>
          <w:bCs/>
        </w:rPr>
        <w:t>clase</w:t>
      </w:r>
      <w:r>
        <w:t xml:space="preserve"> y te regresa una colección html de los elementos que tengan esa clase.</w:t>
      </w:r>
      <w:r>
        <w:br/>
        <w:t xml:space="preserve">• </w:t>
      </w:r>
      <w:r w:rsidRPr="00D74510">
        <w:rPr>
          <w:b/>
          <w:bCs/>
        </w:rPr>
        <w:t>querySelector</w:t>
      </w:r>
      <w:r>
        <w:t xml:space="preserve">: va a buscar </w:t>
      </w:r>
      <w:r w:rsidRPr="00D74510">
        <w:t>el</w:t>
      </w:r>
      <w:r w:rsidRPr="00D74510">
        <w:rPr>
          <w:b/>
          <w:bCs/>
        </w:rPr>
        <w:t xml:space="preserve"> primer elemento</w:t>
      </w:r>
      <w:r>
        <w:t xml:space="preserve"> que coincida con el selector que le pases como parámetro.</w:t>
      </w:r>
      <w:r>
        <w:br/>
        <w:t xml:space="preserve">• </w:t>
      </w:r>
      <w:r w:rsidRPr="00D74510">
        <w:rPr>
          <w:b/>
          <w:bCs/>
        </w:rPr>
        <w:t>querySelectorAll</w:t>
      </w:r>
      <w:r>
        <w:t xml:space="preserve">: va a buscar </w:t>
      </w:r>
      <w:r w:rsidRPr="00D74510">
        <w:rPr>
          <w:b/>
          <w:bCs/>
        </w:rPr>
        <w:t>todos los elementos</w:t>
      </w:r>
      <w:r>
        <w:t xml:space="preserve"> que coincidan con el selector que le pases como parámetro.</w:t>
      </w:r>
    </w:p>
    <w:p w14:paraId="76CBFB8E" w14:textId="77777777" w:rsidR="00CD2D53" w:rsidRPr="007B442B" w:rsidRDefault="00CD2D53" w:rsidP="00CD2D53">
      <w:pPr>
        <w:pStyle w:val="NormalWeb"/>
        <w:jc w:val="center"/>
        <w:rPr>
          <w:lang w:val="es-MX"/>
        </w:rPr>
      </w:pPr>
      <w:r>
        <w:rPr>
          <w:noProof/>
        </w:rPr>
        <w:drawing>
          <wp:inline distT="0" distB="0" distL="0" distR="0" wp14:anchorId="74D0A1D9" wp14:editId="02DDEB1C">
            <wp:extent cx="4629150" cy="267652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5934" cy="2686229"/>
                    </a:xfrm>
                    <a:prstGeom prst="rect">
                      <a:avLst/>
                    </a:prstGeom>
                  </pic:spPr>
                </pic:pic>
              </a:graphicData>
            </a:graphic>
          </wp:inline>
        </w:drawing>
      </w:r>
    </w:p>
    <w:p w14:paraId="0A7E6C87" w14:textId="77777777" w:rsidR="00CD2D53" w:rsidRDefault="00CD2D53" w:rsidP="00CD2D53">
      <w:pPr>
        <w:pStyle w:val="NormalWeb"/>
      </w:pPr>
    </w:p>
    <w:p w14:paraId="2F1626EC" w14:textId="77777777" w:rsidR="00CD2D53" w:rsidRDefault="00CD2D53" w:rsidP="00CD2D53">
      <w:pPr>
        <w:pStyle w:val="Ttulo1"/>
      </w:pPr>
      <w:r>
        <w:t>Creación de templates.</w:t>
      </w:r>
    </w:p>
    <w:p w14:paraId="7FE00831" w14:textId="77777777" w:rsidR="00CD2D53" w:rsidRPr="007F380A" w:rsidRDefault="00CD2D53" w:rsidP="00CD2D53">
      <w:pPr>
        <w:pStyle w:val="Ttulo1"/>
        <w:rPr>
          <w:b w:val="0"/>
          <w:bCs w:val="0"/>
          <w:sz w:val="24"/>
          <w:szCs w:val="24"/>
        </w:rPr>
      </w:pPr>
      <w:r w:rsidRPr="007F380A">
        <w:rPr>
          <w:b w:val="0"/>
          <w:bCs w:val="0"/>
          <w:sz w:val="24"/>
          <w:szCs w:val="24"/>
        </w:rPr>
        <w:t xml:space="preserve">Vamos a crear una plantilla con nuestro elemento </w:t>
      </w:r>
      <w:r>
        <w:rPr>
          <w:b w:val="0"/>
          <w:bCs w:val="0"/>
          <w:sz w:val="24"/>
          <w:szCs w:val="24"/>
        </w:rPr>
        <w:t xml:space="preserve">HTML </w:t>
      </w:r>
      <w:r w:rsidRPr="007F380A">
        <w:rPr>
          <w:b w:val="0"/>
          <w:bCs w:val="0"/>
          <w:sz w:val="24"/>
          <w:szCs w:val="24"/>
        </w:rPr>
        <w:t>base, dicha plantilla recibirá valores dinámicos.</w:t>
      </w:r>
    </w:p>
    <w:p w14:paraId="50A7458C" w14:textId="77777777" w:rsidR="00CD2D53" w:rsidRDefault="00CD2D53" w:rsidP="00CD2D53">
      <w:pPr>
        <w:jc w:val="both"/>
        <w:rPr>
          <w:rFonts w:ascii="Times New Roman" w:hAnsi="Times New Roman" w:cs="Times New Roman"/>
          <w:sz w:val="24"/>
          <w:szCs w:val="24"/>
        </w:rPr>
      </w:pPr>
      <w:r w:rsidRPr="003C762A">
        <w:rPr>
          <w:rFonts w:ascii="Times New Roman" w:hAnsi="Times New Roman" w:cs="Times New Roman"/>
          <w:sz w:val="24"/>
          <w:szCs w:val="24"/>
        </w:rPr>
        <w:t xml:space="preserve">Dentro de </w:t>
      </w:r>
      <w:r w:rsidRPr="003C762A">
        <w:rPr>
          <w:rFonts w:ascii="Times New Roman" w:hAnsi="Times New Roman" w:cs="Times New Roman"/>
          <w:b/>
          <w:bCs/>
          <w:sz w:val="24"/>
          <w:szCs w:val="24"/>
        </w:rPr>
        <w:t>jQuery</w:t>
      </w:r>
      <w:r w:rsidRPr="003C762A">
        <w:rPr>
          <w:rFonts w:ascii="Times New Roman" w:hAnsi="Times New Roman" w:cs="Times New Roman"/>
          <w:sz w:val="24"/>
          <w:szCs w:val="24"/>
        </w:rPr>
        <w:t>, la creación de un template seria con un texto base y si nuestro texto cuenta con distintas líneas más aparte tuviera valores dinámicos se vería de la siguiente forma:</w:t>
      </w:r>
    </w:p>
    <w:p w14:paraId="3C23EE8A"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16914C98" wp14:editId="5F341845">
            <wp:extent cx="5612130" cy="196596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1965960"/>
                    </a:xfrm>
                    <a:prstGeom prst="rect">
                      <a:avLst/>
                    </a:prstGeom>
                  </pic:spPr>
                </pic:pic>
              </a:graphicData>
            </a:graphic>
          </wp:inline>
        </w:drawing>
      </w:r>
    </w:p>
    <w:p w14:paraId="49830670" w14:textId="77777777" w:rsidR="00CD2D53" w:rsidRDefault="00CD2D53" w:rsidP="00CD2D53">
      <w:pPr>
        <w:rPr>
          <w:rFonts w:ascii="Times New Roman" w:hAnsi="Times New Roman" w:cs="Times New Roman"/>
          <w:sz w:val="24"/>
          <w:szCs w:val="24"/>
        </w:rPr>
      </w:pPr>
      <w:r w:rsidRPr="003C762A">
        <w:rPr>
          <w:rFonts w:ascii="Times New Roman" w:hAnsi="Times New Roman" w:cs="Times New Roman"/>
          <w:sz w:val="24"/>
          <w:szCs w:val="24"/>
        </w:rPr>
        <w:t xml:space="preserve">Desde ECMAScript 6 contamos con una nueva característica llamada </w:t>
      </w:r>
      <w:r w:rsidRPr="003C762A">
        <w:rPr>
          <w:rFonts w:ascii="Times New Roman" w:hAnsi="Times New Roman" w:cs="Times New Roman"/>
          <w:b/>
          <w:bCs/>
          <w:sz w:val="24"/>
          <w:szCs w:val="24"/>
        </w:rPr>
        <w:t>template literals</w:t>
      </w:r>
      <w:r w:rsidRPr="003C762A">
        <w:rPr>
          <w:rFonts w:ascii="Times New Roman" w:hAnsi="Times New Roman" w:cs="Times New Roman"/>
          <w:sz w:val="24"/>
          <w:szCs w:val="24"/>
        </w:rPr>
        <w:t xml:space="preserve"> que se representan con las comillas invertidas ``, el ejemplo anterior pasaría a verse de esta forma:</w:t>
      </w:r>
    </w:p>
    <w:p w14:paraId="429ADC8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6C93F09F" wp14:editId="0282F0A3">
            <wp:extent cx="5612130" cy="196596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1965960"/>
                    </a:xfrm>
                    <a:prstGeom prst="rect">
                      <a:avLst/>
                    </a:prstGeom>
                  </pic:spPr>
                </pic:pic>
              </a:graphicData>
            </a:graphic>
          </wp:inline>
        </w:drawing>
      </w:r>
    </w:p>
    <w:p w14:paraId="4A0A8806" w14:textId="77777777" w:rsidR="00CD2D53" w:rsidRDefault="00CD2D53" w:rsidP="00CD2D53">
      <w:pPr>
        <w:jc w:val="center"/>
        <w:rPr>
          <w:rFonts w:ascii="Times New Roman" w:hAnsi="Times New Roman" w:cs="Times New Roman"/>
          <w:sz w:val="24"/>
          <w:szCs w:val="24"/>
        </w:rPr>
      </w:pPr>
    </w:p>
    <w:p w14:paraId="11112061" w14:textId="77777777" w:rsidR="00CD2D53" w:rsidRDefault="00CD2D53" w:rsidP="00CD2D53">
      <w:pPr>
        <w:jc w:val="center"/>
        <w:rPr>
          <w:rFonts w:ascii="Times New Roman" w:hAnsi="Times New Roman" w:cs="Times New Roman"/>
          <w:sz w:val="24"/>
          <w:szCs w:val="24"/>
        </w:rPr>
      </w:pPr>
    </w:p>
    <w:p w14:paraId="5913E6AE" w14:textId="77777777" w:rsidR="00CD2D53" w:rsidRDefault="00CD2D53" w:rsidP="00CD2D53">
      <w:pPr>
        <w:jc w:val="center"/>
        <w:rPr>
          <w:rFonts w:ascii="Times New Roman" w:hAnsi="Times New Roman" w:cs="Times New Roman"/>
          <w:sz w:val="24"/>
          <w:szCs w:val="24"/>
        </w:rPr>
      </w:pPr>
    </w:p>
    <w:p w14:paraId="6B8578F3" w14:textId="77777777" w:rsidR="00CD2D53" w:rsidRDefault="00CD2D53" w:rsidP="00CD2D53">
      <w:pPr>
        <w:jc w:val="center"/>
        <w:rPr>
          <w:rFonts w:ascii="Times New Roman" w:hAnsi="Times New Roman" w:cs="Times New Roman"/>
          <w:sz w:val="24"/>
          <w:szCs w:val="24"/>
        </w:rPr>
      </w:pPr>
    </w:p>
    <w:p w14:paraId="7A7DF703" w14:textId="77777777" w:rsidR="00CD2D53" w:rsidRDefault="00CD2D53" w:rsidP="00CD2D53">
      <w:pPr>
        <w:jc w:val="center"/>
        <w:rPr>
          <w:rFonts w:ascii="Times New Roman" w:hAnsi="Times New Roman" w:cs="Times New Roman"/>
          <w:sz w:val="24"/>
          <w:szCs w:val="24"/>
        </w:rPr>
      </w:pPr>
    </w:p>
    <w:p w14:paraId="4D7A2E4B" w14:textId="77777777" w:rsidR="00CD2D53" w:rsidRDefault="00CD2D53" w:rsidP="00CD2D53">
      <w:pPr>
        <w:jc w:val="center"/>
        <w:rPr>
          <w:rFonts w:ascii="Times New Roman" w:hAnsi="Times New Roman" w:cs="Times New Roman"/>
          <w:sz w:val="24"/>
          <w:szCs w:val="24"/>
        </w:rPr>
      </w:pPr>
    </w:p>
    <w:p w14:paraId="634EC4FE" w14:textId="77777777" w:rsidR="00CD2D53" w:rsidRDefault="00CD2D53" w:rsidP="00CD2D53">
      <w:pPr>
        <w:pStyle w:val="Ttulo1"/>
      </w:pPr>
      <w:r>
        <w:t>Creación de DOM</w:t>
      </w:r>
    </w:p>
    <w:p w14:paraId="5FE824A1" w14:textId="77777777" w:rsidR="00CD2D53" w:rsidRDefault="00CD2D53" w:rsidP="00CD2D53">
      <w:pPr>
        <w:pStyle w:val="NormalWeb"/>
      </w:pPr>
      <w:r>
        <w:t>La plantilla que creamos la clase anterior de momento es puro texto, no es un elemento HTML que podamos poner dentro del navegador pues si los imprimimos en el navegador lo único que veremos es texto.</w:t>
      </w:r>
      <w:r>
        <w:br/>
        <w:t xml:space="preserve">Vamos a insertar la plantilla dentro de nuestro container. Para convertir nuestra plantilla de texto a un Document Object Model necesitamos crear dentro de memoria un documento HTML, esto es posible gracias al método </w:t>
      </w:r>
      <w:r w:rsidRPr="00076F53">
        <w:rPr>
          <w:b/>
          <w:bCs/>
        </w:rPr>
        <w:t>document.implementation.createHTMLDocument</w:t>
      </w:r>
      <w:r>
        <w:t>. A este documento HTML le vamos a añadir al body, mediante innerHTML, nuestra plantilla de texto. Una vez añadida le pedimos al body el primer elemento hijo que tenga y este lo añadimos a nuestro container.</w:t>
      </w:r>
      <w:r>
        <w:br/>
        <w:t>Este flujo es la magia que hay detrás de varias librerías y frameworks que nos ayudan a crear interfaces.</w:t>
      </w:r>
    </w:p>
    <w:p w14:paraId="67D224F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74564DD7" wp14:editId="2DF52CE4">
            <wp:extent cx="5612130" cy="2571115"/>
            <wp:effectExtent l="0" t="0" r="762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571115"/>
                    </a:xfrm>
                    <a:prstGeom prst="rect">
                      <a:avLst/>
                    </a:prstGeom>
                  </pic:spPr>
                </pic:pic>
              </a:graphicData>
            </a:graphic>
          </wp:inline>
        </w:drawing>
      </w:r>
    </w:p>
    <w:p w14:paraId="03E09723" w14:textId="77777777" w:rsidR="00CD2D53" w:rsidRDefault="00CD2D53" w:rsidP="00CD2D53">
      <w:pPr>
        <w:rPr>
          <w:rFonts w:ascii="Times New Roman" w:hAnsi="Times New Roman" w:cs="Times New Roman"/>
          <w:sz w:val="24"/>
          <w:szCs w:val="24"/>
        </w:rPr>
      </w:pPr>
      <w:r>
        <w:rPr>
          <w:rFonts w:ascii="Times New Roman" w:hAnsi="Times New Roman" w:cs="Times New Roman"/>
          <w:sz w:val="24"/>
          <w:szCs w:val="24"/>
        </w:rPr>
        <w:t>Todo esto de crear un nuevo documento HTML por motivos de reutilización, sin embargo podría quedar también de la siguiente forma:</w:t>
      </w:r>
    </w:p>
    <w:p w14:paraId="5A12BBCE" w14:textId="77777777" w:rsidR="00CD2D53" w:rsidRDefault="00CD2D53" w:rsidP="00CD2D53">
      <w:pPr>
        <w:rPr>
          <w:rFonts w:ascii="Times New Roman" w:hAnsi="Times New Roman" w:cs="Times New Roman"/>
          <w:sz w:val="24"/>
          <w:szCs w:val="24"/>
        </w:rPr>
      </w:pPr>
      <w:r>
        <w:rPr>
          <w:noProof/>
        </w:rPr>
        <w:drawing>
          <wp:inline distT="0" distB="0" distL="0" distR="0" wp14:anchorId="31C7F415" wp14:editId="5EEB8785">
            <wp:extent cx="5612130" cy="1179830"/>
            <wp:effectExtent l="0" t="0" r="762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1179830"/>
                    </a:xfrm>
                    <a:prstGeom prst="rect">
                      <a:avLst/>
                    </a:prstGeom>
                  </pic:spPr>
                </pic:pic>
              </a:graphicData>
            </a:graphic>
          </wp:inline>
        </w:drawing>
      </w:r>
    </w:p>
    <w:p w14:paraId="1BBBC07B" w14:textId="77777777" w:rsidR="00CD2D53" w:rsidRDefault="00CD2D53" w:rsidP="00CD2D53">
      <w:pPr>
        <w:rPr>
          <w:rFonts w:ascii="Times New Roman" w:hAnsi="Times New Roman" w:cs="Times New Roman"/>
          <w:sz w:val="24"/>
          <w:szCs w:val="24"/>
        </w:rPr>
      </w:pPr>
    </w:p>
    <w:p w14:paraId="0CD3DEB7" w14:textId="77777777" w:rsidR="00CD2D53" w:rsidRDefault="00CD2D53" w:rsidP="00CD2D53">
      <w:pPr>
        <w:rPr>
          <w:rFonts w:ascii="Times New Roman" w:hAnsi="Times New Roman" w:cs="Times New Roman"/>
          <w:sz w:val="24"/>
          <w:szCs w:val="24"/>
        </w:rPr>
      </w:pPr>
    </w:p>
    <w:p w14:paraId="3713D684" w14:textId="77777777" w:rsidR="00CD2D53" w:rsidRDefault="00CD2D53" w:rsidP="00CD2D53">
      <w:pPr>
        <w:rPr>
          <w:rFonts w:ascii="Times New Roman" w:hAnsi="Times New Roman" w:cs="Times New Roman"/>
          <w:sz w:val="24"/>
          <w:szCs w:val="24"/>
        </w:rPr>
      </w:pPr>
    </w:p>
    <w:p w14:paraId="0F195D19" w14:textId="77777777" w:rsidR="00CD2D53" w:rsidRDefault="00CD2D53" w:rsidP="00CD2D53">
      <w:pPr>
        <w:rPr>
          <w:rFonts w:ascii="Times New Roman" w:hAnsi="Times New Roman" w:cs="Times New Roman"/>
          <w:sz w:val="24"/>
          <w:szCs w:val="24"/>
        </w:rPr>
      </w:pPr>
    </w:p>
    <w:p w14:paraId="5B154513" w14:textId="77777777" w:rsidR="00CD2D53" w:rsidRDefault="00CD2D53" w:rsidP="00CD2D53">
      <w:pPr>
        <w:pStyle w:val="Ttulo1"/>
      </w:pPr>
      <w:r>
        <w:t>Eventos</w:t>
      </w:r>
    </w:p>
    <w:p w14:paraId="5A07BE32" w14:textId="77777777" w:rsidR="00CD2D53" w:rsidRDefault="00CD2D53" w:rsidP="00CD2D53">
      <w:pPr>
        <w:pStyle w:val="NormalWeb"/>
      </w:pPr>
      <w:r>
        <w:t>Toda aplicación web necesita lidiar con interacciones del usuario, desde un click hasta arrastrar algún elemento, estas interacciones son escuchadas por el navegador mediante algo llamado eventos. Existen muchos tipos de eventos, el más común es el evento de click.</w:t>
      </w:r>
      <w:r>
        <w:br/>
        <w:t>En esta clase vamos a trabajar con el evento click y submit.</w:t>
      </w:r>
      <w:r>
        <w:br/>
        <w:t xml:space="preserve">Para que un elemento HTML pueda escuchar algún evento debemos usar el método </w:t>
      </w:r>
      <w:r w:rsidRPr="00DC6B80">
        <w:rPr>
          <w:b/>
          <w:bCs/>
        </w:rPr>
        <w:t>addEventListener</w:t>
      </w:r>
      <w:r>
        <w:t xml:space="preserve">. Este método recibe dos parámetros, el </w:t>
      </w:r>
      <w:r w:rsidRPr="00DC6B80">
        <w:rPr>
          <w:b/>
          <w:bCs/>
        </w:rPr>
        <w:t>nombre del evento</w:t>
      </w:r>
      <w:r>
        <w:t xml:space="preserve"> que va a escuchar y la </w:t>
      </w:r>
      <w:r w:rsidRPr="00DC6B80">
        <w:rPr>
          <w:b/>
          <w:bCs/>
        </w:rPr>
        <w:t>función</w:t>
      </w:r>
      <w:r>
        <w:t xml:space="preserve"> que se va a ejecutar al momento de que se accione el evento.</w:t>
      </w:r>
      <w:r>
        <w:br/>
        <w:t xml:space="preserve">La página se recarga al momento de ejecutarse el evento submit, para evitar esto debemos quitarle la acción por defecto que viene en submit usando el método </w:t>
      </w:r>
      <w:r w:rsidRPr="00DC6B80">
        <w:rPr>
          <w:b/>
          <w:bCs/>
        </w:rPr>
        <w:t>event.preventDefault().</w:t>
      </w:r>
    </w:p>
    <w:p w14:paraId="76186B43" w14:textId="77777777" w:rsidR="00CD2D53" w:rsidRDefault="00CD2D53" w:rsidP="00CD2D53">
      <w:pPr>
        <w:rPr>
          <w:rFonts w:ascii="Times New Roman" w:hAnsi="Times New Roman" w:cs="Times New Roman"/>
          <w:sz w:val="24"/>
          <w:szCs w:val="24"/>
        </w:rPr>
      </w:pPr>
    </w:p>
    <w:p w14:paraId="21D7E726"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72CB4F61"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r>
        <w:rPr>
          <w:noProof/>
        </w:rPr>
        <w:drawing>
          <wp:inline distT="0" distB="0" distL="0" distR="0" wp14:anchorId="0CBAD482" wp14:editId="767734DF">
            <wp:extent cx="4048125" cy="86677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0597"/>
                    <a:stretch/>
                  </pic:blipFill>
                  <pic:spPr bwMode="auto">
                    <a:xfrm>
                      <a:off x="0" y="0"/>
                      <a:ext cx="4048125" cy="866775"/>
                    </a:xfrm>
                    <a:prstGeom prst="rect">
                      <a:avLst/>
                    </a:prstGeom>
                    <a:ln>
                      <a:noFill/>
                    </a:ln>
                    <a:extLst>
                      <a:ext uri="{53640926-AAD7-44D8-BBD7-CCE9431645EC}">
                        <a14:shadowObscured xmlns:a14="http://schemas.microsoft.com/office/drawing/2010/main"/>
                      </a:ext>
                    </a:extLst>
                  </pic:spPr>
                </pic:pic>
              </a:graphicData>
            </a:graphic>
          </wp:inline>
        </w:drawing>
      </w:r>
    </w:p>
    <w:p w14:paraId="7CB12D60"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p>
    <w:p w14:paraId="3426C6DE"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JavaScript</w:t>
      </w:r>
    </w:p>
    <w:p w14:paraId="4EA80A6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56345150" wp14:editId="30203F1B">
            <wp:extent cx="4295775" cy="12001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95775" cy="1200150"/>
                    </a:xfrm>
                    <a:prstGeom prst="rect">
                      <a:avLst/>
                    </a:prstGeom>
                  </pic:spPr>
                </pic:pic>
              </a:graphicData>
            </a:graphic>
          </wp:inline>
        </w:drawing>
      </w:r>
    </w:p>
    <w:p w14:paraId="1FA36CB5" w14:textId="77777777" w:rsidR="00CD2D53" w:rsidRDefault="00CD2D53" w:rsidP="00CD2D53">
      <w:pPr>
        <w:jc w:val="center"/>
        <w:rPr>
          <w:sz w:val="24"/>
          <w:szCs w:val="24"/>
        </w:rPr>
      </w:pPr>
      <w:r w:rsidRPr="005D6F58">
        <w:rPr>
          <w:rStyle w:val="Textoennegrita"/>
          <w:rFonts w:ascii="Times New Roman" w:hAnsi="Times New Roman" w:cs="Times New Roman"/>
          <w:sz w:val="24"/>
          <w:szCs w:val="24"/>
        </w:rPr>
        <w:t>Nota</w:t>
      </w:r>
      <w:r w:rsidRPr="005D6F58">
        <w:rPr>
          <w:rFonts w:ascii="Times New Roman" w:hAnsi="Times New Roman" w:cs="Times New Roman"/>
          <w:sz w:val="24"/>
          <w:szCs w:val="24"/>
        </w:rPr>
        <w:t>: cuando se activa el evento submit, el browser de refresca por defecto. Para evitar esto se usa</w:t>
      </w:r>
      <w:r w:rsidRPr="005D6F58">
        <w:rPr>
          <w:sz w:val="24"/>
          <w:szCs w:val="24"/>
        </w:rPr>
        <w:t xml:space="preserve"> </w:t>
      </w:r>
      <w:r w:rsidRPr="005D6F58">
        <w:rPr>
          <w:rStyle w:val="CdigoHTML"/>
          <w:rFonts w:eastAsiaTheme="majorEastAsia"/>
          <w:sz w:val="22"/>
          <w:szCs w:val="22"/>
        </w:rPr>
        <w:t>event.preventDefault()</w:t>
      </w:r>
      <w:r w:rsidRPr="005D6F58">
        <w:rPr>
          <w:sz w:val="24"/>
          <w:szCs w:val="24"/>
        </w:rPr>
        <w:t>.</w:t>
      </w:r>
    </w:p>
    <w:p w14:paraId="5B8E0F14" w14:textId="77777777" w:rsidR="00CD2D53" w:rsidRDefault="00CD2D53" w:rsidP="00CD2D53">
      <w:pPr>
        <w:jc w:val="center"/>
        <w:rPr>
          <w:sz w:val="24"/>
          <w:szCs w:val="24"/>
        </w:rPr>
      </w:pPr>
    </w:p>
    <w:p w14:paraId="73E55C5C" w14:textId="77777777" w:rsidR="00CD2D53" w:rsidRDefault="00CD2D53" w:rsidP="00CD2D53">
      <w:pPr>
        <w:jc w:val="center"/>
        <w:rPr>
          <w:sz w:val="24"/>
          <w:szCs w:val="24"/>
        </w:rPr>
      </w:pPr>
    </w:p>
    <w:p w14:paraId="41153D6B" w14:textId="77777777" w:rsidR="00CD2D53" w:rsidRDefault="00CD2D53" w:rsidP="00CD2D53">
      <w:pPr>
        <w:jc w:val="center"/>
        <w:rPr>
          <w:sz w:val="24"/>
          <w:szCs w:val="24"/>
        </w:rPr>
      </w:pPr>
    </w:p>
    <w:p w14:paraId="66E1FF6B" w14:textId="77777777" w:rsidR="00CD2D53" w:rsidRDefault="00CD2D53" w:rsidP="00CD2D53">
      <w:pPr>
        <w:jc w:val="center"/>
        <w:rPr>
          <w:sz w:val="24"/>
          <w:szCs w:val="24"/>
        </w:rPr>
      </w:pPr>
    </w:p>
    <w:p w14:paraId="0710AC01" w14:textId="77777777" w:rsidR="00CD2D53" w:rsidRDefault="00CD2D53" w:rsidP="00CD2D53">
      <w:pPr>
        <w:jc w:val="center"/>
        <w:rPr>
          <w:sz w:val="24"/>
          <w:szCs w:val="24"/>
        </w:rPr>
      </w:pPr>
    </w:p>
    <w:p w14:paraId="25A346B5" w14:textId="77777777" w:rsidR="00CD2D53" w:rsidRDefault="00CD2D53" w:rsidP="00CD2D53">
      <w:pPr>
        <w:pStyle w:val="Ttulo1"/>
      </w:pPr>
      <w:r>
        <w:t>Clases y estilos CSS</w:t>
      </w:r>
    </w:p>
    <w:p w14:paraId="03DC44E8" w14:textId="77777777" w:rsidR="00CD2D53" w:rsidRPr="00EF1A92" w:rsidRDefault="00CD2D53" w:rsidP="00CD2D53">
      <w:pPr>
        <w:pStyle w:val="NormalWeb"/>
        <w:rPr>
          <w:b/>
          <w:bCs/>
        </w:rPr>
      </w:pPr>
      <w:r>
        <w:t>En esta clase vamos a aprender a manipular las clases de CSS y estilos de nuestros elementos mediante JavaScript.</w:t>
      </w:r>
      <w:r>
        <w:br/>
        <w:t xml:space="preserve">Dentro de cada elemento tenemos un método llamado </w:t>
      </w:r>
      <w:r w:rsidRPr="00EF1A92">
        <w:rPr>
          <w:b/>
          <w:bCs/>
        </w:rPr>
        <w:t>classList</w:t>
      </w:r>
      <w:r>
        <w:t xml:space="preserve">, con este podemos ver las clases que tiene nuestro elemento y además llamar a otros métodos para añadir, borrar o hacer </w:t>
      </w:r>
      <w:r w:rsidRPr="00EF1A92">
        <w:rPr>
          <w:b/>
          <w:bCs/>
        </w:rPr>
        <w:t>toggle</w:t>
      </w:r>
      <w:r>
        <w:t xml:space="preserve"> a alguna clase.</w:t>
      </w:r>
      <w:r>
        <w:br/>
        <w:t xml:space="preserve">De igual forma podemos acceder a todas las propiedades de CSS algún elemento mediante </w:t>
      </w:r>
      <w:r w:rsidRPr="00EF1A92">
        <w:rPr>
          <w:b/>
          <w:bCs/>
        </w:rPr>
        <w:t>element.style.</w:t>
      </w:r>
    </w:p>
    <w:p w14:paraId="344C1FC5" w14:textId="77777777" w:rsidR="00CD2D53" w:rsidRDefault="00CD2D53" w:rsidP="00CD2D53">
      <w:pPr>
        <w:rPr>
          <w:rFonts w:ascii="Times New Roman" w:hAnsi="Times New Roman" w:cs="Times New Roman"/>
          <w:b/>
          <w:bCs/>
          <w:sz w:val="28"/>
          <w:szCs w:val="28"/>
        </w:rPr>
      </w:pPr>
      <w:r w:rsidRPr="001D4D9C">
        <w:rPr>
          <w:rFonts w:ascii="Times New Roman" w:hAnsi="Times New Roman" w:cs="Times New Roman"/>
          <w:b/>
          <w:bCs/>
          <w:sz w:val="28"/>
          <w:szCs w:val="28"/>
        </w:rPr>
        <w:t>Clases</w:t>
      </w:r>
      <w:r>
        <w:rPr>
          <w:rFonts w:ascii="Times New Roman" w:hAnsi="Times New Roman" w:cs="Times New Roman"/>
          <w:b/>
          <w:bCs/>
          <w:sz w:val="28"/>
          <w:szCs w:val="28"/>
        </w:rPr>
        <w:t xml:space="preserve">. </w:t>
      </w:r>
    </w:p>
    <w:p w14:paraId="676B97D7" w14:textId="77777777" w:rsidR="00CD2D53" w:rsidRDefault="00CD2D53" w:rsidP="00CD2D53">
      <w:pPr>
        <w:rPr>
          <w:rFonts w:ascii="Times New Roman" w:hAnsi="Times New Roman" w:cs="Times New Roman"/>
          <w:b/>
          <w:bCs/>
          <w:sz w:val="32"/>
          <w:szCs w:val="32"/>
        </w:rPr>
      </w:pPr>
      <w:r>
        <w:rPr>
          <w:noProof/>
        </w:rPr>
        <w:drawing>
          <wp:inline distT="0" distB="0" distL="0" distR="0" wp14:anchorId="6021CEDD" wp14:editId="0C09EF3F">
            <wp:extent cx="5734050" cy="14573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4050" cy="1457325"/>
                    </a:xfrm>
                    <a:prstGeom prst="rect">
                      <a:avLst/>
                    </a:prstGeom>
                  </pic:spPr>
                </pic:pic>
              </a:graphicData>
            </a:graphic>
          </wp:inline>
        </w:drawing>
      </w:r>
    </w:p>
    <w:p w14:paraId="25ACF3B1" w14:textId="77777777" w:rsidR="00CD2D53" w:rsidRDefault="00CD2D53" w:rsidP="00CD2D53">
      <w:pPr>
        <w:rPr>
          <w:rFonts w:ascii="Times New Roman" w:hAnsi="Times New Roman" w:cs="Times New Roman"/>
          <w:b/>
          <w:bCs/>
          <w:sz w:val="28"/>
          <w:szCs w:val="28"/>
        </w:rPr>
      </w:pPr>
      <w:r>
        <w:rPr>
          <w:rFonts w:ascii="Times New Roman" w:hAnsi="Times New Roman" w:cs="Times New Roman"/>
          <w:b/>
          <w:bCs/>
          <w:sz w:val="28"/>
          <w:szCs w:val="28"/>
        </w:rPr>
        <w:t>Estilos Online.</w:t>
      </w:r>
    </w:p>
    <w:p w14:paraId="770D85F2" w14:textId="77777777" w:rsidR="00CD2D53" w:rsidRDefault="00CD2D53" w:rsidP="00CD2D53">
      <w:pPr>
        <w:rPr>
          <w:rFonts w:ascii="Times New Roman" w:hAnsi="Times New Roman" w:cs="Times New Roman"/>
          <w:b/>
          <w:bCs/>
          <w:sz w:val="32"/>
          <w:szCs w:val="32"/>
        </w:rPr>
      </w:pPr>
      <w:r>
        <w:rPr>
          <w:noProof/>
        </w:rPr>
        <w:drawing>
          <wp:inline distT="0" distB="0" distL="0" distR="0" wp14:anchorId="742BFA22" wp14:editId="5627D7AC">
            <wp:extent cx="5724525" cy="571500"/>
            <wp:effectExtent l="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525" cy="571500"/>
                    </a:xfrm>
                    <a:prstGeom prst="rect">
                      <a:avLst/>
                    </a:prstGeom>
                  </pic:spPr>
                </pic:pic>
              </a:graphicData>
            </a:graphic>
          </wp:inline>
        </w:drawing>
      </w:r>
    </w:p>
    <w:p w14:paraId="5CD87B0A" w14:textId="77777777" w:rsidR="00CD2D53" w:rsidRDefault="00CD2D53" w:rsidP="00CD2D53">
      <w:pPr>
        <w:rPr>
          <w:rFonts w:ascii="Times New Roman" w:hAnsi="Times New Roman" w:cs="Times New Roman"/>
          <w:b/>
          <w:bCs/>
          <w:sz w:val="32"/>
          <w:szCs w:val="32"/>
        </w:rPr>
      </w:pPr>
    </w:p>
    <w:p w14:paraId="77F51EA6" w14:textId="77777777" w:rsidR="00CD2D53" w:rsidRDefault="00CD2D53" w:rsidP="00CD2D53">
      <w:pPr>
        <w:rPr>
          <w:rFonts w:ascii="Times New Roman" w:hAnsi="Times New Roman" w:cs="Times New Roman"/>
          <w:b/>
          <w:bCs/>
          <w:sz w:val="32"/>
          <w:szCs w:val="32"/>
        </w:rPr>
      </w:pPr>
    </w:p>
    <w:p w14:paraId="11A5B55A" w14:textId="77777777" w:rsidR="00CD2D53" w:rsidRDefault="00CD2D53" w:rsidP="00CD2D53">
      <w:pPr>
        <w:rPr>
          <w:rFonts w:ascii="Times New Roman" w:hAnsi="Times New Roman" w:cs="Times New Roman"/>
          <w:b/>
          <w:bCs/>
          <w:sz w:val="32"/>
          <w:szCs w:val="32"/>
        </w:rPr>
      </w:pPr>
    </w:p>
    <w:p w14:paraId="1D2AF8AB" w14:textId="77777777" w:rsidR="00CD2D53" w:rsidRDefault="00CD2D53" w:rsidP="00CD2D53">
      <w:pPr>
        <w:pStyle w:val="NormalWeb"/>
      </w:pPr>
      <w:r>
        <w:rPr>
          <w:rStyle w:val="Textoennegrita"/>
          <w:rFonts w:eastAsiaTheme="majorEastAsia"/>
        </w:rPr>
        <w:t>Truco con el Chrome/Firefox Dev Tools</w:t>
      </w:r>
    </w:p>
    <w:p w14:paraId="149269BA" w14:textId="77777777" w:rsidR="00CD2D53" w:rsidRDefault="00CD2D53" w:rsidP="00CD2D53">
      <w:pPr>
        <w:pStyle w:val="NormalWeb"/>
        <w:rPr>
          <w:rFonts w:ascii="Segoe UI Emoji" w:hAnsi="Segoe UI Emoji" w:cs="Segoe UI Emoji"/>
        </w:rPr>
      </w:pPr>
      <w:r>
        <w:rPr>
          <w:rStyle w:val="CdigoHTML"/>
        </w:rPr>
        <w:t>$0</w:t>
      </w:r>
      <w:r>
        <w:t xml:space="preserve"> para coger al elemento seleccionado desde consola. </w:t>
      </w:r>
      <w:r>
        <w:rPr>
          <w:rFonts w:ascii="Segoe UI Emoji" w:hAnsi="Segoe UI Emoji" w:cs="Segoe UI Emoji"/>
        </w:rPr>
        <w:t>😄</w:t>
      </w:r>
    </w:p>
    <w:p w14:paraId="4FEEC17D" w14:textId="77777777" w:rsidR="00CD2D53" w:rsidRDefault="00CD2D53" w:rsidP="00CD2D53">
      <w:pPr>
        <w:pStyle w:val="NormalWeb"/>
        <w:rPr>
          <w:rFonts w:ascii="Segoe UI Emoji" w:hAnsi="Segoe UI Emoji" w:cs="Segoe UI Emoji"/>
        </w:rPr>
      </w:pPr>
    </w:p>
    <w:p w14:paraId="1581A5BD" w14:textId="77777777" w:rsidR="00CD2D53" w:rsidRDefault="00CD2D53" w:rsidP="00CD2D53">
      <w:pPr>
        <w:pStyle w:val="NormalWeb"/>
        <w:rPr>
          <w:rFonts w:ascii="Segoe UI Emoji" w:hAnsi="Segoe UI Emoji" w:cs="Segoe UI Emoji"/>
        </w:rPr>
      </w:pPr>
    </w:p>
    <w:p w14:paraId="29C00885" w14:textId="77777777" w:rsidR="00CD2D53" w:rsidRDefault="00CD2D53" w:rsidP="00CD2D53">
      <w:pPr>
        <w:pStyle w:val="NormalWeb"/>
        <w:rPr>
          <w:rFonts w:ascii="Segoe UI Emoji" w:hAnsi="Segoe UI Emoji" w:cs="Segoe UI Emoji"/>
        </w:rPr>
      </w:pPr>
    </w:p>
    <w:p w14:paraId="4713AD62" w14:textId="77777777" w:rsidR="00CD2D53" w:rsidRDefault="00CD2D53" w:rsidP="00CD2D53">
      <w:pPr>
        <w:pStyle w:val="Ttulo1"/>
      </w:pPr>
      <w:r>
        <w:lastRenderedPageBreak/>
        <w:t>Creación de elementos y asignación de atributos.</w:t>
      </w:r>
    </w:p>
    <w:p w14:paraId="58EF64FD" w14:textId="77777777" w:rsidR="00CD2D53" w:rsidRPr="0079399D" w:rsidRDefault="00CD2D53" w:rsidP="00CD2D53">
      <w:pPr>
        <w:pStyle w:val="Ttulo1"/>
        <w:rPr>
          <w:b w:val="0"/>
          <w:bCs w:val="0"/>
          <w:sz w:val="24"/>
          <w:szCs w:val="24"/>
        </w:rPr>
      </w:pPr>
      <w:r w:rsidRPr="0079399D">
        <w:rPr>
          <w:b w:val="0"/>
          <w:bCs w:val="0"/>
          <w:sz w:val="24"/>
          <w:szCs w:val="24"/>
        </w:rPr>
        <w:t xml:space="preserve">Vamos a crear un elemento HTML sin usar un template string. Para crear el elemento desde cero vamos a usar el método </w:t>
      </w:r>
      <w:r w:rsidRPr="0079399D">
        <w:rPr>
          <w:sz w:val="24"/>
          <w:szCs w:val="24"/>
        </w:rPr>
        <w:t>document.createElement</w:t>
      </w:r>
      <w:r w:rsidRPr="0079399D">
        <w:rPr>
          <w:b w:val="0"/>
          <w:bCs w:val="0"/>
          <w:sz w:val="24"/>
          <w:szCs w:val="24"/>
        </w:rPr>
        <w:t>, este recibe como parámetro la etiqueta html del elemento que se quiere crear, no funciona mandándole el template string.</w:t>
      </w:r>
      <w:r w:rsidRPr="0079399D">
        <w:t xml:space="preserve"> </w:t>
      </w:r>
    </w:p>
    <w:p w14:paraId="73021653" w14:textId="77777777" w:rsidR="00CD2D53" w:rsidRPr="0079399D" w:rsidRDefault="00CD2D53" w:rsidP="00CD2D53">
      <w:pPr>
        <w:pStyle w:val="NormalWeb"/>
        <w:rPr>
          <w:b/>
          <w:bCs/>
          <w:sz w:val="36"/>
          <w:szCs w:val="36"/>
        </w:rPr>
      </w:pPr>
      <w:r w:rsidRPr="0079399D">
        <w:rPr>
          <w:b/>
          <w:bCs/>
          <w:sz w:val="36"/>
          <w:szCs w:val="36"/>
        </w:rPr>
        <w:t>Creación.</w:t>
      </w:r>
    </w:p>
    <w:p w14:paraId="321F54E1" w14:textId="77777777" w:rsidR="00CD2D53" w:rsidRDefault="00CD2D53" w:rsidP="00CD2D53">
      <w:pPr>
        <w:jc w:val="center"/>
        <w:rPr>
          <w:rFonts w:ascii="Times New Roman" w:hAnsi="Times New Roman" w:cs="Times New Roman"/>
          <w:b/>
          <w:bCs/>
          <w:sz w:val="32"/>
          <w:szCs w:val="32"/>
        </w:rPr>
      </w:pPr>
      <w:r>
        <w:rPr>
          <w:noProof/>
        </w:rPr>
        <w:drawing>
          <wp:inline distT="0" distB="0" distL="0" distR="0" wp14:anchorId="5189BBEC" wp14:editId="2BFB2FCB">
            <wp:extent cx="3886200" cy="52387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39535"/>
                    <a:stretch/>
                  </pic:blipFill>
                  <pic:spPr bwMode="auto">
                    <a:xfrm>
                      <a:off x="0" y="0"/>
                      <a:ext cx="3886200" cy="523875"/>
                    </a:xfrm>
                    <a:prstGeom prst="rect">
                      <a:avLst/>
                    </a:prstGeom>
                    <a:ln>
                      <a:noFill/>
                    </a:ln>
                    <a:extLst>
                      <a:ext uri="{53640926-AAD7-44D8-BBD7-CCE9431645EC}">
                        <a14:shadowObscured xmlns:a14="http://schemas.microsoft.com/office/drawing/2010/main"/>
                      </a:ext>
                    </a:extLst>
                  </pic:spPr>
                </pic:pic>
              </a:graphicData>
            </a:graphic>
          </wp:inline>
        </w:drawing>
      </w:r>
    </w:p>
    <w:p w14:paraId="770816C6" w14:textId="77777777" w:rsidR="00CD2D53" w:rsidRPr="0079399D" w:rsidRDefault="00CD2D53" w:rsidP="00CD2D53">
      <w:pPr>
        <w:pStyle w:val="NormalWeb"/>
        <w:rPr>
          <w:b/>
          <w:bCs/>
          <w:sz w:val="36"/>
          <w:szCs w:val="36"/>
        </w:rPr>
      </w:pPr>
      <w:r>
        <w:rPr>
          <w:b/>
          <w:bCs/>
          <w:sz w:val="36"/>
          <w:szCs w:val="36"/>
        </w:rPr>
        <w:t>Asignación de Atributos</w:t>
      </w:r>
      <w:r w:rsidRPr="0079399D">
        <w:rPr>
          <w:b/>
          <w:bCs/>
          <w:sz w:val="36"/>
          <w:szCs w:val="36"/>
        </w:rPr>
        <w:t>.</w:t>
      </w:r>
    </w:p>
    <w:p w14:paraId="0C5E9E5F" w14:textId="77777777" w:rsidR="00CD2D53" w:rsidRPr="0079399D" w:rsidRDefault="00CD2D53" w:rsidP="00CD2D53">
      <w:pPr>
        <w:pStyle w:val="Ttulo1"/>
        <w:rPr>
          <w:b w:val="0"/>
          <w:bCs w:val="0"/>
          <w:sz w:val="24"/>
          <w:szCs w:val="24"/>
        </w:rPr>
      </w:pPr>
      <w:r w:rsidRPr="0079399D">
        <w:rPr>
          <w:b w:val="0"/>
          <w:bCs w:val="0"/>
          <w:sz w:val="24"/>
          <w:szCs w:val="24"/>
        </w:rPr>
        <w:t xml:space="preserve">Para añadirle un atributo al elemento que acabamos de crear haremos uso del método </w:t>
      </w:r>
      <w:r w:rsidRPr="0079399D">
        <w:rPr>
          <w:sz w:val="24"/>
          <w:szCs w:val="24"/>
        </w:rPr>
        <w:t>setAttribute</w:t>
      </w:r>
      <w:r w:rsidRPr="0079399D">
        <w:rPr>
          <w:b w:val="0"/>
          <w:bCs w:val="0"/>
          <w:sz w:val="24"/>
          <w:szCs w:val="24"/>
        </w:rPr>
        <w:t>. Este recibe dos parámetros, uno indicando el nombre del atributo que vamos a añadir y el segundo parámetro indicando el valor de dicho atributo.</w:t>
      </w:r>
    </w:p>
    <w:p w14:paraId="24EE607B"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67F80A7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Pr>
          <w:noProof/>
        </w:rPr>
        <w:drawing>
          <wp:inline distT="0" distB="0" distL="0" distR="0" wp14:anchorId="5E65372A" wp14:editId="6C023DD7">
            <wp:extent cx="5612130" cy="695325"/>
            <wp:effectExtent l="0" t="0" r="762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695325"/>
                    </a:xfrm>
                    <a:prstGeom prst="rect">
                      <a:avLst/>
                    </a:prstGeom>
                  </pic:spPr>
                </pic:pic>
              </a:graphicData>
            </a:graphic>
          </wp:inline>
        </w:drawing>
      </w:r>
    </w:p>
    <w:p w14:paraId="31B6C23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79399D">
        <w:rPr>
          <w:rFonts w:ascii="Times New Roman" w:eastAsia="Times New Roman" w:hAnsi="Times New Roman" w:cs="Times New Roman"/>
          <w:b/>
          <w:bCs/>
          <w:sz w:val="24"/>
          <w:szCs w:val="24"/>
          <w:lang w:val="en-US" w:eastAsia="es-CO"/>
        </w:rPr>
        <w:t>JavaScript</w:t>
      </w:r>
    </w:p>
    <w:p w14:paraId="4B456DE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Pr>
          <w:noProof/>
        </w:rPr>
        <w:drawing>
          <wp:inline distT="0" distB="0" distL="0" distR="0" wp14:anchorId="2D0B5D6A" wp14:editId="280B6C2C">
            <wp:extent cx="5612130" cy="112395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123950"/>
                    </a:xfrm>
                    <a:prstGeom prst="rect">
                      <a:avLst/>
                    </a:prstGeom>
                  </pic:spPr>
                </pic:pic>
              </a:graphicData>
            </a:graphic>
          </wp:inline>
        </w:drawing>
      </w:r>
    </w:p>
    <w:p w14:paraId="419714E9" w14:textId="77777777" w:rsidR="00CD2D53" w:rsidRDefault="00CD2D53" w:rsidP="00CD2D53">
      <w:pPr>
        <w:pStyle w:val="Ttulo1"/>
        <w:rPr>
          <w:b w:val="0"/>
          <w:bCs w:val="0"/>
          <w:sz w:val="24"/>
          <w:szCs w:val="24"/>
        </w:rPr>
      </w:pPr>
      <w:r>
        <w:rPr>
          <w:b w:val="0"/>
          <w:bCs w:val="0"/>
          <w:sz w:val="24"/>
          <w:szCs w:val="24"/>
        </w:rPr>
        <w:t>También es posible</w:t>
      </w:r>
      <w:r w:rsidRPr="0079399D">
        <w:rPr>
          <w:b w:val="0"/>
          <w:bCs w:val="0"/>
          <w:sz w:val="24"/>
          <w:szCs w:val="24"/>
        </w:rPr>
        <w:t xml:space="preserve"> crear una función para poder añadir múltiples atributos a un solo elemento.</w:t>
      </w:r>
    </w:p>
    <w:p w14:paraId="5C09F321" w14:textId="77777777" w:rsidR="00CD2D53" w:rsidRPr="0079399D" w:rsidRDefault="00CD2D53" w:rsidP="00CD2D53">
      <w:pPr>
        <w:pStyle w:val="Ttulo1"/>
        <w:rPr>
          <w:b w:val="0"/>
          <w:bCs w:val="0"/>
          <w:sz w:val="24"/>
          <w:szCs w:val="24"/>
        </w:rPr>
      </w:pPr>
      <w:r>
        <w:rPr>
          <w:noProof/>
        </w:rPr>
        <w:drawing>
          <wp:inline distT="0" distB="0" distL="0" distR="0" wp14:anchorId="5941A475" wp14:editId="464EF97D">
            <wp:extent cx="5612130" cy="91440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914400"/>
                    </a:xfrm>
                    <a:prstGeom prst="rect">
                      <a:avLst/>
                    </a:prstGeom>
                  </pic:spPr>
                </pic:pic>
              </a:graphicData>
            </a:graphic>
          </wp:inline>
        </w:drawing>
      </w:r>
    </w:p>
    <w:p w14:paraId="04C1139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E18DF6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48"/>
          <w:szCs w:val="48"/>
          <w:lang w:eastAsia="es-CO"/>
        </w:rPr>
      </w:pPr>
      <w:r>
        <w:rPr>
          <w:rFonts w:ascii="Times New Roman" w:eastAsia="Times New Roman" w:hAnsi="Times New Roman" w:cs="Times New Roman"/>
          <w:b/>
          <w:bCs/>
          <w:sz w:val="48"/>
          <w:szCs w:val="48"/>
          <w:lang w:eastAsia="es-CO"/>
        </w:rPr>
        <w:t xml:space="preserve">Obtener Info de </w:t>
      </w:r>
      <w:r w:rsidRPr="00CD7FA9">
        <w:rPr>
          <w:rFonts w:ascii="Times New Roman" w:eastAsia="Times New Roman" w:hAnsi="Times New Roman" w:cs="Times New Roman"/>
          <w:b/>
          <w:bCs/>
          <w:sz w:val="48"/>
          <w:szCs w:val="48"/>
          <w:lang w:eastAsia="es-CO"/>
        </w:rPr>
        <w:t>Formularios</w:t>
      </w:r>
      <w:r>
        <w:rPr>
          <w:rFonts w:ascii="Times New Roman" w:eastAsia="Times New Roman" w:hAnsi="Times New Roman" w:cs="Times New Roman"/>
          <w:b/>
          <w:bCs/>
          <w:sz w:val="48"/>
          <w:szCs w:val="48"/>
          <w:lang w:eastAsia="es-CO"/>
        </w:rPr>
        <w:t>.</w:t>
      </w:r>
    </w:p>
    <w:p w14:paraId="1B3EFC3C"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DF6365">
        <w:rPr>
          <w:rFonts w:ascii="Times New Roman" w:eastAsia="Times New Roman" w:hAnsi="Times New Roman" w:cs="Times New Roman"/>
          <w:sz w:val="24"/>
          <w:szCs w:val="24"/>
          <w:lang w:eastAsia="es-CO"/>
        </w:rPr>
        <w:t>Podemos tomar la información que se deja en un formulario de un sitio web al fijarla cuando escribimos sobre ella. Uno de los atributos de form o un input en HTML es name, en ella guarda en memoria la información de que dejamos escrito.</w:t>
      </w:r>
    </w:p>
    <w:p w14:paraId="5A5F5BD8"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EC61A35" wp14:editId="70E84F5F">
            <wp:extent cx="5612130" cy="61341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613410"/>
                    </a:xfrm>
                    <a:prstGeom prst="rect">
                      <a:avLst/>
                    </a:prstGeom>
                  </pic:spPr>
                </pic:pic>
              </a:graphicData>
            </a:graphic>
          </wp:inline>
        </w:drawing>
      </w:r>
    </w:p>
    <w:p w14:paraId="1753435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E70F34">
        <w:rPr>
          <w:rFonts w:ascii="Times New Roman" w:eastAsia="Times New Roman" w:hAnsi="Times New Roman" w:cs="Times New Roman"/>
          <w:sz w:val="24"/>
          <w:szCs w:val="24"/>
          <w:lang w:eastAsia="es-CO"/>
        </w:rPr>
        <w:t>Para obtener toda la información a javaScript la conseguimos creando un nuevo objeto FormData:</w:t>
      </w:r>
    </w:p>
    <w:p w14:paraId="704B1A3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B39F3D6" wp14:editId="194C2A31">
            <wp:extent cx="5612130" cy="46482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464820"/>
                    </a:xfrm>
                    <a:prstGeom prst="rect">
                      <a:avLst/>
                    </a:prstGeom>
                  </pic:spPr>
                </pic:pic>
              </a:graphicData>
            </a:graphic>
          </wp:inline>
        </w:drawing>
      </w:r>
    </w:p>
    <w:p w14:paraId="0C39F0B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9FB5E4A" wp14:editId="5B5CF11B">
            <wp:extent cx="5612130" cy="31115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311150"/>
                    </a:xfrm>
                    <a:prstGeom prst="rect">
                      <a:avLst/>
                    </a:prstGeom>
                  </pic:spPr>
                </pic:pic>
              </a:graphicData>
            </a:graphic>
          </wp:inline>
        </w:drawing>
      </w:r>
    </w:p>
    <w:p w14:paraId="25D3BD66"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715B8A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759231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1A466C7" w14:textId="77777777" w:rsidR="00CD2D53" w:rsidRPr="00DF6365"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3B079AF6"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CD7FA9">
        <w:rPr>
          <w:rStyle w:val="CdigoHTML"/>
          <w:rFonts w:eastAsiaTheme="minorHAnsi"/>
          <w:b/>
          <w:bCs/>
          <w:sz w:val="24"/>
          <w:szCs w:val="24"/>
        </w:rPr>
        <w:t>FormData()</w:t>
      </w:r>
      <w:r w:rsidRPr="00CD7FA9">
        <w:rPr>
          <w:sz w:val="24"/>
          <w:szCs w:val="24"/>
        </w:rPr>
        <w:t xml:space="preserve"> </w:t>
      </w:r>
      <w:r w:rsidRPr="00CD7FA9">
        <w:rPr>
          <w:rFonts w:ascii="Times New Roman" w:hAnsi="Times New Roman" w:cs="Times New Roman"/>
          <w:sz w:val="24"/>
          <w:szCs w:val="24"/>
        </w:rPr>
        <w:t>es una interfaz que te permite obtener los valores de un formulario.</w:t>
      </w:r>
    </w:p>
    <w:p w14:paraId="2DD0B1D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179A89CE" wp14:editId="1EA55404">
            <wp:extent cx="5612130" cy="166370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1663700"/>
                    </a:xfrm>
                    <a:prstGeom prst="rect">
                      <a:avLst/>
                    </a:prstGeom>
                  </pic:spPr>
                </pic:pic>
              </a:graphicData>
            </a:graphic>
          </wp:inline>
        </w:drawing>
      </w:r>
    </w:p>
    <w:p w14:paraId="3A42B90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CC219E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D68F8F4" w14:textId="77777777" w:rsidR="00CD2D53" w:rsidRDefault="00CD2D53" w:rsidP="00CD2D53">
      <w:pPr>
        <w:pStyle w:val="Ttulo1"/>
      </w:pPr>
    </w:p>
    <w:p w14:paraId="2F238567" w14:textId="77777777" w:rsidR="00CD2D53" w:rsidRDefault="00CD2D53" w:rsidP="00CD2D53">
      <w:pPr>
        <w:pStyle w:val="Ttulo1"/>
      </w:pPr>
      <w:r>
        <w:t>Desestructuración de objetos</w:t>
      </w:r>
    </w:p>
    <w:p w14:paraId="00C1955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05357F">
        <w:rPr>
          <w:rStyle w:val="CdigoHTML"/>
          <w:rFonts w:eastAsiaTheme="minorHAnsi"/>
          <w:sz w:val="24"/>
          <w:szCs w:val="24"/>
        </w:rPr>
        <w:t>Destructuring assignment</w:t>
      </w:r>
      <w:r w:rsidRPr="0005357F">
        <w:rPr>
          <w:sz w:val="24"/>
          <w:szCs w:val="24"/>
        </w:rPr>
        <w:t xml:space="preserve"> </w:t>
      </w:r>
      <w:r w:rsidRPr="0005357F">
        <w:rPr>
          <w:rFonts w:ascii="Times New Roman" w:hAnsi="Times New Roman" w:cs="Times New Roman"/>
          <w:sz w:val="24"/>
          <w:szCs w:val="24"/>
        </w:rPr>
        <w:t>permite entrar a un objeto o lista y poder sacar un dato para asignarlo a otra variable.</w:t>
      </w:r>
    </w:p>
    <w:p w14:paraId="1D89F030"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1.</w:t>
      </w:r>
    </w:p>
    <w:p w14:paraId="4FD017E9"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794EF6D" wp14:editId="37B1F77F">
            <wp:extent cx="5829300" cy="10477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1047750"/>
                    </a:xfrm>
                    <a:prstGeom prst="rect">
                      <a:avLst/>
                    </a:prstGeom>
                  </pic:spPr>
                </pic:pic>
              </a:graphicData>
            </a:graphic>
          </wp:inline>
        </w:drawing>
      </w:r>
    </w:p>
    <w:p w14:paraId="7D322D0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Que seria lo mismo que:</w:t>
      </w:r>
    </w:p>
    <w:p w14:paraId="08F58257"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170A73E" wp14:editId="19CCC2C7">
            <wp:extent cx="5612130" cy="409575"/>
            <wp:effectExtent l="0" t="0" r="762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409575"/>
                    </a:xfrm>
                    <a:prstGeom prst="rect">
                      <a:avLst/>
                    </a:prstGeom>
                  </pic:spPr>
                </pic:pic>
              </a:graphicData>
            </a:graphic>
          </wp:inline>
        </w:drawing>
      </w:r>
    </w:p>
    <w:p w14:paraId="4D960A90"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102010AE"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392C98EF"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2.</w:t>
      </w:r>
    </w:p>
    <w:p w14:paraId="7EF3EBB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5F590A2F" wp14:editId="75E88842">
            <wp:extent cx="5838825" cy="20859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38825" cy="2085975"/>
                    </a:xfrm>
                    <a:prstGeom prst="rect">
                      <a:avLst/>
                    </a:prstGeom>
                  </pic:spPr>
                </pic:pic>
              </a:graphicData>
            </a:graphic>
          </wp:inline>
        </w:drawing>
      </w:r>
    </w:p>
    <w:p w14:paraId="6EA735C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FC7133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3338416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031D6E6" w14:textId="77777777" w:rsidR="00CD2D53" w:rsidRPr="001351C5" w:rsidRDefault="00CD2D53" w:rsidP="00CD2D53">
      <w:pPr>
        <w:pStyle w:val="Ttulo2"/>
        <w:rPr>
          <w:rFonts w:ascii="Times New Roman" w:hAnsi="Times New Roman" w:cs="Times New Roman"/>
          <w:color w:val="auto"/>
          <w:sz w:val="48"/>
          <w:szCs w:val="48"/>
        </w:rPr>
      </w:pPr>
      <w:r w:rsidRPr="001351C5">
        <w:rPr>
          <w:rFonts w:ascii="Times New Roman" w:hAnsi="Times New Roman" w:cs="Times New Roman"/>
          <w:b/>
          <w:bCs/>
          <w:color w:val="auto"/>
          <w:sz w:val="48"/>
          <w:szCs w:val="48"/>
        </w:rPr>
        <w:t>Dataset</w:t>
      </w:r>
    </w:p>
    <w:p w14:paraId="630DFE29" w14:textId="77777777" w:rsidR="00CD2D53" w:rsidRDefault="00CD2D53" w:rsidP="00CD2D53">
      <w:pPr>
        <w:pStyle w:val="NormalWeb"/>
      </w:pPr>
      <w:r>
        <w:rPr>
          <w:rStyle w:val="CdigoHTML"/>
        </w:rPr>
        <w:t>Dataset</w:t>
      </w:r>
      <w:r>
        <w:t xml:space="preserve"> permite acceder a un objeto con todos los atributos </w:t>
      </w:r>
      <w:r>
        <w:rPr>
          <w:rStyle w:val="CdigoHTML"/>
        </w:rPr>
        <w:t>data</w:t>
      </w:r>
      <w:r>
        <w:t xml:space="preserve"> de un elemento DOM.</w:t>
      </w:r>
    </w:p>
    <w:p w14:paraId="2ADC451C"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74C04E59" wp14:editId="108AAEA3">
            <wp:extent cx="5743575" cy="5715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3575" cy="571500"/>
                    </a:xfrm>
                    <a:prstGeom prst="rect">
                      <a:avLst/>
                    </a:prstGeom>
                  </pic:spPr>
                </pic:pic>
              </a:graphicData>
            </a:graphic>
          </wp:inline>
        </w:drawing>
      </w:r>
    </w:p>
    <w:p w14:paraId="5F541152"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335A51E5" wp14:editId="2B049E40">
            <wp:extent cx="5762625" cy="11906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2625" cy="1190625"/>
                    </a:xfrm>
                    <a:prstGeom prst="rect">
                      <a:avLst/>
                    </a:prstGeom>
                  </pic:spPr>
                </pic:pic>
              </a:graphicData>
            </a:graphic>
          </wp:inline>
        </w:drawing>
      </w:r>
    </w:p>
    <w:p w14:paraId="372961F0" w14:textId="77777777" w:rsidR="00CD2D53" w:rsidRPr="002251B7"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2251B7">
        <w:rPr>
          <w:rFonts w:ascii="Times New Roman" w:eastAsia="Times New Roman" w:hAnsi="Times New Roman" w:cs="Times New Roman"/>
          <w:sz w:val="24"/>
          <w:szCs w:val="24"/>
          <w:lang w:eastAsia="es-CO"/>
        </w:rPr>
        <w:t>La parte de la asignación de: id y category se puede hacer también con Destructuring assignment y queda mucho mejor.</w:t>
      </w:r>
    </w:p>
    <w:p w14:paraId="499F0449"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B37D1D7" wp14:editId="577A2814">
            <wp:extent cx="5612130" cy="46482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464820"/>
                    </a:xfrm>
                    <a:prstGeom prst="rect">
                      <a:avLst/>
                    </a:prstGeom>
                  </pic:spPr>
                </pic:pic>
              </a:graphicData>
            </a:graphic>
          </wp:inline>
        </w:drawing>
      </w:r>
    </w:p>
    <w:p w14:paraId="7474450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88F59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0423F7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8891550"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E03858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826D30D" w14:textId="77777777" w:rsidR="00CD2D53" w:rsidRPr="001351C5" w:rsidRDefault="00CD2D53" w:rsidP="00CD2D53">
      <w:pPr>
        <w:pStyle w:val="Ttulo2"/>
        <w:rPr>
          <w:rFonts w:ascii="Times New Roman" w:hAnsi="Times New Roman" w:cs="Times New Roman"/>
          <w:b/>
          <w:bCs/>
          <w:color w:val="auto"/>
          <w:sz w:val="36"/>
          <w:szCs w:val="36"/>
        </w:rPr>
      </w:pPr>
      <w:r w:rsidRPr="001351C5">
        <w:rPr>
          <w:rFonts w:ascii="Times New Roman" w:hAnsi="Times New Roman" w:cs="Times New Roman"/>
          <w:b/>
          <w:bCs/>
          <w:color w:val="auto"/>
          <w:sz w:val="36"/>
          <w:szCs w:val="36"/>
        </w:rPr>
        <w:t>Transformar tipos de datos</w:t>
      </w:r>
    </w:p>
    <w:p w14:paraId="047B8459" w14:textId="77777777" w:rsidR="00CD2D53" w:rsidRDefault="00CD2D53" w:rsidP="00CD2D53">
      <w:pPr>
        <w:pStyle w:val="NormalWeb"/>
      </w:pPr>
      <w:r>
        <w:t>Cambiar un string a entero.</w:t>
      </w:r>
    </w:p>
    <w:p w14:paraId="11911018" w14:textId="77777777" w:rsidR="00CD2D53" w:rsidRDefault="00CD2D53" w:rsidP="00CD2D53">
      <w:pPr>
        <w:pStyle w:val="NormalWeb"/>
      </w:pPr>
      <w:r>
        <w:rPr>
          <w:noProof/>
        </w:rPr>
        <w:drawing>
          <wp:inline distT="0" distB="0" distL="0" distR="0" wp14:anchorId="04607497" wp14:editId="036578DC">
            <wp:extent cx="5657850" cy="5048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57850" cy="504825"/>
                    </a:xfrm>
                    <a:prstGeom prst="rect">
                      <a:avLst/>
                    </a:prstGeom>
                  </pic:spPr>
                </pic:pic>
              </a:graphicData>
            </a:graphic>
          </wp:inline>
        </w:drawing>
      </w:r>
    </w:p>
    <w:p w14:paraId="05232052" w14:textId="77777777" w:rsidR="00CD2D53" w:rsidRDefault="00CD2D53" w:rsidP="00CD2D53">
      <w:pPr>
        <w:pStyle w:val="NormalWeb"/>
      </w:pPr>
    </w:p>
    <w:p w14:paraId="2F9B94B9" w14:textId="77777777" w:rsidR="00CD2D53" w:rsidRDefault="00CD2D53" w:rsidP="00CD2D53">
      <w:pPr>
        <w:pStyle w:val="NormalWeb"/>
      </w:pPr>
    </w:p>
    <w:p w14:paraId="7EA55A1D"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Encontrando elementos en lista (find)</w:t>
      </w:r>
    </w:p>
    <w:p w14:paraId="287F13BB" w14:textId="77777777" w:rsidR="00CD2D53" w:rsidRDefault="00CD2D53" w:rsidP="00CD2D53">
      <w:pPr>
        <w:pStyle w:val="NormalWeb"/>
      </w:pPr>
      <w:r w:rsidRPr="009E6FE5">
        <w:rPr>
          <w:b/>
          <w:bCs/>
        </w:rPr>
        <w:t>find()</w:t>
      </w:r>
      <w:r>
        <w:t xml:space="preserve"> devuelve el primer elemento de un array que cumpla con el criterio de búsqueda. Si no se encuentra ningún elemento devuelve undefined.</w:t>
      </w:r>
    </w:p>
    <w:p w14:paraId="2E24B6E4" w14:textId="77777777" w:rsidR="00CD2D53" w:rsidRDefault="00CD2D53" w:rsidP="00CD2D53">
      <w:pPr>
        <w:pStyle w:val="NormalWeb"/>
      </w:pPr>
      <w:r>
        <w:rPr>
          <w:noProof/>
        </w:rPr>
        <w:drawing>
          <wp:inline distT="0" distB="0" distL="0" distR="0" wp14:anchorId="66DA45A5" wp14:editId="5EAEADD8">
            <wp:extent cx="6153150" cy="8477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3150" cy="847725"/>
                    </a:xfrm>
                    <a:prstGeom prst="rect">
                      <a:avLst/>
                    </a:prstGeom>
                  </pic:spPr>
                </pic:pic>
              </a:graphicData>
            </a:graphic>
          </wp:inline>
        </w:drawing>
      </w:r>
    </w:p>
    <w:p w14:paraId="51890705" w14:textId="77777777" w:rsidR="00CD2D53" w:rsidRDefault="00CD2D53" w:rsidP="00CD2D53">
      <w:pPr>
        <w:pStyle w:val="NormalWeb"/>
      </w:pPr>
    </w:p>
    <w:p w14:paraId="10DF1B84"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Switch</w:t>
      </w:r>
    </w:p>
    <w:p w14:paraId="5A2F627B" w14:textId="77777777" w:rsidR="00CD2D53" w:rsidRDefault="00CD2D53" w:rsidP="00CD2D53">
      <w:pPr>
        <w:pStyle w:val="NormalWeb"/>
      </w:pPr>
      <w:r>
        <w:rPr>
          <w:noProof/>
        </w:rPr>
        <w:drawing>
          <wp:inline distT="0" distB="0" distL="0" distR="0" wp14:anchorId="6E502EAD" wp14:editId="151BA2AE">
            <wp:extent cx="6115050" cy="268605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15050" cy="2686050"/>
                    </a:xfrm>
                    <a:prstGeom prst="rect">
                      <a:avLst/>
                    </a:prstGeom>
                  </pic:spPr>
                </pic:pic>
              </a:graphicData>
            </a:graphic>
          </wp:inline>
        </w:drawing>
      </w:r>
    </w:p>
    <w:p w14:paraId="66E1E61E" w14:textId="77777777" w:rsidR="00CD2D53" w:rsidRDefault="00CD2D53" w:rsidP="00CD2D53">
      <w:pPr>
        <w:pStyle w:val="NormalWeb"/>
      </w:pPr>
    </w:p>
    <w:p w14:paraId="0345FA26" w14:textId="77777777" w:rsidR="00CD2D53" w:rsidRDefault="00CD2D53" w:rsidP="00CD2D53">
      <w:pPr>
        <w:pStyle w:val="NormalWeb"/>
      </w:pPr>
    </w:p>
    <w:p w14:paraId="2E9A30D7" w14:textId="77777777" w:rsidR="00CD2D53" w:rsidRDefault="00CD2D53" w:rsidP="00CD2D53">
      <w:pPr>
        <w:pStyle w:val="NormalWeb"/>
      </w:pPr>
    </w:p>
    <w:p w14:paraId="6C5061F3" w14:textId="77777777" w:rsidR="00CD2D53" w:rsidRDefault="00CD2D53" w:rsidP="00CD2D53">
      <w:pPr>
        <w:pStyle w:val="NormalWeb"/>
      </w:pPr>
    </w:p>
    <w:p w14:paraId="62CAA0CF" w14:textId="77777777" w:rsidR="00CD2D53" w:rsidRDefault="00CD2D53" w:rsidP="00CD2D53">
      <w:pPr>
        <w:pStyle w:val="NormalWeb"/>
      </w:pPr>
    </w:p>
    <w:p w14:paraId="12881705" w14:textId="77777777" w:rsidR="00CD2D53" w:rsidRDefault="00CD2D53" w:rsidP="00CD2D53">
      <w:pPr>
        <w:pStyle w:val="NormalWeb"/>
      </w:pPr>
    </w:p>
    <w:p w14:paraId="09E7CAED" w14:textId="77777777" w:rsidR="00CD2D53" w:rsidRDefault="00CD2D53" w:rsidP="00CD2D53">
      <w:pPr>
        <w:pStyle w:val="NormalWeb"/>
      </w:pPr>
    </w:p>
    <w:p w14:paraId="1C608ABD" w14:textId="77777777" w:rsidR="00CD2D53" w:rsidRDefault="00CD2D53" w:rsidP="00CD2D53">
      <w:pPr>
        <w:pStyle w:val="NormalWeb"/>
      </w:pPr>
    </w:p>
    <w:p w14:paraId="3EB747AE" w14:textId="77777777" w:rsidR="00CD2D53" w:rsidRDefault="00CD2D53" w:rsidP="00CD2D53">
      <w:pPr>
        <w:pStyle w:val="Ttulo1"/>
      </w:pPr>
      <w:r>
        <w:t>Animaciones</w:t>
      </w:r>
    </w:p>
    <w:p w14:paraId="1845C1F1" w14:textId="77777777" w:rsidR="00CD2D53" w:rsidRDefault="00CD2D53" w:rsidP="00CD2D53">
      <w:pPr>
        <w:pStyle w:val="NormalWeb"/>
      </w:pPr>
      <w:r>
        <w:t>Tanto como en CSS puro, con javaScript también podemos hacer efectos de fade con CSS.</w:t>
      </w:r>
    </w:p>
    <w:p w14:paraId="472E0B53" w14:textId="77777777" w:rsidR="00CD2D53" w:rsidRDefault="00CD2D53" w:rsidP="00CD2D53">
      <w:pPr>
        <w:pStyle w:val="NormalWeb"/>
      </w:pPr>
      <w:r>
        <w:t xml:space="preserve">En esta clase obtenemos el objeto </w:t>
      </w:r>
      <w:r>
        <w:rPr>
          <w:rStyle w:val="nfasis"/>
          <w:rFonts w:eastAsiaTheme="majorEastAsia"/>
        </w:rPr>
        <w:t>image</w:t>
      </w:r>
      <w:r>
        <w:t xml:space="preserve"> del template que generamos para cada película y le agregamos una clase previamente declarada en nuestro CSS.</w:t>
      </w:r>
      <w:r>
        <w:br/>
        <w:t xml:space="preserve">Usamos el eventListener </w:t>
      </w:r>
      <w:r>
        <w:rPr>
          <w:rStyle w:val="nfasis"/>
          <w:rFonts w:eastAsiaTheme="majorEastAsia"/>
        </w:rPr>
        <w:t>‘load’</w:t>
      </w:r>
      <w:r>
        <w:t xml:space="preserve"> para imprimir todas las imágenes juntas una vez traídas de la API.</w:t>
      </w:r>
    </w:p>
    <w:p w14:paraId="4C7541A6" w14:textId="77777777" w:rsidR="00CD2D53" w:rsidRDefault="00CD2D53" w:rsidP="00CD2D53">
      <w:pPr>
        <w:pStyle w:val="NormalWeb"/>
      </w:pPr>
      <w:r>
        <w:rPr>
          <w:noProof/>
        </w:rPr>
        <w:drawing>
          <wp:inline distT="0" distB="0" distL="0" distR="0" wp14:anchorId="603C9C30" wp14:editId="1040D95F">
            <wp:extent cx="5772150" cy="40195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2150" cy="4019550"/>
                    </a:xfrm>
                    <a:prstGeom prst="rect">
                      <a:avLst/>
                    </a:prstGeom>
                  </pic:spPr>
                </pic:pic>
              </a:graphicData>
            </a:graphic>
          </wp:inline>
        </w:drawing>
      </w:r>
    </w:p>
    <w:p w14:paraId="4964569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95BD90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3A164B1"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1A0A5E8"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09735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499F9EA" w14:textId="77777777" w:rsidR="00CD2D53" w:rsidRDefault="00CD2D53" w:rsidP="00CD2D53">
      <w:pPr>
        <w:pStyle w:val="Ttulo1"/>
      </w:pPr>
      <w:r>
        <w:lastRenderedPageBreak/>
        <w:t>Manejo de errores</w:t>
      </w:r>
    </w:p>
    <w:p w14:paraId="421559C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El manejo de errores se hace con un bloque </w:t>
      </w:r>
      <w:r w:rsidRPr="00396501">
        <w:rPr>
          <w:rFonts w:ascii="Times New Roman" w:eastAsia="Times New Roman" w:hAnsi="Times New Roman" w:cs="Times New Roman"/>
          <w:b/>
          <w:bCs/>
          <w:sz w:val="24"/>
          <w:szCs w:val="24"/>
          <w:lang w:eastAsia="es-CO"/>
        </w:rPr>
        <w:t>try/catch</w:t>
      </w:r>
      <w:r w:rsidRPr="00396501">
        <w:rPr>
          <w:rFonts w:ascii="Times New Roman" w:eastAsia="Times New Roman" w:hAnsi="Times New Roman" w:cs="Times New Roman"/>
          <w:sz w:val="24"/>
          <w:szCs w:val="24"/>
          <w:lang w:eastAsia="es-CO"/>
        </w:rPr>
        <w:t>. Se intenta ejecutar un bloque de instrucciones (try) y se especifica una respuesta en caso suceda un error (catch).</w:t>
      </w:r>
    </w:p>
    <w:p w14:paraId="482203FB"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2DFD5A0" wp14:editId="001312E0">
            <wp:extent cx="5772150" cy="147637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2150" cy="1476375"/>
                    </a:xfrm>
                    <a:prstGeom prst="rect">
                      <a:avLst/>
                    </a:prstGeom>
                  </pic:spPr>
                </pic:pic>
              </a:graphicData>
            </a:graphic>
          </wp:inline>
        </w:drawing>
      </w:r>
    </w:p>
    <w:p w14:paraId="5BFF821C"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crear un error customizado con </w:t>
      </w:r>
      <w:r w:rsidRPr="00396501">
        <w:rPr>
          <w:rFonts w:ascii="Times New Roman" w:eastAsia="Times New Roman" w:hAnsi="Times New Roman" w:cs="Times New Roman"/>
          <w:b/>
          <w:bCs/>
          <w:sz w:val="24"/>
          <w:szCs w:val="24"/>
          <w:lang w:eastAsia="es-CO"/>
        </w:rPr>
        <w:t>new Error</w:t>
      </w:r>
      <w:r w:rsidRPr="00396501">
        <w:rPr>
          <w:rFonts w:ascii="Times New Roman" w:eastAsia="Times New Roman" w:hAnsi="Times New Roman" w:cs="Times New Roman"/>
          <w:sz w:val="24"/>
          <w:szCs w:val="24"/>
          <w:lang w:eastAsia="es-CO"/>
        </w:rPr>
        <w:t>().</w:t>
      </w:r>
    </w:p>
    <w:p w14:paraId="742F4269"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lanzar un error con </w:t>
      </w:r>
      <w:r w:rsidRPr="00396501">
        <w:rPr>
          <w:rFonts w:ascii="Times New Roman" w:eastAsia="Times New Roman" w:hAnsi="Times New Roman" w:cs="Times New Roman"/>
          <w:b/>
          <w:bCs/>
          <w:sz w:val="24"/>
          <w:szCs w:val="24"/>
          <w:lang w:eastAsia="es-CO"/>
        </w:rPr>
        <w:t>throw</w:t>
      </w:r>
      <w:r w:rsidRPr="00396501">
        <w:rPr>
          <w:rFonts w:ascii="Times New Roman" w:eastAsia="Times New Roman" w:hAnsi="Times New Roman" w:cs="Times New Roman"/>
          <w:sz w:val="24"/>
          <w:szCs w:val="24"/>
          <w:lang w:eastAsia="es-CO"/>
        </w:rPr>
        <w:t>.</w:t>
      </w:r>
    </w:p>
    <w:p w14:paraId="5413B8F8" w14:textId="77777777" w:rsidR="00CD2D53" w:rsidRPr="00396501"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6C7D43E" wp14:editId="6B26498E">
            <wp:extent cx="5743575" cy="41910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3575" cy="419100"/>
                    </a:xfrm>
                    <a:prstGeom prst="rect">
                      <a:avLst/>
                    </a:prstGeom>
                  </pic:spPr>
                </pic:pic>
              </a:graphicData>
            </a:graphic>
          </wp:inline>
        </w:drawing>
      </w:r>
    </w:p>
    <w:p w14:paraId="13ABE1A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3FBA7AB" w14:textId="77777777" w:rsidR="00CD2D53" w:rsidRDefault="00CD2D53" w:rsidP="00CD2D53">
      <w:pPr>
        <w:pStyle w:val="Ttulo1"/>
      </w:pPr>
      <w:r>
        <w:t>LocalStorage</w:t>
      </w:r>
    </w:p>
    <w:p w14:paraId="285C1E38"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localStorage</w:t>
      </w:r>
      <w:r w:rsidRPr="00551253">
        <w:rPr>
          <w:rFonts w:ascii="Times New Roman" w:eastAsia="Times New Roman" w:hAnsi="Times New Roman" w:cs="Times New Roman"/>
          <w:sz w:val="24"/>
          <w:szCs w:val="24"/>
          <w:lang w:eastAsia="es-CO"/>
        </w:rPr>
        <w:t xml:space="preserve"> permite almacenar datos sin tiempo de expiración</w:t>
      </w:r>
    </w:p>
    <w:p w14:paraId="71000EAD"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sessionStorage</w:t>
      </w:r>
      <w:r w:rsidRPr="00551253">
        <w:rPr>
          <w:rFonts w:ascii="Times New Roman" w:eastAsia="Times New Roman" w:hAnsi="Times New Roman" w:cs="Times New Roman"/>
          <w:sz w:val="24"/>
          <w:szCs w:val="24"/>
          <w:lang w:eastAsia="es-CO"/>
        </w:rPr>
        <w:t xml:space="preserve"> permite almacenar datos. Estos datos se van a borrar cuando se termine la sesión del navegador</w:t>
      </w:r>
    </w:p>
    <w:p w14:paraId="2A3FF5DD" w14:textId="77777777" w:rsidR="00CD2D53" w:rsidRPr="005512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Times New Roman" w:eastAsia="Times New Roman" w:hAnsi="Times New Roman" w:cs="Times New Roman"/>
          <w:sz w:val="24"/>
          <w:szCs w:val="24"/>
          <w:lang w:eastAsia="es-CO"/>
        </w:rPr>
        <w:t>En local storage solo se puede guardar texto plano. No se pueden guardar objetos.</w:t>
      </w:r>
    </w:p>
    <w:p w14:paraId="72C7F23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6E0BDF4" wp14:editId="66E40CBC">
            <wp:extent cx="5612130" cy="241935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2419350"/>
                    </a:xfrm>
                    <a:prstGeom prst="rect">
                      <a:avLst/>
                    </a:prstGeom>
                  </pic:spPr>
                </pic:pic>
              </a:graphicData>
            </a:graphic>
          </wp:inline>
        </w:drawing>
      </w:r>
    </w:p>
    <w:p w14:paraId="7BA49E3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7555B934"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i/>
          <w:iCs/>
          <w:sz w:val="48"/>
          <w:szCs w:val="48"/>
          <w:lang w:eastAsia="es-CO"/>
        </w:rPr>
      </w:pPr>
      <w:r w:rsidRPr="00D275FA">
        <w:rPr>
          <w:rFonts w:ascii="Times New Roman" w:eastAsia="Times New Roman" w:hAnsi="Times New Roman" w:cs="Times New Roman"/>
          <w:i/>
          <w:iCs/>
          <w:sz w:val="48"/>
          <w:szCs w:val="48"/>
          <w:highlight w:val="yellow"/>
          <w:lang w:eastAsia="es-CO"/>
        </w:rPr>
        <w:t>Importants Questions and Answers.</w:t>
      </w:r>
    </w:p>
    <w:p w14:paraId="74AF0662"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5C972FE" wp14:editId="2C4D6D4A">
            <wp:extent cx="5612130" cy="257175"/>
            <wp:effectExtent l="0" t="0" r="762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2981" b="62918"/>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682C1" wp14:editId="44B2FBE8">
            <wp:extent cx="5612130" cy="333375"/>
            <wp:effectExtent l="0" t="0" r="762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68942" b="12779"/>
                    <a:stretch/>
                  </pic:blipFill>
                  <pic:spPr bwMode="auto">
                    <a:xfrm>
                      <a:off x="0" y="0"/>
                      <a:ext cx="5612130" cy="333375"/>
                    </a:xfrm>
                    <a:prstGeom prst="rect">
                      <a:avLst/>
                    </a:prstGeom>
                    <a:ln>
                      <a:noFill/>
                    </a:ln>
                    <a:extLst>
                      <a:ext uri="{53640926-AAD7-44D8-BBD7-CCE9431645EC}">
                        <a14:shadowObscured xmlns:a14="http://schemas.microsoft.com/office/drawing/2010/main"/>
                      </a:ext>
                    </a:extLst>
                  </pic:spPr>
                </pic:pic>
              </a:graphicData>
            </a:graphic>
          </wp:inline>
        </w:drawing>
      </w:r>
    </w:p>
    <w:p w14:paraId="7994DF9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176CC4C" wp14:editId="6588515B">
            <wp:extent cx="5612130" cy="257175"/>
            <wp:effectExtent l="0" t="0" r="762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24547" b="61352"/>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5F06B" wp14:editId="2E0502FA">
            <wp:extent cx="5612130" cy="28575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54317" b="30014"/>
                    <a:stretch/>
                  </pic:blipFill>
                  <pic:spPr bwMode="auto">
                    <a:xfrm>
                      <a:off x="0" y="0"/>
                      <a:ext cx="5612130" cy="285750"/>
                    </a:xfrm>
                    <a:prstGeom prst="rect">
                      <a:avLst/>
                    </a:prstGeom>
                    <a:ln>
                      <a:noFill/>
                    </a:ln>
                    <a:extLst>
                      <a:ext uri="{53640926-AAD7-44D8-BBD7-CCE9431645EC}">
                        <a14:shadowObscured xmlns:a14="http://schemas.microsoft.com/office/drawing/2010/main"/>
                      </a:ext>
                    </a:extLst>
                  </pic:spPr>
                </pic:pic>
              </a:graphicData>
            </a:graphic>
          </wp:inline>
        </w:drawing>
      </w:r>
    </w:p>
    <w:p w14:paraId="5F52F67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0CC696F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14FFCF3" wp14:editId="44A7BEBC">
            <wp:extent cx="5612130" cy="276225"/>
            <wp:effectExtent l="0" t="0" r="762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25399" b="60436"/>
                    <a:stretch/>
                  </pic:blipFill>
                  <pic:spPr bwMode="auto">
                    <a:xfrm>
                      <a:off x="0" y="0"/>
                      <a:ext cx="5612130" cy="276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4CFE92" wp14:editId="0ECF23CC">
            <wp:extent cx="5612130" cy="314325"/>
            <wp:effectExtent l="0" t="0" r="762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56659" b="27223"/>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39994F4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B9D0D38" wp14:editId="1310FB75">
            <wp:extent cx="5612130" cy="304800"/>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4422" b="59948"/>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8B7061" wp14:editId="3962E78B">
            <wp:extent cx="5612130" cy="30480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71312" b="13057"/>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17C0C485" w14:textId="77777777" w:rsidR="00A270E8" w:rsidRPr="00A270E8" w:rsidRDefault="00A270E8" w:rsidP="00A270E8">
      <w:pPr>
        <w:pStyle w:val="Ttulo1"/>
        <w:jc w:val="center"/>
        <w:rPr>
          <w:sz w:val="24"/>
          <w:szCs w:val="24"/>
        </w:rPr>
      </w:pPr>
      <w:r w:rsidRPr="00A270E8">
        <w:rPr>
          <w:sz w:val="24"/>
          <w:szCs w:val="24"/>
          <w:highlight w:val="red"/>
        </w:rPr>
        <w:t>Arreglar Error ‘Access-Control-Allow-Origin’</w:t>
      </w:r>
    </w:p>
    <w:p w14:paraId="2298020B" w14:textId="593FE560" w:rsidR="00CD2D53" w:rsidRDefault="00A270E8"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noProof/>
        </w:rPr>
        <w:drawing>
          <wp:inline distT="0" distB="0" distL="0" distR="0" wp14:anchorId="2AD33860" wp14:editId="149A2819">
            <wp:extent cx="5838825" cy="29527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38825" cy="295275"/>
                    </a:xfrm>
                    <a:prstGeom prst="rect">
                      <a:avLst/>
                    </a:prstGeom>
                  </pic:spPr>
                </pic:pic>
              </a:graphicData>
            </a:graphic>
          </wp:inline>
        </w:drawing>
      </w:r>
    </w:p>
    <w:p w14:paraId="3C932F58"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758C2A84"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Recursos Útiles:</w:t>
      </w:r>
    </w:p>
    <w:p w14:paraId="1D480B35" w14:textId="77777777" w:rsidR="00CD2D53" w:rsidRDefault="009B4A4A" w:rsidP="00CD2D53">
      <w:pPr>
        <w:pStyle w:val="NormalWeb"/>
      </w:pPr>
      <w:hyperlink r:id="rId191" w:history="1">
        <w:r w:rsidR="00CD2D53">
          <w:rPr>
            <w:rStyle w:val="Hipervnculo"/>
            <w:rFonts w:eastAsiaTheme="majorEastAsia"/>
          </w:rPr>
          <w:t>https://www.freecodecamp.org/news/https-medium-com-gladchinda-hacks-for-creating-javascript-arrays-a1b80cb372b/</w:t>
        </w:r>
      </w:hyperlink>
    </w:p>
    <w:p w14:paraId="6FE2B077" w14:textId="77777777" w:rsidR="00CD2D53" w:rsidRDefault="009B4A4A" w:rsidP="00CD2D53">
      <w:pPr>
        <w:pStyle w:val="NormalWeb"/>
      </w:pPr>
      <w:hyperlink r:id="rId192" w:history="1">
        <w:r w:rsidR="00CD2D53">
          <w:rPr>
            <w:rStyle w:val="Hipervnculo"/>
            <w:rFonts w:eastAsiaTheme="majorEastAsia"/>
          </w:rPr>
          <w:t>https://filisantillan.com/blog/this-en-diferentes-situaciones-y-su-comportamiento/</w:t>
        </w:r>
      </w:hyperlink>
    </w:p>
    <w:p w14:paraId="6698B89E" w14:textId="77777777" w:rsidR="00CD2D53" w:rsidRDefault="009B4A4A" w:rsidP="00CD2D53">
      <w:pPr>
        <w:pStyle w:val="NormalWeb"/>
      </w:pPr>
      <w:hyperlink r:id="rId193" w:history="1">
        <w:r w:rsidR="00CD2D53">
          <w:rPr>
            <w:rStyle w:val="Hipervnculo"/>
            <w:rFonts w:eastAsiaTheme="majorEastAsia"/>
          </w:rPr>
          <w:t>https://dmitripavlutin.com/when-not-to-use-arrow-functions-in-javascript/</w:t>
        </w:r>
      </w:hyperlink>
    </w:p>
    <w:p w14:paraId="0BEF7B1D" w14:textId="77777777" w:rsidR="00CD2D53" w:rsidRDefault="009B4A4A"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hyperlink r:id="rId194" w:tgtFrame="_blank" w:history="1">
        <w:r w:rsidR="00CD2D53">
          <w:rPr>
            <w:rStyle w:val="Hipervnculo"/>
          </w:rPr>
          <w:t>https://github.com/MineiToshio/CursosPlatzi</w:t>
        </w:r>
      </w:hyperlink>
    </w:p>
    <w:p w14:paraId="7D52C8B8"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3A0B0DEB" w14:textId="77777777" w:rsidR="00CD2D53" w:rsidRPr="002E7656" w:rsidRDefault="00CD2D53" w:rsidP="00CD2D53">
      <w:pPr>
        <w:rPr>
          <w:rFonts w:ascii="Times New Roman" w:hAnsi="Times New Roman" w:cs="Times New Roman"/>
          <w:b/>
          <w:bCs/>
          <w:color w:val="FFC000" w:themeColor="accent4"/>
          <w:sz w:val="28"/>
          <w:szCs w:val="28"/>
        </w:rPr>
      </w:pPr>
    </w:p>
    <w:p w14:paraId="3DA2175E" w14:textId="5DCD0B18" w:rsidR="008C705B" w:rsidRPr="002E7656" w:rsidRDefault="008C705B" w:rsidP="008C705B">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de ECMACScript6+</w:t>
      </w:r>
    </w:p>
    <w:p w14:paraId="5A0088AF" w14:textId="77777777" w:rsidR="008C705B" w:rsidRDefault="008C705B" w:rsidP="008C705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Q</w:t>
      </w:r>
      <w:r w:rsidRPr="002C2BF5">
        <w:rPr>
          <w:rFonts w:ascii="Times New Roman" w:eastAsia="Times New Roman" w:hAnsi="Times New Roman" w:cs="Times New Roman"/>
          <w:b/>
          <w:bCs/>
          <w:kern w:val="36"/>
          <w:sz w:val="48"/>
          <w:szCs w:val="48"/>
          <w:lang w:eastAsia="es-CO"/>
        </w:rPr>
        <w:t>ué es ECMAScript</w:t>
      </w:r>
      <w:r>
        <w:rPr>
          <w:rFonts w:ascii="Times New Roman" w:eastAsia="Times New Roman" w:hAnsi="Times New Roman" w:cs="Times New Roman"/>
          <w:b/>
          <w:bCs/>
          <w:kern w:val="36"/>
          <w:sz w:val="48"/>
          <w:szCs w:val="48"/>
          <w:lang w:eastAsia="es-CO"/>
        </w:rPr>
        <w:t>.</w:t>
      </w:r>
    </w:p>
    <w:p w14:paraId="61889A6F" w14:textId="77777777" w:rsidR="008C705B" w:rsidRDefault="008C705B" w:rsidP="008C705B">
      <w:pPr>
        <w:spacing w:before="100" w:beforeAutospacing="1" w:after="100" w:afterAutospacing="1" w:line="240" w:lineRule="auto"/>
        <w:outlineLvl w:val="0"/>
        <w:rPr>
          <w:rFonts w:ascii="Times New Roman" w:hAnsi="Times New Roman" w:cs="Times New Roman"/>
          <w:sz w:val="24"/>
          <w:szCs w:val="24"/>
        </w:rPr>
      </w:pPr>
      <w:r w:rsidRPr="002C2BF5">
        <w:rPr>
          <w:rFonts w:ascii="Times New Roman" w:hAnsi="Times New Roman" w:cs="Times New Roman"/>
          <w:sz w:val="24"/>
          <w:szCs w:val="24"/>
        </w:rPr>
        <w:t>ECMAScript es la especificación del lenguaje JavaScript propuesto por ECMA Internacional, que es la institución encargada de los estándares, y JavaScript, es el lenguaje de programación que utiliza las especificaciones propuestas, que van siendo añadidas cada año a partir del 2015, cuando fue lanzado ES6.</w:t>
      </w:r>
    </w:p>
    <w:p w14:paraId="50996DA3" w14:textId="77777777" w:rsidR="008C705B" w:rsidRDefault="008C705B" w:rsidP="008C705B">
      <w:pPr>
        <w:pStyle w:val="NormalWeb"/>
      </w:pPr>
      <w:r>
        <w:t>ECMA es una institución que dicta estándares o funcionalidades que deben adaptarse o añadirse a los engines de Js. Puesto que Js es un lenguaje interpretado y con muchos motores que lo interpretan/compilan, se vió la necesidad de hacer un estándar que todos esos motores siguieran, para tener consistencia en nuestros desarrollo a lo largo de todos los navegadores.</w:t>
      </w:r>
    </w:p>
    <w:p w14:paraId="290FF3D6" w14:textId="77777777" w:rsidR="008C705B" w:rsidRDefault="008C705B" w:rsidP="008C705B">
      <w:pPr>
        <w:pStyle w:val="NormalWeb"/>
      </w:pPr>
      <w:r>
        <w:t>Esto nos ha permitido no solo tener funcionalidades nuevas, si no también que funcione de la misma manera en donde sea que corramos nuestro proyecto. Aunque también es importante decir, que por ser un estándar y no una empresa que está detrás del desarrollo del motor de js en sí, se suele tardar meses incluso años en ver reflejadas las nuevas características en los motores, o ver que esas características llegan primero a uno y luego a otros. Como el caso de Node.js, que incluso 5 años después de ECMAScript 2015 (ES6), aún no podemos usar ECMA import/export en él de manera normal.</w:t>
      </w:r>
    </w:p>
    <w:p w14:paraId="640A289D" w14:textId="77777777" w:rsidR="008C705B" w:rsidRDefault="008C705B" w:rsidP="008C705B">
      <w:pPr>
        <w:pStyle w:val="NormalWeb"/>
      </w:pPr>
    </w:p>
    <w:p w14:paraId="74C50100" w14:textId="77777777" w:rsidR="008C705B" w:rsidRDefault="008C705B" w:rsidP="008C705B">
      <w:pPr>
        <w:pStyle w:val="NormalWeb"/>
      </w:pPr>
      <w:r>
        <w:rPr>
          <w:noProof/>
        </w:rPr>
        <w:drawing>
          <wp:inline distT="0" distB="0" distL="0" distR="0" wp14:anchorId="16782C71" wp14:editId="1B4DA56C">
            <wp:extent cx="5612130" cy="2180590"/>
            <wp:effectExtent l="0" t="0" r="7620" b="0"/>
            <wp:docPr id="175" name="Imagen 175" descr="Javascript context : ECMAScript. Preamble | by Andrew Dinihan | Autotrader  &amp; Carsguid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context : ECMAScript. Preamble | by Andrew Dinihan | Autotrader  &amp; Carsguide Engineeri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2130" cy="2180590"/>
                    </a:xfrm>
                    <a:prstGeom prst="rect">
                      <a:avLst/>
                    </a:prstGeom>
                    <a:noFill/>
                    <a:ln>
                      <a:noFill/>
                    </a:ln>
                  </pic:spPr>
                </pic:pic>
              </a:graphicData>
            </a:graphic>
          </wp:inline>
        </w:drawing>
      </w:r>
    </w:p>
    <w:p w14:paraId="44C44167" w14:textId="77777777" w:rsidR="008C705B" w:rsidRDefault="008C705B" w:rsidP="008C705B">
      <w:pPr>
        <w:pStyle w:val="Ttulo1"/>
      </w:pPr>
    </w:p>
    <w:p w14:paraId="380DF58B" w14:textId="77777777" w:rsidR="008C705B" w:rsidRDefault="008C705B" w:rsidP="008C705B">
      <w:pPr>
        <w:pStyle w:val="Ttulo1"/>
      </w:pPr>
    </w:p>
    <w:p w14:paraId="0A91A945" w14:textId="77777777" w:rsidR="008C705B" w:rsidRDefault="008C705B" w:rsidP="008C705B">
      <w:pPr>
        <w:pStyle w:val="Ttulo1"/>
      </w:pPr>
    </w:p>
    <w:p w14:paraId="11177265" w14:textId="77777777" w:rsidR="008C705B" w:rsidRDefault="008C705B" w:rsidP="008C705B">
      <w:pPr>
        <w:pStyle w:val="Ttulo1"/>
      </w:pPr>
      <w:r>
        <w:t>Default Parameters .</w:t>
      </w:r>
    </w:p>
    <w:p w14:paraId="4B8C3441" w14:textId="77777777" w:rsidR="008C705B" w:rsidRDefault="008C705B" w:rsidP="008C705B">
      <w:pPr>
        <w:pStyle w:val="Ttulo1"/>
        <w:rPr>
          <w:b w:val="0"/>
          <w:bCs w:val="0"/>
          <w:sz w:val="24"/>
          <w:szCs w:val="24"/>
        </w:rPr>
      </w:pPr>
      <w:r w:rsidRPr="006D285A">
        <w:rPr>
          <w:b w:val="0"/>
          <w:bCs w:val="0"/>
          <w:sz w:val="24"/>
          <w:szCs w:val="24"/>
        </w:rPr>
        <w:t>Una de las características añadidas a ecmascript6 son los parámetros por defecto</w:t>
      </w:r>
      <w:r>
        <w:rPr>
          <w:b w:val="0"/>
          <w:bCs w:val="0"/>
          <w:sz w:val="24"/>
          <w:szCs w:val="24"/>
        </w:rPr>
        <w:t>.</w:t>
      </w:r>
      <w:r w:rsidRPr="006D285A">
        <w:rPr>
          <w:b w:val="0"/>
          <w:bCs w:val="0"/>
          <w:sz w:val="24"/>
          <w:szCs w:val="24"/>
        </w:rPr>
        <w:t xml:space="preserve"> Esto significa que podemos establecer ciertos valores que le pasamos a una función de una manera por defecto.</w:t>
      </w:r>
    </w:p>
    <w:p w14:paraId="5CBD77DB" w14:textId="77777777" w:rsidR="008C705B" w:rsidRDefault="008C705B" w:rsidP="008C705B">
      <w:pPr>
        <w:pStyle w:val="Ttulo1"/>
        <w:rPr>
          <w:b w:val="0"/>
          <w:bCs w:val="0"/>
          <w:sz w:val="24"/>
          <w:szCs w:val="24"/>
        </w:rPr>
      </w:pPr>
      <w:r w:rsidRPr="005E3B21">
        <w:rPr>
          <w:b w:val="0"/>
          <w:bCs w:val="0"/>
          <w:sz w:val="24"/>
          <w:szCs w:val="24"/>
        </w:rPr>
        <w:t xml:space="preserve">Antiguamente se utilizaba este </w:t>
      </w:r>
      <w:r>
        <w:rPr>
          <w:b w:val="0"/>
          <w:bCs w:val="0"/>
          <w:sz w:val="24"/>
          <w:szCs w:val="24"/>
        </w:rPr>
        <w:t>método:</w:t>
      </w:r>
    </w:p>
    <w:p w14:paraId="6BABE905" w14:textId="77777777" w:rsidR="008C705B" w:rsidRDefault="008C705B" w:rsidP="008C705B">
      <w:pPr>
        <w:pStyle w:val="Ttulo1"/>
        <w:rPr>
          <w:b w:val="0"/>
          <w:bCs w:val="0"/>
          <w:sz w:val="24"/>
          <w:szCs w:val="24"/>
        </w:rPr>
      </w:pPr>
      <w:r>
        <w:rPr>
          <w:noProof/>
        </w:rPr>
        <w:drawing>
          <wp:inline distT="0" distB="0" distL="0" distR="0" wp14:anchorId="0CCFE6D2" wp14:editId="1ED6BDD0">
            <wp:extent cx="5612130" cy="1217930"/>
            <wp:effectExtent l="0" t="0" r="762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1217930"/>
                    </a:xfrm>
                    <a:prstGeom prst="rect">
                      <a:avLst/>
                    </a:prstGeom>
                  </pic:spPr>
                </pic:pic>
              </a:graphicData>
            </a:graphic>
          </wp:inline>
        </w:drawing>
      </w:r>
    </w:p>
    <w:p w14:paraId="3D174433" w14:textId="77777777" w:rsidR="008C705B" w:rsidRDefault="008C705B" w:rsidP="008C705B">
      <w:pPr>
        <w:pStyle w:val="Ttulo1"/>
        <w:rPr>
          <w:b w:val="0"/>
          <w:bCs w:val="0"/>
          <w:sz w:val="24"/>
          <w:szCs w:val="24"/>
        </w:rPr>
      </w:pPr>
      <w:r>
        <w:rPr>
          <w:b w:val="0"/>
          <w:bCs w:val="0"/>
          <w:sz w:val="24"/>
          <w:szCs w:val="24"/>
        </w:rPr>
        <w:t>Ahora:</w:t>
      </w:r>
    </w:p>
    <w:p w14:paraId="40A03B35" w14:textId="77777777" w:rsidR="008C705B" w:rsidRDefault="008C705B" w:rsidP="008C705B">
      <w:pPr>
        <w:pStyle w:val="Ttulo1"/>
        <w:rPr>
          <w:b w:val="0"/>
          <w:bCs w:val="0"/>
          <w:sz w:val="24"/>
          <w:szCs w:val="24"/>
        </w:rPr>
      </w:pPr>
      <w:r>
        <w:rPr>
          <w:noProof/>
        </w:rPr>
        <w:drawing>
          <wp:inline distT="0" distB="0" distL="0" distR="0" wp14:anchorId="2F3C9EE5" wp14:editId="43A871DC">
            <wp:extent cx="5612130" cy="76454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764540"/>
                    </a:xfrm>
                    <a:prstGeom prst="rect">
                      <a:avLst/>
                    </a:prstGeom>
                  </pic:spPr>
                </pic:pic>
              </a:graphicData>
            </a:graphic>
          </wp:inline>
        </w:drawing>
      </w:r>
    </w:p>
    <w:p w14:paraId="5E0C428F" w14:textId="77777777" w:rsidR="008C705B" w:rsidRPr="001C518C" w:rsidRDefault="008C705B" w:rsidP="008C705B">
      <w:pPr>
        <w:pStyle w:val="Ttulo1"/>
        <w:rPr>
          <w:b w:val="0"/>
          <w:bCs w:val="0"/>
          <w:sz w:val="22"/>
          <w:szCs w:val="22"/>
        </w:rPr>
      </w:pPr>
      <w:r w:rsidRPr="001C518C">
        <w:rPr>
          <w:sz w:val="44"/>
          <w:szCs w:val="44"/>
        </w:rPr>
        <w:t>Concatenación</w:t>
      </w:r>
      <w:r w:rsidRPr="001C518C">
        <w:rPr>
          <w:b w:val="0"/>
          <w:bCs w:val="0"/>
          <w:sz w:val="22"/>
          <w:szCs w:val="22"/>
        </w:rPr>
        <w:t xml:space="preserve"> </w:t>
      </w:r>
      <w:r w:rsidRPr="001C518C">
        <w:rPr>
          <w:b w:val="0"/>
          <w:bCs w:val="0"/>
          <w:sz w:val="44"/>
          <w:szCs w:val="44"/>
        </w:rPr>
        <w:t>(</w:t>
      </w:r>
      <w:r w:rsidRPr="001C518C">
        <w:rPr>
          <w:sz w:val="44"/>
          <w:szCs w:val="44"/>
        </w:rPr>
        <w:t>template literals / template strings)</w:t>
      </w:r>
    </w:p>
    <w:p w14:paraId="17624DC8" w14:textId="77777777" w:rsidR="008C705B" w:rsidRPr="006C3F0E" w:rsidRDefault="008C705B" w:rsidP="008C705B">
      <w:pPr>
        <w:pStyle w:val="Ttulo1"/>
        <w:rPr>
          <w:b w:val="0"/>
          <w:bCs w:val="0"/>
          <w:sz w:val="24"/>
          <w:szCs w:val="24"/>
        </w:rPr>
      </w:pPr>
      <w:r w:rsidRPr="006C3F0E">
        <w:rPr>
          <w:b w:val="0"/>
          <w:bCs w:val="0"/>
          <w:sz w:val="24"/>
          <w:szCs w:val="24"/>
        </w:rPr>
        <w:t>Otra de las novedades es la concatenación</w:t>
      </w:r>
    </w:p>
    <w:p w14:paraId="314E9F5D" w14:textId="77777777" w:rsidR="008C705B" w:rsidRDefault="008C705B" w:rsidP="008C705B">
      <w:pPr>
        <w:pStyle w:val="Ttulo1"/>
        <w:rPr>
          <w:b w:val="0"/>
          <w:bCs w:val="0"/>
          <w:sz w:val="24"/>
          <w:szCs w:val="24"/>
        </w:rPr>
      </w:pPr>
      <w:r w:rsidRPr="006C3F0E">
        <w:rPr>
          <w:b w:val="0"/>
          <w:bCs w:val="0"/>
          <w:sz w:val="24"/>
          <w:szCs w:val="24"/>
        </w:rPr>
        <w:t>Antes para concatenar algo simple como un “Hello world”</w:t>
      </w:r>
    </w:p>
    <w:p w14:paraId="304484FC" w14:textId="77777777" w:rsidR="008C705B" w:rsidRDefault="008C705B" w:rsidP="008C705B">
      <w:pPr>
        <w:pStyle w:val="Ttulo1"/>
        <w:rPr>
          <w:b w:val="0"/>
          <w:bCs w:val="0"/>
          <w:sz w:val="24"/>
          <w:szCs w:val="24"/>
        </w:rPr>
      </w:pPr>
      <w:r>
        <w:rPr>
          <w:noProof/>
        </w:rPr>
        <w:drawing>
          <wp:inline distT="0" distB="0" distL="0" distR="0" wp14:anchorId="3024E761" wp14:editId="12CD41A4">
            <wp:extent cx="5612130" cy="764540"/>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764540"/>
                    </a:xfrm>
                    <a:prstGeom prst="rect">
                      <a:avLst/>
                    </a:prstGeom>
                  </pic:spPr>
                </pic:pic>
              </a:graphicData>
            </a:graphic>
          </wp:inline>
        </w:drawing>
      </w:r>
    </w:p>
    <w:p w14:paraId="4FAE74FD" w14:textId="77777777" w:rsidR="008C705B" w:rsidRDefault="008C705B" w:rsidP="008C705B">
      <w:pPr>
        <w:pStyle w:val="Ttulo1"/>
        <w:rPr>
          <w:b w:val="0"/>
          <w:bCs w:val="0"/>
          <w:sz w:val="24"/>
          <w:szCs w:val="24"/>
        </w:rPr>
      </w:pPr>
      <w:r>
        <w:rPr>
          <w:b w:val="0"/>
          <w:bCs w:val="0"/>
          <w:sz w:val="24"/>
          <w:szCs w:val="24"/>
        </w:rPr>
        <w:t>Ahora:</w:t>
      </w:r>
    </w:p>
    <w:p w14:paraId="72CAE5A6" w14:textId="77777777" w:rsidR="008C705B" w:rsidRDefault="008C705B" w:rsidP="008C705B">
      <w:pPr>
        <w:pStyle w:val="Ttulo1"/>
        <w:rPr>
          <w:b w:val="0"/>
          <w:bCs w:val="0"/>
          <w:sz w:val="24"/>
          <w:szCs w:val="24"/>
        </w:rPr>
      </w:pPr>
      <w:r>
        <w:rPr>
          <w:noProof/>
        </w:rPr>
        <w:drawing>
          <wp:inline distT="0" distB="0" distL="0" distR="0" wp14:anchorId="675BFC67" wp14:editId="4EEEF4BA">
            <wp:extent cx="5612130" cy="613410"/>
            <wp:effectExtent l="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613410"/>
                    </a:xfrm>
                    <a:prstGeom prst="rect">
                      <a:avLst/>
                    </a:prstGeom>
                  </pic:spPr>
                </pic:pic>
              </a:graphicData>
            </a:graphic>
          </wp:inline>
        </w:drawing>
      </w:r>
    </w:p>
    <w:p w14:paraId="6CD9060A" w14:textId="77777777" w:rsidR="008C705B" w:rsidRPr="006D285A" w:rsidRDefault="008C705B" w:rsidP="008C705B">
      <w:pPr>
        <w:pStyle w:val="Ttulo1"/>
        <w:rPr>
          <w:b w:val="0"/>
          <w:bCs w:val="0"/>
          <w:sz w:val="24"/>
          <w:szCs w:val="24"/>
        </w:rPr>
      </w:pPr>
    </w:p>
    <w:p w14:paraId="5CC9ADD5" w14:textId="77777777" w:rsidR="008C705B" w:rsidRDefault="008C705B" w:rsidP="008C705B">
      <w:pPr>
        <w:pStyle w:val="Ttulo1"/>
      </w:pPr>
      <w:r>
        <w:t>Multilínea en los Strings.</w:t>
      </w:r>
    </w:p>
    <w:p w14:paraId="401EBC7D" w14:textId="77777777" w:rsidR="008C705B" w:rsidRDefault="008C705B" w:rsidP="008C705B">
      <w:pPr>
        <w:pStyle w:val="Ttulo1"/>
      </w:pPr>
      <w:r>
        <w:rPr>
          <w:noProof/>
        </w:rPr>
        <w:drawing>
          <wp:inline distT="0" distB="0" distL="0" distR="0" wp14:anchorId="402F6055" wp14:editId="748F71C5">
            <wp:extent cx="5612130" cy="1795780"/>
            <wp:effectExtent l="76200" t="76200" r="140970" b="12827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179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1E7C4" w14:textId="77777777" w:rsidR="008C705B" w:rsidRDefault="008C705B" w:rsidP="008C705B">
      <w:pPr>
        <w:pStyle w:val="Ttulo1"/>
      </w:pPr>
    </w:p>
    <w:p w14:paraId="73953AAB" w14:textId="77777777" w:rsidR="008C705B" w:rsidRDefault="008C705B" w:rsidP="008C705B">
      <w:pPr>
        <w:pStyle w:val="Ttulo1"/>
      </w:pPr>
      <w:r>
        <w:t>LET / CONST / VAR.</w:t>
      </w:r>
    </w:p>
    <w:p w14:paraId="3EF8A4B0" w14:textId="77777777" w:rsidR="008C705B" w:rsidRDefault="008C705B" w:rsidP="008C705B">
      <w:pPr>
        <w:pStyle w:val="Ttulo1"/>
      </w:pPr>
      <w:r>
        <w:rPr>
          <w:noProof/>
        </w:rPr>
        <w:drawing>
          <wp:inline distT="0" distB="0" distL="0" distR="0" wp14:anchorId="3E0C8B0D" wp14:editId="023F4E90">
            <wp:extent cx="5612130" cy="2917825"/>
            <wp:effectExtent l="0" t="0" r="762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612130" cy="2917825"/>
                    </a:xfrm>
                    <a:prstGeom prst="rect">
                      <a:avLst/>
                    </a:prstGeom>
                    <a:noFill/>
                    <a:ln>
                      <a:noFill/>
                    </a:ln>
                  </pic:spPr>
                </pic:pic>
              </a:graphicData>
            </a:graphic>
          </wp:inline>
        </w:drawing>
      </w:r>
    </w:p>
    <w:p w14:paraId="63D2C36F" w14:textId="77777777" w:rsidR="008C705B" w:rsidRDefault="008C705B" w:rsidP="008C705B">
      <w:pPr>
        <w:pStyle w:val="Ttulo1"/>
      </w:pPr>
    </w:p>
    <w:p w14:paraId="27A06ED0" w14:textId="77777777" w:rsidR="008C705B" w:rsidRDefault="008C705B" w:rsidP="008C705B">
      <w:pPr>
        <w:spacing w:before="100" w:beforeAutospacing="1" w:after="100" w:afterAutospacing="1" w:line="240" w:lineRule="auto"/>
        <w:outlineLvl w:val="0"/>
        <w:rPr>
          <w:rFonts w:ascii="Times New Roman" w:eastAsia="Times New Roman" w:hAnsi="Times New Roman" w:cs="Times New Roman"/>
          <w:b/>
          <w:bCs/>
          <w:kern w:val="36"/>
          <w:sz w:val="52"/>
          <w:szCs w:val="52"/>
          <w:lang w:eastAsia="es-CO"/>
        </w:rPr>
      </w:pPr>
    </w:p>
    <w:p w14:paraId="50C7F435" w14:textId="77777777" w:rsidR="008C705B" w:rsidRDefault="008C705B" w:rsidP="008C705B">
      <w:pPr>
        <w:pStyle w:val="Ttulo1"/>
      </w:pPr>
    </w:p>
    <w:p w14:paraId="21F07C82" w14:textId="77777777" w:rsidR="008C705B" w:rsidRPr="002C2BF5" w:rsidRDefault="008C705B" w:rsidP="008C705B">
      <w:pPr>
        <w:pStyle w:val="Ttulo1"/>
      </w:pPr>
      <w:r>
        <w:t>Parámetros en objetos.</w:t>
      </w:r>
    </w:p>
    <w:p w14:paraId="21E5463E" w14:textId="77777777" w:rsidR="008C705B" w:rsidRDefault="008C705B" w:rsidP="008C705B">
      <w:pPr>
        <w:jc w:val="center"/>
        <w:rPr>
          <w:noProof/>
        </w:rPr>
      </w:pPr>
      <w:r>
        <w:rPr>
          <w:noProof/>
        </w:rPr>
        <w:drawing>
          <wp:inline distT="0" distB="0" distL="0" distR="0" wp14:anchorId="51B59FD0" wp14:editId="3FC0BC91">
            <wp:extent cx="5612130" cy="1672590"/>
            <wp:effectExtent l="0" t="0" r="7620" b="381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1672590"/>
                    </a:xfrm>
                    <a:prstGeom prst="rect">
                      <a:avLst/>
                    </a:prstGeom>
                  </pic:spPr>
                </pic:pic>
              </a:graphicData>
            </a:graphic>
          </wp:inline>
        </w:drawing>
      </w:r>
      <w:r>
        <w:rPr>
          <w:noProof/>
        </w:rPr>
        <w:t xml:space="preserve"> </w:t>
      </w:r>
    </w:p>
    <w:p w14:paraId="73C48925" w14:textId="77777777" w:rsidR="008C705B" w:rsidRDefault="008C705B" w:rsidP="008C705B">
      <w:pPr>
        <w:pStyle w:val="Ttulo1"/>
      </w:pPr>
    </w:p>
    <w:p w14:paraId="55CE3B5D" w14:textId="77777777" w:rsidR="008C705B" w:rsidRDefault="008C705B" w:rsidP="008C705B">
      <w:pPr>
        <w:pStyle w:val="Ttulo1"/>
      </w:pPr>
    </w:p>
    <w:p w14:paraId="63C8406A" w14:textId="77777777" w:rsidR="008C705B" w:rsidRDefault="008C705B" w:rsidP="008C705B">
      <w:pPr>
        <w:pStyle w:val="Ttulo1"/>
      </w:pPr>
      <w:r>
        <w:t xml:space="preserve">Promesas </w:t>
      </w:r>
    </w:p>
    <w:p w14:paraId="145C165A" w14:textId="77777777" w:rsidR="008C705B" w:rsidRDefault="008C705B" w:rsidP="008C705B">
      <w:pPr>
        <w:pStyle w:val="Ttulo1"/>
      </w:pPr>
      <w:r>
        <w:rPr>
          <w:noProof/>
        </w:rPr>
        <w:drawing>
          <wp:inline distT="0" distB="0" distL="0" distR="0" wp14:anchorId="600ED486" wp14:editId="33FC0E51">
            <wp:extent cx="5612130" cy="262890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2628900"/>
                    </a:xfrm>
                    <a:prstGeom prst="rect">
                      <a:avLst/>
                    </a:prstGeom>
                  </pic:spPr>
                </pic:pic>
              </a:graphicData>
            </a:graphic>
          </wp:inline>
        </w:drawing>
      </w:r>
    </w:p>
    <w:p w14:paraId="2BD22721" w14:textId="77777777" w:rsidR="008C705B" w:rsidRDefault="008C705B" w:rsidP="008C705B">
      <w:pPr>
        <w:pStyle w:val="Ttulo1"/>
      </w:pPr>
    </w:p>
    <w:p w14:paraId="3833EBD0" w14:textId="77777777" w:rsidR="008C705B" w:rsidRDefault="008C705B" w:rsidP="008C705B">
      <w:pPr>
        <w:pStyle w:val="Ttulo1"/>
      </w:pPr>
    </w:p>
    <w:p w14:paraId="3AEA67B3" w14:textId="77777777" w:rsidR="008C705B" w:rsidRDefault="008C705B" w:rsidP="008C705B">
      <w:pPr>
        <w:pStyle w:val="Ttulo1"/>
      </w:pPr>
    </w:p>
    <w:p w14:paraId="4D990F66" w14:textId="77777777" w:rsidR="008C705B" w:rsidRDefault="008C705B" w:rsidP="008C705B">
      <w:pPr>
        <w:pStyle w:val="Ttulo1"/>
      </w:pPr>
      <w:r>
        <w:t>Arrow Functions.</w:t>
      </w:r>
    </w:p>
    <w:p w14:paraId="03F09FF0" w14:textId="77777777" w:rsidR="008C705B" w:rsidRDefault="008C705B" w:rsidP="008C705B">
      <w:pPr>
        <w:pStyle w:val="Ttulo1"/>
      </w:pPr>
      <w:r>
        <w:rPr>
          <w:noProof/>
        </w:rPr>
        <w:drawing>
          <wp:inline distT="0" distB="0" distL="0" distR="0" wp14:anchorId="67BE1A02" wp14:editId="02F89DBD">
            <wp:extent cx="5612130" cy="2171065"/>
            <wp:effectExtent l="0" t="0" r="7620" b="63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2171065"/>
                    </a:xfrm>
                    <a:prstGeom prst="rect">
                      <a:avLst/>
                    </a:prstGeom>
                  </pic:spPr>
                </pic:pic>
              </a:graphicData>
            </a:graphic>
          </wp:inline>
        </w:drawing>
      </w:r>
    </w:p>
    <w:p w14:paraId="41347289" w14:textId="77777777" w:rsidR="008C705B" w:rsidRDefault="008C705B" w:rsidP="008C705B">
      <w:pPr>
        <w:pStyle w:val="Ttulo1"/>
      </w:pPr>
    </w:p>
    <w:p w14:paraId="141ABC07" w14:textId="77777777" w:rsidR="008C705B" w:rsidRDefault="008C705B" w:rsidP="008C705B">
      <w:pPr>
        <w:pStyle w:val="Ttulo1"/>
      </w:pPr>
      <w:r>
        <w:t>Clases.</w:t>
      </w:r>
    </w:p>
    <w:p w14:paraId="60AC0C3E" w14:textId="77777777" w:rsidR="008C705B" w:rsidRDefault="008C705B" w:rsidP="008C705B">
      <w:pPr>
        <w:pStyle w:val="Ttulo1"/>
        <w:jc w:val="center"/>
      </w:pPr>
      <w:r>
        <w:rPr>
          <w:noProof/>
        </w:rPr>
        <w:drawing>
          <wp:inline distT="0" distB="0" distL="0" distR="0" wp14:anchorId="16C81B6D" wp14:editId="15D0EE2F">
            <wp:extent cx="4676775" cy="337185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76775" cy="3371850"/>
                    </a:xfrm>
                    <a:prstGeom prst="rect">
                      <a:avLst/>
                    </a:prstGeom>
                  </pic:spPr>
                </pic:pic>
              </a:graphicData>
            </a:graphic>
          </wp:inline>
        </w:drawing>
      </w:r>
    </w:p>
    <w:p w14:paraId="435E8D1A" w14:textId="77777777" w:rsidR="008C705B" w:rsidRDefault="008C705B" w:rsidP="008C705B">
      <w:pPr>
        <w:pStyle w:val="Ttulo1"/>
        <w:jc w:val="center"/>
      </w:pPr>
    </w:p>
    <w:p w14:paraId="1D57EB79" w14:textId="77777777" w:rsidR="008C705B" w:rsidRDefault="008C705B" w:rsidP="008C705B">
      <w:pPr>
        <w:pStyle w:val="Ttulo1"/>
      </w:pPr>
      <w:r>
        <w:t>Módulos.</w:t>
      </w:r>
    </w:p>
    <w:p w14:paraId="50F1504E" w14:textId="77777777" w:rsidR="008C705B" w:rsidRPr="00C33945" w:rsidRDefault="008C705B" w:rsidP="008C705B">
      <w:pPr>
        <w:pStyle w:val="Ttulo1"/>
        <w:numPr>
          <w:ilvl w:val="0"/>
          <w:numId w:val="30"/>
        </w:numPr>
        <w:rPr>
          <w:sz w:val="36"/>
          <w:szCs w:val="36"/>
        </w:rPr>
      </w:pPr>
      <w:r>
        <w:rPr>
          <w:sz w:val="36"/>
          <w:szCs w:val="36"/>
        </w:rPr>
        <w:t>E</w:t>
      </w:r>
      <w:r w:rsidRPr="00C33945">
        <w:rPr>
          <w:sz w:val="36"/>
          <w:szCs w:val="36"/>
        </w:rPr>
        <w:t>xport default</w:t>
      </w:r>
    </w:p>
    <w:p w14:paraId="54A2A7E3" w14:textId="77777777" w:rsidR="008C705B" w:rsidRDefault="008C705B" w:rsidP="008C705B">
      <w:pPr>
        <w:pStyle w:val="Ttulo1"/>
        <w:rPr>
          <w:b w:val="0"/>
          <w:bCs w:val="0"/>
          <w:sz w:val="24"/>
          <w:szCs w:val="24"/>
        </w:rPr>
      </w:pPr>
      <w:r w:rsidRPr="00C33945">
        <w:rPr>
          <w:b w:val="0"/>
          <w:bCs w:val="0"/>
          <w:sz w:val="24"/>
          <w:szCs w:val="24"/>
        </w:rPr>
        <w:t>Con export default podemos exportar una variable, o función por defecto de un archivo así:</w:t>
      </w:r>
    </w:p>
    <w:p w14:paraId="7F0F8A59" w14:textId="77777777" w:rsidR="008C705B" w:rsidRDefault="008C705B" w:rsidP="008C705B">
      <w:pPr>
        <w:pStyle w:val="Ttulo1"/>
        <w:rPr>
          <w:b w:val="0"/>
          <w:bCs w:val="0"/>
          <w:sz w:val="24"/>
          <w:szCs w:val="24"/>
        </w:rPr>
      </w:pPr>
      <w:r>
        <w:rPr>
          <w:noProof/>
        </w:rPr>
        <w:drawing>
          <wp:inline distT="0" distB="0" distL="0" distR="0" wp14:anchorId="0B4E336E" wp14:editId="5217B8D5">
            <wp:extent cx="5612130" cy="91567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915670"/>
                    </a:xfrm>
                    <a:prstGeom prst="rect">
                      <a:avLst/>
                    </a:prstGeom>
                  </pic:spPr>
                </pic:pic>
              </a:graphicData>
            </a:graphic>
          </wp:inline>
        </w:drawing>
      </w:r>
    </w:p>
    <w:p w14:paraId="123B8533" w14:textId="77777777" w:rsidR="008C705B" w:rsidRDefault="008C705B" w:rsidP="008C705B">
      <w:pPr>
        <w:pStyle w:val="Ttulo1"/>
        <w:rPr>
          <w:b w:val="0"/>
          <w:bCs w:val="0"/>
          <w:sz w:val="24"/>
          <w:szCs w:val="24"/>
        </w:rPr>
      </w:pPr>
      <w:r w:rsidRPr="00C33945">
        <w:rPr>
          <w:b w:val="0"/>
          <w:bCs w:val="0"/>
          <w:sz w:val="24"/>
          <w:szCs w:val="24"/>
        </w:rPr>
        <w:t>Para importarla no necesitamos hacerlo con su nombre, podemos usar cualquier nombre y por defecto nos traerá la única variable o función que exportó así:</w:t>
      </w:r>
    </w:p>
    <w:p w14:paraId="1071BB97" w14:textId="77777777" w:rsidR="008C705B" w:rsidRDefault="008C705B" w:rsidP="008C705B">
      <w:pPr>
        <w:pStyle w:val="Ttulo1"/>
        <w:rPr>
          <w:b w:val="0"/>
          <w:bCs w:val="0"/>
          <w:sz w:val="12"/>
          <w:szCs w:val="12"/>
        </w:rPr>
      </w:pPr>
      <w:r>
        <w:rPr>
          <w:noProof/>
        </w:rPr>
        <w:drawing>
          <wp:inline distT="0" distB="0" distL="0" distR="0" wp14:anchorId="731AB438" wp14:editId="6280B750">
            <wp:extent cx="5612130" cy="61341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613410"/>
                    </a:xfrm>
                    <a:prstGeom prst="rect">
                      <a:avLst/>
                    </a:prstGeom>
                  </pic:spPr>
                </pic:pic>
              </a:graphicData>
            </a:graphic>
          </wp:inline>
        </w:drawing>
      </w:r>
    </w:p>
    <w:p w14:paraId="76363CF6" w14:textId="77777777" w:rsidR="008C705B" w:rsidRPr="00346FA5" w:rsidRDefault="008C705B" w:rsidP="008C705B">
      <w:pPr>
        <w:pStyle w:val="Ttulo1"/>
        <w:numPr>
          <w:ilvl w:val="0"/>
          <w:numId w:val="30"/>
        </w:numPr>
        <w:rPr>
          <w:b w:val="0"/>
          <w:bCs w:val="0"/>
          <w:sz w:val="24"/>
          <w:szCs w:val="24"/>
        </w:rPr>
      </w:pPr>
      <w:r w:rsidRPr="00C33945">
        <w:rPr>
          <w:sz w:val="36"/>
          <w:szCs w:val="36"/>
        </w:rPr>
        <w:t>Export nombrado</w:t>
      </w:r>
    </w:p>
    <w:p w14:paraId="19CD908C" w14:textId="77777777" w:rsidR="008C705B" w:rsidRPr="00346FA5" w:rsidRDefault="008C705B" w:rsidP="008C705B">
      <w:pPr>
        <w:pStyle w:val="Ttulo1"/>
        <w:rPr>
          <w:b w:val="0"/>
          <w:bCs w:val="0"/>
          <w:sz w:val="24"/>
          <w:szCs w:val="24"/>
        </w:rPr>
      </w:pPr>
      <w:r w:rsidRPr="00346FA5">
        <w:rPr>
          <w:b w:val="0"/>
          <w:bCs w:val="0"/>
          <w:sz w:val="24"/>
          <w:szCs w:val="24"/>
        </w:rPr>
        <w:t>A diferencia del export default en esta ocasión podemos exportar más de una variable o función que se encuentre en nuestro archivo, pero para importarlas debemos hacerlo con el nombre exacto de esa variable entre llaves.</w:t>
      </w:r>
    </w:p>
    <w:p w14:paraId="7E2F02FA" w14:textId="77777777" w:rsidR="008C705B" w:rsidRPr="00C33945" w:rsidRDefault="008C705B" w:rsidP="008C705B">
      <w:pPr>
        <w:pStyle w:val="Ttulo1"/>
        <w:rPr>
          <w:b w:val="0"/>
          <w:bCs w:val="0"/>
          <w:sz w:val="24"/>
          <w:szCs w:val="24"/>
        </w:rPr>
      </w:pPr>
      <w:r w:rsidRPr="00346FA5">
        <w:rPr>
          <w:b w:val="0"/>
          <w:bCs w:val="0"/>
          <w:sz w:val="24"/>
          <w:szCs w:val="24"/>
        </w:rPr>
        <w:t>Para exportar lo hacemos así:</w:t>
      </w:r>
    </w:p>
    <w:p w14:paraId="6C9232E5" w14:textId="77777777" w:rsidR="008C705B" w:rsidRDefault="008C705B" w:rsidP="008C705B">
      <w:pPr>
        <w:pStyle w:val="Ttulo1"/>
      </w:pPr>
      <w:r>
        <w:rPr>
          <w:noProof/>
        </w:rPr>
        <w:drawing>
          <wp:inline distT="0" distB="0" distL="0" distR="0" wp14:anchorId="7F055259" wp14:editId="0A351BD1">
            <wp:extent cx="5612130" cy="91567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2130" cy="915670"/>
                    </a:xfrm>
                    <a:prstGeom prst="rect">
                      <a:avLst/>
                    </a:prstGeom>
                  </pic:spPr>
                </pic:pic>
              </a:graphicData>
            </a:graphic>
          </wp:inline>
        </w:drawing>
      </w:r>
    </w:p>
    <w:p w14:paraId="3FB7619E" w14:textId="77777777" w:rsidR="008C705B" w:rsidRDefault="008C705B" w:rsidP="008C705B">
      <w:pPr>
        <w:pStyle w:val="Ttulo1"/>
        <w:rPr>
          <w:b w:val="0"/>
          <w:bCs w:val="0"/>
          <w:sz w:val="24"/>
          <w:szCs w:val="24"/>
        </w:rPr>
      </w:pPr>
      <w:r w:rsidRPr="00200B39">
        <w:rPr>
          <w:b w:val="0"/>
          <w:bCs w:val="0"/>
          <w:sz w:val="24"/>
          <w:szCs w:val="24"/>
        </w:rPr>
        <w:t>Podemos importar solo lo que necesitemos así:</w:t>
      </w:r>
    </w:p>
    <w:p w14:paraId="7928CFEC" w14:textId="77777777" w:rsidR="008C705B" w:rsidRDefault="008C705B" w:rsidP="008C705B">
      <w:pPr>
        <w:pStyle w:val="Ttulo1"/>
        <w:rPr>
          <w:b w:val="0"/>
          <w:bCs w:val="0"/>
          <w:sz w:val="24"/>
          <w:szCs w:val="24"/>
        </w:rPr>
      </w:pPr>
      <w:r>
        <w:rPr>
          <w:noProof/>
        </w:rPr>
        <w:drawing>
          <wp:inline distT="0" distB="0" distL="0" distR="0" wp14:anchorId="3278E197" wp14:editId="62732E54">
            <wp:extent cx="5612130" cy="61341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2130" cy="613410"/>
                    </a:xfrm>
                    <a:prstGeom prst="rect">
                      <a:avLst/>
                    </a:prstGeom>
                  </pic:spPr>
                </pic:pic>
              </a:graphicData>
            </a:graphic>
          </wp:inline>
        </w:drawing>
      </w:r>
    </w:p>
    <w:p w14:paraId="2DBD95A9" w14:textId="77777777" w:rsidR="008C705B" w:rsidRDefault="008C705B" w:rsidP="008C705B">
      <w:pPr>
        <w:pStyle w:val="Ttulo1"/>
        <w:rPr>
          <w:b w:val="0"/>
          <w:bCs w:val="0"/>
          <w:sz w:val="24"/>
          <w:szCs w:val="24"/>
        </w:rPr>
      </w:pPr>
      <w:r w:rsidRPr="00200B39">
        <w:rPr>
          <w:b w:val="0"/>
          <w:bCs w:val="0"/>
          <w:sz w:val="24"/>
          <w:szCs w:val="24"/>
        </w:rPr>
        <w:t>También podemos importar más de un elemento nombrando cada uno</w:t>
      </w:r>
    </w:p>
    <w:p w14:paraId="5D2330DC" w14:textId="77777777" w:rsidR="008C705B" w:rsidRDefault="008C705B" w:rsidP="008C705B">
      <w:pPr>
        <w:pStyle w:val="Ttulo1"/>
        <w:rPr>
          <w:b w:val="0"/>
          <w:bCs w:val="0"/>
          <w:sz w:val="24"/>
          <w:szCs w:val="24"/>
        </w:rPr>
      </w:pPr>
      <w:r>
        <w:rPr>
          <w:noProof/>
        </w:rPr>
        <w:lastRenderedPageBreak/>
        <w:drawing>
          <wp:inline distT="0" distB="0" distL="0" distR="0" wp14:anchorId="77C52980" wp14:editId="61D5FD4C">
            <wp:extent cx="5612130" cy="76454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764540"/>
                    </a:xfrm>
                    <a:prstGeom prst="rect">
                      <a:avLst/>
                    </a:prstGeom>
                  </pic:spPr>
                </pic:pic>
              </a:graphicData>
            </a:graphic>
          </wp:inline>
        </w:drawing>
      </w:r>
    </w:p>
    <w:p w14:paraId="2A16582B" w14:textId="77777777" w:rsidR="008C705B" w:rsidRDefault="008C705B" w:rsidP="008C705B">
      <w:pPr>
        <w:pStyle w:val="Ttulo1"/>
        <w:rPr>
          <w:b w:val="0"/>
          <w:bCs w:val="0"/>
          <w:sz w:val="24"/>
          <w:szCs w:val="24"/>
        </w:rPr>
      </w:pPr>
      <w:r w:rsidRPr="00200B39">
        <w:rPr>
          <w:b w:val="0"/>
          <w:bCs w:val="0"/>
          <w:sz w:val="24"/>
          <w:szCs w:val="24"/>
        </w:rPr>
        <w:t>Podemos cambiarles los nombres</w:t>
      </w:r>
      <w:r>
        <w:rPr>
          <w:b w:val="0"/>
          <w:bCs w:val="0"/>
          <w:sz w:val="24"/>
          <w:szCs w:val="24"/>
        </w:rPr>
        <w:t>.</w:t>
      </w:r>
    </w:p>
    <w:p w14:paraId="364120D8" w14:textId="77777777" w:rsidR="008C705B" w:rsidRDefault="008C705B" w:rsidP="008C705B">
      <w:pPr>
        <w:pStyle w:val="Ttulo1"/>
        <w:rPr>
          <w:b w:val="0"/>
          <w:bCs w:val="0"/>
          <w:sz w:val="24"/>
          <w:szCs w:val="24"/>
        </w:rPr>
      </w:pPr>
      <w:r>
        <w:rPr>
          <w:noProof/>
        </w:rPr>
        <w:drawing>
          <wp:inline distT="0" distB="0" distL="0" distR="0" wp14:anchorId="696338BB" wp14:editId="1E843BE5">
            <wp:extent cx="5612130" cy="764540"/>
            <wp:effectExtent l="0" t="0" r="762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764540"/>
                    </a:xfrm>
                    <a:prstGeom prst="rect">
                      <a:avLst/>
                    </a:prstGeom>
                  </pic:spPr>
                </pic:pic>
              </a:graphicData>
            </a:graphic>
          </wp:inline>
        </w:drawing>
      </w:r>
    </w:p>
    <w:p w14:paraId="7B95D349" w14:textId="77777777" w:rsidR="008C705B" w:rsidRDefault="008C705B" w:rsidP="008C705B">
      <w:pPr>
        <w:pStyle w:val="Ttulo1"/>
        <w:rPr>
          <w:b w:val="0"/>
          <w:bCs w:val="0"/>
          <w:sz w:val="24"/>
          <w:szCs w:val="24"/>
        </w:rPr>
      </w:pPr>
      <w:r w:rsidRPr="00D16167">
        <w:rPr>
          <w:b w:val="0"/>
          <w:bCs w:val="0"/>
          <w:sz w:val="24"/>
          <w:szCs w:val="24"/>
        </w:rPr>
        <w:t>Y podemos importar todas las funciones de una sola vez</w:t>
      </w:r>
    </w:p>
    <w:p w14:paraId="3DD78909" w14:textId="77777777" w:rsidR="008C705B" w:rsidRDefault="008C705B" w:rsidP="008C705B">
      <w:pPr>
        <w:pStyle w:val="Ttulo1"/>
        <w:rPr>
          <w:b w:val="0"/>
          <w:bCs w:val="0"/>
          <w:sz w:val="24"/>
          <w:szCs w:val="24"/>
        </w:rPr>
      </w:pPr>
      <w:r>
        <w:rPr>
          <w:noProof/>
        </w:rPr>
        <w:drawing>
          <wp:inline distT="0" distB="0" distL="0" distR="0" wp14:anchorId="51FA917D" wp14:editId="14AC4553">
            <wp:extent cx="5612130" cy="764540"/>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764540"/>
                    </a:xfrm>
                    <a:prstGeom prst="rect">
                      <a:avLst/>
                    </a:prstGeom>
                  </pic:spPr>
                </pic:pic>
              </a:graphicData>
            </a:graphic>
          </wp:inline>
        </w:drawing>
      </w:r>
    </w:p>
    <w:p w14:paraId="10B0FF4E" w14:textId="77777777" w:rsidR="008C705B" w:rsidRPr="00D16167" w:rsidRDefault="008C705B" w:rsidP="008C705B">
      <w:pPr>
        <w:pStyle w:val="Ttulo2"/>
        <w:rPr>
          <w:rFonts w:ascii="Times New Roman" w:hAnsi="Times New Roman" w:cs="Times New Roman"/>
          <w:b/>
          <w:bCs/>
          <w:color w:val="auto"/>
          <w:sz w:val="32"/>
          <w:szCs w:val="32"/>
        </w:rPr>
      </w:pPr>
      <w:r w:rsidRPr="00D16167">
        <w:rPr>
          <w:rFonts w:ascii="Times New Roman" w:hAnsi="Times New Roman" w:cs="Times New Roman"/>
          <w:b/>
          <w:bCs/>
          <w:color w:val="auto"/>
          <w:sz w:val="32"/>
          <w:szCs w:val="32"/>
        </w:rPr>
        <w:t>Anterior sintaxis</w:t>
      </w:r>
    </w:p>
    <w:p w14:paraId="713F0F6D" w14:textId="77777777" w:rsidR="008C705B" w:rsidRDefault="008C705B" w:rsidP="008C705B">
      <w:pPr>
        <w:pStyle w:val="NormalWeb"/>
      </w:pPr>
      <w:r>
        <w:t>Cuando no nos funcione esta sintaxis porque no la tengamos soportada podemos usar la anterior</w:t>
      </w:r>
    </w:p>
    <w:p w14:paraId="1B3FBC5D" w14:textId="77777777" w:rsidR="008C705B" w:rsidRDefault="008C705B" w:rsidP="008C705B">
      <w:pPr>
        <w:pStyle w:val="NormalWeb"/>
      </w:pPr>
      <w:r>
        <w:t>Para exportar lo hacemos así:</w:t>
      </w:r>
    </w:p>
    <w:p w14:paraId="772A07AF" w14:textId="77777777" w:rsidR="008C705B" w:rsidRDefault="008C705B" w:rsidP="008C705B">
      <w:pPr>
        <w:pStyle w:val="NormalWeb"/>
      </w:pPr>
      <w:r>
        <w:rPr>
          <w:noProof/>
        </w:rPr>
        <w:drawing>
          <wp:inline distT="0" distB="0" distL="0" distR="0" wp14:anchorId="2FEC3D9F" wp14:editId="1504C6A5">
            <wp:extent cx="5612130" cy="91567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915670"/>
                    </a:xfrm>
                    <a:prstGeom prst="rect">
                      <a:avLst/>
                    </a:prstGeom>
                  </pic:spPr>
                </pic:pic>
              </a:graphicData>
            </a:graphic>
          </wp:inline>
        </w:drawing>
      </w:r>
      <w:r>
        <w:t>Para importar así:</w:t>
      </w:r>
    </w:p>
    <w:p w14:paraId="2275C4DB" w14:textId="77777777" w:rsidR="008C705B" w:rsidRDefault="008C705B" w:rsidP="008C705B">
      <w:pPr>
        <w:pStyle w:val="NormalWeb"/>
      </w:pPr>
      <w:r>
        <w:rPr>
          <w:noProof/>
        </w:rPr>
        <w:drawing>
          <wp:inline distT="0" distB="0" distL="0" distR="0" wp14:anchorId="73455F29" wp14:editId="4760A314">
            <wp:extent cx="5612130" cy="61341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613410"/>
                    </a:xfrm>
                    <a:prstGeom prst="rect">
                      <a:avLst/>
                    </a:prstGeom>
                  </pic:spPr>
                </pic:pic>
              </a:graphicData>
            </a:graphic>
          </wp:inline>
        </w:drawing>
      </w:r>
      <w:r>
        <w:t>Con la sintaxis antigua también podemos exportar más de una variable o función pasándolas como un objeto.</w:t>
      </w:r>
    </w:p>
    <w:p w14:paraId="1B0DB7D7" w14:textId="77777777" w:rsidR="008C705B" w:rsidRPr="00200B39" w:rsidRDefault="008C705B" w:rsidP="008C705B">
      <w:pPr>
        <w:pStyle w:val="Ttulo1"/>
        <w:rPr>
          <w:b w:val="0"/>
          <w:bCs w:val="0"/>
          <w:sz w:val="24"/>
          <w:szCs w:val="24"/>
        </w:rPr>
      </w:pPr>
    </w:p>
    <w:p w14:paraId="78526202" w14:textId="77777777" w:rsidR="008C705B" w:rsidRPr="00C33945" w:rsidRDefault="008C705B" w:rsidP="008C705B">
      <w:pPr>
        <w:pStyle w:val="Ttulo1"/>
        <w:rPr>
          <w:b w:val="0"/>
          <w:bCs w:val="0"/>
          <w:sz w:val="12"/>
          <w:szCs w:val="12"/>
        </w:rPr>
      </w:pPr>
    </w:p>
    <w:p w14:paraId="0B86DBB1" w14:textId="77777777" w:rsidR="008C705B" w:rsidRDefault="008C705B" w:rsidP="008C705B">
      <w:pPr>
        <w:pStyle w:val="Ttulo1"/>
      </w:pPr>
    </w:p>
    <w:p w14:paraId="4FA6DD9B" w14:textId="77777777" w:rsidR="008C705B" w:rsidRDefault="008C705B" w:rsidP="008C705B">
      <w:pPr>
        <w:pStyle w:val="Ttulo1"/>
      </w:pPr>
    </w:p>
    <w:p w14:paraId="4F906803" w14:textId="77777777" w:rsidR="008C705B" w:rsidRDefault="008C705B" w:rsidP="008C705B">
      <w:pPr>
        <w:pStyle w:val="Ttulo1"/>
      </w:pPr>
      <w:r>
        <w:t>Generadores.</w:t>
      </w:r>
    </w:p>
    <w:p w14:paraId="71F319B9" w14:textId="77777777" w:rsidR="008C705B" w:rsidRDefault="008C705B" w:rsidP="008C705B">
      <w:pPr>
        <w:pStyle w:val="hu"/>
      </w:pPr>
      <w:r>
        <w:t xml:space="preserve">A diferencia de las funciones normales, una función generadora puede ser detenida en medio de su ejecución y posteriormente retomarla desde el punto en que se detuvo mediante la ejecución del </w:t>
      </w:r>
      <w:r>
        <w:rPr>
          <w:rStyle w:val="nfasis"/>
          <w:rFonts w:eastAsiaTheme="majorEastAsia"/>
        </w:rPr>
        <w:t xml:space="preserve">callback </w:t>
      </w:r>
      <w:r>
        <w:t>que proporcionan. Es decir:</w:t>
      </w:r>
    </w:p>
    <w:p w14:paraId="162EB7DC" w14:textId="77777777" w:rsidR="008C705B" w:rsidRDefault="008C705B" w:rsidP="008C705B">
      <w:pPr>
        <w:pStyle w:val="hu"/>
        <w:numPr>
          <w:ilvl w:val="0"/>
          <w:numId w:val="31"/>
        </w:numPr>
      </w:pPr>
      <w:r>
        <w:t>Nos van a permitir simplificar codificar iteradores (pues las funciones generadoras permiten devolver múltiples resultados).</w:t>
      </w:r>
    </w:p>
    <w:p w14:paraId="19502AE5" w14:textId="77777777" w:rsidR="008C705B" w:rsidRDefault="008C705B" w:rsidP="008C705B">
      <w:pPr>
        <w:pStyle w:val="hu"/>
        <w:numPr>
          <w:ilvl w:val="0"/>
          <w:numId w:val="31"/>
        </w:numPr>
      </w:pPr>
      <w:r>
        <w:t>Podemos obtener secuencias de resultados en vez de un único resultado.</w:t>
      </w:r>
    </w:p>
    <w:p w14:paraId="338A60F8" w14:textId="77777777" w:rsidR="008C705B" w:rsidRDefault="008C705B" w:rsidP="008C705B">
      <w:pPr>
        <w:pStyle w:val="hu"/>
      </w:pPr>
      <w:r>
        <w:t>Las características de este tipo de funciones son las siguientes:</w:t>
      </w:r>
    </w:p>
    <w:p w14:paraId="5EB6D266" w14:textId="77777777" w:rsidR="008C705B" w:rsidRDefault="008C705B" w:rsidP="008C705B">
      <w:pPr>
        <w:pStyle w:val="hu"/>
        <w:numPr>
          <w:ilvl w:val="0"/>
          <w:numId w:val="32"/>
        </w:numPr>
      </w:pPr>
      <w:r>
        <w:t xml:space="preserve">Son declaradas mediante un </w:t>
      </w:r>
      <w:r>
        <w:rPr>
          <w:rStyle w:val="CdigoHTML"/>
        </w:rPr>
        <w:t>*</w:t>
      </w:r>
      <w:r>
        <w:t xml:space="preserve"> después de la palabra clave </w:t>
      </w:r>
      <w:r>
        <w:rPr>
          <w:rStyle w:val="CdigoHTML"/>
        </w:rPr>
        <w:t>function</w:t>
      </w:r>
      <w:r>
        <w:t xml:space="preserve"> para diferenciarlas de las funciones normales.</w:t>
      </w:r>
    </w:p>
    <w:p w14:paraId="26B277C3" w14:textId="77777777" w:rsidR="008C705B" w:rsidRDefault="008C705B" w:rsidP="008C705B">
      <w:pPr>
        <w:pStyle w:val="hu"/>
        <w:numPr>
          <w:ilvl w:val="0"/>
          <w:numId w:val="32"/>
        </w:numPr>
      </w:pPr>
      <w:r>
        <w:t xml:space="preserve">Devuelven un objeto sobre el que podemos invocar el método </w:t>
      </w:r>
      <w:r>
        <w:rPr>
          <w:rStyle w:val="CdigoHTML"/>
        </w:rPr>
        <w:t>next()</w:t>
      </w:r>
      <w:r>
        <w:t xml:space="preserve"> .</w:t>
      </w:r>
    </w:p>
    <w:p w14:paraId="27A92C1D" w14:textId="77777777" w:rsidR="008C705B" w:rsidRDefault="008C705B" w:rsidP="008C705B">
      <w:pPr>
        <w:pStyle w:val="hu"/>
      </w:pPr>
      <w:r>
        <w:t>Cada vez que invocamos next sobre el objeto devuelto por la función generadora obtenemos un nuevo objeto con la siguiente estructura:</w:t>
      </w:r>
    </w:p>
    <w:p w14:paraId="200E17D3" w14:textId="77777777" w:rsidR="008C705B" w:rsidRPr="00D42EDC" w:rsidRDefault="008C705B" w:rsidP="008C705B">
      <w:pPr>
        <w:pStyle w:val="hu"/>
        <w:jc w:val="center"/>
      </w:pPr>
      <w:r>
        <w:rPr>
          <w:noProof/>
        </w:rPr>
        <w:drawing>
          <wp:inline distT="0" distB="0" distL="0" distR="0" wp14:anchorId="615D016B" wp14:editId="480C46D4">
            <wp:extent cx="2869661" cy="1031132"/>
            <wp:effectExtent l="0" t="0" r="698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08668" cy="1045148"/>
                    </a:xfrm>
                    <a:prstGeom prst="rect">
                      <a:avLst/>
                    </a:prstGeom>
                  </pic:spPr>
                </pic:pic>
              </a:graphicData>
            </a:graphic>
          </wp:inline>
        </w:drawing>
      </w:r>
    </w:p>
    <w:p w14:paraId="57B4B179" w14:textId="77777777" w:rsidR="008C705B" w:rsidRDefault="008C705B" w:rsidP="008C705B">
      <w:pPr>
        <w:pStyle w:val="hu"/>
      </w:pPr>
      <w:r>
        <w:t>La propiedad value es el valor devuelto por la función en ese paso mientras que done indica si la función ha dado por concluida su ejecución o por el contrario tiene más elementos que devolver. En el momento en que se devuelve false Javascript considera que la ejecución ha terminado.</w:t>
      </w:r>
    </w:p>
    <w:p w14:paraId="4A095529" w14:textId="77777777" w:rsidR="008C705B" w:rsidRDefault="008C705B" w:rsidP="008C705B">
      <w:pPr>
        <w:pStyle w:val="Ttulo1"/>
      </w:pPr>
      <w:r>
        <w:rPr>
          <w:noProof/>
        </w:rPr>
        <w:lastRenderedPageBreak/>
        <w:drawing>
          <wp:inline distT="0" distB="0" distL="0" distR="0" wp14:anchorId="1A060E81" wp14:editId="75673C62">
            <wp:extent cx="5612130" cy="4291330"/>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4291330"/>
                    </a:xfrm>
                    <a:prstGeom prst="rect">
                      <a:avLst/>
                    </a:prstGeom>
                  </pic:spPr>
                </pic:pic>
              </a:graphicData>
            </a:graphic>
          </wp:inline>
        </w:drawing>
      </w:r>
    </w:p>
    <w:p w14:paraId="6314D671" w14:textId="77777777" w:rsidR="008C705B" w:rsidRDefault="008C705B" w:rsidP="008C705B">
      <w:pPr>
        <w:pStyle w:val="hu"/>
      </w:pPr>
      <w:r>
        <w:t xml:space="preserve">En este ejemplo declaramos la función generadora </w:t>
      </w:r>
      <w:r>
        <w:rPr>
          <w:rStyle w:val="CdigoHTML"/>
          <w:rFonts w:eastAsiaTheme="majorEastAsia"/>
        </w:rPr>
        <w:t>generatorFunction</w:t>
      </w:r>
      <w:r>
        <w:t xml:space="preserve"> cuya primera diferencia con una función normal es que en vez de emplear </w:t>
      </w:r>
      <w:r>
        <w:rPr>
          <w:rStyle w:val="CdigoHTML"/>
          <w:rFonts w:eastAsiaTheme="majorEastAsia"/>
        </w:rPr>
        <w:t>return</w:t>
      </w:r>
      <w:r>
        <w:t xml:space="preserve"> para devolver el valor final usa la palabra clave </w:t>
      </w:r>
      <w:r>
        <w:rPr>
          <w:rStyle w:val="CdigoHTML"/>
          <w:rFonts w:eastAsiaTheme="majorEastAsia"/>
        </w:rPr>
        <w:t>yield</w:t>
      </w:r>
      <w:r>
        <w:t xml:space="preserve"> .</w:t>
      </w:r>
    </w:p>
    <w:p w14:paraId="31739102" w14:textId="77777777" w:rsidR="008C705B" w:rsidRDefault="008C705B" w:rsidP="008C705B">
      <w:pPr>
        <w:pStyle w:val="hu"/>
      </w:pPr>
      <w:r>
        <w:rPr>
          <w:rStyle w:val="Textoennegrita"/>
          <w:rFonts w:ascii="Courier New" w:hAnsi="Courier New" w:cs="Courier New"/>
          <w:sz w:val="20"/>
          <w:szCs w:val="20"/>
        </w:rPr>
        <w:t>Yield</w:t>
      </w:r>
      <w:r>
        <w:t xml:space="preserve"> es la forma de devolver valores dentro de una función generadora de modo que cuando un valor es devuelto de este modo la ejecución de la función generadora se detiene hasta que </w:t>
      </w:r>
      <w:r>
        <w:rPr>
          <w:rStyle w:val="CdigoHTML"/>
          <w:rFonts w:eastAsiaTheme="majorEastAsia"/>
        </w:rPr>
        <w:t>next</w:t>
      </w:r>
      <w:r>
        <w:t xml:space="preserve"> es vuelta a llamar.</w:t>
      </w:r>
    </w:p>
    <w:p w14:paraId="398EB90B" w14:textId="77777777" w:rsidR="008C705B" w:rsidRDefault="008C705B" w:rsidP="008C705B">
      <w:pPr>
        <w:pStyle w:val="Ttulo1"/>
      </w:pPr>
    </w:p>
    <w:p w14:paraId="335DA121" w14:textId="77777777" w:rsidR="008C705B" w:rsidRDefault="009B4A4A" w:rsidP="008C705B">
      <w:pPr>
        <w:pStyle w:val="Ttulo1"/>
        <w:jc w:val="center"/>
      </w:pPr>
      <w:hyperlink r:id="rId217" w:history="1">
        <w:r w:rsidR="008C705B" w:rsidRPr="00FB79B2">
          <w:rPr>
            <w:rStyle w:val="Hipervnculo"/>
          </w:rPr>
          <w:t>https://latteandcode.medium.com/javascript-todo-lo-que-necesitas-saber-sobre-generadores-5f2a6d42afc4</w:t>
        </w:r>
      </w:hyperlink>
    </w:p>
    <w:p w14:paraId="29FB496E" w14:textId="77777777" w:rsidR="008C705B" w:rsidRDefault="008C705B" w:rsidP="008C705B">
      <w:pPr>
        <w:pStyle w:val="Ttulo1"/>
      </w:pPr>
    </w:p>
    <w:p w14:paraId="283CBDA8" w14:textId="77777777" w:rsidR="008C705B" w:rsidRDefault="008C705B" w:rsidP="008C705B">
      <w:pPr>
        <w:pStyle w:val="Ttulo1"/>
      </w:pPr>
    </w:p>
    <w:p w14:paraId="3D448E74" w14:textId="77777777" w:rsidR="008C705B" w:rsidRDefault="008C705B" w:rsidP="008C705B">
      <w:pPr>
        <w:pStyle w:val="Ttulo1"/>
      </w:pPr>
      <w:r>
        <w:t>¿Qué se implementó en ES7?</w:t>
      </w:r>
    </w:p>
    <w:p w14:paraId="0A19C95E" w14:textId="77777777" w:rsidR="008C705B" w:rsidRDefault="008C705B" w:rsidP="008C705B">
      <w:pPr>
        <w:rPr>
          <w:rFonts w:ascii="Times New Roman" w:hAnsi="Times New Roman" w:cs="Times New Roman"/>
          <w:b/>
          <w:bCs/>
          <w:i/>
          <w:iCs/>
          <w:sz w:val="36"/>
          <w:szCs w:val="36"/>
        </w:rPr>
      </w:pPr>
      <w:r w:rsidRPr="00BF580F">
        <w:rPr>
          <w:rFonts w:ascii="Times New Roman" w:hAnsi="Times New Roman" w:cs="Times New Roman"/>
          <w:b/>
          <w:bCs/>
          <w:i/>
          <w:iCs/>
          <w:sz w:val="36"/>
          <w:szCs w:val="36"/>
        </w:rPr>
        <w:t>Includes</w:t>
      </w:r>
      <w:r>
        <w:rPr>
          <w:rFonts w:ascii="Times New Roman" w:hAnsi="Times New Roman" w:cs="Times New Roman"/>
          <w:b/>
          <w:bCs/>
          <w:i/>
          <w:iCs/>
          <w:sz w:val="36"/>
          <w:szCs w:val="36"/>
        </w:rPr>
        <w:t>()</w:t>
      </w:r>
      <w:r w:rsidRPr="00BF580F">
        <w:rPr>
          <w:rFonts w:ascii="Times New Roman" w:hAnsi="Times New Roman" w:cs="Times New Roman"/>
          <w:b/>
          <w:bCs/>
          <w:i/>
          <w:iCs/>
          <w:sz w:val="36"/>
          <w:szCs w:val="36"/>
        </w:rPr>
        <w:t xml:space="preserve"> para un array.</w:t>
      </w:r>
    </w:p>
    <w:p w14:paraId="1A4ECABB" w14:textId="77777777" w:rsidR="008C705B" w:rsidRDefault="008C705B" w:rsidP="008C705B">
      <w:pPr>
        <w:rPr>
          <w:rFonts w:ascii="Times New Roman" w:hAnsi="Times New Roman" w:cs="Times New Roman"/>
          <w:b/>
          <w:bCs/>
          <w:i/>
          <w:iCs/>
          <w:sz w:val="36"/>
          <w:szCs w:val="36"/>
        </w:rPr>
      </w:pPr>
      <w:r>
        <w:rPr>
          <w:noProof/>
        </w:rPr>
        <w:drawing>
          <wp:inline distT="0" distB="0" distL="0" distR="0" wp14:anchorId="14846D6C" wp14:editId="3766786A">
            <wp:extent cx="5612130" cy="1433830"/>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12130" cy="1433830"/>
                    </a:xfrm>
                    <a:prstGeom prst="rect">
                      <a:avLst/>
                    </a:prstGeom>
                  </pic:spPr>
                </pic:pic>
              </a:graphicData>
            </a:graphic>
          </wp:inline>
        </w:drawing>
      </w:r>
    </w:p>
    <w:p w14:paraId="5BC42885"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71264C7A" wp14:editId="6550D995">
            <wp:extent cx="3394953" cy="3386072"/>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01912" cy="3393013"/>
                    </a:xfrm>
                    <a:prstGeom prst="rect">
                      <a:avLst/>
                    </a:prstGeom>
                    <a:noFill/>
                    <a:ln>
                      <a:noFill/>
                    </a:ln>
                  </pic:spPr>
                </pic:pic>
              </a:graphicData>
            </a:graphic>
          </wp:inline>
        </w:drawing>
      </w:r>
    </w:p>
    <w:p w14:paraId="0F536630" w14:textId="77777777" w:rsidR="008C705B" w:rsidRDefault="008C705B" w:rsidP="008C705B">
      <w:pPr>
        <w:rPr>
          <w:rFonts w:ascii="Times New Roman" w:hAnsi="Times New Roman" w:cs="Times New Roman"/>
          <w:b/>
          <w:bCs/>
          <w:i/>
          <w:iCs/>
          <w:sz w:val="36"/>
          <w:szCs w:val="36"/>
        </w:rPr>
      </w:pPr>
      <w:r>
        <w:rPr>
          <w:rFonts w:ascii="Times New Roman" w:hAnsi="Times New Roman" w:cs="Times New Roman"/>
          <w:b/>
          <w:bCs/>
          <w:i/>
          <w:iCs/>
          <w:sz w:val="36"/>
          <w:szCs w:val="36"/>
        </w:rPr>
        <w:t>Usar Exponencial.  **</w:t>
      </w:r>
    </w:p>
    <w:p w14:paraId="0D83FA2F"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69B80D4E" wp14:editId="54E363EB">
            <wp:extent cx="2847975" cy="82867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47975" cy="828675"/>
                    </a:xfrm>
                    <a:prstGeom prst="rect">
                      <a:avLst/>
                    </a:prstGeom>
                  </pic:spPr>
                </pic:pic>
              </a:graphicData>
            </a:graphic>
          </wp:inline>
        </w:drawing>
      </w:r>
    </w:p>
    <w:p w14:paraId="1B21A023" w14:textId="77777777" w:rsidR="008C705B" w:rsidRDefault="008C705B" w:rsidP="008C705B">
      <w:pPr>
        <w:jc w:val="center"/>
        <w:rPr>
          <w:rFonts w:ascii="Times New Roman" w:hAnsi="Times New Roman" w:cs="Times New Roman"/>
          <w:b/>
          <w:bCs/>
          <w:i/>
          <w:iCs/>
          <w:sz w:val="36"/>
          <w:szCs w:val="36"/>
        </w:rPr>
      </w:pPr>
      <w:r w:rsidRPr="00E34A30">
        <w:rPr>
          <w:rFonts w:ascii="Times New Roman" w:hAnsi="Times New Roman" w:cs="Times New Roman"/>
          <w:b/>
          <w:bCs/>
          <w:i/>
          <w:iCs/>
          <w:sz w:val="36"/>
          <w:szCs w:val="36"/>
        </w:rPr>
        <w:t>Result -&gt; 256</w:t>
      </w:r>
    </w:p>
    <w:p w14:paraId="740927FE" w14:textId="77777777" w:rsidR="008C705B" w:rsidRDefault="008C705B" w:rsidP="008C705B">
      <w:pPr>
        <w:jc w:val="center"/>
        <w:rPr>
          <w:rFonts w:ascii="Times New Roman" w:hAnsi="Times New Roman" w:cs="Times New Roman"/>
          <w:b/>
          <w:bCs/>
          <w:i/>
          <w:iCs/>
          <w:sz w:val="36"/>
          <w:szCs w:val="36"/>
        </w:rPr>
      </w:pPr>
    </w:p>
    <w:p w14:paraId="1E502DD7" w14:textId="77777777" w:rsidR="008C705B" w:rsidRDefault="008C705B" w:rsidP="008C705B">
      <w:pPr>
        <w:pStyle w:val="Ttulo1"/>
      </w:pPr>
      <w:r>
        <w:t>¿Qué se implementó en ES8?</w:t>
      </w:r>
    </w:p>
    <w:p w14:paraId="04FB609C" w14:textId="77777777" w:rsidR="008C705B" w:rsidRDefault="008C705B" w:rsidP="008C705B">
      <w:pPr>
        <w:pStyle w:val="Ttulo1"/>
        <w:rPr>
          <w:sz w:val="32"/>
          <w:szCs w:val="32"/>
        </w:rPr>
      </w:pPr>
      <w:r w:rsidRPr="004014D4">
        <w:rPr>
          <w:sz w:val="36"/>
          <w:szCs w:val="36"/>
        </w:rPr>
        <w:t>Object entries</w:t>
      </w:r>
      <w:r>
        <w:rPr>
          <w:sz w:val="36"/>
          <w:szCs w:val="36"/>
        </w:rPr>
        <w:t xml:space="preserve"> (</w:t>
      </w:r>
      <w:r w:rsidRPr="004014D4">
        <w:rPr>
          <w:sz w:val="32"/>
          <w:szCs w:val="32"/>
        </w:rPr>
        <w:t>Obtener propiedades de un objeto en un array)</w:t>
      </w:r>
    </w:p>
    <w:p w14:paraId="3AB5E96F" w14:textId="77777777" w:rsidR="008C705B" w:rsidRDefault="008C705B" w:rsidP="008C705B">
      <w:pPr>
        <w:pStyle w:val="Ttulo1"/>
        <w:rPr>
          <w:sz w:val="32"/>
          <w:szCs w:val="32"/>
        </w:rPr>
      </w:pPr>
      <w:r>
        <w:rPr>
          <w:noProof/>
        </w:rPr>
        <w:drawing>
          <wp:inline distT="0" distB="0" distL="0" distR="0" wp14:anchorId="327D0E81" wp14:editId="02A2466E">
            <wp:extent cx="5612130" cy="1207135"/>
            <wp:effectExtent l="0" t="0" r="762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12130" cy="1207135"/>
                    </a:xfrm>
                    <a:prstGeom prst="rect">
                      <a:avLst/>
                    </a:prstGeom>
                  </pic:spPr>
                </pic:pic>
              </a:graphicData>
            </a:graphic>
          </wp:inline>
        </w:drawing>
      </w:r>
    </w:p>
    <w:p w14:paraId="6FC919F8" w14:textId="77777777" w:rsidR="008C705B" w:rsidRPr="0000098E" w:rsidRDefault="008C705B" w:rsidP="008C705B">
      <w:pPr>
        <w:pStyle w:val="Ttulo1"/>
        <w:jc w:val="center"/>
        <w:rPr>
          <w:sz w:val="32"/>
          <w:szCs w:val="32"/>
        </w:rPr>
      </w:pPr>
      <w:r>
        <w:rPr>
          <w:noProof/>
        </w:rPr>
        <w:drawing>
          <wp:inline distT="0" distB="0" distL="0" distR="0" wp14:anchorId="26749C17" wp14:editId="6294E5B0">
            <wp:extent cx="2619375" cy="742950"/>
            <wp:effectExtent l="0" t="0" r="952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19375" cy="742950"/>
                    </a:xfrm>
                    <a:prstGeom prst="rect">
                      <a:avLst/>
                    </a:prstGeom>
                  </pic:spPr>
                </pic:pic>
              </a:graphicData>
            </a:graphic>
          </wp:inline>
        </w:drawing>
      </w:r>
    </w:p>
    <w:p w14:paraId="10F62659" w14:textId="77777777" w:rsidR="008C705B" w:rsidRDefault="008C705B" w:rsidP="008C705B">
      <w:pPr>
        <w:pStyle w:val="Ttulo1"/>
        <w:rPr>
          <w:sz w:val="36"/>
          <w:szCs w:val="36"/>
        </w:rPr>
      </w:pPr>
      <w:r w:rsidRPr="004014D4">
        <w:rPr>
          <w:sz w:val="36"/>
          <w:szCs w:val="36"/>
        </w:rPr>
        <w:t>Object Values</w:t>
      </w:r>
      <w:r>
        <w:rPr>
          <w:sz w:val="36"/>
          <w:szCs w:val="36"/>
        </w:rPr>
        <w:t xml:space="preserve"> (</w:t>
      </w:r>
      <w:r w:rsidRPr="004014D4">
        <w:rPr>
          <w:sz w:val="32"/>
          <w:szCs w:val="32"/>
        </w:rPr>
        <w:t xml:space="preserve">Obtener </w:t>
      </w:r>
      <w:r>
        <w:rPr>
          <w:sz w:val="32"/>
          <w:szCs w:val="32"/>
        </w:rPr>
        <w:t>valores</w:t>
      </w:r>
      <w:r w:rsidRPr="004014D4">
        <w:rPr>
          <w:sz w:val="32"/>
          <w:szCs w:val="32"/>
        </w:rPr>
        <w:t xml:space="preserve"> de un objeto en un array</w:t>
      </w:r>
      <w:r>
        <w:rPr>
          <w:sz w:val="36"/>
          <w:szCs w:val="36"/>
        </w:rPr>
        <w:t>)</w:t>
      </w:r>
    </w:p>
    <w:p w14:paraId="4E29E37F" w14:textId="77777777" w:rsidR="008C705B" w:rsidRDefault="008C705B" w:rsidP="008C705B">
      <w:pPr>
        <w:pStyle w:val="Ttulo1"/>
        <w:rPr>
          <w:sz w:val="36"/>
          <w:szCs w:val="36"/>
        </w:rPr>
      </w:pPr>
      <w:r>
        <w:rPr>
          <w:noProof/>
        </w:rPr>
        <w:drawing>
          <wp:inline distT="0" distB="0" distL="0" distR="0" wp14:anchorId="053C7EC9" wp14:editId="7CD8A36E">
            <wp:extent cx="5612130" cy="134239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2130" cy="1342390"/>
                    </a:xfrm>
                    <a:prstGeom prst="rect">
                      <a:avLst/>
                    </a:prstGeom>
                  </pic:spPr>
                </pic:pic>
              </a:graphicData>
            </a:graphic>
          </wp:inline>
        </w:drawing>
      </w:r>
    </w:p>
    <w:p w14:paraId="38095DB2" w14:textId="77777777" w:rsidR="008C705B" w:rsidRDefault="008C705B" w:rsidP="008C705B">
      <w:pPr>
        <w:pStyle w:val="Ttulo1"/>
        <w:jc w:val="center"/>
        <w:rPr>
          <w:sz w:val="36"/>
          <w:szCs w:val="36"/>
        </w:rPr>
      </w:pPr>
      <w:r>
        <w:rPr>
          <w:noProof/>
        </w:rPr>
        <w:drawing>
          <wp:inline distT="0" distB="0" distL="0" distR="0" wp14:anchorId="1E02BEEE" wp14:editId="6A636FA0">
            <wp:extent cx="1619250" cy="71437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19250" cy="714375"/>
                    </a:xfrm>
                    <a:prstGeom prst="rect">
                      <a:avLst/>
                    </a:prstGeom>
                  </pic:spPr>
                </pic:pic>
              </a:graphicData>
            </a:graphic>
          </wp:inline>
        </w:drawing>
      </w:r>
    </w:p>
    <w:p w14:paraId="5A5C5858" w14:textId="77777777" w:rsidR="008C705B" w:rsidRDefault="008C705B" w:rsidP="008C705B">
      <w:pPr>
        <w:pStyle w:val="Ttulo1"/>
        <w:rPr>
          <w:sz w:val="36"/>
          <w:szCs w:val="36"/>
        </w:rPr>
      </w:pPr>
      <w:r w:rsidRPr="0000098E">
        <w:rPr>
          <w:sz w:val="36"/>
          <w:szCs w:val="36"/>
        </w:rPr>
        <w:t>Padding</w:t>
      </w:r>
      <w:r>
        <w:rPr>
          <w:sz w:val="36"/>
          <w:szCs w:val="36"/>
        </w:rPr>
        <w:t xml:space="preserve"> (</w:t>
      </w:r>
      <w:r>
        <w:rPr>
          <w:sz w:val="32"/>
          <w:szCs w:val="32"/>
        </w:rPr>
        <w:t>Añadir caracteres a un string</w:t>
      </w:r>
      <w:r>
        <w:rPr>
          <w:sz w:val="36"/>
          <w:szCs w:val="36"/>
        </w:rPr>
        <w:t>)</w:t>
      </w:r>
    </w:p>
    <w:p w14:paraId="23B60A47" w14:textId="77777777" w:rsidR="008C705B" w:rsidRPr="00277CAA" w:rsidRDefault="008C705B" w:rsidP="008C705B">
      <w:pPr>
        <w:pStyle w:val="Ttulo1"/>
        <w:rPr>
          <w:b w:val="0"/>
          <w:bCs w:val="0"/>
          <w:sz w:val="24"/>
          <w:szCs w:val="24"/>
        </w:rPr>
      </w:pPr>
      <w:r w:rsidRPr="00277CAA">
        <w:rPr>
          <w:b w:val="0"/>
          <w:bCs w:val="0"/>
          <w:sz w:val="24"/>
          <w:szCs w:val="24"/>
        </w:rPr>
        <w:t xml:space="preserve">El primer parámetro que recibe es la </w:t>
      </w:r>
      <w:r w:rsidRPr="00277CAA">
        <w:rPr>
          <w:sz w:val="24"/>
          <w:szCs w:val="24"/>
        </w:rPr>
        <w:t>cantidad de caracteres</w:t>
      </w:r>
      <w:r w:rsidRPr="00277CAA">
        <w:rPr>
          <w:b w:val="0"/>
          <w:bCs w:val="0"/>
          <w:sz w:val="24"/>
          <w:szCs w:val="24"/>
        </w:rPr>
        <w:t xml:space="preserve"> que podría recibir</w:t>
      </w:r>
      <w:r>
        <w:rPr>
          <w:b w:val="0"/>
          <w:bCs w:val="0"/>
          <w:sz w:val="24"/>
          <w:szCs w:val="24"/>
        </w:rPr>
        <w:t xml:space="preserve"> y el siguiente parámetro es el </w:t>
      </w:r>
      <w:r w:rsidRPr="00277CAA">
        <w:rPr>
          <w:sz w:val="24"/>
          <w:szCs w:val="24"/>
        </w:rPr>
        <w:t>String</w:t>
      </w:r>
      <w:r>
        <w:rPr>
          <w:b w:val="0"/>
          <w:bCs w:val="0"/>
          <w:sz w:val="24"/>
          <w:szCs w:val="24"/>
        </w:rPr>
        <w:t xml:space="preserve"> que va a recibir.</w:t>
      </w:r>
    </w:p>
    <w:p w14:paraId="19B50543" w14:textId="77777777" w:rsidR="008C705B" w:rsidRDefault="008C705B" w:rsidP="008C705B">
      <w:pPr>
        <w:pStyle w:val="Ttulo1"/>
        <w:rPr>
          <w:sz w:val="36"/>
          <w:szCs w:val="36"/>
        </w:rPr>
      </w:pPr>
      <w:r>
        <w:rPr>
          <w:noProof/>
        </w:rPr>
        <w:drawing>
          <wp:inline distT="0" distB="0" distL="0" distR="0" wp14:anchorId="03BE2BB0" wp14:editId="319EBB42">
            <wp:extent cx="5612130" cy="624205"/>
            <wp:effectExtent l="0" t="0" r="762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624205"/>
                    </a:xfrm>
                    <a:prstGeom prst="rect">
                      <a:avLst/>
                    </a:prstGeom>
                  </pic:spPr>
                </pic:pic>
              </a:graphicData>
            </a:graphic>
          </wp:inline>
        </w:drawing>
      </w:r>
    </w:p>
    <w:p w14:paraId="5097890C" w14:textId="77777777" w:rsidR="008C705B" w:rsidRPr="004014D4" w:rsidRDefault="008C705B" w:rsidP="008C705B">
      <w:pPr>
        <w:pStyle w:val="Ttulo1"/>
        <w:rPr>
          <w:sz w:val="36"/>
          <w:szCs w:val="36"/>
        </w:rPr>
      </w:pPr>
    </w:p>
    <w:p w14:paraId="6071638E" w14:textId="77777777" w:rsidR="008C705B" w:rsidRDefault="008C705B" w:rsidP="008C705B">
      <w:pPr>
        <w:pStyle w:val="Ttulo1"/>
      </w:pPr>
      <w:r>
        <w:t>Async Await.</w:t>
      </w:r>
    </w:p>
    <w:p w14:paraId="79052263" w14:textId="77777777" w:rsidR="008C705B" w:rsidRDefault="008C705B" w:rsidP="008C705B">
      <w:pPr>
        <w:pStyle w:val="Ttulo1"/>
      </w:pPr>
      <w:r>
        <w:rPr>
          <w:noProof/>
        </w:rPr>
        <w:drawing>
          <wp:inline distT="0" distB="0" distL="0" distR="0" wp14:anchorId="31828EEC" wp14:editId="78B1B332">
            <wp:extent cx="5816066" cy="5865778"/>
            <wp:effectExtent l="0" t="0" r="0" b="190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4291" cy="5874073"/>
                    </a:xfrm>
                    <a:prstGeom prst="rect">
                      <a:avLst/>
                    </a:prstGeom>
                  </pic:spPr>
                </pic:pic>
              </a:graphicData>
            </a:graphic>
          </wp:inline>
        </w:drawing>
      </w:r>
    </w:p>
    <w:p w14:paraId="55052E11" w14:textId="77777777" w:rsidR="008C705B" w:rsidRDefault="008C705B" w:rsidP="008C705B">
      <w:pPr>
        <w:pStyle w:val="Ttulo1"/>
      </w:pPr>
    </w:p>
    <w:p w14:paraId="42C536FD" w14:textId="77777777" w:rsidR="008C705B" w:rsidRDefault="008C705B" w:rsidP="008C705B">
      <w:pPr>
        <w:pStyle w:val="Ttulo1"/>
      </w:pPr>
    </w:p>
    <w:p w14:paraId="22DB6892" w14:textId="77777777" w:rsidR="008C705B" w:rsidRDefault="008C705B" w:rsidP="008C705B">
      <w:pPr>
        <w:pStyle w:val="Ttulo1"/>
      </w:pPr>
    </w:p>
    <w:p w14:paraId="564768A7" w14:textId="77777777" w:rsidR="008C705B" w:rsidRDefault="008C705B" w:rsidP="008C705B">
      <w:pPr>
        <w:pStyle w:val="Ttulo1"/>
      </w:pPr>
      <w:r>
        <w:t>¿Qué se implementó en ES9?</w:t>
      </w:r>
    </w:p>
    <w:p w14:paraId="0C86B0AD" w14:textId="77777777" w:rsidR="008C705B" w:rsidRPr="0036237E" w:rsidRDefault="008C705B" w:rsidP="008C705B">
      <w:pPr>
        <w:pStyle w:val="HTMLconformatoprevio"/>
        <w:rPr>
          <w:rFonts w:ascii="Times New Roman" w:hAnsi="Times New Roman" w:cs="Times New Roman"/>
          <w:b/>
          <w:bCs/>
          <w:sz w:val="36"/>
          <w:szCs w:val="36"/>
        </w:rPr>
      </w:pPr>
      <w:r w:rsidRPr="0036237E">
        <w:rPr>
          <w:rStyle w:val="hljs-comment"/>
          <w:rFonts w:ascii="Times New Roman" w:hAnsi="Times New Roman" w:cs="Times New Roman"/>
          <w:b/>
          <w:bCs/>
          <w:sz w:val="36"/>
          <w:szCs w:val="36"/>
        </w:rPr>
        <w:t>Pr</w:t>
      </w:r>
      <w:r>
        <w:rPr>
          <w:rStyle w:val="hljs-comment"/>
          <w:rFonts w:ascii="Times New Roman" w:hAnsi="Times New Roman" w:cs="Times New Roman"/>
          <w:b/>
          <w:bCs/>
          <w:sz w:val="36"/>
          <w:szCs w:val="36"/>
        </w:rPr>
        <w:t>o</w:t>
      </w:r>
      <w:r w:rsidRPr="0036237E">
        <w:rPr>
          <w:rStyle w:val="hljs-comment"/>
          <w:rFonts w:ascii="Times New Roman" w:hAnsi="Times New Roman" w:cs="Times New Roman"/>
          <w:b/>
          <w:bCs/>
          <w:sz w:val="36"/>
          <w:szCs w:val="36"/>
        </w:rPr>
        <w:t>pagation Properties</w:t>
      </w:r>
      <w:r>
        <w:rPr>
          <w:rStyle w:val="hljs-comment"/>
          <w:rFonts w:ascii="Times New Roman" w:hAnsi="Times New Roman" w:cs="Times New Roman"/>
          <w:b/>
          <w:bCs/>
          <w:sz w:val="36"/>
          <w:szCs w:val="36"/>
        </w:rPr>
        <w:t xml:space="preserve"> (</w:t>
      </w:r>
      <w:r>
        <w:rPr>
          <w:rStyle w:val="hljs-comment"/>
          <w:rFonts w:ascii="Times New Roman" w:hAnsi="Times New Roman" w:cs="Times New Roman"/>
          <w:b/>
          <w:bCs/>
          <w:sz w:val="32"/>
          <w:szCs w:val="32"/>
        </w:rPr>
        <w:t>obtener las propiedades de un objeto y añadirlas en otro  / Obtener una propiedad concreta</w:t>
      </w:r>
      <w:r>
        <w:rPr>
          <w:rStyle w:val="hljs-comment"/>
          <w:rFonts w:ascii="Times New Roman" w:hAnsi="Times New Roman" w:cs="Times New Roman"/>
          <w:b/>
          <w:bCs/>
          <w:sz w:val="36"/>
          <w:szCs w:val="36"/>
        </w:rPr>
        <w:t>)</w:t>
      </w:r>
    </w:p>
    <w:p w14:paraId="2634A6CE" w14:textId="77777777" w:rsidR="008C705B" w:rsidRDefault="008C705B" w:rsidP="008C705B">
      <w:pPr>
        <w:pStyle w:val="Ttulo1"/>
      </w:pPr>
      <w:r>
        <w:rPr>
          <w:noProof/>
        </w:rPr>
        <w:drawing>
          <wp:inline distT="0" distB="0" distL="0" distR="0" wp14:anchorId="54347F99" wp14:editId="7D0FE2ED">
            <wp:extent cx="5943600" cy="555434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3662" cy="5563748"/>
                    </a:xfrm>
                    <a:prstGeom prst="rect">
                      <a:avLst/>
                    </a:prstGeom>
                  </pic:spPr>
                </pic:pic>
              </a:graphicData>
            </a:graphic>
          </wp:inline>
        </w:drawing>
      </w:r>
    </w:p>
    <w:p w14:paraId="4CEFEB07" w14:textId="77777777" w:rsidR="008C705B" w:rsidRDefault="008C705B" w:rsidP="008C705B">
      <w:pPr>
        <w:pStyle w:val="Ttulo1"/>
      </w:pPr>
    </w:p>
    <w:p w14:paraId="2B183C3E" w14:textId="77777777" w:rsidR="008C705B" w:rsidRPr="008E795C" w:rsidRDefault="008C705B" w:rsidP="008C705B">
      <w:pPr>
        <w:pStyle w:val="Ttulo1"/>
        <w:rPr>
          <w:sz w:val="36"/>
          <w:szCs w:val="36"/>
        </w:rPr>
      </w:pPr>
      <w:r w:rsidRPr="008E795C">
        <w:rPr>
          <w:sz w:val="36"/>
          <w:szCs w:val="36"/>
        </w:rPr>
        <w:lastRenderedPageBreak/>
        <w:t>Finally de una promesa.</w:t>
      </w:r>
    </w:p>
    <w:p w14:paraId="5BCBE20D" w14:textId="77777777" w:rsidR="008C705B" w:rsidRDefault="008C705B" w:rsidP="008C705B">
      <w:pPr>
        <w:pStyle w:val="Ttulo1"/>
      </w:pPr>
      <w:r>
        <w:rPr>
          <w:noProof/>
        </w:rPr>
        <w:drawing>
          <wp:inline distT="0" distB="0" distL="0" distR="0" wp14:anchorId="65818FD6" wp14:editId="3677FAC1">
            <wp:extent cx="5612130" cy="3085465"/>
            <wp:effectExtent l="0" t="0" r="7620" b="63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12130" cy="3085465"/>
                    </a:xfrm>
                    <a:prstGeom prst="rect">
                      <a:avLst/>
                    </a:prstGeom>
                  </pic:spPr>
                </pic:pic>
              </a:graphicData>
            </a:graphic>
          </wp:inline>
        </w:drawing>
      </w:r>
    </w:p>
    <w:p w14:paraId="37ABEA29" w14:textId="77777777" w:rsidR="008C705B" w:rsidRPr="00BB5A68" w:rsidRDefault="008C705B" w:rsidP="008C705B">
      <w:pPr>
        <w:pStyle w:val="Ttulo1"/>
        <w:rPr>
          <w:sz w:val="36"/>
          <w:szCs w:val="36"/>
        </w:rPr>
      </w:pPr>
      <w:r w:rsidRPr="00BB5A68">
        <w:rPr>
          <w:sz w:val="36"/>
          <w:szCs w:val="36"/>
        </w:rPr>
        <w:t>RegEx con JavaScript.</w:t>
      </w:r>
    </w:p>
    <w:p w14:paraId="5942EDC7" w14:textId="77777777" w:rsidR="008C705B" w:rsidRPr="008F431E" w:rsidRDefault="008C705B" w:rsidP="008C705B">
      <w:pPr>
        <w:pStyle w:val="Ttulo1"/>
        <w:rPr>
          <w:sz w:val="32"/>
          <w:szCs w:val="32"/>
        </w:rPr>
      </w:pPr>
      <w:r>
        <w:rPr>
          <w:noProof/>
        </w:rPr>
        <w:drawing>
          <wp:inline distT="0" distB="0" distL="0" distR="0" wp14:anchorId="33DB9B2D" wp14:editId="0ADCD7C1">
            <wp:extent cx="5581650" cy="24288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81650" cy="2428875"/>
                    </a:xfrm>
                    <a:prstGeom prst="rect">
                      <a:avLst/>
                    </a:prstGeom>
                  </pic:spPr>
                </pic:pic>
              </a:graphicData>
            </a:graphic>
          </wp:inline>
        </w:drawing>
      </w:r>
    </w:p>
    <w:p w14:paraId="77A8BEAF" w14:textId="77777777" w:rsidR="008C705B" w:rsidRDefault="008C705B" w:rsidP="008C705B">
      <w:pPr>
        <w:pStyle w:val="Ttulo1"/>
        <w:rPr>
          <w:b w:val="0"/>
          <w:bCs w:val="0"/>
          <w:sz w:val="24"/>
          <w:szCs w:val="24"/>
        </w:rPr>
      </w:pPr>
      <w:r w:rsidRPr="001A11F9">
        <w:rPr>
          <w:b w:val="0"/>
          <w:bCs w:val="0"/>
          <w:sz w:val="24"/>
          <w:szCs w:val="24"/>
        </w:rPr>
        <w:t xml:space="preserve">Otra de las nuevas características de ES9 en la captura de grupos es nombrar nuestros grupos para encontrarlos de una forma más fácil. El código </w:t>
      </w:r>
      <w:r>
        <w:rPr>
          <w:b w:val="0"/>
          <w:bCs w:val="0"/>
          <w:sz w:val="24"/>
          <w:szCs w:val="24"/>
        </w:rPr>
        <w:t>de arriba seria:</w:t>
      </w:r>
    </w:p>
    <w:p w14:paraId="1FA84626" w14:textId="77777777" w:rsidR="008C705B" w:rsidRPr="001A11F9" w:rsidRDefault="008C705B" w:rsidP="008C705B">
      <w:pPr>
        <w:pStyle w:val="Ttulo1"/>
        <w:rPr>
          <w:b w:val="0"/>
          <w:bCs w:val="0"/>
          <w:sz w:val="24"/>
          <w:szCs w:val="24"/>
        </w:rPr>
      </w:pPr>
      <w:r>
        <w:rPr>
          <w:noProof/>
        </w:rPr>
        <w:drawing>
          <wp:inline distT="0" distB="0" distL="0" distR="0" wp14:anchorId="554DC8C0" wp14:editId="241B4C16">
            <wp:extent cx="5612130" cy="91567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12130" cy="915670"/>
                    </a:xfrm>
                    <a:prstGeom prst="rect">
                      <a:avLst/>
                    </a:prstGeom>
                  </pic:spPr>
                </pic:pic>
              </a:graphicData>
            </a:graphic>
          </wp:inline>
        </w:drawing>
      </w:r>
    </w:p>
    <w:p w14:paraId="1597DBFA" w14:textId="77777777" w:rsidR="008C705B" w:rsidRDefault="008C705B" w:rsidP="008C705B">
      <w:pPr>
        <w:pStyle w:val="Ttulo1"/>
      </w:pPr>
    </w:p>
    <w:p w14:paraId="7DDEB3D3" w14:textId="77777777" w:rsidR="008C705B" w:rsidRDefault="008C705B" w:rsidP="008C705B">
      <w:pPr>
        <w:pStyle w:val="Ttulo1"/>
      </w:pPr>
      <w:r>
        <w:t>¿Qué se implementó en ES10 (Jun 2019)?</w:t>
      </w:r>
    </w:p>
    <w:p w14:paraId="63A593B8" w14:textId="77777777" w:rsidR="008C705B" w:rsidRPr="00DC2FF7" w:rsidRDefault="008C705B" w:rsidP="008C705B">
      <w:pPr>
        <w:pStyle w:val="Ttulo1"/>
        <w:rPr>
          <w:b w:val="0"/>
          <w:bCs w:val="0"/>
          <w:sz w:val="24"/>
          <w:szCs w:val="24"/>
        </w:rPr>
      </w:pPr>
      <w:r w:rsidRPr="00DC2FF7">
        <w:rPr>
          <w:rStyle w:val="Textoennegrita"/>
          <w:b/>
          <w:bCs/>
          <w:sz w:val="36"/>
          <w:szCs w:val="36"/>
        </w:rPr>
        <w:t>F</w:t>
      </w:r>
      <w:r w:rsidRPr="00DC2FF7">
        <w:rPr>
          <w:rStyle w:val="Textoennegrita"/>
          <w:rFonts w:eastAsiaTheme="majorEastAsia"/>
          <w:b/>
          <w:bCs/>
          <w:sz w:val="36"/>
          <w:szCs w:val="36"/>
        </w:rPr>
        <w:t>lat</w:t>
      </w:r>
      <w:r w:rsidRPr="00DC2FF7">
        <w:rPr>
          <w:rStyle w:val="Textoennegrita"/>
          <w:b/>
          <w:bCs/>
          <w:sz w:val="36"/>
          <w:szCs w:val="36"/>
        </w:rPr>
        <w:t xml:space="preserve"> en arrays </w:t>
      </w:r>
      <w:r w:rsidRPr="00DC2FF7">
        <w:rPr>
          <w:rStyle w:val="Textoennegrita"/>
          <w:rFonts w:eastAsiaTheme="majorEastAsia"/>
          <w:b/>
          <w:bCs/>
          <w:sz w:val="36"/>
          <w:szCs w:val="36"/>
        </w:rPr>
        <w:t>(</w:t>
      </w:r>
      <w:r w:rsidRPr="00DC2FF7">
        <w:rPr>
          <w:rStyle w:val="Textoennegrita"/>
          <w:rFonts w:eastAsiaTheme="majorEastAsia"/>
          <w:b/>
          <w:bCs/>
          <w:sz w:val="32"/>
          <w:szCs w:val="32"/>
        </w:rPr>
        <w:t>nivel</w:t>
      </w:r>
      <w:r w:rsidRPr="00DC2FF7">
        <w:rPr>
          <w:rStyle w:val="Textoennegrita"/>
          <w:b/>
          <w:bCs/>
          <w:sz w:val="32"/>
          <w:szCs w:val="32"/>
        </w:rPr>
        <w:t xml:space="preserve"> </w:t>
      </w:r>
      <w:r w:rsidRPr="00DC2FF7">
        <w:rPr>
          <w:rStyle w:val="Textoennegrita"/>
          <w:rFonts w:eastAsiaTheme="majorEastAsia"/>
          <w:b/>
          <w:bCs/>
          <w:sz w:val="32"/>
          <w:szCs w:val="32"/>
        </w:rPr>
        <w:t>de</w:t>
      </w:r>
      <w:r w:rsidRPr="00DC2FF7">
        <w:rPr>
          <w:rStyle w:val="Textoennegrita"/>
          <w:b/>
          <w:bCs/>
          <w:sz w:val="32"/>
          <w:szCs w:val="32"/>
        </w:rPr>
        <w:t xml:space="preserve"> </w:t>
      </w:r>
      <w:r w:rsidRPr="00DC2FF7">
        <w:rPr>
          <w:rStyle w:val="Textoennegrita"/>
          <w:rFonts w:eastAsiaTheme="majorEastAsia"/>
          <w:b/>
          <w:bCs/>
          <w:sz w:val="32"/>
          <w:szCs w:val="32"/>
        </w:rPr>
        <w:t>profundidad</w:t>
      </w:r>
      <w:r w:rsidRPr="00DC2FF7">
        <w:rPr>
          <w:rStyle w:val="Textoennegrita"/>
          <w:b/>
          <w:bCs/>
          <w:sz w:val="32"/>
          <w:szCs w:val="32"/>
        </w:rPr>
        <w:t>: un nuevo método que nos permite aplanar arreglos.</w:t>
      </w:r>
      <w:r w:rsidRPr="00DC2FF7">
        <w:rPr>
          <w:rStyle w:val="Textoennegrita"/>
          <w:rFonts w:eastAsiaTheme="majorEastAsia"/>
          <w:b/>
          <w:bCs/>
          <w:sz w:val="36"/>
          <w:szCs w:val="36"/>
        </w:rPr>
        <w:t>)</w:t>
      </w:r>
    </w:p>
    <w:p w14:paraId="6220F39A" w14:textId="77777777" w:rsidR="008C705B" w:rsidRDefault="008C705B" w:rsidP="008C705B">
      <w:pPr>
        <w:pStyle w:val="Ttulo1"/>
        <w:rPr>
          <w:b w:val="0"/>
          <w:bCs w:val="0"/>
          <w:sz w:val="24"/>
          <w:szCs w:val="24"/>
        </w:rPr>
      </w:pPr>
      <w:r>
        <w:rPr>
          <w:noProof/>
        </w:rPr>
        <w:drawing>
          <wp:inline distT="0" distB="0" distL="0" distR="0" wp14:anchorId="4642B5C5" wp14:editId="08440EE0">
            <wp:extent cx="5612130" cy="764540"/>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764540"/>
                    </a:xfrm>
                    <a:prstGeom prst="rect">
                      <a:avLst/>
                    </a:prstGeom>
                  </pic:spPr>
                </pic:pic>
              </a:graphicData>
            </a:graphic>
          </wp:inline>
        </w:drawing>
      </w:r>
    </w:p>
    <w:p w14:paraId="252E3B28" w14:textId="77777777" w:rsidR="008C705B" w:rsidRDefault="008C705B" w:rsidP="008C705B">
      <w:pPr>
        <w:pStyle w:val="Ttulo1"/>
        <w:jc w:val="center"/>
        <w:rPr>
          <w:b w:val="0"/>
          <w:bCs w:val="0"/>
          <w:sz w:val="24"/>
          <w:szCs w:val="24"/>
        </w:rPr>
      </w:pPr>
      <w:r>
        <w:rPr>
          <w:noProof/>
        </w:rPr>
        <w:drawing>
          <wp:inline distT="0" distB="0" distL="0" distR="0" wp14:anchorId="35FB65B7" wp14:editId="0879FC1E">
            <wp:extent cx="3114675" cy="29527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14675" cy="295275"/>
                    </a:xfrm>
                    <a:prstGeom prst="rect">
                      <a:avLst/>
                    </a:prstGeom>
                  </pic:spPr>
                </pic:pic>
              </a:graphicData>
            </a:graphic>
          </wp:inline>
        </w:drawing>
      </w:r>
    </w:p>
    <w:p w14:paraId="79A029B2" w14:textId="77777777" w:rsidR="008C705B" w:rsidRDefault="008C705B" w:rsidP="008C705B">
      <w:pPr>
        <w:pStyle w:val="Ttulo1"/>
        <w:jc w:val="center"/>
        <w:rPr>
          <w:b w:val="0"/>
          <w:bCs w:val="0"/>
          <w:sz w:val="24"/>
          <w:szCs w:val="24"/>
        </w:rPr>
      </w:pPr>
    </w:p>
    <w:p w14:paraId="106C8C66" w14:textId="77777777" w:rsidR="008C705B" w:rsidRPr="00DC2FF7" w:rsidRDefault="008C705B" w:rsidP="008C705B">
      <w:pPr>
        <w:pStyle w:val="Ttulo1"/>
        <w:rPr>
          <w:b w:val="0"/>
          <w:bCs w:val="0"/>
          <w:sz w:val="36"/>
          <w:szCs w:val="36"/>
        </w:rPr>
      </w:pPr>
      <w:r w:rsidRPr="00DC2FF7">
        <w:rPr>
          <w:rStyle w:val="Textoennegrita"/>
          <w:b/>
          <w:bCs/>
          <w:sz w:val="36"/>
          <w:szCs w:val="36"/>
        </w:rPr>
        <w:t>F</w:t>
      </w:r>
      <w:r w:rsidRPr="00DC2FF7">
        <w:rPr>
          <w:rStyle w:val="Textoennegrita"/>
          <w:rFonts w:eastAsiaTheme="majorEastAsia"/>
          <w:b/>
          <w:bCs/>
          <w:sz w:val="36"/>
          <w:szCs w:val="36"/>
        </w:rPr>
        <w:t>latMap</w:t>
      </w:r>
      <w:r w:rsidRPr="00DC2FF7">
        <w:rPr>
          <w:rStyle w:val="Textoennegrita"/>
          <w:b/>
          <w:bCs/>
          <w:sz w:val="36"/>
          <w:szCs w:val="36"/>
        </w:rPr>
        <w:t xml:space="preserve"> en arrays</w:t>
      </w:r>
      <w:r w:rsidRPr="00DC2FF7">
        <w:rPr>
          <w:rStyle w:val="Textoennegrita"/>
          <w:sz w:val="36"/>
          <w:szCs w:val="36"/>
        </w:rPr>
        <w:t>(</w:t>
      </w:r>
      <w:r w:rsidRPr="00DC2FF7">
        <w:rPr>
          <w:sz w:val="22"/>
          <w:szCs w:val="22"/>
        </w:rPr>
        <w:t xml:space="preserve"> </w:t>
      </w:r>
      <w:r w:rsidRPr="00DC2FF7">
        <w:rPr>
          <w:sz w:val="32"/>
          <w:szCs w:val="32"/>
        </w:rPr>
        <w:t>lo mismo que flat con el beneficio de que primero manipula la data para luego poder aplanar</w:t>
      </w:r>
      <w:r w:rsidRPr="00DC2FF7">
        <w:rPr>
          <w:sz w:val="36"/>
          <w:szCs w:val="36"/>
        </w:rPr>
        <w:t>)</w:t>
      </w:r>
    </w:p>
    <w:p w14:paraId="2F52ECEA" w14:textId="77777777" w:rsidR="008C705B" w:rsidRDefault="008C705B" w:rsidP="008C705B">
      <w:pPr>
        <w:pStyle w:val="Ttulo1"/>
        <w:rPr>
          <w:b w:val="0"/>
          <w:bCs w:val="0"/>
          <w:sz w:val="24"/>
          <w:szCs w:val="24"/>
        </w:rPr>
      </w:pPr>
      <w:r>
        <w:rPr>
          <w:noProof/>
        </w:rPr>
        <w:drawing>
          <wp:inline distT="0" distB="0" distL="0" distR="0" wp14:anchorId="4AC9CE2F" wp14:editId="3AF7BF42">
            <wp:extent cx="5612130" cy="814705"/>
            <wp:effectExtent l="0" t="0" r="7620" b="444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814705"/>
                    </a:xfrm>
                    <a:prstGeom prst="rect">
                      <a:avLst/>
                    </a:prstGeom>
                  </pic:spPr>
                </pic:pic>
              </a:graphicData>
            </a:graphic>
          </wp:inline>
        </w:drawing>
      </w:r>
    </w:p>
    <w:p w14:paraId="1B5787E7" w14:textId="77777777" w:rsidR="008C705B" w:rsidRDefault="008C705B" w:rsidP="008C705B">
      <w:pPr>
        <w:pStyle w:val="Ttulo1"/>
        <w:jc w:val="center"/>
        <w:rPr>
          <w:b w:val="0"/>
          <w:bCs w:val="0"/>
          <w:sz w:val="36"/>
          <w:szCs w:val="36"/>
        </w:rPr>
      </w:pPr>
      <w:r>
        <w:rPr>
          <w:noProof/>
        </w:rPr>
        <w:drawing>
          <wp:inline distT="0" distB="0" distL="0" distR="0" wp14:anchorId="4D712D2E" wp14:editId="09DF0E43">
            <wp:extent cx="2771775" cy="228600"/>
            <wp:effectExtent l="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1775" cy="228600"/>
                    </a:xfrm>
                    <a:prstGeom prst="rect">
                      <a:avLst/>
                    </a:prstGeom>
                  </pic:spPr>
                </pic:pic>
              </a:graphicData>
            </a:graphic>
          </wp:inline>
        </w:drawing>
      </w:r>
    </w:p>
    <w:p w14:paraId="080579EB" w14:textId="77777777" w:rsidR="008C705B" w:rsidRDefault="008C705B" w:rsidP="008C705B">
      <w:pPr>
        <w:pStyle w:val="Ttulo1"/>
        <w:rPr>
          <w:rStyle w:val="Textoennegrita"/>
          <w:b/>
          <w:bCs/>
          <w:sz w:val="36"/>
          <w:szCs w:val="36"/>
        </w:rPr>
      </w:pPr>
    </w:p>
    <w:p w14:paraId="5522ED68" w14:textId="77777777" w:rsidR="008C705B" w:rsidRDefault="008C705B" w:rsidP="008C705B">
      <w:pPr>
        <w:pStyle w:val="Ttulo1"/>
        <w:rPr>
          <w:rStyle w:val="Textoennegrita"/>
          <w:b/>
          <w:bCs/>
          <w:sz w:val="36"/>
          <w:szCs w:val="36"/>
        </w:rPr>
      </w:pPr>
      <w:r>
        <w:rPr>
          <w:rStyle w:val="Textoennegrita"/>
          <w:b/>
          <w:bCs/>
          <w:sz w:val="36"/>
          <w:szCs w:val="36"/>
        </w:rPr>
        <w:t xml:space="preserve">TrimStart / trimEnd / Trim </w:t>
      </w:r>
      <w:r w:rsidRPr="00DC2FF7">
        <w:rPr>
          <w:rStyle w:val="Textoennegrita"/>
          <w:b/>
          <w:bCs/>
          <w:sz w:val="36"/>
          <w:szCs w:val="36"/>
        </w:rPr>
        <w:t>(</w:t>
      </w:r>
      <w:r w:rsidRPr="00DC2FF7">
        <w:rPr>
          <w:rStyle w:val="Textoennegrita"/>
          <w:b/>
          <w:bCs/>
          <w:sz w:val="32"/>
          <w:szCs w:val="32"/>
        </w:rPr>
        <w:t>Quitar espacios en blanco</w:t>
      </w:r>
      <w:r w:rsidRPr="00DC2FF7">
        <w:rPr>
          <w:rStyle w:val="Textoennegrita"/>
          <w:b/>
          <w:bCs/>
          <w:sz w:val="36"/>
          <w:szCs w:val="36"/>
        </w:rPr>
        <w:t>)</w:t>
      </w:r>
    </w:p>
    <w:p w14:paraId="37FAA219" w14:textId="77777777" w:rsidR="008C705B" w:rsidRDefault="008C705B" w:rsidP="008C705B">
      <w:pPr>
        <w:pStyle w:val="Ttulo1"/>
        <w:rPr>
          <w:b w:val="0"/>
          <w:bCs w:val="0"/>
          <w:sz w:val="36"/>
          <w:szCs w:val="36"/>
        </w:rPr>
      </w:pPr>
      <w:r>
        <w:rPr>
          <w:noProof/>
        </w:rPr>
        <w:drawing>
          <wp:inline distT="0" distB="0" distL="0" distR="0" wp14:anchorId="4D32DDEE" wp14:editId="3378D924">
            <wp:extent cx="5612130" cy="1283970"/>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12130" cy="1283970"/>
                    </a:xfrm>
                    <a:prstGeom prst="rect">
                      <a:avLst/>
                    </a:prstGeom>
                  </pic:spPr>
                </pic:pic>
              </a:graphicData>
            </a:graphic>
          </wp:inline>
        </w:drawing>
      </w:r>
    </w:p>
    <w:p w14:paraId="25296177" w14:textId="77777777" w:rsidR="008C705B" w:rsidRPr="002472C5" w:rsidRDefault="008C705B" w:rsidP="008C705B">
      <w:pPr>
        <w:pStyle w:val="Ttulo1"/>
        <w:jc w:val="center"/>
        <w:rPr>
          <w:b w:val="0"/>
          <w:bCs w:val="0"/>
          <w:sz w:val="24"/>
          <w:szCs w:val="24"/>
        </w:rPr>
      </w:pPr>
      <w:r>
        <w:rPr>
          <w:b w:val="0"/>
          <w:bCs w:val="0"/>
          <w:sz w:val="24"/>
          <w:szCs w:val="24"/>
        </w:rPr>
        <w:lastRenderedPageBreak/>
        <w:t>Trim() q</w:t>
      </w:r>
      <w:r w:rsidRPr="002472C5">
        <w:rPr>
          <w:b w:val="0"/>
          <w:bCs w:val="0"/>
          <w:sz w:val="24"/>
          <w:szCs w:val="24"/>
        </w:rPr>
        <w:t>uita los espacios tanto en el inicio como en el final</w:t>
      </w:r>
    </w:p>
    <w:p w14:paraId="3F8CD78A" w14:textId="77777777" w:rsidR="008C705B" w:rsidRDefault="008C705B" w:rsidP="008C705B">
      <w:pPr>
        <w:pStyle w:val="Ttulo1"/>
        <w:rPr>
          <w:b w:val="0"/>
          <w:bCs w:val="0"/>
          <w:sz w:val="36"/>
          <w:szCs w:val="36"/>
        </w:rPr>
      </w:pPr>
      <w:r>
        <w:rPr>
          <w:noProof/>
        </w:rPr>
        <w:drawing>
          <wp:inline distT="0" distB="0" distL="0" distR="0" wp14:anchorId="3E2F0036" wp14:editId="2C27F20F">
            <wp:extent cx="5612130" cy="764540"/>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12130" cy="764540"/>
                    </a:xfrm>
                    <a:prstGeom prst="rect">
                      <a:avLst/>
                    </a:prstGeom>
                  </pic:spPr>
                </pic:pic>
              </a:graphicData>
            </a:graphic>
          </wp:inline>
        </w:drawing>
      </w:r>
    </w:p>
    <w:p w14:paraId="1935A3A6" w14:textId="77777777" w:rsidR="008C705B" w:rsidRDefault="008C705B" w:rsidP="008C705B">
      <w:pPr>
        <w:pStyle w:val="Ttulo1"/>
        <w:rPr>
          <w:b w:val="0"/>
          <w:bCs w:val="0"/>
          <w:sz w:val="36"/>
          <w:szCs w:val="36"/>
        </w:rPr>
      </w:pPr>
    </w:p>
    <w:p w14:paraId="39D3DAF7" w14:textId="77777777" w:rsidR="008C705B" w:rsidRDefault="008C705B" w:rsidP="008C705B">
      <w:pPr>
        <w:pStyle w:val="HTMLconformatoprevio"/>
        <w:rPr>
          <w:rStyle w:val="hljs-comment"/>
          <w:rFonts w:ascii="Times New Roman" w:hAnsi="Times New Roman" w:cs="Times New Roman"/>
          <w:b/>
          <w:bCs/>
          <w:sz w:val="36"/>
          <w:szCs w:val="36"/>
        </w:rPr>
      </w:pPr>
      <w:r>
        <w:rPr>
          <w:rStyle w:val="hljs-comment"/>
          <w:rFonts w:ascii="Times New Roman" w:hAnsi="Times New Roman" w:cs="Times New Roman"/>
          <w:b/>
          <w:bCs/>
          <w:sz w:val="36"/>
          <w:szCs w:val="36"/>
        </w:rPr>
        <w:t>O</w:t>
      </w:r>
      <w:r w:rsidRPr="002472C5">
        <w:rPr>
          <w:rStyle w:val="hljs-comment"/>
          <w:rFonts w:ascii="Times New Roman" w:hAnsi="Times New Roman" w:cs="Times New Roman"/>
          <w:b/>
          <w:bCs/>
          <w:sz w:val="36"/>
          <w:szCs w:val="36"/>
        </w:rPr>
        <w:t>ptional catch bi</w:t>
      </w:r>
      <w:r>
        <w:rPr>
          <w:rStyle w:val="hljs-comment"/>
          <w:rFonts w:ascii="Times New Roman" w:hAnsi="Times New Roman" w:cs="Times New Roman"/>
          <w:b/>
          <w:bCs/>
          <w:sz w:val="36"/>
          <w:szCs w:val="36"/>
        </w:rPr>
        <w:t>l</w:t>
      </w:r>
      <w:r w:rsidRPr="002472C5">
        <w:rPr>
          <w:rStyle w:val="hljs-comment"/>
          <w:rFonts w:ascii="Times New Roman" w:hAnsi="Times New Roman" w:cs="Times New Roman"/>
          <w:b/>
          <w:bCs/>
          <w:sz w:val="36"/>
          <w:szCs w:val="36"/>
        </w:rPr>
        <w:t>ding</w:t>
      </w:r>
      <w:r>
        <w:rPr>
          <w:rStyle w:val="hljs-comment"/>
          <w:rFonts w:ascii="Times New Roman" w:hAnsi="Times New Roman" w:cs="Times New Roman"/>
          <w:b/>
          <w:bCs/>
          <w:sz w:val="36"/>
          <w:szCs w:val="36"/>
        </w:rPr>
        <w:t>.</w:t>
      </w:r>
    </w:p>
    <w:p w14:paraId="0F841066" w14:textId="77777777" w:rsidR="008C705B" w:rsidRDefault="008C705B" w:rsidP="008C705B">
      <w:pPr>
        <w:pStyle w:val="HTMLconformatoprevio"/>
        <w:rPr>
          <w:rStyle w:val="hljs-comment"/>
          <w:rFonts w:ascii="Times New Roman" w:hAnsi="Times New Roman" w:cs="Times New Roman"/>
          <w:b/>
          <w:bCs/>
          <w:sz w:val="36"/>
          <w:szCs w:val="36"/>
        </w:rPr>
      </w:pPr>
    </w:p>
    <w:p w14:paraId="5875C44A" w14:textId="77777777" w:rsidR="008C705B" w:rsidRDefault="008C705B" w:rsidP="008C705B">
      <w:pPr>
        <w:pStyle w:val="HTMLconformatoprevio"/>
        <w:rPr>
          <w:rFonts w:ascii="Times New Roman" w:hAnsi="Times New Roman" w:cs="Times New Roman"/>
          <w:b/>
          <w:bCs/>
          <w:sz w:val="36"/>
          <w:szCs w:val="36"/>
        </w:rPr>
      </w:pPr>
      <w:r>
        <w:rPr>
          <w:noProof/>
        </w:rPr>
        <w:drawing>
          <wp:inline distT="0" distB="0" distL="0" distR="0" wp14:anchorId="137DE625" wp14:editId="5FF2D1DC">
            <wp:extent cx="5612130" cy="979805"/>
            <wp:effectExtent l="0" t="0" r="762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2130" cy="979805"/>
                    </a:xfrm>
                    <a:prstGeom prst="rect">
                      <a:avLst/>
                    </a:prstGeom>
                  </pic:spPr>
                </pic:pic>
              </a:graphicData>
            </a:graphic>
          </wp:inline>
        </w:drawing>
      </w:r>
    </w:p>
    <w:p w14:paraId="38F81D4E" w14:textId="77777777" w:rsidR="008C705B" w:rsidRPr="00FB1DFC" w:rsidRDefault="008C705B" w:rsidP="008C705B">
      <w:pPr>
        <w:pStyle w:val="HTMLconformatoprevio"/>
        <w:rPr>
          <w:rFonts w:ascii="Times New Roman" w:hAnsi="Times New Roman" w:cs="Times New Roman"/>
          <w:b/>
          <w:bCs/>
          <w:sz w:val="36"/>
          <w:szCs w:val="36"/>
        </w:rPr>
      </w:pPr>
    </w:p>
    <w:p w14:paraId="21890BAF" w14:textId="77777777" w:rsidR="008C705B" w:rsidRDefault="008C705B" w:rsidP="008C705B">
      <w:pPr>
        <w:pStyle w:val="Ttulo1"/>
        <w:rPr>
          <w:sz w:val="36"/>
          <w:szCs w:val="36"/>
        </w:rPr>
      </w:pPr>
      <w:r w:rsidRPr="004014D4">
        <w:rPr>
          <w:sz w:val="36"/>
          <w:szCs w:val="36"/>
        </w:rPr>
        <w:t xml:space="preserve">Object </w:t>
      </w:r>
      <w:r>
        <w:rPr>
          <w:sz w:val="36"/>
          <w:szCs w:val="36"/>
        </w:rPr>
        <w:t>fromEntries (</w:t>
      </w:r>
      <w:r>
        <w:rPr>
          <w:sz w:val="32"/>
          <w:szCs w:val="32"/>
        </w:rPr>
        <w:t>Convertir un array en un objeto</w:t>
      </w:r>
      <w:r>
        <w:rPr>
          <w:sz w:val="36"/>
          <w:szCs w:val="36"/>
        </w:rPr>
        <w:t>)</w:t>
      </w:r>
    </w:p>
    <w:p w14:paraId="219203F4"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0169DC83" wp14:editId="553D3D2B">
            <wp:extent cx="5612130" cy="792480"/>
            <wp:effectExtent l="0" t="0" r="762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30" cy="792480"/>
                    </a:xfrm>
                    <a:prstGeom prst="rect">
                      <a:avLst/>
                    </a:prstGeom>
                  </pic:spPr>
                </pic:pic>
              </a:graphicData>
            </a:graphic>
          </wp:inline>
        </w:drawing>
      </w:r>
    </w:p>
    <w:p w14:paraId="79AE7723"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29608193" wp14:editId="7657B95E">
            <wp:extent cx="2276475" cy="22860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76475" cy="228600"/>
                    </a:xfrm>
                    <a:prstGeom prst="rect">
                      <a:avLst/>
                    </a:prstGeom>
                  </pic:spPr>
                </pic:pic>
              </a:graphicData>
            </a:graphic>
          </wp:inline>
        </w:drawing>
      </w:r>
    </w:p>
    <w:p w14:paraId="351D6F34" w14:textId="77777777" w:rsidR="008C705B" w:rsidRDefault="008C705B" w:rsidP="008C705B">
      <w:pPr>
        <w:rPr>
          <w:rFonts w:hAnsi="Symbol"/>
        </w:rPr>
      </w:pPr>
    </w:p>
    <w:p w14:paraId="453FF089" w14:textId="77777777" w:rsidR="008C705B" w:rsidRDefault="008C705B" w:rsidP="008C705B">
      <w:pPr>
        <w:rPr>
          <w:rFonts w:ascii="Times New Roman" w:hAnsi="Times New Roman" w:cs="Times New Roman"/>
          <w:b/>
          <w:bCs/>
          <w:sz w:val="36"/>
          <w:szCs w:val="36"/>
        </w:rPr>
      </w:pPr>
      <w:r w:rsidRPr="00EA2E4F">
        <w:rPr>
          <w:rFonts w:ascii="Times New Roman" w:hAnsi="Times New Roman" w:cs="Times New Roman"/>
          <w:b/>
          <w:bCs/>
          <w:sz w:val="36"/>
          <w:szCs w:val="36"/>
        </w:rPr>
        <w:t>Symbols Objects</w:t>
      </w:r>
      <w:r>
        <w:rPr>
          <w:rFonts w:ascii="Times New Roman" w:hAnsi="Times New Roman" w:cs="Times New Roman"/>
          <w:b/>
          <w:bCs/>
          <w:sz w:val="36"/>
          <w:szCs w:val="36"/>
        </w:rPr>
        <w:t xml:space="preserve"> (</w:t>
      </w:r>
      <w:r w:rsidRPr="00EA2E4F">
        <w:rPr>
          <w:rFonts w:ascii="Times New Roman" w:hAnsi="Times New Roman" w:cs="Times New Roman"/>
          <w:b/>
          <w:bCs/>
          <w:sz w:val="32"/>
          <w:szCs w:val="32"/>
        </w:rPr>
        <w:t>Permite</w:t>
      </w:r>
      <w:r>
        <w:rPr>
          <w:rFonts w:ascii="Times New Roman" w:hAnsi="Times New Roman" w:cs="Times New Roman"/>
          <w:b/>
          <w:bCs/>
          <w:sz w:val="32"/>
          <w:szCs w:val="32"/>
        </w:rPr>
        <w:t xml:space="preserve"> regresar la descripción opcional del Symbol</w:t>
      </w:r>
      <w:r>
        <w:rPr>
          <w:rFonts w:ascii="Times New Roman" w:hAnsi="Times New Roman" w:cs="Times New Roman"/>
          <w:b/>
          <w:bCs/>
          <w:sz w:val="36"/>
          <w:szCs w:val="36"/>
        </w:rPr>
        <w:t>)</w:t>
      </w:r>
    </w:p>
    <w:p w14:paraId="40FB9F05" w14:textId="77777777" w:rsidR="008C705B" w:rsidRDefault="008C705B" w:rsidP="008C705B">
      <w:pPr>
        <w:jc w:val="center"/>
        <w:rPr>
          <w:rFonts w:ascii="Times New Roman" w:hAnsi="Times New Roman" w:cs="Times New Roman"/>
          <w:b/>
          <w:bCs/>
          <w:sz w:val="36"/>
          <w:szCs w:val="36"/>
        </w:rPr>
      </w:pPr>
      <w:r>
        <w:rPr>
          <w:noProof/>
        </w:rPr>
        <w:drawing>
          <wp:inline distT="0" distB="0" distL="0" distR="0" wp14:anchorId="1E6F4A9B" wp14:editId="2E8DCEBD">
            <wp:extent cx="5612130" cy="720090"/>
            <wp:effectExtent l="0" t="0" r="7620" b="381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2130" cy="720090"/>
                    </a:xfrm>
                    <a:prstGeom prst="rect">
                      <a:avLst/>
                    </a:prstGeom>
                  </pic:spPr>
                </pic:pic>
              </a:graphicData>
            </a:graphic>
          </wp:inline>
        </w:drawing>
      </w:r>
    </w:p>
    <w:p w14:paraId="10106833" w14:textId="77777777" w:rsidR="008C705B" w:rsidRPr="00FB1DFC" w:rsidRDefault="008C705B" w:rsidP="008C705B">
      <w:pPr>
        <w:jc w:val="center"/>
        <w:rPr>
          <w:rFonts w:ascii="Times New Roman" w:hAnsi="Times New Roman" w:cs="Times New Roman"/>
          <w:b/>
          <w:bCs/>
          <w:sz w:val="24"/>
          <w:szCs w:val="24"/>
        </w:rPr>
      </w:pPr>
      <w:r w:rsidRPr="00FB1DFC">
        <w:rPr>
          <w:rFonts w:ascii="Times New Roman" w:hAnsi="Times New Roman" w:cs="Times New Roman"/>
          <w:b/>
          <w:bCs/>
          <w:sz w:val="24"/>
          <w:szCs w:val="24"/>
        </w:rPr>
        <w:t xml:space="preserve">Output: </w:t>
      </w:r>
      <w:r w:rsidRPr="00FB1DFC">
        <w:rPr>
          <w:rStyle w:val="objectbox"/>
          <w:rFonts w:ascii="Times New Roman" w:hAnsi="Times New Roman" w:cs="Times New Roman"/>
          <w:sz w:val="24"/>
          <w:szCs w:val="24"/>
        </w:rPr>
        <w:t>Esta es mi descripción</w:t>
      </w:r>
    </w:p>
    <w:p w14:paraId="607A16C9" w14:textId="77777777" w:rsidR="008C705B" w:rsidRDefault="009B4A4A" w:rsidP="008C705B">
      <w:pPr>
        <w:jc w:val="center"/>
      </w:pPr>
      <w:hyperlink r:id="rId241" w:tgtFrame="_blank" w:history="1">
        <w:r w:rsidR="008C705B">
          <w:rPr>
            <w:rStyle w:val="Hipervnculo"/>
          </w:rPr>
          <w:t>https://developer.mozilla.org/es/docs/Web/JavaScript/Reference/Global_Objects/Symbol/description</w:t>
        </w:r>
      </w:hyperlink>
    </w:p>
    <w:p w14:paraId="46C907F1" w14:textId="77777777" w:rsidR="008C705B" w:rsidRDefault="008C705B" w:rsidP="008C705B">
      <w:pPr>
        <w:jc w:val="center"/>
      </w:pPr>
    </w:p>
    <w:p w14:paraId="29428A1C" w14:textId="77777777" w:rsidR="008C705B" w:rsidRDefault="008C705B" w:rsidP="008C705B">
      <w:pPr>
        <w:jc w:val="center"/>
      </w:pPr>
    </w:p>
    <w:p w14:paraId="78B91AAD" w14:textId="77777777" w:rsidR="008C705B" w:rsidRDefault="009B4A4A" w:rsidP="008C705B">
      <w:pPr>
        <w:jc w:val="center"/>
      </w:pPr>
      <w:hyperlink r:id="rId242" w:history="1">
        <w:r w:rsidR="008C705B" w:rsidRPr="00FB79B2">
          <w:rPr>
            <w:rStyle w:val="Hipervnculo"/>
          </w:rPr>
          <w:t>https://tc39.es/</w:t>
        </w:r>
      </w:hyperlink>
    </w:p>
    <w:p w14:paraId="70415C20" w14:textId="77777777" w:rsidR="008C705B" w:rsidRPr="00EA2E4F" w:rsidRDefault="008C705B" w:rsidP="008C705B">
      <w:pPr>
        <w:jc w:val="center"/>
        <w:rPr>
          <w:rFonts w:ascii="Times New Roman" w:hAnsi="Times New Roman" w:cs="Times New Roman"/>
          <w:b/>
          <w:bCs/>
          <w:i/>
          <w:iCs/>
          <w:sz w:val="36"/>
          <w:szCs w:val="36"/>
        </w:rPr>
      </w:pPr>
      <w:r>
        <w:rPr>
          <w:noProof/>
        </w:rPr>
        <w:drawing>
          <wp:inline distT="0" distB="0" distL="0" distR="0" wp14:anchorId="1140E581" wp14:editId="01B14C3A">
            <wp:extent cx="5612130" cy="7400290"/>
            <wp:effectExtent l="76200" t="76200" r="140970" b="12446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612130" cy="7400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FEAE24" w14:textId="4BC98F7C" w:rsidR="00025208" w:rsidRDefault="00025208" w:rsidP="00025208">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de Asincronismo con</w:t>
      </w:r>
      <w:r w:rsidRPr="002E7656">
        <w:rPr>
          <w:rFonts w:ascii="Times New Roman" w:hAnsi="Times New Roman" w:cs="Times New Roman"/>
          <w:b/>
          <w:bCs/>
          <w:color w:val="FFC000" w:themeColor="accent4"/>
          <w:sz w:val="28"/>
          <w:szCs w:val="28"/>
        </w:rPr>
        <w:t xml:space="preserve"> JavaScript.</w:t>
      </w:r>
    </w:p>
    <w:p w14:paraId="6CC1B3B2" w14:textId="77777777" w:rsidR="009B4A4A" w:rsidRDefault="009B4A4A" w:rsidP="009B4A4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Introducción al asincronismo.</w:t>
      </w:r>
    </w:p>
    <w:p w14:paraId="5E17B3A4" w14:textId="77777777" w:rsidR="009B4A4A" w:rsidRDefault="009B4A4A" w:rsidP="009B4A4A">
      <w:pPr>
        <w:pStyle w:val="NormalWeb"/>
      </w:pPr>
      <w:r>
        <w:t>El asincronismo es básicamente una manera de aprovechar el tiempo y los recursos de nuestra aplicación, ejecutando tareas y procesos mientras otros son resueltos en background (como la llegada de la información de una API), para posteriormente continuar con las tareas que requerían esa información que no tenías de manera instantánea.</w:t>
      </w:r>
    </w:p>
    <w:p w14:paraId="4E537DB5" w14:textId="77777777" w:rsidR="009B4A4A" w:rsidRDefault="009B4A4A" w:rsidP="009B4A4A">
      <w:pPr>
        <w:pStyle w:val="NormalWeb"/>
      </w:pPr>
      <w:r>
        <w:t>Un ejemplo fácil es comparando asincronismo vs sincronismo: En lenguajes síncronos al hacer un temporizador para ejecutar una función, todo el código se pausa hasta terminar el tiempo, mientras que en Javascript u otros lenguajes asíncronos, podemos estar aprovechando ese tiempo para ejecutar otros procesos hasta que ese tiempo finaliza.</w:t>
      </w:r>
    </w:p>
    <w:p w14:paraId="740A6E81" w14:textId="77777777" w:rsidR="009B4A4A" w:rsidRDefault="009B4A4A" w:rsidP="009B4A4A">
      <w:pPr>
        <w:pStyle w:val="NormalWeb"/>
      </w:pPr>
      <w:r>
        <w:rPr>
          <w:rStyle w:val="Textoennegrita"/>
          <w:rFonts w:eastAsiaTheme="majorEastAsia"/>
        </w:rPr>
        <w:t>Event Loop</w:t>
      </w:r>
      <w:r>
        <w:br/>
        <w:t>• El Event Loop hace que Javascript parezca ser multihilo a pesar de que corre en un solo proceso.</w:t>
      </w:r>
      <w:r>
        <w:br/>
        <w:t>• Javascript se organiza usando las siguientes estructuras de datos:</w:t>
      </w:r>
      <w:r>
        <w:br/>
        <w:t xml:space="preserve">• </w:t>
      </w:r>
      <w:r>
        <w:rPr>
          <w:b/>
          <w:bCs/>
        </w:rPr>
        <w:t>Stack</w:t>
      </w:r>
      <w:r>
        <w:t>. Va apilando de forma organizada las diferentes instrucciones que se llaman. Lleva así un rastro de dónde está el programa, en qué punto de ejecución nos encontramos.</w:t>
      </w:r>
      <w:r>
        <w:br/>
        <w:t xml:space="preserve">• </w:t>
      </w:r>
      <w:r>
        <w:rPr>
          <w:b/>
          <w:bCs/>
        </w:rPr>
        <w:t>Memory Heap</w:t>
      </w:r>
      <w:r>
        <w:t>. De forma desorganizada se guarda información de las variables y del scope.</w:t>
      </w:r>
      <w:r>
        <w:br/>
        <w:t xml:space="preserve">• </w:t>
      </w:r>
      <w:r>
        <w:rPr>
          <w:b/>
          <w:bCs/>
        </w:rPr>
        <w:t>Schedule Tasks</w:t>
      </w:r>
      <w:r>
        <w:t>. Aquí se agregan a la cola, las tareas programadas para su ejecución.</w:t>
      </w:r>
      <w:r>
        <w:br/>
        <w:t xml:space="preserve">• </w:t>
      </w:r>
      <w:r>
        <w:rPr>
          <w:b/>
          <w:bCs/>
        </w:rPr>
        <w:t>Task Queue</w:t>
      </w:r>
      <w:r>
        <w:t>. Aquí se agregan las tareas que ya están listas para pasar al stack y ser ejecutadas. El stack debe estar vacío para que esto suceda.</w:t>
      </w:r>
      <w:r>
        <w:br/>
        <w:t xml:space="preserve">• </w:t>
      </w:r>
      <w:r>
        <w:rPr>
          <w:b/>
          <w:bCs/>
        </w:rPr>
        <w:t>MicroTask Queue</w:t>
      </w:r>
      <w:r>
        <w:t>. Aquí se agregan las promesas. Esta Queue es la que tiene mayor prioridad.</w:t>
      </w:r>
      <w:r>
        <w:br/>
        <w:t>• El Event Loop es un loop que está ejecutando todo el tiempo y pasa periódicamente revisando las queues y el stack moviendo tareas entre estas dos estructuras.</w:t>
      </w:r>
    </w:p>
    <w:p w14:paraId="4F3E3E54" w14:textId="13D7A85F" w:rsidR="009B4A4A" w:rsidRDefault="009B4A4A" w:rsidP="009B4A4A">
      <w:pPr>
        <w:pStyle w:val="NormalWeb"/>
        <w:jc w:val="center"/>
      </w:pPr>
      <w:r>
        <w:rPr>
          <w:noProof/>
        </w:rPr>
        <w:lastRenderedPageBreak/>
        <w:drawing>
          <wp:inline distT="0" distB="0" distL="0" distR="0" wp14:anchorId="3B2F8135" wp14:editId="612998CC">
            <wp:extent cx="5194300" cy="4348480"/>
            <wp:effectExtent l="0" t="0" r="635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94300" cy="4348480"/>
                    </a:xfrm>
                    <a:prstGeom prst="rect">
                      <a:avLst/>
                    </a:prstGeom>
                    <a:noFill/>
                    <a:ln>
                      <a:noFill/>
                    </a:ln>
                  </pic:spPr>
                </pic:pic>
              </a:graphicData>
            </a:graphic>
          </wp:inline>
        </w:drawing>
      </w:r>
    </w:p>
    <w:p w14:paraId="21E9F2E9" w14:textId="77777777" w:rsidR="009B4A4A" w:rsidRDefault="009B4A4A" w:rsidP="009B4A4A">
      <w:pPr>
        <w:rPr>
          <w:rFonts w:ascii="Times New Roman" w:hAnsi="Times New Roman" w:cs="Times New Roman"/>
          <w:b/>
          <w:bCs/>
          <w:sz w:val="32"/>
          <w:szCs w:val="32"/>
        </w:rPr>
      </w:pPr>
    </w:p>
    <w:p w14:paraId="271898AE" w14:textId="77777777" w:rsidR="009B4A4A" w:rsidRDefault="009B4A4A" w:rsidP="009B4A4A">
      <w:pPr>
        <w:rPr>
          <w:rFonts w:ascii="Times New Roman" w:hAnsi="Times New Roman" w:cs="Times New Roman"/>
          <w:b/>
          <w:bCs/>
          <w:sz w:val="32"/>
          <w:szCs w:val="32"/>
        </w:rPr>
      </w:pPr>
      <w:r>
        <w:rPr>
          <w:rFonts w:ascii="Times New Roman" w:hAnsi="Times New Roman" w:cs="Times New Roman"/>
          <w:b/>
          <w:bCs/>
          <w:sz w:val="32"/>
          <w:szCs w:val="32"/>
        </w:rPr>
        <w:t>Conceptos Importantes.</w:t>
      </w:r>
    </w:p>
    <w:p w14:paraId="75A62259"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API</w:t>
      </w:r>
    </w:p>
    <w:p w14:paraId="0180BA0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Interfaz de programación de aplicaciones (Application Programming Interface). Es un conjunto de rutinas que provee acceso a funciones de un determinado software.</w:t>
      </w:r>
    </w:p>
    <w:p w14:paraId="426E592B"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Concurrencia</w:t>
      </w:r>
    </w:p>
    <w:p w14:paraId="1E5F954D"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Cuando dos o más tareas progresan simultáneamente.</w:t>
      </w:r>
    </w:p>
    <w:p w14:paraId="53EF5F46"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Paralelismo</w:t>
      </w:r>
    </w:p>
    <w:p w14:paraId="2126D207"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Cuando dos o más tareas se ejecutan, literalmente, a la vez, en el mismo instante de tiempo.</w:t>
      </w:r>
    </w:p>
    <w:p w14:paraId="695428F6"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Bloqueante</w:t>
      </w:r>
    </w:p>
    <w:p w14:paraId="5CB45E13"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Una llamada u operación bloqueante no devuelve el control a nuestra aplicación hasta que se ha completado. Por tanto el thread queda bloqueado en estado de espera.</w:t>
      </w:r>
    </w:p>
    <w:p w14:paraId="0E89F0A6"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Síncrono</w:t>
      </w:r>
    </w:p>
    <w:p w14:paraId="5CE1B970"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lastRenderedPageBreak/>
        <w:t>Es frecuente emplear ‘bloqueante’ y ‘síncrono’ como sinónimos, dando a entender que toda la operación de entrada/salida se ejecuta de forma secuencial y, por tanto, debemos esperar a que se complete para procesar el resultado.</w:t>
      </w:r>
    </w:p>
    <w:p w14:paraId="5A93F32C"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Asíncrono</w:t>
      </w:r>
    </w:p>
    <w:p w14:paraId="78E4D7F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La finalización de la operación I/O se señaliza más tarde, mediante un mecanismo específico como por ejemplo un callback, una promesa o un evento, lo que hace posible que la respuesta sea procesada en diferido.</w:t>
      </w:r>
    </w:p>
    <w:p w14:paraId="7E3F1285"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Call Stack</w:t>
      </w:r>
    </w:p>
    <w:p w14:paraId="54B68435"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La pila de llamadas se encarga de albergar las instrucciones que deben ejecutarse. Nos indica en que punto del programa estamos, por donde vamos.</w:t>
      </w:r>
    </w:p>
    <w:p w14:paraId="78FAC3E3"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Heap</w:t>
      </w:r>
    </w:p>
    <w:p w14:paraId="4739C51D"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Región de memoria libre, normalmente de gran tamaño, dedicada al alojamiento dinámico de objetos. Es compartida por todo el programa y controlada por un recolector de basura que se encarga de liberar aquello que no se necesita.</w:t>
      </w:r>
    </w:p>
    <w:p w14:paraId="0E4BC7E0"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Cola o Queue</w:t>
      </w:r>
    </w:p>
    <w:p w14:paraId="0C3F83CA"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Cada vez que nuestro programa recibe una notificación del exterior o de otro contexto distinto al de la aplicación, el mensaje se inserta en una cola de mensajes pendientes y se registra su callback correspondiente.</w:t>
      </w:r>
    </w:p>
    <w:p w14:paraId="7BAFA4AF"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EventLoop o Loop de eventos</w:t>
      </w:r>
    </w:p>
    <w:p w14:paraId="1C4DD8A5"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Cuando la pila de llamadas (call stack) se vacía, es decir, no hay nada más que ejecutar, se</w:t>
      </w:r>
    </w:p>
    <w:p w14:paraId="717CEA36"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procesan los mensajes de la cola. Con cada ‘tick’ del bucle de eventos, se procesa un nuevo</w:t>
      </w:r>
    </w:p>
    <w:p w14:paraId="60320344"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mensaje.</w:t>
      </w:r>
    </w:p>
    <w:p w14:paraId="79B42609"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Hoisting</w:t>
      </w:r>
    </w:p>
    <w:p w14:paraId="0F241B69"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Sugiere que las declaraciones de variables y funciones son físicamente movidas al comienzo del código en tiempo de compilación.</w:t>
      </w:r>
    </w:p>
    <w:p w14:paraId="773C5399"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DOM</w:t>
      </w:r>
    </w:p>
    <w:p w14:paraId="60600738"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DOM permite acceder y manipular las páginas XHTML como si fueran documentos XML. De hecho, DOM se diseñó originalmente para manipular de forma sencilla los documentos XML.</w:t>
      </w:r>
    </w:p>
    <w:p w14:paraId="5F01EC3F"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XML</w:t>
      </w:r>
    </w:p>
    <w:p w14:paraId="67D12538"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Lenguaje de marcado creado para la transferencia de información, legible tanto para seres</w:t>
      </w:r>
    </w:p>
    <w:p w14:paraId="5D8DCA9B"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 xml:space="preserve">humanos como para aplicaciones informáticas, y basado en una sencillez extrema y una rígida sintaxis. Así como el HTML estaba basado y era un subconjunto de SGML, la </w:t>
      </w:r>
      <w:r>
        <w:rPr>
          <w:rFonts w:ascii="Times New Roman" w:hAnsi="Times New Roman" w:cs="Times New Roman"/>
          <w:sz w:val="24"/>
          <w:szCs w:val="24"/>
        </w:rPr>
        <w:lastRenderedPageBreak/>
        <w:t>reformulación del primero bajo la sintaxis de XML dio lugar al XHTML; XHTML es, por tanto, un subconjunto de XML.</w:t>
      </w:r>
    </w:p>
    <w:p w14:paraId="23A2806A"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Events</w:t>
      </w:r>
    </w:p>
    <w:p w14:paraId="2C252FC3"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Comportamientos del usuario que interactúa con una página que pueden detectarse para lanzar una acción, como por ejemplo que el usuario haga click en un elemento (onclick), que elija una opción de un desplegable (onselect), que pase el ratón sobre un objeto (onmouseover), etc.</w:t>
      </w:r>
    </w:p>
    <w:p w14:paraId="29A609BB"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Compilar</w:t>
      </w:r>
    </w:p>
    <w:p w14:paraId="61D0261F"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Compilar es generar código ejecutable por una máquina, que puede ser física o abstracta como la máquina virtual de Java.</w:t>
      </w:r>
    </w:p>
    <w:p w14:paraId="09534F47"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Transpilar</w:t>
      </w:r>
    </w:p>
    <w:p w14:paraId="5C150C5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Transpilar es generar a partir de código en un lenguaje código en otro lenguaje. Es decir, un</w:t>
      </w:r>
    </w:p>
    <w:p w14:paraId="2E88471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programa produce otro programa en otro lenguaje cuyo comportamiento es el mismo que el</w:t>
      </w:r>
    </w:p>
    <w:p w14:paraId="3D1D22FD"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original.</w:t>
      </w:r>
    </w:p>
    <w:p w14:paraId="21D41CA1" w14:textId="77777777" w:rsidR="009B4A4A" w:rsidRDefault="009B4A4A" w:rsidP="009B4A4A">
      <w:pPr>
        <w:rPr>
          <w:rFonts w:ascii="Times New Roman" w:hAnsi="Times New Roman" w:cs="Times New Roman"/>
          <w:sz w:val="24"/>
          <w:szCs w:val="24"/>
        </w:rPr>
      </w:pPr>
    </w:p>
    <w:p w14:paraId="615B025C" w14:textId="77777777" w:rsidR="009B4A4A" w:rsidRDefault="009B4A4A" w:rsidP="009B4A4A">
      <w:pPr>
        <w:rPr>
          <w:rFonts w:ascii="Times New Roman" w:hAnsi="Times New Roman" w:cs="Times New Roman"/>
          <w:sz w:val="24"/>
          <w:szCs w:val="24"/>
        </w:rPr>
      </w:pPr>
    </w:p>
    <w:p w14:paraId="7B767443" w14:textId="77777777" w:rsidR="009B4A4A" w:rsidRDefault="009B4A4A" w:rsidP="009B4A4A">
      <w:pPr>
        <w:rPr>
          <w:rFonts w:ascii="Times New Roman" w:hAnsi="Times New Roman" w:cs="Times New Roman"/>
          <w:sz w:val="24"/>
          <w:szCs w:val="24"/>
        </w:rPr>
      </w:pPr>
    </w:p>
    <w:p w14:paraId="0A571D50" w14:textId="77777777" w:rsidR="009B4A4A" w:rsidRDefault="009B4A4A" w:rsidP="009B4A4A">
      <w:pPr>
        <w:jc w:val="center"/>
        <w:rPr>
          <w:rFonts w:ascii="Times New Roman" w:hAnsi="Times New Roman" w:cs="Times New Roman"/>
          <w:sz w:val="36"/>
          <w:szCs w:val="36"/>
        </w:rPr>
      </w:pPr>
      <w:r>
        <w:rPr>
          <w:rFonts w:ascii="Times New Roman" w:hAnsi="Times New Roman" w:cs="Times New Roman"/>
          <w:sz w:val="36"/>
          <w:szCs w:val="36"/>
          <w:highlight w:val="yellow"/>
        </w:rPr>
        <w:t>Lista de APIs</w:t>
      </w:r>
    </w:p>
    <w:p w14:paraId="4B0C39FD" w14:textId="77777777" w:rsidR="009B4A4A" w:rsidRDefault="009B4A4A" w:rsidP="009B4A4A">
      <w:pPr>
        <w:jc w:val="center"/>
        <w:rPr>
          <w:rFonts w:ascii="Times New Roman" w:hAnsi="Times New Roman" w:cs="Times New Roman"/>
          <w:sz w:val="36"/>
          <w:szCs w:val="36"/>
        </w:rPr>
      </w:pPr>
      <w:hyperlink r:id="rId245" w:history="1">
        <w:r>
          <w:rPr>
            <w:rStyle w:val="Hipervnculo"/>
            <w:sz w:val="36"/>
            <w:szCs w:val="36"/>
          </w:rPr>
          <w:t>https://github.com/public-apis/public-apis</w:t>
        </w:r>
      </w:hyperlink>
    </w:p>
    <w:p w14:paraId="2F197408" w14:textId="77777777" w:rsidR="009B4A4A" w:rsidRDefault="009B4A4A" w:rsidP="009B4A4A">
      <w:pPr>
        <w:jc w:val="center"/>
        <w:rPr>
          <w:rFonts w:ascii="Times New Roman" w:hAnsi="Times New Roman" w:cs="Times New Roman"/>
          <w:sz w:val="36"/>
          <w:szCs w:val="36"/>
        </w:rPr>
      </w:pPr>
      <w:hyperlink r:id="rId246" w:history="1">
        <w:r>
          <w:rPr>
            <w:rStyle w:val="Hipervnculo"/>
            <w:sz w:val="36"/>
            <w:szCs w:val="36"/>
          </w:rPr>
          <w:t>https://rickandmortyapi.com/</w:t>
        </w:r>
      </w:hyperlink>
    </w:p>
    <w:p w14:paraId="7E851791" w14:textId="77777777" w:rsidR="009B4A4A" w:rsidRDefault="009B4A4A" w:rsidP="009B4A4A">
      <w:pPr>
        <w:jc w:val="center"/>
        <w:rPr>
          <w:rFonts w:ascii="Times New Roman" w:hAnsi="Times New Roman" w:cs="Times New Roman"/>
          <w:sz w:val="36"/>
          <w:szCs w:val="36"/>
        </w:rPr>
      </w:pPr>
    </w:p>
    <w:p w14:paraId="52E60C83" w14:textId="77777777" w:rsidR="009B4A4A" w:rsidRDefault="009B4A4A" w:rsidP="009B4A4A">
      <w:pPr>
        <w:jc w:val="center"/>
        <w:rPr>
          <w:rFonts w:ascii="Times New Roman" w:hAnsi="Times New Roman" w:cs="Times New Roman"/>
          <w:sz w:val="36"/>
          <w:szCs w:val="36"/>
        </w:rPr>
      </w:pPr>
    </w:p>
    <w:p w14:paraId="5E7ADAB9" w14:textId="77777777" w:rsidR="009B4A4A" w:rsidRDefault="009B4A4A" w:rsidP="009B4A4A">
      <w:pPr>
        <w:jc w:val="center"/>
        <w:rPr>
          <w:rFonts w:ascii="Times New Roman" w:hAnsi="Times New Roman" w:cs="Times New Roman"/>
          <w:sz w:val="36"/>
          <w:szCs w:val="36"/>
        </w:rPr>
      </w:pPr>
    </w:p>
    <w:p w14:paraId="2A25E2F2" w14:textId="77777777" w:rsidR="009B4A4A" w:rsidRDefault="009B4A4A" w:rsidP="009B4A4A">
      <w:pPr>
        <w:jc w:val="center"/>
        <w:rPr>
          <w:rFonts w:ascii="Times New Roman" w:hAnsi="Times New Roman" w:cs="Times New Roman"/>
          <w:sz w:val="36"/>
          <w:szCs w:val="36"/>
        </w:rPr>
      </w:pPr>
    </w:p>
    <w:p w14:paraId="0A801B6F" w14:textId="77777777" w:rsidR="009B4A4A" w:rsidRDefault="009B4A4A" w:rsidP="009B4A4A">
      <w:pPr>
        <w:jc w:val="center"/>
        <w:rPr>
          <w:rFonts w:ascii="Times New Roman" w:hAnsi="Times New Roman" w:cs="Times New Roman"/>
          <w:sz w:val="36"/>
          <w:szCs w:val="36"/>
        </w:rPr>
      </w:pPr>
    </w:p>
    <w:p w14:paraId="6FA929AB" w14:textId="77777777" w:rsidR="009B4A4A" w:rsidRDefault="009B4A4A" w:rsidP="009B4A4A">
      <w:pPr>
        <w:jc w:val="center"/>
        <w:rPr>
          <w:rFonts w:ascii="Times New Roman" w:hAnsi="Times New Roman" w:cs="Times New Roman"/>
          <w:sz w:val="36"/>
          <w:szCs w:val="36"/>
        </w:rPr>
      </w:pPr>
    </w:p>
    <w:p w14:paraId="47B075BD" w14:textId="77777777" w:rsidR="009B4A4A" w:rsidRDefault="009B4A4A" w:rsidP="009B4A4A">
      <w:pPr>
        <w:jc w:val="center"/>
        <w:rPr>
          <w:rFonts w:ascii="Times New Roman" w:hAnsi="Times New Roman" w:cs="Times New Roman"/>
          <w:sz w:val="36"/>
          <w:szCs w:val="36"/>
        </w:rPr>
      </w:pPr>
    </w:p>
    <w:p w14:paraId="57A1ADCC" w14:textId="77777777" w:rsidR="009B4A4A" w:rsidRDefault="009B4A4A" w:rsidP="009B4A4A">
      <w:pPr>
        <w:jc w:val="center"/>
        <w:rPr>
          <w:rFonts w:ascii="Times New Roman" w:hAnsi="Times New Roman" w:cs="Times New Roman"/>
          <w:sz w:val="36"/>
          <w:szCs w:val="36"/>
        </w:rPr>
      </w:pPr>
    </w:p>
    <w:p w14:paraId="709558A7" w14:textId="77777777" w:rsidR="009B4A4A" w:rsidRDefault="009B4A4A" w:rsidP="009B4A4A">
      <w:pPr>
        <w:pStyle w:val="Ttulo1"/>
      </w:pPr>
      <w:r>
        <w:t>Event Loop: la naturaleza asincrónica de Javascript</w:t>
      </w:r>
    </w:p>
    <w:p w14:paraId="2C76EDF0" w14:textId="77777777" w:rsidR="009B4A4A" w:rsidRDefault="009B4A4A" w:rsidP="009B4A4A">
      <w:pPr>
        <w:pStyle w:val="gh"/>
      </w:pPr>
      <w:r>
        <w:t>Decidí escribir este artículo ya que pienso que es importante comprender todos los aspectos del lenguaje para convertirse en un desarrollador profesional (o al menos uno bueno). Es algo que, lamentablemente, en javascript no es común.</w:t>
      </w:r>
    </w:p>
    <w:p w14:paraId="6992DFFC" w14:textId="77777777" w:rsidR="009B4A4A" w:rsidRDefault="009B4A4A" w:rsidP="009B4A4A">
      <w:pPr>
        <w:pStyle w:val="gh"/>
      </w:pPr>
      <w:r>
        <w:t>Debido a la gran cantidad de librerías y herramientas presentes en este lenguaje, muchos programadores comienzan a desarrollar aplicaciones sin tener un entendimiento real de cómo es que las cosas funcionan “por debajo”.</w:t>
      </w:r>
    </w:p>
    <w:p w14:paraId="42A7B18B" w14:textId="77777777" w:rsidR="009B4A4A" w:rsidRDefault="009B4A4A" w:rsidP="009B4A4A">
      <w:pPr>
        <w:pStyle w:val="gh"/>
      </w:pPr>
      <w:r>
        <w:t>En este caso voy a hablar de uno de estos aspectos, el cual es muy importante. El famoso event loop.</w:t>
      </w:r>
    </w:p>
    <w:p w14:paraId="36530A06" w14:textId="77777777" w:rsidR="009B4A4A" w:rsidRDefault="009B4A4A" w:rsidP="009B4A4A">
      <w:pPr>
        <w:pStyle w:val="gh"/>
      </w:pPr>
      <w:r>
        <w:t>Antes que nada miremos un dibujo que representa el runtime de v8 (el runtime que usa Chrome y node)</w:t>
      </w:r>
    </w:p>
    <w:p w14:paraId="2AB44A91" w14:textId="470BAC7A" w:rsidR="009B4A4A" w:rsidRDefault="009B4A4A" w:rsidP="009B4A4A">
      <w:pPr>
        <w:jc w:val="center"/>
      </w:pPr>
      <w:r>
        <w:rPr>
          <w:noProof/>
        </w:rPr>
        <w:drawing>
          <wp:inline distT="0" distB="0" distL="0" distR="0" wp14:anchorId="287CB086" wp14:editId="4A76B507">
            <wp:extent cx="4134485" cy="3103245"/>
            <wp:effectExtent l="0" t="0" r="0" b="1905"/>
            <wp:docPr id="252" name="Imagen 25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mage for pos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134485" cy="3103245"/>
                    </a:xfrm>
                    <a:prstGeom prst="rect">
                      <a:avLst/>
                    </a:prstGeom>
                    <a:noFill/>
                    <a:ln>
                      <a:noFill/>
                    </a:ln>
                  </pic:spPr>
                </pic:pic>
              </a:graphicData>
            </a:graphic>
          </wp:inline>
        </w:drawing>
      </w:r>
    </w:p>
    <w:p w14:paraId="619D73F7" w14:textId="77777777" w:rsidR="009B4A4A" w:rsidRDefault="009B4A4A" w:rsidP="009B4A4A">
      <w:pPr>
        <w:pStyle w:val="gh"/>
      </w:pPr>
      <w:r>
        <w:t>Como se puede ver en la imagen, el engine consiste de dos elementos principales</w:t>
      </w:r>
    </w:p>
    <w:p w14:paraId="7076BC05" w14:textId="77777777" w:rsidR="009B4A4A" w:rsidRDefault="009B4A4A" w:rsidP="009B4A4A">
      <w:pPr>
        <w:pStyle w:val="gh"/>
        <w:numPr>
          <w:ilvl w:val="0"/>
          <w:numId w:val="33"/>
        </w:numPr>
      </w:pPr>
      <w:r>
        <w:t>Memory Heap: es donde se realiza la alocación de memoria</w:t>
      </w:r>
    </w:p>
    <w:p w14:paraId="1617FE3C" w14:textId="77777777" w:rsidR="009B4A4A" w:rsidRDefault="009B4A4A" w:rsidP="009B4A4A">
      <w:pPr>
        <w:pStyle w:val="gh"/>
        <w:numPr>
          <w:ilvl w:val="0"/>
          <w:numId w:val="33"/>
        </w:numPr>
      </w:pPr>
      <w:r>
        <w:t>Call Stack: es donde el runtime mantiene un track de las llamadas a las funciones</w:t>
      </w:r>
    </w:p>
    <w:p w14:paraId="3181055C" w14:textId="77777777" w:rsidR="009B4A4A" w:rsidRDefault="009B4A4A" w:rsidP="009B4A4A">
      <w:pPr>
        <w:pStyle w:val="gh"/>
      </w:pPr>
      <w:r>
        <w:t>Solo hablaremos de la call stack, que es la que se relaciona con el Event Loop.</w:t>
      </w:r>
    </w:p>
    <w:p w14:paraId="3DB771CA" w14:textId="77777777" w:rsidR="009B4A4A" w:rsidRDefault="009B4A4A" w:rsidP="009B4A4A">
      <w:pPr>
        <w:pStyle w:val="Ttulo1"/>
      </w:pPr>
    </w:p>
    <w:p w14:paraId="41952448" w14:textId="77777777" w:rsidR="009B4A4A" w:rsidRDefault="009B4A4A" w:rsidP="009B4A4A">
      <w:pPr>
        <w:pStyle w:val="Ttulo1"/>
      </w:pPr>
      <w:r>
        <w:t>Call Stack</w:t>
      </w:r>
    </w:p>
    <w:p w14:paraId="119DA617" w14:textId="77777777" w:rsidR="009B4A4A" w:rsidRDefault="009B4A4A" w:rsidP="009B4A4A">
      <w:pPr>
        <w:pStyle w:val="gh"/>
      </w:pPr>
      <w:r>
        <w:t>Para los que no sepan un stack (también llamado pila) es una estructura simple, similar a un arreglo en el que solo se puede agregar ítems al final (push) , y remover el último (pop).</w:t>
      </w:r>
    </w:p>
    <w:p w14:paraId="67F98237" w14:textId="77777777" w:rsidR="009B4A4A" w:rsidRDefault="009B4A4A" w:rsidP="009B4A4A">
      <w:pPr>
        <w:pStyle w:val="gh"/>
      </w:pPr>
      <w:r>
        <w:t>El proceso que realiza el call stack es simple, cuando se está a punto de ejecutar una función, esta es añadida al stack. Si la función llama a su vez, a otra función, es agregada sobre la anterior. Si en algún momento de la ejecución hay un error, este se imprimirá en la consola con un mensaje y el estado del call stack al momento en que ocurrió.</w:t>
      </w:r>
    </w:p>
    <w:p w14:paraId="6A056B38" w14:textId="77777777" w:rsidR="009B4A4A" w:rsidRDefault="009B4A4A" w:rsidP="009B4A4A">
      <w:pPr>
        <w:pStyle w:val="gh"/>
      </w:pPr>
      <w:r>
        <w:rPr>
          <w:b/>
          <w:bCs/>
        </w:rPr>
        <w:t>Javascript</w:t>
      </w:r>
      <w:r>
        <w:t xml:space="preserve"> es un lenguaje </w:t>
      </w:r>
      <w:r>
        <w:rPr>
          <w:b/>
          <w:bCs/>
        </w:rPr>
        <w:t>single threaded</w:t>
      </w:r>
      <w:r>
        <w:t>. Esto quiere decir que durante la ejecución de un script existe un solo thread que ejecuta el código. Por lo tanto solo se cuenta con un call stack</w:t>
      </w:r>
    </w:p>
    <w:p w14:paraId="6CEF2B1E" w14:textId="77777777" w:rsidR="009B4A4A" w:rsidRDefault="009B4A4A" w:rsidP="009B4A4A">
      <w:pPr>
        <w:pStyle w:val="gh"/>
      </w:pPr>
      <w:r>
        <w:t>Veamos un ejemplo:</w:t>
      </w:r>
    </w:p>
    <w:p w14:paraId="2E560DB1" w14:textId="16D6D084" w:rsidR="009B4A4A" w:rsidRDefault="009B4A4A" w:rsidP="009B4A4A">
      <w:pPr>
        <w:pStyle w:val="gh"/>
        <w:rPr>
          <w:rStyle w:val="Textoennegrita"/>
          <w:rFonts w:eastAsiaTheme="majorEastAsia"/>
          <w:noProof/>
        </w:rPr>
      </w:pPr>
      <w:r>
        <w:rPr>
          <w:noProof/>
        </w:rPr>
        <w:drawing>
          <wp:inline distT="0" distB="0" distL="0" distR="0" wp14:anchorId="528CD3CE" wp14:editId="67327C48">
            <wp:extent cx="5612130" cy="1858010"/>
            <wp:effectExtent l="0" t="0" r="762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12130" cy="1858010"/>
                    </a:xfrm>
                    <a:prstGeom prst="rect">
                      <a:avLst/>
                    </a:prstGeom>
                    <a:noFill/>
                    <a:ln>
                      <a:noFill/>
                    </a:ln>
                  </pic:spPr>
                </pic:pic>
              </a:graphicData>
            </a:graphic>
          </wp:inline>
        </w:drawing>
      </w:r>
    </w:p>
    <w:p w14:paraId="36581971" w14:textId="77777777" w:rsidR="009B4A4A" w:rsidRDefault="009B4A4A" w:rsidP="009B4A4A">
      <w:pPr>
        <w:pStyle w:val="gh"/>
        <w:rPr>
          <w:rFonts w:eastAsiaTheme="majorEastAsia"/>
        </w:rPr>
      </w:pPr>
      <w:r>
        <w:rPr>
          <w:rStyle w:val="Textoennegrita"/>
          <w:rFonts w:eastAsiaTheme="majorEastAsia"/>
          <w:noProof/>
        </w:rPr>
        <w:t>Los estados del call stack serían:</w:t>
      </w:r>
    </w:p>
    <w:p w14:paraId="6CD4CB3B" w14:textId="77777777" w:rsidR="009B4A4A" w:rsidRDefault="009B4A4A" w:rsidP="009B4A4A">
      <w:pPr>
        <w:rPr>
          <w:noProof/>
        </w:rPr>
      </w:pPr>
    </w:p>
    <w:p w14:paraId="3A8585B4" w14:textId="3D07D3B7" w:rsidR="009B4A4A" w:rsidRDefault="009B4A4A" w:rsidP="009B4A4A">
      <w:pPr>
        <w:rPr>
          <w:noProof/>
        </w:rPr>
      </w:pPr>
      <w:r>
        <w:rPr>
          <w:noProof/>
        </w:rPr>
        <w:lastRenderedPageBreak/>
        <w:drawing>
          <wp:inline distT="0" distB="0" distL="0" distR="0" wp14:anchorId="7FA6587A" wp14:editId="5D0C5438">
            <wp:extent cx="5612130" cy="3472180"/>
            <wp:effectExtent l="0" t="0" r="7620" b="0"/>
            <wp:docPr id="250" name="Imagen 25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age for post"/>
                    <pic:cNvPicPr>
                      <a:picLocks noChangeAspect="1" noChangeArrowheads="1"/>
                    </pic:cNvPicPr>
                  </pic:nvPicPr>
                  <pic:blipFill>
                    <a:blip r:embed="rId249">
                      <a:extLst>
                        <a:ext uri="{28A0092B-C50C-407E-A947-70E740481C1C}">
                          <a14:useLocalDpi xmlns:a14="http://schemas.microsoft.com/office/drawing/2010/main" val="0"/>
                        </a:ext>
                      </a:extLst>
                    </a:blip>
                    <a:srcRect b="17462"/>
                    <a:stretch>
                      <a:fillRect/>
                    </a:stretch>
                  </pic:blipFill>
                  <pic:spPr bwMode="auto">
                    <a:xfrm>
                      <a:off x="0" y="0"/>
                      <a:ext cx="5612130" cy="3472180"/>
                    </a:xfrm>
                    <a:prstGeom prst="rect">
                      <a:avLst/>
                    </a:prstGeom>
                    <a:noFill/>
                    <a:ln>
                      <a:noFill/>
                    </a:ln>
                  </pic:spPr>
                </pic:pic>
              </a:graphicData>
            </a:graphic>
          </wp:inline>
        </w:drawing>
      </w:r>
    </w:p>
    <w:p w14:paraId="2F671A31" w14:textId="77777777" w:rsidR="009B4A4A" w:rsidRDefault="009B4A4A" w:rsidP="009B4A4A">
      <w:pPr>
        <w:pStyle w:val="gh"/>
        <w:rPr>
          <w:noProof/>
        </w:rPr>
      </w:pPr>
      <w:r>
        <w:rPr>
          <w:noProof/>
        </w:rPr>
        <w:t>Y que pasa si tenemos una función de esta manera:</w:t>
      </w:r>
    </w:p>
    <w:p w14:paraId="21648E70" w14:textId="04DB5A67" w:rsidR="009B4A4A" w:rsidRDefault="009B4A4A" w:rsidP="009B4A4A">
      <w:pPr>
        <w:rPr>
          <w:noProof/>
        </w:rPr>
      </w:pPr>
      <w:r>
        <w:rPr>
          <w:noProof/>
        </w:rPr>
        <w:drawing>
          <wp:inline distT="0" distB="0" distL="0" distR="0" wp14:anchorId="2B9D4DF0" wp14:editId="0D976A72">
            <wp:extent cx="5612130" cy="826770"/>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2130" cy="826770"/>
                    </a:xfrm>
                    <a:prstGeom prst="rect">
                      <a:avLst/>
                    </a:prstGeom>
                    <a:noFill/>
                    <a:ln>
                      <a:noFill/>
                    </a:ln>
                  </pic:spPr>
                </pic:pic>
              </a:graphicData>
            </a:graphic>
          </wp:inline>
        </w:drawing>
      </w:r>
    </w:p>
    <w:p w14:paraId="29B920DA" w14:textId="01890433" w:rsidR="009B4A4A" w:rsidRDefault="009B4A4A" w:rsidP="009B4A4A">
      <w:pPr>
        <w:rPr>
          <w:noProof/>
        </w:rPr>
      </w:pPr>
      <w:r>
        <w:rPr>
          <w:noProof/>
        </w:rPr>
        <w:lastRenderedPageBreak/>
        <w:drawing>
          <wp:inline distT="0" distB="0" distL="0" distR="0" wp14:anchorId="4CC3AF5A" wp14:editId="1DEF547D">
            <wp:extent cx="5612130" cy="3510915"/>
            <wp:effectExtent l="0" t="0" r="7620" b="0"/>
            <wp:docPr id="248" name="Imagen 2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for post"/>
                    <pic:cNvPicPr>
                      <a:picLocks noChangeAspect="1" noChangeArrowheads="1"/>
                    </pic:cNvPicPr>
                  </pic:nvPicPr>
                  <pic:blipFill>
                    <a:blip r:embed="rId251">
                      <a:extLst>
                        <a:ext uri="{28A0092B-C50C-407E-A947-70E740481C1C}">
                          <a14:useLocalDpi xmlns:a14="http://schemas.microsoft.com/office/drawing/2010/main" val="0"/>
                        </a:ext>
                      </a:extLst>
                    </a:blip>
                    <a:srcRect b="16307"/>
                    <a:stretch>
                      <a:fillRect/>
                    </a:stretch>
                  </pic:blipFill>
                  <pic:spPr bwMode="auto">
                    <a:xfrm>
                      <a:off x="0" y="0"/>
                      <a:ext cx="5612130" cy="3510915"/>
                    </a:xfrm>
                    <a:prstGeom prst="rect">
                      <a:avLst/>
                    </a:prstGeom>
                    <a:noFill/>
                    <a:ln>
                      <a:noFill/>
                    </a:ln>
                  </pic:spPr>
                </pic:pic>
              </a:graphicData>
            </a:graphic>
          </wp:inline>
        </w:drawing>
      </w:r>
    </w:p>
    <w:p w14:paraId="3E2E0D95" w14:textId="77777777" w:rsidR="009B4A4A" w:rsidRDefault="009B4A4A" w:rsidP="009B4A4A">
      <w:pPr>
        <w:pStyle w:val="gh"/>
        <w:rPr>
          <w:noProof/>
        </w:rPr>
      </w:pPr>
      <w:r>
        <w:rPr>
          <w:noProof/>
        </w:rPr>
        <w:t>Lo que sucedería es que en algún momento la cantidad de funciones llamadas excede el tamaño del stack , por lo que el navegador mostrará este error:</w:t>
      </w:r>
    </w:p>
    <w:p w14:paraId="07CBE46D" w14:textId="42AE6671" w:rsidR="009B4A4A" w:rsidRDefault="009B4A4A" w:rsidP="009B4A4A">
      <w:pPr>
        <w:jc w:val="center"/>
        <w:rPr>
          <w:noProof/>
        </w:rPr>
      </w:pPr>
      <w:r>
        <w:rPr>
          <w:noProof/>
        </w:rPr>
        <w:drawing>
          <wp:inline distT="0" distB="0" distL="0" distR="0" wp14:anchorId="0A2AEE42" wp14:editId="359C27C4">
            <wp:extent cx="3677285" cy="204470"/>
            <wp:effectExtent l="0" t="0" r="0" b="5080"/>
            <wp:docPr id="247" name="Imagen 24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 for pos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77285" cy="204470"/>
                    </a:xfrm>
                    <a:prstGeom prst="rect">
                      <a:avLst/>
                    </a:prstGeom>
                    <a:noFill/>
                    <a:ln>
                      <a:noFill/>
                    </a:ln>
                  </pic:spPr>
                </pic:pic>
              </a:graphicData>
            </a:graphic>
          </wp:inline>
        </w:drawing>
      </w:r>
    </w:p>
    <w:p w14:paraId="3406CE2A" w14:textId="77777777" w:rsidR="009B4A4A" w:rsidRDefault="009B4A4A" w:rsidP="009B4A4A">
      <w:pPr>
        <w:pStyle w:val="gh"/>
        <w:rPr>
          <w:noProof/>
        </w:rPr>
      </w:pPr>
      <w:r>
        <w:rPr>
          <w:noProof/>
        </w:rPr>
        <w:t xml:space="preserve">Pero qué pasa si llamamos a un timeout o hacemos un request con AJAX a un servidor. Al ser un solo thread, hay un solo call stack y por lo tanto solo se puede ejecutar una cosa a la vez. Es decir el navegador debería congelarse, no podría hacer más nada, no podría renderizar, hasta que la llamada termine de ejecutarse. Sin embargo esto no es así, javascript es asincrónico y no bloqueante. Esto es gracias al Event Loop. </w:t>
      </w:r>
    </w:p>
    <w:p w14:paraId="041FED50" w14:textId="77777777" w:rsidR="009B4A4A" w:rsidRDefault="009B4A4A" w:rsidP="009B4A4A">
      <w:pPr>
        <w:pStyle w:val="Ttulo1"/>
        <w:rPr>
          <w:noProof/>
        </w:rPr>
      </w:pPr>
    </w:p>
    <w:p w14:paraId="57DFD78C" w14:textId="77777777" w:rsidR="009B4A4A" w:rsidRDefault="009B4A4A" w:rsidP="009B4A4A">
      <w:pPr>
        <w:pStyle w:val="Ttulo1"/>
        <w:rPr>
          <w:noProof/>
        </w:rPr>
      </w:pPr>
    </w:p>
    <w:p w14:paraId="415D0C9F" w14:textId="77777777" w:rsidR="009B4A4A" w:rsidRDefault="009B4A4A" w:rsidP="009B4A4A">
      <w:pPr>
        <w:pStyle w:val="Ttulo1"/>
        <w:rPr>
          <w:noProof/>
        </w:rPr>
      </w:pPr>
    </w:p>
    <w:p w14:paraId="29BA05C8" w14:textId="77777777" w:rsidR="009B4A4A" w:rsidRDefault="009B4A4A" w:rsidP="009B4A4A">
      <w:pPr>
        <w:pStyle w:val="Ttulo1"/>
        <w:rPr>
          <w:noProof/>
        </w:rPr>
      </w:pPr>
    </w:p>
    <w:p w14:paraId="607C9136" w14:textId="77777777" w:rsidR="009B4A4A" w:rsidRDefault="009B4A4A" w:rsidP="009B4A4A">
      <w:pPr>
        <w:pStyle w:val="Ttulo1"/>
        <w:rPr>
          <w:noProof/>
        </w:rPr>
      </w:pPr>
    </w:p>
    <w:p w14:paraId="25DBB05E" w14:textId="77777777" w:rsidR="009B4A4A" w:rsidRDefault="009B4A4A" w:rsidP="009B4A4A">
      <w:pPr>
        <w:pStyle w:val="Ttulo1"/>
        <w:rPr>
          <w:noProof/>
        </w:rPr>
      </w:pPr>
    </w:p>
    <w:p w14:paraId="7809C144" w14:textId="77777777" w:rsidR="009B4A4A" w:rsidRDefault="009B4A4A" w:rsidP="009B4A4A">
      <w:pPr>
        <w:pStyle w:val="Ttulo1"/>
        <w:rPr>
          <w:noProof/>
        </w:rPr>
      </w:pPr>
      <w:r>
        <w:rPr>
          <w:noProof/>
        </w:rPr>
        <w:t>Event Loop</w:t>
      </w:r>
    </w:p>
    <w:p w14:paraId="2948339B" w14:textId="77777777" w:rsidR="009B4A4A" w:rsidRDefault="009B4A4A" w:rsidP="009B4A4A">
      <w:pPr>
        <w:pStyle w:val="gh"/>
        <w:rPr>
          <w:noProof/>
        </w:rPr>
      </w:pPr>
      <w:r>
        <w:rPr>
          <w:noProof/>
        </w:rPr>
        <w:t>Algo interesante acerca de javascript, o mejor dicho de los runtime de javascript, es que no cuentan nativamente con cosas como setTimeout, DOM, o HTTP request. Estas son llamadas web APIs, que el mismo navegador provee, pero no están dentro del runtime JS.</w:t>
      </w:r>
    </w:p>
    <w:p w14:paraId="51F09C58" w14:textId="77777777" w:rsidR="009B4A4A" w:rsidRDefault="009B4A4A" w:rsidP="009B4A4A">
      <w:pPr>
        <w:pStyle w:val="gh"/>
        <w:rPr>
          <w:noProof/>
        </w:rPr>
      </w:pPr>
      <w:r>
        <w:rPr>
          <w:noProof/>
        </w:rPr>
        <w:t>Por lo tanto este es el gráfico que muestra una visión más abarcativa de javascript. En este se puede ver el runtime, más las Web APIs y el callback Queue del cual hablaremos más adelante.</w:t>
      </w:r>
    </w:p>
    <w:p w14:paraId="16AAD069" w14:textId="638FD52A" w:rsidR="009B4A4A" w:rsidRDefault="009B4A4A" w:rsidP="009B4A4A">
      <w:pPr>
        <w:pStyle w:val="gh"/>
        <w:rPr>
          <w:noProof/>
        </w:rPr>
      </w:pPr>
      <w:r>
        <w:rPr>
          <w:noProof/>
        </w:rPr>
        <w:drawing>
          <wp:inline distT="0" distB="0" distL="0" distR="0" wp14:anchorId="2C03164C" wp14:editId="738C2C63">
            <wp:extent cx="5612130" cy="4204335"/>
            <wp:effectExtent l="0" t="0" r="7620" b="5715"/>
            <wp:docPr id="246" name="Imagen 24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mage for pos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12130" cy="4204335"/>
                    </a:xfrm>
                    <a:prstGeom prst="rect">
                      <a:avLst/>
                    </a:prstGeom>
                    <a:noFill/>
                    <a:ln>
                      <a:noFill/>
                    </a:ln>
                  </pic:spPr>
                </pic:pic>
              </a:graphicData>
            </a:graphic>
          </wp:inline>
        </w:drawing>
      </w:r>
    </w:p>
    <w:p w14:paraId="320A09F6"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Al haber un solo thread es importante no escribir código bloqueante para la UI no quede bloqueada.</w:t>
      </w:r>
    </w:p>
    <w:p w14:paraId="462CF696"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Pero ¿Cómo hacemos para escribir código no bloqueante?</w:t>
      </w:r>
    </w:p>
    <w:p w14:paraId="45FCB8A0" w14:textId="77777777" w:rsidR="009B4A4A" w:rsidRDefault="009B4A4A" w:rsidP="009B4A4A">
      <w:pPr>
        <w:spacing w:before="100" w:beforeAutospacing="1" w:after="100" w:afterAutospacing="1" w:line="240" w:lineRule="auto"/>
        <w:rPr>
          <w:noProof/>
        </w:rPr>
      </w:pPr>
      <w:r>
        <w:rPr>
          <w:rFonts w:ascii="Times New Roman" w:eastAsia="Times New Roman" w:hAnsi="Times New Roman" w:cs="Times New Roman"/>
          <w:noProof/>
          <w:sz w:val="24"/>
          <w:szCs w:val="24"/>
          <w:lang w:eastAsia="es-CO"/>
        </w:rPr>
        <w:t xml:space="preserve">La solución son </w:t>
      </w:r>
      <w:r>
        <w:rPr>
          <w:rFonts w:ascii="Times New Roman" w:eastAsia="Times New Roman" w:hAnsi="Times New Roman" w:cs="Times New Roman"/>
          <w:b/>
          <w:bCs/>
          <w:noProof/>
          <w:sz w:val="24"/>
          <w:szCs w:val="24"/>
          <w:lang w:eastAsia="es-CO"/>
        </w:rPr>
        <w:t>callbacks</w:t>
      </w:r>
      <w:r>
        <w:rPr>
          <w:rFonts w:ascii="Times New Roman" w:eastAsia="Times New Roman" w:hAnsi="Times New Roman" w:cs="Times New Roman"/>
          <w:noProof/>
          <w:sz w:val="24"/>
          <w:szCs w:val="24"/>
          <w:lang w:eastAsia="es-CO"/>
        </w:rPr>
        <w:t xml:space="preserve"> asincrónicas. Para esto combinamos el uso de callbacks (</w:t>
      </w:r>
      <w:r>
        <w:rPr>
          <w:rFonts w:ascii="Times New Roman" w:eastAsia="Times New Roman" w:hAnsi="Times New Roman" w:cs="Times New Roman"/>
          <w:b/>
          <w:bCs/>
          <w:noProof/>
          <w:sz w:val="24"/>
          <w:szCs w:val="24"/>
          <w:lang w:eastAsia="es-CO"/>
        </w:rPr>
        <w:t>funciones que pasamos como parámetros a otras funciones</w:t>
      </w:r>
      <w:r>
        <w:rPr>
          <w:rFonts w:ascii="Times New Roman" w:eastAsia="Times New Roman" w:hAnsi="Times New Roman" w:cs="Times New Roman"/>
          <w:noProof/>
          <w:sz w:val="24"/>
          <w:szCs w:val="24"/>
          <w:lang w:eastAsia="es-CO"/>
        </w:rPr>
        <w:t>) con las WEB APIs.</w:t>
      </w:r>
      <w:r>
        <w:rPr>
          <w:noProof/>
        </w:rPr>
        <w:t xml:space="preserve"> </w:t>
      </w:r>
    </w:p>
    <w:p w14:paraId="0B43ADB1"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lastRenderedPageBreak/>
        <w:t>Por ejemplo:</w:t>
      </w:r>
    </w:p>
    <w:p w14:paraId="3E6B116E" w14:textId="2977D799" w:rsidR="009B4A4A" w:rsidRDefault="009B4A4A" w:rsidP="009B4A4A">
      <w:pPr>
        <w:pStyle w:val="gh"/>
        <w:rPr>
          <w:noProof/>
        </w:rPr>
      </w:pPr>
      <w:r>
        <w:rPr>
          <w:noProof/>
        </w:rPr>
        <w:drawing>
          <wp:inline distT="0" distB="0" distL="0" distR="0" wp14:anchorId="0D7B1D8E" wp14:editId="4DED7394">
            <wp:extent cx="5612130" cy="2616835"/>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12130" cy="2616835"/>
                    </a:xfrm>
                    <a:prstGeom prst="rect">
                      <a:avLst/>
                    </a:prstGeom>
                    <a:noFill/>
                    <a:ln>
                      <a:noFill/>
                    </a:ln>
                  </pic:spPr>
                </pic:pic>
              </a:graphicData>
            </a:graphic>
          </wp:inline>
        </w:drawing>
      </w:r>
    </w:p>
    <w:p w14:paraId="2C88704B"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 xml:space="preserve">Como pueden ver la ejecución no se queda bloqueada en </w:t>
      </w:r>
      <w:r>
        <w:rPr>
          <w:rFonts w:ascii="Times New Roman" w:eastAsia="Times New Roman" w:hAnsi="Times New Roman" w:cs="Times New Roman"/>
          <w:i/>
          <w:iCs/>
          <w:noProof/>
          <w:sz w:val="24"/>
          <w:szCs w:val="24"/>
          <w:lang w:eastAsia="es-CO"/>
        </w:rPr>
        <w:t>setTimeout()</w:t>
      </w:r>
      <w:r>
        <w:rPr>
          <w:rFonts w:ascii="Times New Roman" w:eastAsia="Times New Roman" w:hAnsi="Times New Roman" w:cs="Times New Roman"/>
          <w:noProof/>
          <w:sz w:val="24"/>
          <w:szCs w:val="24"/>
          <w:lang w:eastAsia="es-CO"/>
        </w:rPr>
        <w:t xml:space="preserve"> ya que imprime la instrucción que le sigue primero) ¿Pero entonces cómo es que posible que esto sea así si solo existe un solo thread? ¿ Cómo es que la ejecución continua y al mismo tiempo el setTimeout hace la cuenta regresiva para ejecutar la función pasada como callback?</w:t>
      </w:r>
    </w:p>
    <w:p w14:paraId="0948C417"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 xml:space="preserve">Esto es porque, como mencione anteriormente, el </w:t>
      </w:r>
      <w:r>
        <w:rPr>
          <w:rFonts w:ascii="Times New Roman" w:eastAsia="Times New Roman" w:hAnsi="Times New Roman" w:cs="Times New Roman"/>
          <w:b/>
          <w:bCs/>
          <w:noProof/>
          <w:sz w:val="24"/>
          <w:szCs w:val="24"/>
          <w:lang w:eastAsia="es-CO"/>
        </w:rPr>
        <w:t>setTimeout</w:t>
      </w:r>
      <w:r>
        <w:rPr>
          <w:rFonts w:ascii="Times New Roman" w:eastAsia="Times New Roman" w:hAnsi="Times New Roman" w:cs="Times New Roman"/>
          <w:noProof/>
          <w:sz w:val="24"/>
          <w:szCs w:val="24"/>
          <w:lang w:eastAsia="es-CO"/>
        </w:rPr>
        <w:t xml:space="preserve"> NO es parte del runtime. Sino que es provista por el navegador como </w:t>
      </w:r>
      <w:r>
        <w:rPr>
          <w:rFonts w:ascii="Times New Roman" w:eastAsia="Times New Roman" w:hAnsi="Times New Roman" w:cs="Times New Roman"/>
          <w:b/>
          <w:bCs/>
          <w:noProof/>
          <w:sz w:val="24"/>
          <w:szCs w:val="24"/>
          <w:lang w:eastAsia="es-CO"/>
        </w:rPr>
        <w:t>WEB APIs</w:t>
      </w:r>
      <w:r>
        <w:rPr>
          <w:rFonts w:ascii="Times New Roman" w:eastAsia="Times New Roman" w:hAnsi="Times New Roman" w:cs="Times New Roman"/>
          <w:noProof/>
          <w:sz w:val="24"/>
          <w:szCs w:val="24"/>
          <w:lang w:eastAsia="es-CO"/>
        </w:rPr>
        <w:t xml:space="preserve"> ( o en el caso de Node por c++ APIs). Los cuales SI se ejecutan en un </w:t>
      </w:r>
      <w:r>
        <w:rPr>
          <w:rFonts w:ascii="Times New Roman" w:eastAsia="Times New Roman" w:hAnsi="Times New Roman" w:cs="Times New Roman"/>
          <w:b/>
          <w:bCs/>
          <w:noProof/>
          <w:sz w:val="24"/>
          <w:szCs w:val="24"/>
          <w:lang w:eastAsia="es-CO"/>
        </w:rPr>
        <w:t>thread distinto</w:t>
      </w:r>
      <w:r>
        <w:rPr>
          <w:rFonts w:ascii="Times New Roman" w:eastAsia="Times New Roman" w:hAnsi="Times New Roman" w:cs="Times New Roman"/>
          <w:noProof/>
          <w:sz w:val="24"/>
          <w:szCs w:val="24"/>
          <w:lang w:eastAsia="es-CO"/>
        </w:rPr>
        <w:t>.</w:t>
      </w:r>
    </w:p>
    <w:p w14:paraId="47976DD6" w14:textId="77777777" w:rsidR="009B4A4A" w:rsidRDefault="009B4A4A" w:rsidP="009B4A4A">
      <w:pPr>
        <w:pStyle w:val="gh"/>
        <w:rPr>
          <w:noProof/>
        </w:rPr>
      </w:pPr>
      <w:r>
        <w:rPr>
          <w:rStyle w:val="Textoennegrita"/>
          <w:rFonts w:eastAsiaTheme="majorEastAsia"/>
          <w:noProof/>
        </w:rPr>
        <w:t>¿Como se maneja esto con una única call stack?</w:t>
      </w:r>
    </w:p>
    <w:p w14:paraId="175D8F86"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 xml:space="preserve">Existe otra estructura donde se guardan las funciones que deben ser ejecutadas luego de ciertos </w:t>
      </w:r>
      <w:r>
        <w:rPr>
          <w:rFonts w:ascii="Times New Roman" w:hAnsi="Times New Roman" w:cs="Times New Roman"/>
          <w:b/>
          <w:bCs/>
          <w:noProof/>
          <w:sz w:val="24"/>
          <w:szCs w:val="24"/>
        </w:rPr>
        <w:t>eventos</w:t>
      </w:r>
      <w:r>
        <w:rPr>
          <w:rFonts w:ascii="Times New Roman" w:hAnsi="Times New Roman" w:cs="Times New Roman"/>
          <w:noProof/>
          <w:sz w:val="24"/>
          <w:szCs w:val="24"/>
        </w:rPr>
        <w:t xml:space="preserve"> (OnLoad, OnClick, OnDone), en el caso del código de ejemplo de arriba se guarda que, cuando el timeout termine se debe ejecutar la función timeoutCallback(). Tener en cuenta que cuando sucede el evento, esta estructura no es la que la ejecuta y tampoco las agrega al call stack ya que sino podría pasar que la función se ejecutará en medio de otro código. Lo que hace es enviarla al </w:t>
      </w:r>
      <w:r>
        <w:rPr>
          <w:rFonts w:ascii="Times New Roman" w:hAnsi="Times New Roman" w:cs="Times New Roman"/>
          <w:b/>
          <w:bCs/>
          <w:noProof/>
          <w:sz w:val="24"/>
          <w:szCs w:val="24"/>
        </w:rPr>
        <w:t>Callback Queue</w:t>
      </w:r>
      <w:r>
        <w:rPr>
          <w:rFonts w:ascii="Times New Roman" w:hAnsi="Times New Roman" w:cs="Times New Roman"/>
          <w:noProof/>
          <w:sz w:val="24"/>
          <w:szCs w:val="24"/>
        </w:rPr>
        <w:t xml:space="preserve">. </w:t>
      </w:r>
    </w:p>
    <w:p w14:paraId="7B57C6EA"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 xml:space="preserve">Lo que hace el event loop es fijarse el call stack, y si está vacío (es decir no hay nada ejecutándose) envía la primera función que esté en la callback queue al call stack y comienza a ejecutarse. </w:t>
      </w:r>
    </w:p>
    <w:p w14:paraId="71770AE5"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Luego de terminar la cuenta regresiva del setTimeout() (que no es ejecutada en el runtime de javascript), timeoutCallback() será enviada a la callback queue. El event loop chequeará el Call Stack, si este está vacío enviará timeoutCallback() al call stack para su ejecución.</w:t>
      </w:r>
    </w:p>
    <w:p w14:paraId="7EE9F830"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Para verlo visualmente.</w:t>
      </w:r>
    </w:p>
    <w:p w14:paraId="70E33329" w14:textId="77777777" w:rsidR="009B4A4A" w:rsidRDefault="009B4A4A" w:rsidP="009B4A4A">
      <w:pPr>
        <w:jc w:val="center"/>
        <w:rPr>
          <w:rFonts w:ascii="Times New Roman" w:hAnsi="Times New Roman" w:cs="Times New Roman"/>
          <w:noProof/>
          <w:sz w:val="24"/>
          <w:szCs w:val="24"/>
        </w:rPr>
      </w:pPr>
      <w:hyperlink r:id="rId255" w:history="1">
        <w:r>
          <w:rPr>
            <w:rStyle w:val="Hipervnculo"/>
            <w:noProof/>
            <w:sz w:val="24"/>
            <w:szCs w:val="24"/>
          </w:rPr>
          <w:t>https://miro.medium.com/max/700/1*7TBEc7ozzrMZmVgvI3s0mQ.gif</w:t>
        </w:r>
      </w:hyperlink>
    </w:p>
    <w:p w14:paraId="572E911F" w14:textId="77777777" w:rsidR="009B4A4A" w:rsidRDefault="009B4A4A" w:rsidP="009B4A4A">
      <w:pPr>
        <w:rPr>
          <w:rFonts w:ascii="Times New Roman" w:hAnsi="Times New Roman" w:cs="Times New Roman"/>
          <w:noProof/>
          <w:sz w:val="24"/>
          <w:szCs w:val="24"/>
        </w:rPr>
      </w:pPr>
    </w:p>
    <w:p w14:paraId="30823B63"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De esta manera se logra que el código sea no bloqueante, en vez de un setTimeout podría ser una llamada a un servidor, en donde habría que esperar que se procese nuestra solicitud y nos envíe una respuesta , el cual sería tiempo ocioso si no contáramos con callbacks asincrónicas, de modo que el runtime pueda seguir con otro código. Una vez que la respuesta haya llegado del servidor y Call Stack esté vacío, se podrá procesar la respuesta (mediante la función pasada como callback ) y hacer algo con ella , por ejemplo mostrarla al usuario.</w:t>
      </w:r>
    </w:p>
    <w:p w14:paraId="0F2D18BD"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¿Por qué si bloqueamos el call stack la ui ya no responde más?</w:t>
      </w:r>
    </w:p>
    <w:p w14:paraId="501AC0FC"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Esto se debe a que el navegador intenta realizar un proceso de renderizado cada cierto tiempo. Pero este no puede realizarse si hay código en el stack. El proceso de renderizado es similar a una callback asincrónica , ya que debe esperar a que el stack está vacío, es como una función más en la Callback Queue (aunque con cierta prioridad). Por lo que sí hay código bloqueante , el proceso de renderizado tardará más en realizarse y el usuario no podrá hacer nada, no podrá seleccionar texto, no podrá ingresar texto, no podrá apretar un botón.</w:t>
      </w:r>
    </w:p>
    <w:p w14:paraId="2D6A5179"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¿Qué pasaría si a un usuario que interactuando con nuestra página le sucediera esto?</w:t>
      </w:r>
    </w:p>
    <w:p w14:paraId="62C46533"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Lo más probable es que cierre el navegador y nunca más vuelva a entrar a nuestra página. No es algo que queremos que suceda.</w:t>
      </w:r>
    </w:p>
    <w:p w14:paraId="236B31FE" w14:textId="77777777" w:rsidR="009B4A4A" w:rsidRDefault="009B4A4A" w:rsidP="009B4A4A">
      <w:pPr>
        <w:pStyle w:val="Ttulo1"/>
        <w:rPr>
          <w:noProof/>
        </w:rPr>
      </w:pPr>
    </w:p>
    <w:p w14:paraId="6269964B" w14:textId="77777777" w:rsidR="009B4A4A" w:rsidRDefault="009B4A4A" w:rsidP="009B4A4A">
      <w:pPr>
        <w:pStyle w:val="Ttulo1"/>
        <w:rPr>
          <w:noProof/>
          <w:sz w:val="36"/>
          <w:szCs w:val="36"/>
        </w:rPr>
      </w:pPr>
      <w:r>
        <w:rPr>
          <w:noProof/>
          <w:sz w:val="36"/>
          <w:szCs w:val="36"/>
        </w:rPr>
        <w:t>Datos curiosos.</w:t>
      </w:r>
    </w:p>
    <w:p w14:paraId="07B79DDB" w14:textId="77777777" w:rsidR="009B4A4A" w:rsidRDefault="009B4A4A" w:rsidP="009B4A4A">
      <w:pPr>
        <w:pStyle w:val="gh"/>
        <w:rPr>
          <w:noProof/>
        </w:rPr>
      </w:pPr>
      <w:r>
        <w:rPr>
          <w:noProof/>
        </w:rPr>
        <w:t>Algunos “hacks” interesantes para entender Javascript.</w:t>
      </w:r>
    </w:p>
    <w:p w14:paraId="2A2F8F89"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Una forma ingeniosa de ejecutar una función asincrónicamente es usar setTimeout (funcionAEjecutar, 0). Si bien el timeout es 0 , al llamar a una Web Api esta es enviada a la callback queue y será ejecutada cuando el stack esté vacío.</w:t>
      </w:r>
    </w:p>
    <w:p w14:paraId="7DA23E5A"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Otra hack interesante es para evitar el error de overflow del call stack. Una forma de permitir una cantidad absurda de llamadas recursivas, es la de envolver la función en un setTimeout. Esto permitirá que las funciones vayan al Callback Queue, evitando que se apilen en el Call Stack. Claramente esta no es una buena práctica , pero es un buen ejemplo del comportamiento de Javascript.</w:t>
      </w:r>
    </w:p>
    <w:p w14:paraId="543EFCC1" w14:textId="77777777" w:rsidR="009B4A4A" w:rsidRDefault="009B4A4A" w:rsidP="009B4A4A">
      <w:pPr>
        <w:pStyle w:val="gh"/>
        <w:rPr>
          <w:noProof/>
        </w:rPr>
      </w:pPr>
    </w:p>
    <w:p w14:paraId="0F734DE9" w14:textId="77777777" w:rsidR="009B4A4A" w:rsidRDefault="009B4A4A" w:rsidP="009B4A4A">
      <w:pPr>
        <w:pStyle w:val="Ttulo1"/>
        <w:rPr>
          <w:noProof/>
        </w:rPr>
      </w:pPr>
    </w:p>
    <w:p w14:paraId="5580964C" w14:textId="77777777" w:rsidR="009B4A4A" w:rsidRDefault="009B4A4A" w:rsidP="009B4A4A">
      <w:pPr>
        <w:pStyle w:val="Ttulo1"/>
        <w:rPr>
          <w:noProof/>
        </w:rPr>
      </w:pPr>
      <w:r>
        <w:rPr>
          <w:noProof/>
        </w:rPr>
        <w:lastRenderedPageBreak/>
        <w:t xml:space="preserve">XMLHttpRequest </w:t>
      </w:r>
      <w:r>
        <w:rPr>
          <w:noProof/>
          <w:sz w:val="24"/>
          <w:szCs w:val="24"/>
        </w:rPr>
        <w:t>(Using callbacks).</w:t>
      </w:r>
      <w:r>
        <w:rPr>
          <w:noProof/>
          <w:sz w:val="44"/>
          <w:szCs w:val="44"/>
        </w:rPr>
        <w:t xml:space="preserve"> </w:t>
      </w:r>
    </w:p>
    <w:p w14:paraId="4112B35B" w14:textId="77777777" w:rsidR="009B4A4A" w:rsidRDefault="009B4A4A" w:rsidP="009B4A4A">
      <w:pPr>
        <w:pStyle w:val="NormalWeb"/>
        <w:rPr>
          <w:noProof/>
        </w:rPr>
      </w:pPr>
      <w:r>
        <w:rPr>
          <w:rStyle w:val="seosummary"/>
          <w:noProof/>
        </w:rPr>
        <w:t xml:space="preserve">En esta guía le echaremos un vistazo a cómo usar </w:t>
      </w:r>
      <w:hyperlink r:id="rId256" w:history="1">
        <w:r>
          <w:rPr>
            <w:rStyle w:val="CdigoHTML"/>
            <w:rFonts w:eastAsiaTheme="majorEastAsia"/>
            <w:noProof/>
            <w:color w:val="0000FF"/>
            <w:u w:val="single"/>
          </w:rPr>
          <w:t>XMLHttpRequest</w:t>
        </w:r>
      </w:hyperlink>
      <w:r>
        <w:rPr>
          <w:rStyle w:val="seosummary"/>
          <w:noProof/>
        </w:rPr>
        <w:t xml:space="preserve"> para enviar solicitudes </w:t>
      </w:r>
      <w:hyperlink r:id="rId257" w:history="1">
        <w:r>
          <w:rPr>
            <w:rStyle w:val="Hipervnculo"/>
            <w:noProof/>
          </w:rPr>
          <w:t>HTTP</w:t>
        </w:r>
      </w:hyperlink>
      <w:r>
        <w:rPr>
          <w:rStyle w:val="seosummary"/>
          <w:noProof/>
        </w:rPr>
        <w:t> con el objetivo de intercambiar datos entre el sitio web y el servidor.</w:t>
      </w:r>
      <w:r>
        <w:rPr>
          <w:noProof/>
        </w:rPr>
        <w:t xml:space="preserve"> Se incluyen ejemplos, tanto para los casos de uso comunes de </w:t>
      </w:r>
      <w:r>
        <w:rPr>
          <w:rStyle w:val="CdigoHTML"/>
          <w:rFonts w:eastAsiaTheme="majorEastAsia"/>
          <w:noProof/>
        </w:rPr>
        <w:t>XMLHttpRequest</w:t>
      </w:r>
      <w:r>
        <w:rPr>
          <w:noProof/>
        </w:rPr>
        <w:t>, como para los más inusuales.</w:t>
      </w:r>
    </w:p>
    <w:p w14:paraId="05778A6C" w14:textId="77777777" w:rsidR="009B4A4A" w:rsidRDefault="009B4A4A" w:rsidP="009B4A4A">
      <w:pPr>
        <w:pStyle w:val="NormalWeb"/>
        <w:rPr>
          <w:noProof/>
        </w:rPr>
      </w:pPr>
      <w:r>
        <w:rPr>
          <w:noProof/>
        </w:rPr>
        <w:t>Para enviar una solicitud HTTP, cree un objeto </w:t>
      </w:r>
      <w:r>
        <w:rPr>
          <w:rStyle w:val="CdigoHTML"/>
          <w:rFonts w:eastAsiaTheme="majorEastAsia"/>
          <w:noProof/>
        </w:rPr>
        <w:t>XMLHttpRequest</w:t>
      </w:r>
      <w:r>
        <w:rPr>
          <w:noProof/>
        </w:rPr>
        <w:t xml:space="preserve">, abra una URL y envíe la solicitud. Una vez que la transacción haya sido completada, el objeto contendrá información útil tal como el cuerpo de la respuesta y el estado </w:t>
      </w:r>
      <w:hyperlink r:id="rId258" w:history="1">
        <w:r>
          <w:rPr>
            <w:rStyle w:val="Hipervnculo"/>
            <w:noProof/>
          </w:rPr>
          <w:t>HTTP</w:t>
        </w:r>
      </w:hyperlink>
      <w:r>
        <w:rPr>
          <w:noProof/>
        </w:rPr>
        <w:t xml:space="preserve"> del resultado.</w:t>
      </w:r>
    </w:p>
    <w:p w14:paraId="5605F4F9" w14:textId="2B552C79" w:rsidR="009B4A4A" w:rsidRDefault="009B4A4A" w:rsidP="009B4A4A">
      <w:pPr>
        <w:pStyle w:val="NormalWeb"/>
        <w:rPr>
          <w:noProof/>
        </w:rPr>
      </w:pPr>
      <w:r>
        <w:rPr>
          <w:noProof/>
        </w:rPr>
        <w:drawing>
          <wp:inline distT="0" distB="0" distL="0" distR="0" wp14:anchorId="4729900D" wp14:editId="350F69A8">
            <wp:extent cx="5612130" cy="196469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59">
                      <a:extLst>
                        <a:ext uri="{28A0092B-C50C-407E-A947-70E740481C1C}">
                          <a14:useLocalDpi xmlns:a14="http://schemas.microsoft.com/office/drawing/2010/main" val="0"/>
                        </a:ext>
                      </a:extLst>
                    </a:blip>
                    <a:srcRect r="31013"/>
                    <a:stretch>
                      <a:fillRect/>
                    </a:stretch>
                  </pic:blipFill>
                  <pic:spPr bwMode="auto">
                    <a:xfrm>
                      <a:off x="0" y="0"/>
                      <a:ext cx="5612130" cy="1964690"/>
                    </a:xfrm>
                    <a:prstGeom prst="rect">
                      <a:avLst/>
                    </a:prstGeom>
                    <a:noFill/>
                    <a:ln>
                      <a:noFill/>
                    </a:ln>
                  </pic:spPr>
                </pic:pic>
              </a:graphicData>
            </a:graphic>
          </wp:inline>
        </w:drawing>
      </w:r>
    </w:p>
    <w:p w14:paraId="3D93E6F3" w14:textId="77777777" w:rsidR="009B4A4A" w:rsidRDefault="009B4A4A" w:rsidP="009B4A4A">
      <w:pPr>
        <w:pStyle w:val="Ttulo3"/>
        <w:rPr>
          <w:rFonts w:ascii="Times New Roman" w:hAnsi="Times New Roman" w:cs="Times New Roman"/>
          <w:b/>
          <w:bCs/>
          <w:noProof/>
          <w:color w:val="auto"/>
        </w:rPr>
      </w:pPr>
      <w:r>
        <w:rPr>
          <w:rFonts w:ascii="Times New Roman" w:hAnsi="Times New Roman" w:cs="Times New Roman"/>
          <w:b/>
          <w:bCs/>
          <w:noProof/>
          <w:color w:val="auto"/>
        </w:rPr>
        <w:t>Ejemplo: Solicitud síncrona</w:t>
      </w:r>
    </w:p>
    <w:p w14:paraId="6E0FC0BB" w14:textId="77777777" w:rsidR="009B4A4A" w:rsidRDefault="009B4A4A" w:rsidP="009B4A4A">
      <w:pPr>
        <w:pStyle w:val="NormalWeb"/>
        <w:rPr>
          <w:noProof/>
        </w:rPr>
      </w:pPr>
      <w:r>
        <w:rPr>
          <w:noProof/>
        </w:rPr>
        <w:t>Este ejemplo demuestra cómo hacer una solicitud síncrona.</w:t>
      </w:r>
    </w:p>
    <w:p w14:paraId="6D61B892" w14:textId="3E186E00" w:rsidR="009B4A4A" w:rsidRDefault="009B4A4A" w:rsidP="009B4A4A">
      <w:pPr>
        <w:pStyle w:val="NormalWeb"/>
        <w:rPr>
          <w:noProof/>
        </w:rPr>
      </w:pPr>
      <w:r>
        <w:rPr>
          <w:noProof/>
        </w:rPr>
        <w:drawing>
          <wp:inline distT="0" distB="0" distL="0" distR="0" wp14:anchorId="208816CB" wp14:editId="7C90123B">
            <wp:extent cx="5612130" cy="797560"/>
            <wp:effectExtent l="0" t="0" r="7620" b="254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12130" cy="797560"/>
                    </a:xfrm>
                    <a:prstGeom prst="rect">
                      <a:avLst/>
                    </a:prstGeom>
                    <a:noFill/>
                    <a:ln>
                      <a:noFill/>
                    </a:ln>
                  </pic:spPr>
                </pic:pic>
              </a:graphicData>
            </a:graphic>
          </wp:inline>
        </w:drawing>
      </w:r>
    </w:p>
    <w:p w14:paraId="58F2B5F1" w14:textId="3B9B0AB9" w:rsidR="009B4A4A" w:rsidRDefault="009B4A4A" w:rsidP="009B4A4A">
      <w:pPr>
        <w:pStyle w:val="NormalWeb"/>
        <w:jc w:val="center"/>
        <w:rPr>
          <w:noProof/>
        </w:rPr>
      </w:pPr>
      <w:r>
        <w:rPr>
          <w:noProof/>
        </w:rPr>
        <w:drawing>
          <wp:inline distT="0" distB="0" distL="0" distR="0" wp14:anchorId="1FDF3BF2" wp14:editId="0886EF67">
            <wp:extent cx="3949700" cy="1595120"/>
            <wp:effectExtent l="0" t="0" r="0" b="508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61">
                      <a:extLst>
                        <a:ext uri="{28A0092B-C50C-407E-A947-70E740481C1C}">
                          <a14:useLocalDpi xmlns:a14="http://schemas.microsoft.com/office/drawing/2010/main" val="0"/>
                        </a:ext>
                      </a:extLst>
                    </a:blip>
                    <a:srcRect r="46614"/>
                    <a:stretch>
                      <a:fillRect/>
                    </a:stretch>
                  </pic:blipFill>
                  <pic:spPr bwMode="auto">
                    <a:xfrm>
                      <a:off x="0" y="0"/>
                      <a:ext cx="3949700" cy="1595120"/>
                    </a:xfrm>
                    <a:prstGeom prst="rect">
                      <a:avLst/>
                    </a:prstGeom>
                    <a:noFill/>
                    <a:ln>
                      <a:noFill/>
                    </a:ln>
                  </pic:spPr>
                </pic:pic>
              </a:graphicData>
            </a:graphic>
          </wp:inline>
        </w:drawing>
      </w:r>
    </w:p>
    <w:p w14:paraId="723AD6F5" w14:textId="77777777" w:rsidR="009B4A4A" w:rsidRDefault="009B4A4A" w:rsidP="009B4A4A">
      <w:pPr>
        <w:pStyle w:val="NormalWeb"/>
        <w:rPr>
          <w:noProof/>
        </w:rPr>
      </w:pPr>
      <w:r>
        <w:rPr>
          <w:noProof/>
        </w:rPr>
        <w:lastRenderedPageBreak/>
        <w:t xml:space="preserve">En la línea 1 se instancia un objeto </w:t>
      </w:r>
      <w:r>
        <w:rPr>
          <w:rStyle w:val="CdigoHTML"/>
          <w:rFonts w:eastAsiaTheme="majorEastAsia"/>
          <w:noProof/>
        </w:rPr>
        <w:t>XMLHttpRequest</w:t>
      </w:r>
      <w:r>
        <w:rPr>
          <w:noProof/>
        </w:rPr>
        <w:t xml:space="preserve">.  Después en la línea 2 se abre una nueva solicitud, especificando que una solicitud </w:t>
      </w:r>
      <w:r>
        <w:rPr>
          <w:rStyle w:val="CdigoHTML"/>
          <w:rFonts w:eastAsiaTheme="majorEastAsia"/>
          <w:noProof/>
        </w:rPr>
        <w:t>GET</w:t>
      </w:r>
      <w:r>
        <w:rPr>
          <w:noProof/>
        </w:rPr>
        <w:t xml:space="preserve"> se utilizará para extraer la página de inicio de Mozilla.org, y que la operación no debe ser asíncrona.</w:t>
      </w:r>
    </w:p>
    <w:p w14:paraId="5655713C" w14:textId="77777777" w:rsidR="009B4A4A" w:rsidRDefault="009B4A4A" w:rsidP="009B4A4A">
      <w:pPr>
        <w:pStyle w:val="NormalWeb"/>
        <w:rPr>
          <w:noProof/>
        </w:rPr>
      </w:pPr>
      <w:r>
        <w:rPr>
          <w:noProof/>
        </w:rPr>
        <w:t xml:space="preserve">En la línea 3 se envía la solicitud.  El parámetro </w:t>
      </w:r>
      <w:r>
        <w:rPr>
          <w:rStyle w:val="CdigoHTML"/>
          <w:rFonts w:eastAsiaTheme="majorEastAsia"/>
          <w:noProof/>
        </w:rPr>
        <w:t>null</w:t>
      </w:r>
      <w:r>
        <w:rPr>
          <w:noProof/>
        </w:rPr>
        <w:t xml:space="preserve"> indica que la solicitud </w:t>
      </w:r>
      <w:r>
        <w:rPr>
          <w:rStyle w:val="CdigoHTML"/>
          <w:rFonts w:eastAsiaTheme="majorEastAsia"/>
          <w:noProof/>
        </w:rPr>
        <w:t>GET</w:t>
      </w:r>
      <w:r>
        <w:rPr>
          <w:noProof/>
        </w:rPr>
        <w:t xml:space="preserve"> no necesita contenido en el cuerpo. En la línea 4 se verifica el código de estatus después de que la transacción se completa.  Si el resultado es 200 -- El código HTTP para resultado "OK"-- el contenido de la solicitud que llega en texto, lo convertimos en JSON.</w:t>
      </w:r>
    </w:p>
    <w:p w14:paraId="26E5EAEF" w14:textId="77777777" w:rsidR="009B4A4A" w:rsidRDefault="009B4A4A" w:rsidP="009B4A4A">
      <w:pPr>
        <w:pStyle w:val="Ttulo3"/>
        <w:rPr>
          <w:rFonts w:ascii="Times New Roman" w:hAnsi="Times New Roman" w:cs="Times New Roman"/>
          <w:b/>
          <w:bCs/>
          <w:noProof/>
          <w:color w:val="auto"/>
        </w:rPr>
      </w:pPr>
      <w:r>
        <w:rPr>
          <w:rFonts w:ascii="Times New Roman" w:hAnsi="Times New Roman" w:cs="Times New Roman"/>
          <w:b/>
          <w:bCs/>
          <w:noProof/>
          <w:color w:val="auto"/>
        </w:rPr>
        <w:t>Ejemplo: Solicitud Asíncrona con callback(Funcion enviada como parámetro)</w:t>
      </w:r>
    </w:p>
    <w:p w14:paraId="5D728806" w14:textId="5B8C6386" w:rsidR="009B4A4A" w:rsidRDefault="009B4A4A" w:rsidP="009B4A4A">
      <w:pPr>
        <w:rPr>
          <w:noProof/>
        </w:rPr>
      </w:pPr>
      <w:r>
        <w:rPr>
          <w:noProof/>
        </w:rPr>
        <w:drawing>
          <wp:inline distT="0" distB="0" distL="0" distR="0" wp14:anchorId="520B705B" wp14:editId="2FBF5E2B">
            <wp:extent cx="5612130" cy="5392420"/>
            <wp:effectExtent l="0" t="0" r="762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12130" cy="5392420"/>
                    </a:xfrm>
                    <a:prstGeom prst="rect">
                      <a:avLst/>
                    </a:prstGeom>
                    <a:noFill/>
                    <a:ln>
                      <a:noFill/>
                    </a:ln>
                  </pic:spPr>
                </pic:pic>
              </a:graphicData>
            </a:graphic>
          </wp:inline>
        </w:drawing>
      </w:r>
    </w:p>
    <w:p w14:paraId="0DD926AC" w14:textId="77777777" w:rsidR="009B4A4A" w:rsidRDefault="009B4A4A" w:rsidP="009B4A4A">
      <w:pPr>
        <w:jc w:val="center"/>
        <w:rPr>
          <w:noProof/>
        </w:rPr>
      </w:pPr>
      <w:hyperlink r:id="rId263" w:history="1">
        <w:r>
          <w:rPr>
            <w:rStyle w:val="Hipervnculo"/>
            <w:noProof/>
          </w:rPr>
          <w:t>https://www.w3schools.com/xml/ajax_xmlhttprequest_response.asp</w:t>
        </w:r>
      </w:hyperlink>
    </w:p>
    <w:p w14:paraId="5EAD5BD1" w14:textId="77777777" w:rsidR="009B4A4A" w:rsidRDefault="009B4A4A" w:rsidP="009B4A4A">
      <w:pPr>
        <w:jc w:val="center"/>
        <w:rPr>
          <w:noProof/>
        </w:rPr>
      </w:pPr>
      <w:hyperlink r:id="rId264" w:history="1">
        <w:r>
          <w:rPr>
            <w:rStyle w:val="Hipervnculo"/>
            <w:noProof/>
          </w:rPr>
          <w:t>https://developer.mozilla.org/es/docs/Web/API/XMLHttpRequest/Using_XMLHttpRequest</w:t>
        </w:r>
      </w:hyperlink>
    </w:p>
    <w:p w14:paraId="3BA837C5" w14:textId="77777777" w:rsidR="009B4A4A" w:rsidRDefault="009B4A4A" w:rsidP="009B4A4A">
      <w:pPr>
        <w:jc w:val="center"/>
        <w:rPr>
          <w:noProof/>
        </w:rPr>
      </w:pPr>
    </w:p>
    <w:p w14:paraId="3F70480C" w14:textId="77777777" w:rsidR="009B4A4A" w:rsidRDefault="009B4A4A" w:rsidP="009B4A4A">
      <w:pPr>
        <w:jc w:val="center"/>
        <w:rPr>
          <w:noProof/>
        </w:rPr>
      </w:pPr>
    </w:p>
    <w:p w14:paraId="5188D923" w14:textId="77777777" w:rsidR="009B4A4A" w:rsidRDefault="009B4A4A" w:rsidP="009B4A4A">
      <w:pPr>
        <w:pStyle w:val="Ttulo1"/>
        <w:rPr>
          <w:noProof/>
        </w:rPr>
      </w:pPr>
      <w:r>
        <w:rPr>
          <w:noProof/>
        </w:rPr>
        <w:t>Promesas.</w:t>
      </w:r>
    </w:p>
    <w:p w14:paraId="09FEF952" w14:textId="0D4A6C50" w:rsidR="009B4A4A" w:rsidRDefault="009B4A4A" w:rsidP="009B4A4A">
      <w:pPr>
        <w:pStyle w:val="Ttulo1"/>
        <w:jc w:val="center"/>
        <w:rPr>
          <w:noProof/>
        </w:rPr>
      </w:pPr>
      <w:r>
        <w:rPr>
          <w:noProof/>
        </w:rPr>
        <w:drawing>
          <wp:inline distT="0" distB="0" distL="0" distR="0" wp14:anchorId="1BE22ACD" wp14:editId="6B96A525">
            <wp:extent cx="4990465" cy="33756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90465" cy="3375660"/>
                    </a:xfrm>
                    <a:prstGeom prst="rect">
                      <a:avLst/>
                    </a:prstGeom>
                    <a:noFill/>
                    <a:ln>
                      <a:noFill/>
                    </a:ln>
                  </pic:spPr>
                </pic:pic>
              </a:graphicData>
            </a:graphic>
          </wp:inline>
        </w:drawing>
      </w:r>
    </w:p>
    <w:p w14:paraId="15AF7DF5" w14:textId="2E0E1D5B" w:rsidR="009B4A4A" w:rsidRDefault="009B4A4A" w:rsidP="009B4A4A">
      <w:pPr>
        <w:pStyle w:val="Ttulo1"/>
        <w:rPr>
          <w:noProof/>
        </w:rPr>
      </w:pPr>
      <w:r>
        <w:rPr>
          <w:noProof/>
        </w:rPr>
        <w:drawing>
          <wp:inline distT="0" distB="0" distL="0" distR="0" wp14:anchorId="4E90C8D9" wp14:editId="368882C9">
            <wp:extent cx="5612130" cy="3491865"/>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12130" cy="3491865"/>
                    </a:xfrm>
                    <a:prstGeom prst="rect">
                      <a:avLst/>
                    </a:prstGeom>
                    <a:noFill/>
                    <a:ln>
                      <a:noFill/>
                    </a:ln>
                  </pic:spPr>
                </pic:pic>
              </a:graphicData>
            </a:graphic>
          </wp:inline>
        </w:drawing>
      </w:r>
    </w:p>
    <w:p w14:paraId="087FD834" w14:textId="77777777" w:rsidR="009B4A4A" w:rsidRDefault="009B4A4A" w:rsidP="009B4A4A">
      <w:pPr>
        <w:pStyle w:val="Ttulo1"/>
        <w:rPr>
          <w:noProof/>
        </w:rPr>
      </w:pPr>
    </w:p>
    <w:p w14:paraId="2B95FF36" w14:textId="77777777" w:rsidR="009B4A4A" w:rsidRDefault="009B4A4A" w:rsidP="009B4A4A">
      <w:pPr>
        <w:pStyle w:val="Ttulo1"/>
        <w:rPr>
          <w:noProof/>
        </w:rPr>
      </w:pPr>
      <w:r>
        <w:rPr>
          <w:noProof/>
        </w:rPr>
        <w:t>Async/await.</w:t>
      </w:r>
    </w:p>
    <w:p w14:paraId="346C7690" w14:textId="77777777" w:rsidR="009B4A4A" w:rsidRDefault="009B4A4A" w:rsidP="009B4A4A">
      <w:pPr>
        <w:pStyle w:val="Ttulo1"/>
        <w:rPr>
          <w:b w:val="0"/>
          <w:bCs w:val="0"/>
          <w:noProof/>
          <w:sz w:val="24"/>
          <w:szCs w:val="24"/>
        </w:rPr>
      </w:pPr>
      <w:r>
        <w:rPr>
          <w:b w:val="0"/>
          <w:bCs w:val="0"/>
          <w:noProof/>
          <w:sz w:val="24"/>
          <w:szCs w:val="24"/>
        </w:rPr>
        <w:t>Async/await no es más que Syntax Sugar. Es una manera más bonita de hacer lo mismo que estábamos haciendo con .then(). La clave es recordar que si una función regresa un promesa, podemos usar el keyword await, que le indicia al navegador: “Espera a que la promesa se resuelva y almacena su resultado en esta variable”. Todo esto toma lugar dentro de una función asíncrona, así que usamos async para lograr esto.</w:t>
      </w:r>
    </w:p>
    <w:p w14:paraId="400D31C7" w14:textId="3D992427" w:rsidR="009B4A4A" w:rsidRDefault="009B4A4A" w:rsidP="009B4A4A">
      <w:pPr>
        <w:pStyle w:val="Ttulo1"/>
        <w:rPr>
          <w:b w:val="0"/>
          <w:bCs w:val="0"/>
          <w:noProof/>
          <w:sz w:val="24"/>
          <w:szCs w:val="24"/>
        </w:rPr>
      </w:pPr>
      <w:r>
        <w:rPr>
          <w:noProof/>
        </w:rPr>
        <w:drawing>
          <wp:inline distT="0" distB="0" distL="0" distR="0" wp14:anchorId="23760686" wp14:editId="06211116">
            <wp:extent cx="5612130" cy="4006850"/>
            <wp:effectExtent l="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12130" cy="4006850"/>
                    </a:xfrm>
                    <a:prstGeom prst="rect">
                      <a:avLst/>
                    </a:prstGeom>
                    <a:noFill/>
                    <a:ln>
                      <a:noFill/>
                    </a:ln>
                  </pic:spPr>
                </pic:pic>
              </a:graphicData>
            </a:graphic>
          </wp:inline>
        </w:drawing>
      </w:r>
    </w:p>
    <w:p w14:paraId="553B735D" w14:textId="77777777" w:rsidR="009B4A4A" w:rsidRDefault="009B4A4A" w:rsidP="009B4A4A">
      <w:pPr>
        <w:pStyle w:val="Ttulo1"/>
        <w:rPr>
          <w:b w:val="0"/>
          <w:bCs w:val="0"/>
          <w:noProof/>
          <w:sz w:val="24"/>
          <w:szCs w:val="24"/>
        </w:rPr>
      </w:pPr>
    </w:p>
    <w:p w14:paraId="64C588FB" w14:textId="77777777" w:rsidR="009B4A4A" w:rsidRDefault="009B4A4A" w:rsidP="009B4A4A">
      <w:pPr>
        <w:pStyle w:val="Ttulo1"/>
        <w:rPr>
          <w:b w:val="0"/>
          <w:bCs w:val="0"/>
          <w:noProof/>
          <w:sz w:val="24"/>
          <w:szCs w:val="24"/>
        </w:rPr>
      </w:pPr>
    </w:p>
    <w:p w14:paraId="0924E8FE" w14:textId="77777777" w:rsidR="009B4A4A" w:rsidRDefault="009B4A4A" w:rsidP="009B4A4A">
      <w:pPr>
        <w:pStyle w:val="Ttulo1"/>
        <w:rPr>
          <w:b w:val="0"/>
          <w:bCs w:val="0"/>
          <w:noProof/>
          <w:sz w:val="24"/>
          <w:szCs w:val="24"/>
        </w:rPr>
      </w:pPr>
    </w:p>
    <w:p w14:paraId="680B09A6" w14:textId="77777777" w:rsidR="009B4A4A" w:rsidRDefault="009B4A4A" w:rsidP="009B4A4A">
      <w:pPr>
        <w:pStyle w:val="Ttulo1"/>
        <w:rPr>
          <w:b w:val="0"/>
          <w:bCs w:val="0"/>
          <w:noProof/>
          <w:sz w:val="24"/>
          <w:szCs w:val="24"/>
        </w:rPr>
      </w:pPr>
    </w:p>
    <w:p w14:paraId="0A7E1A0C" w14:textId="77777777" w:rsidR="009B4A4A" w:rsidRDefault="009B4A4A" w:rsidP="009B4A4A">
      <w:pPr>
        <w:pStyle w:val="Ttulo1"/>
        <w:rPr>
          <w:b w:val="0"/>
          <w:bCs w:val="0"/>
          <w:noProof/>
          <w:sz w:val="24"/>
          <w:szCs w:val="24"/>
        </w:rPr>
      </w:pPr>
    </w:p>
    <w:p w14:paraId="22B9F1B0" w14:textId="77777777" w:rsidR="009B4A4A" w:rsidRDefault="009B4A4A" w:rsidP="009B4A4A">
      <w:pPr>
        <w:pStyle w:val="Ttulo1"/>
        <w:rPr>
          <w:b w:val="0"/>
          <w:bCs w:val="0"/>
          <w:noProof/>
          <w:sz w:val="24"/>
          <w:szCs w:val="24"/>
        </w:rPr>
      </w:pPr>
    </w:p>
    <w:p w14:paraId="5279B0AC" w14:textId="77777777" w:rsidR="009B4A4A" w:rsidRDefault="009B4A4A" w:rsidP="009B4A4A">
      <w:pPr>
        <w:pStyle w:val="Ttulo1"/>
        <w:rPr>
          <w:b w:val="0"/>
          <w:bCs w:val="0"/>
          <w:noProof/>
          <w:sz w:val="24"/>
          <w:szCs w:val="24"/>
        </w:rPr>
      </w:pPr>
    </w:p>
    <w:p w14:paraId="217B981E" w14:textId="77777777" w:rsidR="009B4A4A" w:rsidRDefault="009B4A4A" w:rsidP="009B4A4A">
      <w:pPr>
        <w:pStyle w:val="Ttulo1"/>
        <w:rPr>
          <w:noProof/>
          <w:lang w:val="en-US"/>
        </w:rPr>
      </w:pPr>
      <w:r>
        <w:rPr>
          <w:noProof/>
          <w:lang w:val="en-US"/>
        </w:rPr>
        <w:t>Callbacks Vs Promesas Vs Async/Await</w:t>
      </w:r>
    </w:p>
    <w:p w14:paraId="1D878460"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Callbacks</w:t>
      </w:r>
      <w:r>
        <w:rPr>
          <w:rFonts w:ascii="Times New Roman" w:eastAsia="Times New Roman" w:hAnsi="Times New Roman" w:cs="Times New Roman"/>
          <w:noProof/>
          <w:sz w:val="24"/>
          <w:szCs w:val="24"/>
          <w:lang w:eastAsia="es-CO"/>
        </w:rPr>
        <w:t xml:space="preserve"> --&gt; </w:t>
      </w:r>
      <w:ins w:id="5" w:author="Unknown">
        <w:r>
          <w:rPr>
            <w:rFonts w:ascii="Times New Roman" w:eastAsia="Times New Roman" w:hAnsi="Times New Roman" w:cs="Times New Roman"/>
            <w:noProof/>
            <w:sz w:val="24"/>
            <w:szCs w:val="24"/>
            <w:u w:val="single"/>
            <w:lang w:eastAsia="es-CO"/>
          </w:rPr>
          <w:t>Ventajas</w:t>
        </w:r>
      </w:ins>
      <w:r>
        <w:rPr>
          <w:rFonts w:ascii="Times New Roman" w:eastAsia="Times New Roman" w:hAnsi="Times New Roman" w:cs="Times New Roman"/>
          <w:noProof/>
          <w:sz w:val="24"/>
          <w:szCs w:val="24"/>
          <w:lang w:eastAsia="es-CO"/>
        </w:rPr>
        <w:t>: Simple(una función que recibe otra función). Son universales, corren en cualquier navegador.</w:t>
      </w:r>
      <w:r>
        <w:rPr>
          <w:rFonts w:ascii="Times New Roman" w:eastAsia="Times New Roman" w:hAnsi="Times New Roman" w:cs="Times New Roman"/>
          <w:noProof/>
          <w:sz w:val="24"/>
          <w:szCs w:val="24"/>
          <w:lang w:eastAsia="es-CO"/>
        </w:rPr>
        <w:br/>
      </w:r>
      <w:ins w:id="6" w:author="Unknown">
        <w:r>
          <w:rPr>
            <w:rFonts w:ascii="Times New Roman" w:eastAsia="Times New Roman" w:hAnsi="Times New Roman" w:cs="Times New Roman"/>
            <w:noProof/>
            <w:sz w:val="24"/>
            <w:szCs w:val="24"/>
            <w:u w:val="single"/>
            <w:lang w:eastAsia="es-CO"/>
          </w:rPr>
          <w:t>Desventajas</w:t>
        </w:r>
      </w:ins>
      <w:r>
        <w:rPr>
          <w:rFonts w:ascii="Times New Roman" w:eastAsia="Times New Roman" w:hAnsi="Times New Roman" w:cs="Times New Roman"/>
          <w:noProof/>
          <w:sz w:val="24"/>
          <w:szCs w:val="24"/>
          <w:lang w:eastAsia="es-CO"/>
        </w:rPr>
        <w:t>: Composición tediosa, anidando cada vez más elementos. Caer en Callback Hell.</w:t>
      </w:r>
    </w:p>
    <w:p w14:paraId="72EE29AB"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Promesas</w:t>
      </w:r>
      <w:r>
        <w:rPr>
          <w:rFonts w:ascii="Times New Roman" w:eastAsia="Times New Roman" w:hAnsi="Times New Roman" w:cs="Times New Roman"/>
          <w:noProof/>
          <w:sz w:val="24"/>
          <w:szCs w:val="24"/>
          <w:lang w:eastAsia="es-CO"/>
        </w:rPr>
        <w:t xml:space="preserve"> --&gt; </w:t>
      </w:r>
      <w:ins w:id="7" w:author="Unknown">
        <w:r>
          <w:rPr>
            <w:rFonts w:ascii="Times New Roman" w:eastAsia="Times New Roman" w:hAnsi="Times New Roman" w:cs="Times New Roman"/>
            <w:noProof/>
            <w:sz w:val="24"/>
            <w:szCs w:val="24"/>
            <w:u w:val="single"/>
            <w:lang w:eastAsia="es-CO"/>
          </w:rPr>
          <w:t>Ventajas</w:t>
        </w:r>
      </w:ins>
      <w:r>
        <w:rPr>
          <w:rFonts w:ascii="Times New Roman" w:eastAsia="Times New Roman" w:hAnsi="Times New Roman" w:cs="Times New Roman"/>
          <w:noProof/>
          <w:sz w:val="24"/>
          <w:szCs w:val="24"/>
          <w:lang w:eastAsia="es-CO"/>
        </w:rPr>
        <w:t>: Fácilmente enlazables .Then( return… ).Then - Fácil e intuitivo de leer.</w:t>
      </w:r>
      <w:r>
        <w:rPr>
          <w:rFonts w:ascii="Times New Roman" w:eastAsia="Times New Roman" w:hAnsi="Times New Roman" w:cs="Times New Roman"/>
          <w:noProof/>
          <w:sz w:val="24"/>
          <w:szCs w:val="24"/>
          <w:lang w:eastAsia="es-CO"/>
        </w:rPr>
        <w:br/>
      </w:r>
      <w:ins w:id="8" w:author="Unknown">
        <w:r>
          <w:rPr>
            <w:rFonts w:ascii="Times New Roman" w:eastAsia="Times New Roman" w:hAnsi="Times New Roman" w:cs="Times New Roman"/>
            <w:noProof/>
            <w:sz w:val="24"/>
            <w:szCs w:val="24"/>
            <w:u w:val="single"/>
            <w:lang w:eastAsia="es-CO"/>
          </w:rPr>
          <w:t>Desventajas</w:t>
        </w:r>
      </w:ins>
      <w:r>
        <w:rPr>
          <w:rFonts w:ascii="Times New Roman" w:eastAsia="Times New Roman" w:hAnsi="Times New Roman" w:cs="Times New Roman"/>
          <w:noProof/>
          <w:sz w:val="24"/>
          <w:szCs w:val="24"/>
          <w:lang w:eastAsia="es-CO"/>
        </w:rPr>
        <w:t>: Posible error si no se retorna el siguiente llamado. No corre en todos los navegadores.</w:t>
      </w:r>
    </w:p>
    <w:p w14:paraId="35C17A4F"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Async-Await</w:t>
      </w:r>
      <w:r>
        <w:rPr>
          <w:rFonts w:ascii="Times New Roman" w:eastAsia="Times New Roman" w:hAnsi="Times New Roman" w:cs="Times New Roman"/>
          <w:noProof/>
          <w:sz w:val="24"/>
          <w:szCs w:val="24"/>
          <w:lang w:eastAsia="es-CO"/>
        </w:rPr>
        <w:t xml:space="preserve"> --&gt; </w:t>
      </w:r>
      <w:ins w:id="9" w:author="Unknown">
        <w:r>
          <w:rPr>
            <w:rFonts w:ascii="Times New Roman" w:eastAsia="Times New Roman" w:hAnsi="Times New Roman" w:cs="Times New Roman"/>
            <w:noProof/>
            <w:sz w:val="24"/>
            <w:szCs w:val="24"/>
            <w:u w:val="single"/>
            <w:lang w:eastAsia="es-CO"/>
          </w:rPr>
          <w:t>Ventajas</w:t>
        </w:r>
      </w:ins>
      <w:r>
        <w:rPr>
          <w:rFonts w:ascii="Times New Roman" w:eastAsia="Times New Roman" w:hAnsi="Times New Roman" w:cs="Times New Roman"/>
          <w:noProof/>
          <w:sz w:val="24"/>
          <w:szCs w:val="24"/>
          <w:lang w:eastAsia="es-CO"/>
        </w:rPr>
        <w:t>: Se puede usar try-catch . Código más ordenado e intuitivo.</w:t>
      </w:r>
      <w:r>
        <w:rPr>
          <w:rFonts w:ascii="Times New Roman" w:eastAsia="Times New Roman" w:hAnsi="Times New Roman" w:cs="Times New Roman"/>
          <w:noProof/>
          <w:sz w:val="24"/>
          <w:szCs w:val="24"/>
          <w:lang w:eastAsia="es-CO"/>
        </w:rPr>
        <w:br/>
      </w:r>
      <w:ins w:id="10" w:author="Unknown">
        <w:r>
          <w:rPr>
            <w:rFonts w:ascii="Times New Roman" w:eastAsia="Times New Roman" w:hAnsi="Times New Roman" w:cs="Times New Roman"/>
            <w:noProof/>
            <w:sz w:val="24"/>
            <w:szCs w:val="24"/>
            <w:u w:val="single"/>
            <w:lang w:eastAsia="es-CO"/>
          </w:rPr>
          <w:t>Desventajas</w:t>
        </w:r>
      </w:ins>
      <w:r>
        <w:rPr>
          <w:rFonts w:ascii="Times New Roman" w:eastAsia="Times New Roman" w:hAnsi="Times New Roman" w:cs="Times New Roman"/>
          <w:noProof/>
          <w:sz w:val="24"/>
          <w:szCs w:val="24"/>
          <w:lang w:eastAsia="es-CO"/>
        </w:rPr>
        <w:t>: No corre en todos los navegadores (se requiere un transpilador).</w:t>
      </w:r>
    </w:p>
    <w:p w14:paraId="5A7E05D5" w14:textId="4BFDB17E" w:rsidR="009B4A4A" w:rsidRDefault="009B4A4A" w:rsidP="009B4A4A">
      <w:pPr>
        <w:spacing w:before="100" w:beforeAutospacing="1" w:after="100" w:afterAutospacing="1" w:line="240" w:lineRule="auto"/>
        <w:jc w:val="center"/>
        <w:rPr>
          <w:rFonts w:ascii="Times New Roman" w:eastAsia="Times New Roman" w:hAnsi="Times New Roman" w:cs="Times New Roman"/>
          <w:noProof/>
          <w:sz w:val="24"/>
          <w:szCs w:val="24"/>
          <w:lang w:eastAsia="es-CO"/>
        </w:rPr>
      </w:pPr>
      <w:r>
        <w:rPr>
          <w:noProof/>
        </w:rPr>
        <w:drawing>
          <wp:inline distT="0" distB="0" distL="0" distR="0" wp14:anchorId="01E5066B" wp14:editId="34521508">
            <wp:extent cx="4328795" cy="41243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328795" cy="4124325"/>
                    </a:xfrm>
                    <a:prstGeom prst="rect">
                      <a:avLst/>
                    </a:prstGeom>
                    <a:noFill/>
                    <a:ln>
                      <a:noFill/>
                    </a:ln>
                  </pic:spPr>
                </pic:pic>
              </a:graphicData>
            </a:graphic>
          </wp:inline>
        </w:drawing>
      </w:r>
    </w:p>
    <w:p w14:paraId="2FB2B41E" w14:textId="77777777" w:rsidR="009B4A4A" w:rsidRDefault="009B4A4A" w:rsidP="009B4A4A">
      <w:pPr>
        <w:pStyle w:val="Ttulo1"/>
        <w:rPr>
          <w:b w:val="0"/>
          <w:bCs w:val="0"/>
          <w:noProof/>
          <w:sz w:val="24"/>
          <w:szCs w:val="24"/>
        </w:rPr>
      </w:pPr>
    </w:p>
    <w:p w14:paraId="75B4A069" w14:textId="77777777" w:rsidR="009B4A4A" w:rsidRDefault="009B4A4A" w:rsidP="009B4A4A">
      <w:pPr>
        <w:rPr>
          <w:rFonts w:ascii="Times New Roman" w:hAnsi="Times New Roman" w:cs="Times New Roman"/>
          <w:noProof/>
          <w:sz w:val="24"/>
          <w:szCs w:val="24"/>
        </w:rPr>
      </w:pPr>
    </w:p>
    <w:p w14:paraId="2D7AE138" w14:textId="77777777" w:rsidR="009B4A4A" w:rsidRDefault="009B4A4A" w:rsidP="009B4A4A">
      <w:pPr>
        <w:rPr>
          <w:rFonts w:ascii="Times New Roman" w:hAnsi="Times New Roman" w:cs="Times New Roman"/>
          <w:noProof/>
          <w:sz w:val="24"/>
          <w:szCs w:val="24"/>
        </w:rPr>
      </w:pPr>
    </w:p>
    <w:p w14:paraId="5E1EEB99" w14:textId="77777777" w:rsidR="009B4A4A" w:rsidRDefault="009B4A4A" w:rsidP="009B4A4A">
      <w:pPr>
        <w:jc w:val="center"/>
        <w:rPr>
          <w:rFonts w:ascii="Times New Roman" w:hAnsi="Times New Roman" w:cs="Times New Roman"/>
          <w:noProof/>
          <w:sz w:val="36"/>
          <w:szCs w:val="36"/>
        </w:rPr>
      </w:pPr>
      <w:r>
        <w:rPr>
          <w:rFonts w:ascii="Times New Roman" w:hAnsi="Times New Roman" w:cs="Times New Roman"/>
          <w:noProof/>
          <w:sz w:val="36"/>
          <w:szCs w:val="36"/>
          <w:highlight w:val="yellow"/>
        </w:rPr>
        <w:t>Importants Questions And Answers.</w:t>
      </w:r>
    </w:p>
    <w:p w14:paraId="634126A5" w14:textId="77777777" w:rsidR="009B4A4A" w:rsidRDefault="009B4A4A" w:rsidP="009B4A4A">
      <w:pPr>
        <w:rPr>
          <w:rFonts w:ascii="Times New Roman" w:hAnsi="Times New Roman" w:cs="Times New Roman"/>
          <w:noProof/>
          <w:sz w:val="24"/>
          <w:szCs w:val="24"/>
        </w:rPr>
      </w:pPr>
    </w:p>
    <w:p w14:paraId="55746E84" w14:textId="6149E108" w:rsidR="009B4A4A" w:rsidRDefault="009B4A4A" w:rsidP="009B4A4A">
      <w:pPr>
        <w:rPr>
          <w:rFonts w:ascii="Times New Roman" w:hAnsi="Times New Roman" w:cs="Times New Roman"/>
          <w:noProof/>
          <w:sz w:val="24"/>
          <w:szCs w:val="24"/>
        </w:rPr>
      </w:pPr>
      <w:r>
        <w:rPr>
          <w:noProof/>
        </w:rPr>
        <w:drawing>
          <wp:inline distT="0" distB="0" distL="0" distR="0" wp14:anchorId="4A33F224" wp14:editId="40BE582F">
            <wp:extent cx="5612130" cy="165100"/>
            <wp:effectExtent l="0" t="0" r="7620"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69">
                      <a:extLst>
                        <a:ext uri="{28A0092B-C50C-407E-A947-70E740481C1C}">
                          <a14:useLocalDpi xmlns:a14="http://schemas.microsoft.com/office/drawing/2010/main" val="0"/>
                        </a:ext>
                      </a:extLst>
                    </a:blip>
                    <a:srcRect b="87959"/>
                    <a:stretch>
                      <a:fillRect/>
                    </a:stretch>
                  </pic:blipFill>
                  <pic:spPr bwMode="auto">
                    <a:xfrm>
                      <a:off x="0" y="0"/>
                      <a:ext cx="5612130" cy="165100"/>
                    </a:xfrm>
                    <a:prstGeom prst="rect">
                      <a:avLst/>
                    </a:prstGeom>
                    <a:noFill/>
                    <a:ln>
                      <a:noFill/>
                    </a:ln>
                  </pic:spPr>
                </pic:pic>
              </a:graphicData>
            </a:graphic>
          </wp:inline>
        </w:drawing>
      </w:r>
      <w:r>
        <w:rPr>
          <w:noProof/>
        </w:rPr>
        <w:drawing>
          <wp:inline distT="0" distB="0" distL="0" distR="0" wp14:anchorId="45DD1C8E" wp14:editId="17D8B11F">
            <wp:extent cx="5612130" cy="292100"/>
            <wp:effectExtent l="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69">
                      <a:extLst>
                        <a:ext uri="{28A0092B-C50C-407E-A947-70E740481C1C}">
                          <a14:useLocalDpi xmlns:a14="http://schemas.microsoft.com/office/drawing/2010/main" val="0"/>
                        </a:ext>
                      </a:extLst>
                    </a:blip>
                    <a:srcRect t="56659" b="22083"/>
                    <a:stretch>
                      <a:fillRect/>
                    </a:stretch>
                  </pic:blipFill>
                  <pic:spPr bwMode="auto">
                    <a:xfrm>
                      <a:off x="0" y="0"/>
                      <a:ext cx="5612130" cy="292100"/>
                    </a:xfrm>
                    <a:prstGeom prst="rect">
                      <a:avLst/>
                    </a:prstGeom>
                    <a:noFill/>
                    <a:ln>
                      <a:noFill/>
                    </a:ln>
                  </pic:spPr>
                </pic:pic>
              </a:graphicData>
            </a:graphic>
          </wp:inline>
        </w:drawing>
      </w:r>
    </w:p>
    <w:p w14:paraId="6EC0B157" w14:textId="0E353F8B" w:rsidR="009B4A4A" w:rsidRDefault="009B4A4A" w:rsidP="009B4A4A">
      <w:pPr>
        <w:rPr>
          <w:rFonts w:ascii="Times New Roman" w:hAnsi="Times New Roman" w:cs="Times New Roman"/>
          <w:noProof/>
          <w:sz w:val="24"/>
          <w:szCs w:val="24"/>
        </w:rPr>
      </w:pPr>
      <w:r>
        <w:rPr>
          <w:noProof/>
        </w:rPr>
        <w:drawing>
          <wp:inline distT="0" distB="0" distL="0" distR="0" wp14:anchorId="4E9D5D62" wp14:editId="4E28CC5F">
            <wp:extent cx="5612130" cy="17526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70">
                      <a:extLst>
                        <a:ext uri="{28A0092B-C50C-407E-A947-70E740481C1C}">
                          <a14:useLocalDpi xmlns:a14="http://schemas.microsoft.com/office/drawing/2010/main" val="0"/>
                        </a:ext>
                      </a:extLst>
                    </a:blip>
                    <a:srcRect b="83722"/>
                    <a:stretch>
                      <a:fillRect/>
                    </a:stretch>
                  </pic:blipFill>
                  <pic:spPr bwMode="auto">
                    <a:xfrm>
                      <a:off x="0" y="0"/>
                      <a:ext cx="5612130" cy="175260"/>
                    </a:xfrm>
                    <a:prstGeom prst="rect">
                      <a:avLst/>
                    </a:prstGeom>
                    <a:noFill/>
                    <a:ln>
                      <a:noFill/>
                    </a:ln>
                  </pic:spPr>
                </pic:pic>
              </a:graphicData>
            </a:graphic>
          </wp:inline>
        </w:drawing>
      </w:r>
      <w:r>
        <w:rPr>
          <w:noProof/>
        </w:rPr>
        <w:drawing>
          <wp:inline distT="0" distB="0" distL="0" distR="0" wp14:anchorId="061464BA" wp14:editId="1DB4443B">
            <wp:extent cx="5603240" cy="31115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70">
                      <a:extLst>
                        <a:ext uri="{28A0092B-C50C-407E-A947-70E740481C1C}">
                          <a14:useLocalDpi xmlns:a14="http://schemas.microsoft.com/office/drawing/2010/main" val="0"/>
                        </a:ext>
                      </a:extLst>
                    </a:blip>
                    <a:srcRect t="46120" b="24919"/>
                    <a:stretch>
                      <a:fillRect/>
                    </a:stretch>
                  </pic:blipFill>
                  <pic:spPr bwMode="auto">
                    <a:xfrm>
                      <a:off x="0" y="0"/>
                      <a:ext cx="5603240" cy="311150"/>
                    </a:xfrm>
                    <a:prstGeom prst="rect">
                      <a:avLst/>
                    </a:prstGeom>
                    <a:noFill/>
                    <a:ln>
                      <a:noFill/>
                    </a:ln>
                  </pic:spPr>
                </pic:pic>
              </a:graphicData>
            </a:graphic>
          </wp:inline>
        </w:drawing>
      </w:r>
    </w:p>
    <w:p w14:paraId="71604C51" w14:textId="1F7871C3" w:rsidR="009B4A4A" w:rsidRDefault="009B4A4A" w:rsidP="009B4A4A">
      <w:pPr>
        <w:rPr>
          <w:rFonts w:ascii="Times New Roman" w:hAnsi="Times New Roman" w:cs="Times New Roman"/>
          <w:noProof/>
          <w:sz w:val="24"/>
          <w:szCs w:val="24"/>
        </w:rPr>
      </w:pPr>
      <w:r>
        <w:rPr>
          <w:noProof/>
        </w:rPr>
        <w:drawing>
          <wp:inline distT="0" distB="0" distL="0" distR="0" wp14:anchorId="5768EB2A" wp14:editId="06199BBE">
            <wp:extent cx="5612130" cy="155575"/>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71">
                      <a:extLst>
                        <a:ext uri="{28A0092B-C50C-407E-A947-70E740481C1C}">
                          <a14:useLocalDpi xmlns:a14="http://schemas.microsoft.com/office/drawing/2010/main" val="0"/>
                        </a:ext>
                      </a:extLst>
                    </a:blip>
                    <a:srcRect b="88715"/>
                    <a:stretch>
                      <a:fillRect/>
                    </a:stretch>
                  </pic:blipFill>
                  <pic:spPr bwMode="auto">
                    <a:xfrm>
                      <a:off x="0" y="0"/>
                      <a:ext cx="5612130" cy="155575"/>
                    </a:xfrm>
                    <a:prstGeom prst="rect">
                      <a:avLst/>
                    </a:prstGeom>
                    <a:noFill/>
                    <a:ln>
                      <a:noFill/>
                    </a:ln>
                  </pic:spPr>
                </pic:pic>
              </a:graphicData>
            </a:graphic>
          </wp:inline>
        </w:drawing>
      </w:r>
      <w:r>
        <w:rPr>
          <w:noProof/>
        </w:rPr>
        <w:drawing>
          <wp:inline distT="0" distB="0" distL="0" distR="0" wp14:anchorId="6F12A1EA" wp14:editId="052CF5C9">
            <wp:extent cx="5612130" cy="291465"/>
            <wp:effectExtent l="0" t="0" r="762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71">
                      <a:extLst>
                        <a:ext uri="{28A0092B-C50C-407E-A947-70E740481C1C}">
                          <a14:useLocalDpi xmlns:a14="http://schemas.microsoft.com/office/drawing/2010/main" val="0"/>
                        </a:ext>
                      </a:extLst>
                    </a:blip>
                    <a:srcRect t="78288"/>
                    <a:stretch>
                      <a:fillRect/>
                    </a:stretch>
                  </pic:blipFill>
                  <pic:spPr bwMode="auto">
                    <a:xfrm>
                      <a:off x="0" y="0"/>
                      <a:ext cx="5612130" cy="291465"/>
                    </a:xfrm>
                    <a:prstGeom prst="rect">
                      <a:avLst/>
                    </a:prstGeom>
                    <a:noFill/>
                    <a:ln>
                      <a:noFill/>
                    </a:ln>
                  </pic:spPr>
                </pic:pic>
              </a:graphicData>
            </a:graphic>
          </wp:inline>
        </w:drawing>
      </w:r>
    </w:p>
    <w:p w14:paraId="165CA70E" w14:textId="6A8A7ED8" w:rsidR="009B4A4A" w:rsidRDefault="009B4A4A" w:rsidP="009B4A4A">
      <w:pPr>
        <w:rPr>
          <w:rFonts w:ascii="Times New Roman" w:hAnsi="Times New Roman" w:cs="Times New Roman"/>
          <w:noProof/>
          <w:sz w:val="24"/>
          <w:szCs w:val="24"/>
        </w:rPr>
      </w:pPr>
      <w:r>
        <w:rPr>
          <w:noProof/>
        </w:rPr>
        <w:drawing>
          <wp:inline distT="0" distB="0" distL="0" distR="0" wp14:anchorId="38DA9148" wp14:editId="42A90DFD">
            <wp:extent cx="5612130" cy="165100"/>
            <wp:effectExtent l="0" t="0" r="7620" b="63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272">
                      <a:extLst>
                        <a:ext uri="{28A0092B-C50C-407E-A947-70E740481C1C}">
                          <a14:useLocalDpi xmlns:a14="http://schemas.microsoft.com/office/drawing/2010/main" val="0"/>
                        </a:ext>
                      </a:extLst>
                    </a:blip>
                    <a:srcRect b="87926"/>
                    <a:stretch>
                      <a:fillRect/>
                    </a:stretch>
                  </pic:blipFill>
                  <pic:spPr bwMode="auto">
                    <a:xfrm>
                      <a:off x="0" y="0"/>
                      <a:ext cx="5612130" cy="165100"/>
                    </a:xfrm>
                    <a:prstGeom prst="rect">
                      <a:avLst/>
                    </a:prstGeom>
                    <a:noFill/>
                    <a:ln>
                      <a:noFill/>
                    </a:ln>
                  </pic:spPr>
                </pic:pic>
              </a:graphicData>
            </a:graphic>
          </wp:inline>
        </w:drawing>
      </w:r>
      <w:r>
        <w:rPr>
          <w:noProof/>
        </w:rPr>
        <w:drawing>
          <wp:inline distT="0" distB="0" distL="0" distR="0" wp14:anchorId="340459FD" wp14:editId="71C61E5E">
            <wp:extent cx="5612130" cy="300990"/>
            <wp:effectExtent l="0" t="0" r="762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72">
                      <a:extLst>
                        <a:ext uri="{28A0092B-C50C-407E-A947-70E740481C1C}">
                          <a14:useLocalDpi xmlns:a14="http://schemas.microsoft.com/office/drawing/2010/main" val="0"/>
                        </a:ext>
                      </a:extLst>
                    </a:blip>
                    <a:srcRect t="78123"/>
                    <a:stretch>
                      <a:fillRect/>
                    </a:stretch>
                  </pic:blipFill>
                  <pic:spPr bwMode="auto">
                    <a:xfrm>
                      <a:off x="0" y="0"/>
                      <a:ext cx="5612130" cy="300990"/>
                    </a:xfrm>
                    <a:prstGeom prst="rect">
                      <a:avLst/>
                    </a:prstGeom>
                    <a:noFill/>
                    <a:ln>
                      <a:noFill/>
                    </a:ln>
                  </pic:spPr>
                </pic:pic>
              </a:graphicData>
            </a:graphic>
          </wp:inline>
        </w:drawing>
      </w:r>
    </w:p>
    <w:p w14:paraId="7B817FA7" w14:textId="39C2DC9A" w:rsidR="009B4A4A" w:rsidRDefault="009B4A4A" w:rsidP="009B4A4A">
      <w:pPr>
        <w:rPr>
          <w:rFonts w:ascii="Times New Roman" w:hAnsi="Times New Roman" w:cs="Times New Roman"/>
          <w:noProof/>
          <w:sz w:val="24"/>
          <w:szCs w:val="24"/>
        </w:rPr>
      </w:pPr>
      <w:r>
        <w:rPr>
          <w:noProof/>
        </w:rPr>
        <w:drawing>
          <wp:inline distT="0" distB="0" distL="0" distR="0" wp14:anchorId="25FD08CB" wp14:editId="1D21EE62">
            <wp:extent cx="5612130" cy="155575"/>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73">
                      <a:extLst>
                        <a:ext uri="{28A0092B-C50C-407E-A947-70E740481C1C}">
                          <a14:useLocalDpi xmlns:a14="http://schemas.microsoft.com/office/drawing/2010/main" val="0"/>
                        </a:ext>
                      </a:extLst>
                    </a:blip>
                    <a:srcRect b="88757"/>
                    <a:stretch>
                      <a:fillRect/>
                    </a:stretch>
                  </pic:blipFill>
                  <pic:spPr bwMode="auto">
                    <a:xfrm>
                      <a:off x="0" y="0"/>
                      <a:ext cx="5612130" cy="155575"/>
                    </a:xfrm>
                    <a:prstGeom prst="rect">
                      <a:avLst/>
                    </a:prstGeom>
                    <a:noFill/>
                    <a:ln>
                      <a:noFill/>
                    </a:ln>
                  </pic:spPr>
                </pic:pic>
              </a:graphicData>
            </a:graphic>
          </wp:inline>
        </w:drawing>
      </w:r>
      <w:r>
        <w:rPr>
          <w:noProof/>
        </w:rPr>
        <w:drawing>
          <wp:inline distT="0" distB="0" distL="0" distR="0" wp14:anchorId="77470AF7" wp14:editId="579A454A">
            <wp:extent cx="5603240" cy="301625"/>
            <wp:effectExtent l="0" t="0" r="0" b="317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73">
                      <a:extLst>
                        <a:ext uri="{28A0092B-C50C-407E-A947-70E740481C1C}">
                          <a14:useLocalDpi xmlns:a14="http://schemas.microsoft.com/office/drawing/2010/main" val="0"/>
                        </a:ext>
                      </a:extLst>
                    </a:blip>
                    <a:srcRect t="56216" b="21988"/>
                    <a:stretch>
                      <a:fillRect/>
                    </a:stretch>
                  </pic:blipFill>
                  <pic:spPr bwMode="auto">
                    <a:xfrm>
                      <a:off x="0" y="0"/>
                      <a:ext cx="5603240" cy="301625"/>
                    </a:xfrm>
                    <a:prstGeom prst="rect">
                      <a:avLst/>
                    </a:prstGeom>
                    <a:noFill/>
                    <a:ln>
                      <a:noFill/>
                    </a:ln>
                  </pic:spPr>
                </pic:pic>
              </a:graphicData>
            </a:graphic>
          </wp:inline>
        </w:drawing>
      </w:r>
    </w:p>
    <w:p w14:paraId="320B1305" w14:textId="5352B53E" w:rsidR="009B4A4A" w:rsidRDefault="009B4A4A" w:rsidP="009B4A4A">
      <w:pPr>
        <w:rPr>
          <w:rFonts w:ascii="Times New Roman" w:hAnsi="Times New Roman" w:cs="Times New Roman"/>
          <w:noProof/>
          <w:sz w:val="24"/>
          <w:szCs w:val="24"/>
        </w:rPr>
      </w:pPr>
      <w:r>
        <w:rPr>
          <w:noProof/>
        </w:rPr>
        <w:drawing>
          <wp:inline distT="0" distB="0" distL="0" distR="0" wp14:anchorId="7B7CA0E9" wp14:editId="2E462052">
            <wp:extent cx="5612130" cy="165100"/>
            <wp:effectExtent l="0" t="0" r="7620" b="635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274">
                      <a:extLst>
                        <a:ext uri="{28A0092B-C50C-407E-A947-70E740481C1C}">
                          <a14:useLocalDpi xmlns:a14="http://schemas.microsoft.com/office/drawing/2010/main" val="0"/>
                        </a:ext>
                      </a:extLst>
                    </a:blip>
                    <a:srcRect b="88370"/>
                    <a:stretch>
                      <a:fillRect/>
                    </a:stretch>
                  </pic:blipFill>
                  <pic:spPr bwMode="auto">
                    <a:xfrm>
                      <a:off x="0" y="0"/>
                      <a:ext cx="5612130" cy="165100"/>
                    </a:xfrm>
                    <a:prstGeom prst="rect">
                      <a:avLst/>
                    </a:prstGeom>
                    <a:noFill/>
                    <a:ln>
                      <a:noFill/>
                    </a:ln>
                  </pic:spPr>
                </pic:pic>
              </a:graphicData>
            </a:graphic>
          </wp:inline>
        </w:drawing>
      </w:r>
      <w:r>
        <w:rPr>
          <w:noProof/>
        </w:rPr>
        <w:drawing>
          <wp:inline distT="0" distB="0" distL="0" distR="0" wp14:anchorId="7735FC28" wp14:editId="7415B849">
            <wp:extent cx="5603240" cy="29210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74">
                      <a:extLst>
                        <a:ext uri="{28A0092B-C50C-407E-A947-70E740481C1C}">
                          <a14:useLocalDpi xmlns:a14="http://schemas.microsoft.com/office/drawing/2010/main" val="0"/>
                        </a:ext>
                      </a:extLst>
                    </a:blip>
                    <a:srcRect t="75946" b="3506"/>
                    <a:stretch>
                      <a:fillRect/>
                    </a:stretch>
                  </pic:blipFill>
                  <pic:spPr bwMode="auto">
                    <a:xfrm>
                      <a:off x="0" y="0"/>
                      <a:ext cx="5603240" cy="292100"/>
                    </a:xfrm>
                    <a:prstGeom prst="rect">
                      <a:avLst/>
                    </a:prstGeom>
                    <a:noFill/>
                    <a:ln>
                      <a:noFill/>
                    </a:ln>
                  </pic:spPr>
                </pic:pic>
              </a:graphicData>
            </a:graphic>
          </wp:inline>
        </w:drawing>
      </w:r>
    </w:p>
    <w:p w14:paraId="6DE56946" w14:textId="049A4F41" w:rsidR="009B4A4A" w:rsidRDefault="009B4A4A" w:rsidP="009B4A4A">
      <w:pPr>
        <w:rPr>
          <w:rFonts w:ascii="Times New Roman" w:hAnsi="Times New Roman" w:cs="Times New Roman"/>
          <w:noProof/>
          <w:sz w:val="24"/>
          <w:szCs w:val="24"/>
        </w:rPr>
      </w:pPr>
      <w:r>
        <w:rPr>
          <w:noProof/>
        </w:rPr>
        <w:drawing>
          <wp:inline distT="0" distB="0" distL="0" distR="0" wp14:anchorId="6D1791ED" wp14:editId="2EEE3CAC">
            <wp:extent cx="5612130" cy="155575"/>
            <wp:effectExtent l="0" t="0" r="762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75">
                      <a:extLst>
                        <a:ext uri="{28A0092B-C50C-407E-A947-70E740481C1C}">
                          <a14:useLocalDpi xmlns:a14="http://schemas.microsoft.com/office/drawing/2010/main" val="0"/>
                        </a:ext>
                      </a:extLst>
                    </a:blip>
                    <a:srcRect b="88477"/>
                    <a:stretch>
                      <a:fillRect/>
                    </a:stretch>
                  </pic:blipFill>
                  <pic:spPr bwMode="auto">
                    <a:xfrm>
                      <a:off x="0" y="0"/>
                      <a:ext cx="5612130" cy="155575"/>
                    </a:xfrm>
                    <a:prstGeom prst="rect">
                      <a:avLst/>
                    </a:prstGeom>
                    <a:noFill/>
                    <a:ln>
                      <a:noFill/>
                    </a:ln>
                  </pic:spPr>
                </pic:pic>
              </a:graphicData>
            </a:graphic>
          </wp:inline>
        </w:drawing>
      </w:r>
    </w:p>
    <w:p w14:paraId="1504A70E" w14:textId="2EFE66BB" w:rsidR="009B4A4A" w:rsidRDefault="009B4A4A" w:rsidP="009B4A4A">
      <w:pPr>
        <w:rPr>
          <w:rFonts w:ascii="Times New Roman" w:hAnsi="Times New Roman" w:cs="Times New Roman"/>
          <w:noProof/>
          <w:sz w:val="24"/>
          <w:szCs w:val="24"/>
        </w:rPr>
      </w:pPr>
      <w:r>
        <w:rPr>
          <w:noProof/>
        </w:rPr>
        <w:drawing>
          <wp:inline distT="0" distB="0" distL="0" distR="0" wp14:anchorId="3C4613A1" wp14:editId="78389D7B">
            <wp:extent cx="5603240" cy="31115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276">
                      <a:extLst>
                        <a:ext uri="{28A0092B-C50C-407E-A947-70E740481C1C}">
                          <a14:useLocalDpi xmlns:a14="http://schemas.microsoft.com/office/drawing/2010/main" val="0"/>
                        </a:ext>
                      </a:extLst>
                    </a:blip>
                    <a:srcRect t="36087" b="41258"/>
                    <a:stretch>
                      <a:fillRect/>
                    </a:stretch>
                  </pic:blipFill>
                  <pic:spPr bwMode="auto">
                    <a:xfrm>
                      <a:off x="0" y="0"/>
                      <a:ext cx="5603240" cy="311150"/>
                    </a:xfrm>
                    <a:prstGeom prst="rect">
                      <a:avLst/>
                    </a:prstGeom>
                    <a:noFill/>
                    <a:ln>
                      <a:noFill/>
                    </a:ln>
                  </pic:spPr>
                </pic:pic>
              </a:graphicData>
            </a:graphic>
          </wp:inline>
        </w:drawing>
      </w:r>
    </w:p>
    <w:p w14:paraId="6E898B0A" w14:textId="1EE5647F" w:rsidR="009B4A4A" w:rsidRDefault="009B4A4A" w:rsidP="009B4A4A">
      <w:pPr>
        <w:rPr>
          <w:rFonts w:ascii="Times New Roman" w:hAnsi="Times New Roman" w:cs="Times New Roman"/>
          <w:noProof/>
          <w:sz w:val="24"/>
          <w:szCs w:val="24"/>
        </w:rPr>
      </w:pPr>
      <w:r>
        <w:rPr>
          <w:noProof/>
        </w:rPr>
        <w:drawing>
          <wp:inline distT="0" distB="0" distL="0" distR="0" wp14:anchorId="676BDBEE" wp14:editId="1DE615F7">
            <wp:extent cx="5612130" cy="155575"/>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77">
                      <a:extLst>
                        <a:ext uri="{28A0092B-C50C-407E-A947-70E740481C1C}">
                          <a14:useLocalDpi xmlns:a14="http://schemas.microsoft.com/office/drawing/2010/main" val="0"/>
                        </a:ext>
                      </a:extLst>
                    </a:blip>
                    <a:srcRect b="88869"/>
                    <a:stretch>
                      <a:fillRect/>
                    </a:stretch>
                  </pic:blipFill>
                  <pic:spPr bwMode="auto">
                    <a:xfrm>
                      <a:off x="0" y="0"/>
                      <a:ext cx="5612130" cy="155575"/>
                    </a:xfrm>
                    <a:prstGeom prst="rect">
                      <a:avLst/>
                    </a:prstGeom>
                    <a:noFill/>
                    <a:ln>
                      <a:noFill/>
                    </a:ln>
                  </pic:spPr>
                </pic:pic>
              </a:graphicData>
            </a:graphic>
          </wp:inline>
        </w:drawing>
      </w:r>
    </w:p>
    <w:p w14:paraId="2DA7FF5C" w14:textId="14898C35" w:rsidR="009B4A4A" w:rsidRDefault="009B4A4A" w:rsidP="009B4A4A">
      <w:pPr>
        <w:rPr>
          <w:rFonts w:ascii="Times New Roman" w:hAnsi="Times New Roman" w:cs="Times New Roman"/>
          <w:noProof/>
          <w:sz w:val="24"/>
          <w:szCs w:val="24"/>
        </w:rPr>
      </w:pPr>
      <w:r>
        <w:rPr>
          <w:noProof/>
        </w:rPr>
        <w:drawing>
          <wp:inline distT="0" distB="0" distL="0" distR="0" wp14:anchorId="2FE12E80" wp14:editId="08C1F967">
            <wp:extent cx="5612130" cy="33020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278">
                      <a:extLst>
                        <a:ext uri="{28A0092B-C50C-407E-A947-70E740481C1C}">
                          <a14:useLocalDpi xmlns:a14="http://schemas.microsoft.com/office/drawing/2010/main" val="0"/>
                        </a:ext>
                      </a:extLst>
                    </a:blip>
                    <a:srcRect t="75893"/>
                    <a:stretch>
                      <a:fillRect/>
                    </a:stretch>
                  </pic:blipFill>
                  <pic:spPr bwMode="auto">
                    <a:xfrm>
                      <a:off x="0" y="0"/>
                      <a:ext cx="5612130" cy="330200"/>
                    </a:xfrm>
                    <a:prstGeom prst="rect">
                      <a:avLst/>
                    </a:prstGeom>
                    <a:noFill/>
                    <a:ln>
                      <a:noFill/>
                    </a:ln>
                  </pic:spPr>
                </pic:pic>
              </a:graphicData>
            </a:graphic>
          </wp:inline>
        </w:drawing>
      </w:r>
    </w:p>
    <w:p w14:paraId="0E925D52" w14:textId="77777777" w:rsidR="009B4A4A" w:rsidRPr="002E7656" w:rsidRDefault="009B4A4A" w:rsidP="00025208">
      <w:pPr>
        <w:rPr>
          <w:rFonts w:ascii="Times New Roman" w:hAnsi="Times New Roman" w:cs="Times New Roman"/>
          <w:b/>
          <w:bCs/>
          <w:color w:val="FFC000" w:themeColor="accent4"/>
          <w:sz w:val="28"/>
          <w:szCs w:val="28"/>
        </w:rPr>
      </w:pPr>
      <w:bookmarkStart w:id="11" w:name="_GoBack"/>
      <w:bookmarkEnd w:id="11"/>
    </w:p>
    <w:p w14:paraId="3E17AF43" w14:textId="77777777" w:rsidR="00CD2D53" w:rsidRPr="00CD2D53" w:rsidRDefault="00CD2D53" w:rsidP="00D722CE">
      <w:pPr>
        <w:rPr>
          <w:rFonts w:ascii="Times New Roman" w:hAnsi="Times New Roman" w:cs="Times New Roman"/>
          <w:b/>
          <w:bCs/>
          <w:color w:val="FFD966" w:themeColor="accent4" w:themeTint="99"/>
          <w:sz w:val="28"/>
          <w:szCs w:val="28"/>
        </w:rPr>
      </w:pPr>
    </w:p>
    <w:sectPr w:rsidR="00CD2D53" w:rsidRPr="00CD2D5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7983"/>
    <w:multiLevelType w:val="multilevel"/>
    <w:tmpl w:val="F3F2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E672B"/>
    <w:multiLevelType w:val="multilevel"/>
    <w:tmpl w:val="5010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55D3F"/>
    <w:multiLevelType w:val="multilevel"/>
    <w:tmpl w:val="14D8E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B3EA3"/>
    <w:multiLevelType w:val="hybridMultilevel"/>
    <w:tmpl w:val="6F8A8C42"/>
    <w:lvl w:ilvl="0" w:tplc="240A0001">
      <w:start w:val="1"/>
      <w:numFmt w:val="bullet"/>
      <w:lvlText w:val=""/>
      <w:lvlJc w:val="left"/>
      <w:pPr>
        <w:ind w:left="960" w:hanging="360"/>
      </w:pPr>
      <w:rPr>
        <w:rFonts w:ascii="Symbol" w:hAnsi="Symbol" w:hint="default"/>
      </w:rPr>
    </w:lvl>
    <w:lvl w:ilvl="1" w:tplc="240A0003" w:tentative="1">
      <w:start w:val="1"/>
      <w:numFmt w:val="bullet"/>
      <w:lvlText w:val="o"/>
      <w:lvlJc w:val="left"/>
      <w:pPr>
        <w:ind w:left="1680" w:hanging="360"/>
      </w:pPr>
      <w:rPr>
        <w:rFonts w:ascii="Courier New" w:hAnsi="Courier New" w:cs="Courier New" w:hint="default"/>
      </w:rPr>
    </w:lvl>
    <w:lvl w:ilvl="2" w:tplc="240A0005" w:tentative="1">
      <w:start w:val="1"/>
      <w:numFmt w:val="bullet"/>
      <w:lvlText w:val=""/>
      <w:lvlJc w:val="left"/>
      <w:pPr>
        <w:ind w:left="2400" w:hanging="360"/>
      </w:pPr>
      <w:rPr>
        <w:rFonts w:ascii="Wingdings" w:hAnsi="Wingdings" w:hint="default"/>
      </w:rPr>
    </w:lvl>
    <w:lvl w:ilvl="3" w:tplc="240A0001" w:tentative="1">
      <w:start w:val="1"/>
      <w:numFmt w:val="bullet"/>
      <w:lvlText w:val=""/>
      <w:lvlJc w:val="left"/>
      <w:pPr>
        <w:ind w:left="3120" w:hanging="360"/>
      </w:pPr>
      <w:rPr>
        <w:rFonts w:ascii="Symbol" w:hAnsi="Symbol" w:hint="default"/>
      </w:rPr>
    </w:lvl>
    <w:lvl w:ilvl="4" w:tplc="240A0003" w:tentative="1">
      <w:start w:val="1"/>
      <w:numFmt w:val="bullet"/>
      <w:lvlText w:val="o"/>
      <w:lvlJc w:val="left"/>
      <w:pPr>
        <w:ind w:left="3840" w:hanging="360"/>
      </w:pPr>
      <w:rPr>
        <w:rFonts w:ascii="Courier New" w:hAnsi="Courier New" w:cs="Courier New" w:hint="default"/>
      </w:rPr>
    </w:lvl>
    <w:lvl w:ilvl="5" w:tplc="240A0005" w:tentative="1">
      <w:start w:val="1"/>
      <w:numFmt w:val="bullet"/>
      <w:lvlText w:val=""/>
      <w:lvlJc w:val="left"/>
      <w:pPr>
        <w:ind w:left="4560" w:hanging="360"/>
      </w:pPr>
      <w:rPr>
        <w:rFonts w:ascii="Wingdings" w:hAnsi="Wingdings" w:hint="default"/>
      </w:rPr>
    </w:lvl>
    <w:lvl w:ilvl="6" w:tplc="240A0001" w:tentative="1">
      <w:start w:val="1"/>
      <w:numFmt w:val="bullet"/>
      <w:lvlText w:val=""/>
      <w:lvlJc w:val="left"/>
      <w:pPr>
        <w:ind w:left="5280" w:hanging="360"/>
      </w:pPr>
      <w:rPr>
        <w:rFonts w:ascii="Symbol" w:hAnsi="Symbol" w:hint="default"/>
      </w:rPr>
    </w:lvl>
    <w:lvl w:ilvl="7" w:tplc="240A0003" w:tentative="1">
      <w:start w:val="1"/>
      <w:numFmt w:val="bullet"/>
      <w:lvlText w:val="o"/>
      <w:lvlJc w:val="left"/>
      <w:pPr>
        <w:ind w:left="6000" w:hanging="360"/>
      </w:pPr>
      <w:rPr>
        <w:rFonts w:ascii="Courier New" w:hAnsi="Courier New" w:cs="Courier New" w:hint="default"/>
      </w:rPr>
    </w:lvl>
    <w:lvl w:ilvl="8" w:tplc="240A0005" w:tentative="1">
      <w:start w:val="1"/>
      <w:numFmt w:val="bullet"/>
      <w:lvlText w:val=""/>
      <w:lvlJc w:val="left"/>
      <w:pPr>
        <w:ind w:left="6720" w:hanging="360"/>
      </w:pPr>
      <w:rPr>
        <w:rFonts w:ascii="Wingdings" w:hAnsi="Wingdings" w:hint="default"/>
      </w:rPr>
    </w:lvl>
  </w:abstractNum>
  <w:abstractNum w:abstractNumId="4" w15:restartNumberingAfterBreak="0">
    <w:nsid w:val="0C4307C6"/>
    <w:multiLevelType w:val="multilevel"/>
    <w:tmpl w:val="DA78C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C5387"/>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1207C"/>
    <w:multiLevelType w:val="multilevel"/>
    <w:tmpl w:val="E694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2669FC"/>
    <w:multiLevelType w:val="multilevel"/>
    <w:tmpl w:val="6E9A7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05BB4"/>
    <w:multiLevelType w:val="multilevel"/>
    <w:tmpl w:val="C30C3D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4FF3618"/>
    <w:multiLevelType w:val="multilevel"/>
    <w:tmpl w:val="F9524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C4203"/>
    <w:multiLevelType w:val="multilevel"/>
    <w:tmpl w:val="81726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80993"/>
    <w:multiLevelType w:val="multilevel"/>
    <w:tmpl w:val="0E60F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2527D"/>
    <w:multiLevelType w:val="multilevel"/>
    <w:tmpl w:val="81C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22F7B"/>
    <w:multiLevelType w:val="multilevel"/>
    <w:tmpl w:val="5BA2A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A6363"/>
    <w:multiLevelType w:val="multilevel"/>
    <w:tmpl w:val="18668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4449F"/>
    <w:multiLevelType w:val="multilevel"/>
    <w:tmpl w:val="8FB22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7D26DF"/>
    <w:multiLevelType w:val="hybridMultilevel"/>
    <w:tmpl w:val="F61E7E1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7" w15:restartNumberingAfterBreak="0">
    <w:nsid w:val="388F0007"/>
    <w:multiLevelType w:val="multilevel"/>
    <w:tmpl w:val="6C10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5D7925"/>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F10392"/>
    <w:multiLevelType w:val="multilevel"/>
    <w:tmpl w:val="609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FC24D8"/>
    <w:multiLevelType w:val="multilevel"/>
    <w:tmpl w:val="33768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B0CA8"/>
    <w:multiLevelType w:val="hybridMultilevel"/>
    <w:tmpl w:val="F7AAD3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E640792"/>
    <w:multiLevelType w:val="multilevel"/>
    <w:tmpl w:val="3370B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207C60"/>
    <w:multiLevelType w:val="multilevel"/>
    <w:tmpl w:val="7D0C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570B3D"/>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093894"/>
    <w:multiLevelType w:val="multilevel"/>
    <w:tmpl w:val="A8A2F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1D22F7"/>
    <w:multiLevelType w:val="multilevel"/>
    <w:tmpl w:val="073A9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69604B"/>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FF188A"/>
    <w:multiLevelType w:val="multilevel"/>
    <w:tmpl w:val="3EC09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A71353"/>
    <w:multiLevelType w:val="multilevel"/>
    <w:tmpl w:val="277C1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D44A4C"/>
    <w:multiLevelType w:val="multilevel"/>
    <w:tmpl w:val="00D0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5C1580"/>
    <w:multiLevelType w:val="multilevel"/>
    <w:tmpl w:val="039A6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7C3794"/>
    <w:multiLevelType w:val="multilevel"/>
    <w:tmpl w:val="B48C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19"/>
  </w:num>
  <w:num w:numId="4">
    <w:abstractNumId w:val="23"/>
  </w:num>
  <w:num w:numId="5">
    <w:abstractNumId w:val="12"/>
  </w:num>
  <w:num w:numId="6">
    <w:abstractNumId w:val="4"/>
  </w:num>
  <w:num w:numId="7">
    <w:abstractNumId w:val="15"/>
  </w:num>
  <w:num w:numId="8">
    <w:abstractNumId w:val="9"/>
  </w:num>
  <w:num w:numId="9">
    <w:abstractNumId w:val="29"/>
  </w:num>
  <w:num w:numId="10">
    <w:abstractNumId w:val="7"/>
  </w:num>
  <w:num w:numId="11">
    <w:abstractNumId w:val="14"/>
  </w:num>
  <w:num w:numId="12">
    <w:abstractNumId w:val="2"/>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num>
  <w:num w:numId="15">
    <w:abstractNumId w:val="26"/>
  </w:num>
  <w:num w:numId="16">
    <w:abstractNumId w:val="28"/>
  </w:num>
  <w:num w:numId="17">
    <w:abstractNumId w:val="16"/>
  </w:num>
  <w:num w:numId="18">
    <w:abstractNumId w:val="20"/>
  </w:num>
  <w:num w:numId="19">
    <w:abstractNumId w:val="13"/>
  </w:num>
  <w:num w:numId="20">
    <w:abstractNumId w:val="31"/>
  </w:num>
  <w:num w:numId="21">
    <w:abstractNumId w:val="0"/>
  </w:num>
  <w:num w:numId="22">
    <w:abstractNumId w:val="10"/>
  </w:num>
  <w:num w:numId="23">
    <w:abstractNumId w:val="25"/>
  </w:num>
  <w:num w:numId="24">
    <w:abstractNumId w:val="11"/>
  </w:num>
  <w:num w:numId="25">
    <w:abstractNumId w:val="3"/>
  </w:num>
  <w:num w:numId="26">
    <w:abstractNumId w:val="18"/>
  </w:num>
  <w:num w:numId="27">
    <w:abstractNumId w:val="24"/>
  </w:num>
  <w:num w:numId="28">
    <w:abstractNumId w:val="27"/>
  </w:num>
  <w:num w:numId="29">
    <w:abstractNumId w:val="5"/>
  </w:num>
  <w:num w:numId="30">
    <w:abstractNumId w:val="21"/>
  </w:num>
  <w:num w:numId="31">
    <w:abstractNumId w:val="32"/>
  </w:num>
  <w:num w:numId="32">
    <w:abstractNumId w:val="30"/>
  </w:num>
  <w:num w:numId="33">
    <w:abstractNumId w:val="1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86"/>
    <w:rsid w:val="00025208"/>
    <w:rsid w:val="001C4B70"/>
    <w:rsid w:val="002D7635"/>
    <w:rsid w:val="002E7656"/>
    <w:rsid w:val="00427686"/>
    <w:rsid w:val="004E185A"/>
    <w:rsid w:val="005E7D12"/>
    <w:rsid w:val="008C705B"/>
    <w:rsid w:val="0098494B"/>
    <w:rsid w:val="009B4A4A"/>
    <w:rsid w:val="00A270E8"/>
    <w:rsid w:val="00A3560D"/>
    <w:rsid w:val="00CD2D53"/>
    <w:rsid w:val="00D719B8"/>
    <w:rsid w:val="00D722CE"/>
    <w:rsid w:val="00E61EB7"/>
    <w:rsid w:val="00FF45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6A42"/>
  <w15:chartTrackingRefBased/>
  <w15:docId w15:val="{726F49CC-773A-412C-A23E-1E6EFF97B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E76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A3560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E7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E76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7656"/>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2E765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2E765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E765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E7656"/>
    <w:rPr>
      <w:b/>
      <w:bCs/>
    </w:rPr>
  </w:style>
  <w:style w:type="paragraph" w:styleId="HTMLconformatoprevio">
    <w:name w:val="HTML Preformatted"/>
    <w:basedOn w:val="Normal"/>
    <w:link w:val="HTMLconformatoprevioCar"/>
    <w:uiPriority w:val="99"/>
    <w:unhideWhenUsed/>
    <w:rsid w:val="002E7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2E7656"/>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2E7656"/>
    <w:rPr>
      <w:rFonts w:ascii="Courier New" w:eastAsia="Times New Roman" w:hAnsi="Courier New" w:cs="Courier New"/>
      <w:sz w:val="20"/>
      <w:szCs w:val="20"/>
    </w:rPr>
  </w:style>
  <w:style w:type="character" w:styleId="Hipervnculo">
    <w:name w:val="Hyperlink"/>
    <w:basedOn w:val="Fuentedeprrafopredeter"/>
    <w:uiPriority w:val="99"/>
    <w:unhideWhenUsed/>
    <w:rsid w:val="002E7656"/>
    <w:rPr>
      <w:color w:val="0563C1" w:themeColor="hyperlink"/>
      <w:u w:val="single"/>
    </w:rPr>
  </w:style>
  <w:style w:type="character" w:customStyle="1" w:styleId="Ttulo2Car">
    <w:name w:val="Título 2 Car"/>
    <w:basedOn w:val="Fuentedeprrafopredeter"/>
    <w:link w:val="Ttulo2"/>
    <w:uiPriority w:val="9"/>
    <w:semiHidden/>
    <w:rsid w:val="00A3560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A3560D"/>
    <w:pPr>
      <w:spacing w:line="256" w:lineRule="auto"/>
      <w:ind w:left="720"/>
      <w:contextualSpacing/>
    </w:pPr>
  </w:style>
  <w:style w:type="character" w:styleId="nfasis">
    <w:name w:val="Emphasis"/>
    <w:basedOn w:val="Fuentedeprrafopredeter"/>
    <w:uiPriority w:val="20"/>
    <w:qFormat/>
    <w:rsid w:val="00A3560D"/>
    <w:rPr>
      <w:i/>
      <w:iCs/>
    </w:rPr>
  </w:style>
  <w:style w:type="paragraph" w:customStyle="1" w:styleId="hu">
    <w:name w:val="hu"/>
    <w:basedOn w:val="Normal"/>
    <w:rsid w:val="008C705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hljs-comment">
    <w:name w:val="hljs-comment"/>
    <w:basedOn w:val="Fuentedeprrafopredeter"/>
    <w:rsid w:val="008C705B"/>
  </w:style>
  <w:style w:type="character" w:customStyle="1" w:styleId="objectbox">
    <w:name w:val="objectbox"/>
    <w:basedOn w:val="Fuentedeprrafopredeter"/>
    <w:rsid w:val="008C705B"/>
  </w:style>
  <w:style w:type="paragraph" w:customStyle="1" w:styleId="gh">
    <w:name w:val="gh"/>
    <w:basedOn w:val="Normal"/>
    <w:uiPriority w:val="99"/>
    <w:semiHidden/>
    <w:rsid w:val="009B4A4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eosummary">
    <w:name w:val="seosummary"/>
    <w:basedOn w:val="Fuentedeprrafopredeter"/>
    <w:rsid w:val="009B4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637093">
      <w:bodyDiv w:val="1"/>
      <w:marLeft w:val="0"/>
      <w:marRight w:val="0"/>
      <w:marTop w:val="0"/>
      <w:marBottom w:val="0"/>
      <w:divBdr>
        <w:top w:val="none" w:sz="0" w:space="0" w:color="auto"/>
        <w:left w:val="none" w:sz="0" w:space="0" w:color="auto"/>
        <w:bottom w:val="none" w:sz="0" w:space="0" w:color="auto"/>
        <w:right w:val="none" w:sz="0" w:space="0" w:color="auto"/>
      </w:divBdr>
    </w:div>
    <w:div w:id="1482652818">
      <w:bodyDiv w:val="1"/>
      <w:marLeft w:val="0"/>
      <w:marRight w:val="0"/>
      <w:marTop w:val="0"/>
      <w:marBottom w:val="0"/>
      <w:divBdr>
        <w:top w:val="none" w:sz="0" w:space="0" w:color="auto"/>
        <w:left w:val="none" w:sz="0" w:space="0" w:color="auto"/>
        <w:bottom w:val="none" w:sz="0" w:space="0" w:color="auto"/>
        <w:right w:val="none" w:sz="0" w:space="0" w:color="auto"/>
      </w:divBdr>
    </w:div>
    <w:div w:id="181162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7.png"/><Relationship Id="rId42" Type="http://schemas.openxmlformats.org/officeDocument/2006/relationships/image" Target="media/image32.jpe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hyperlink" Target="https://www.freecodecamp.org/news/https-medium-com-gladchinda-hacks-for-creating-javascript-arrays-a1b80cb372b/" TargetMode="External"/><Relationship Id="rId205" Type="http://schemas.openxmlformats.org/officeDocument/2006/relationships/image" Target="media/image176.png"/><Relationship Id="rId226" Type="http://schemas.openxmlformats.org/officeDocument/2006/relationships/image" Target="media/image196.png"/><Relationship Id="rId247" Type="http://schemas.openxmlformats.org/officeDocument/2006/relationships/image" Target="media/image213.png"/><Relationship Id="rId107" Type="http://schemas.openxmlformats.org/officeDocument/2006/relationships/hyperlink" Target="http://api.jquery.com/jQuery.get/" TargetMode="External"/><Relationship Id="rId268" Type="http://schemas.openxmlformats.org/officeDocument/2006/relationships/image" Target="media/image228.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87.png"/><Relationship Id="rId237" Type="http://schemas.openxmlformats.org/officeDocument/2006/relationships/image" Target="media/image207.png"/><Relationship Id="rId258" Type="http://schemas.openxmlformats.org/officeDocument/2006/relationships/hyperlink" Target="https://developer.mozilla.org/en-US/docs/Web/HTTP/Status" TargetMode="External"/><Relationship Id="rId279"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image" Target="media/image7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hyperlink" Target="https://filisantillan.com/blog/this-en-diferentes-situaciones-y-su-comportamiento/" TargetMode="External"/><Relationship Id="rId206" Type="http://schemas.openxmlformats.org/officeDocument/2006/relationships/image" Target="media/image177.png"/><Relationship Id="rId227" Type="http://schemas.openxmlformats.org/officeDocument/2006/relationships/image" Target="media/image197.png"/><Relationship Id="rId248" Type="http://schemas.openxmlformats.org/officeDocument/2006/relationships/image" Target="media/image214.png"/><Relationship Id="rId269" Type="http://schemas.openxmlformats.org/officeDocument/2006/relationships/image" Target="media/image229.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86.png"/><Relationship Id="rId129" Type="http://schemas.openxmlformats.org/officeDocument/2006/relationships/image" Target="media/image105.png"/><Relationship Id="rId280" Type="http://schemas.openxmlformats.org/officeDocument/2006/relationships/theme" Target="theme/theme1.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16.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hyperlink" Target="https://latteandcode.medium.com/javascript-todo-lo-que-necesitas-saber-sobre-generadores-5f2a6d42afc4" TargetMode="External"/><Relationship Id="rId6" Type="http://schemas.openxmlformats.org/officeDocument/2006/relationships/image" Target="media/image2.png"/><Relationship Id="rId238" Type="http://schemas.openxmlformats.org/officeDocument/2006/relationships/image" Target="media/image208.png"/><Relationship Id="rId259" Type="http://schemas.openxmlformats.org/officeDocument/2006/relationships/image" Target="media/image221.png"/><Relationship Id="rId23" Type="http://schemas.openxmlformats.org/officeDocument/2006/relationships/image" Target="media/image19.png"/><Relationship Id="rId119" Type="http://schemas.openxmlformats.org/officeDocument/2006/relationships/image" Target="media/image97.png"/><Relationship Id="rId270" Type="http://schemas.openxmlformats.org/officeDocument/2006/relationships/image" Target="media/image230.png"/><Relationship Id="rId44" Type="http://schemas.openxmlformats.org/officeDocument/2006/relationships/image" Target="media/image34.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06.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hyperlink" Target="https://dmitripavlutin.com/when-not-to-use-arrow-functions-in-javascript/" TargetMode="External"/><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3.png"/><Relationship Id="rId228" Type="http://schemas.openxmlformats.org/officeDocument/2006/relationships/image" Target="media/image198.png"/><Relationship Id="rId244" Type="http://schemas.openxmlformats.org/officeDocument/2006/relationships/image" Target="media/image212.jpeg"/><Relationship Id="rId249" Type="http://schemas.openxmlformats.org/officeDocument/2006/relationships/image" Target="media/image21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jpeg"/><Relationship Id="rId109" Type="http://schemas.openxmlformats.org/officeDocument/2006/relationships/image" Target="media/image87.png"/><Relationship Id="rId260" Type="http://schemas.openxmlformats.org/officeDocument/2006/relationships/image" Target="media/image222.png"/><Relationship Id="rId265" Type="http://schemas.openxmlformats.org/officeDocument/2006/relationships/image" Target="media/image225.png"/><Relationship Id="rId34" Type="http://schemas.openxmlformats.org/officeDocument/2006/relationships/image" Target="media/image28.png"/><Relationship Id="rId50" Type="http://schemas.openxmlformats.org/officeDocument/2006/relationships/hyperlink" Target="https://eloquentjavascript.net/"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4.png"/><Relationship Id="rId218" Type="http://schemas.openxmlformats.org/officeDocument/2006/relationships/image" Target="media/image188.png"/><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16.png"/><Relationship Id="rId255" Type="http://schemas.openxmlformats.org/officeDocument/2006/relationships/hyperlink" Target="https://miro.medium.com/max/700/1*7TBEc7ozzrMZmVgvI3s0mQ.gif" TargetMode="External"/><Relationship Id="rId271" Type="http://schemas.openxmlformats.org/officeDocument/2006/relationships/image" Target="media/image231.png"/><Relationship Id="rId276" Type="http://schemas.openxmlformats.org/officeDocument/2006/relationships/image" Target="media/image236.png"/><Relationship Id="rId24" Type="http://schemas.openxmlformats.org/officeDocument/2006/relationships/image" Target="media/image20.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hyperlink" Target="https://github.com/MineiToshio/CursosPlatzi" TargetMode="External"/><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194.png"/><Relationship Id="rId240" Type="http://schemas.openxmlformats.org/officeDocument/2006/relationships/image" Target="media/image210.png"/><Relationship Id="rId245" Type="http://schemas.openxmlformats.org/officeDocument/2006/relationships/hyperlink" Target="https://github.com/public-apis/public-apis" TargetMode="External"/><Relationship Id="rId261" Type="http://schemas.openxmlformats.org/officeDocument/2006/relationships/image" Target="media/image223.png"/><Relationship Id="rId266" Type="http://schemas.openxmlformats.org/officeDocument/2006/relationships/image" Target="media/image226.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hyperlink" Target="https://developer.mozilla.org/es/docs/Web/JavaScript/Referencia/Objetos_globales/Array/find"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api.co" TargetMode="External"/><Relationship Id="rId105" Type="http://schemas.openxmlformats.org/officeDocument/2006/relationships/hyperlink" Target="http://swapi.co" TargetMode="External"/><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3.png"/><Relationship Id="rId8" Type="http://schemas.openxmlformats.org/officeDocument/2006/relationships/image" Target="media/image4.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89.jpeg"/><Relationship Id="rId3" Type="http://schemas.openxmlformats.org/officeDocument/2006/relationships/settings" Target="settings.xml"/><Relationship Id="rId214" Type="http://schemas.openxmlformats.org/officeDocument/2006/relationships/image" Target="media/image185.png"/><Relationship Id="rId230" Type="http://schemas.openxmlformats.org/officeDocument/2006/relationships/image" Target="media/image200.png"/><Relationship Id="rId235" Type="http://schemas.openxmlformats.org/officeDocument/2006/relationships/image" Target="media/image205.png"/><Relationship Id="rId251" Type="http://schemas.openxmlformats.org/officeDocument/2006/relationships/image" Target="media/image217.png"/><Relationship Id="rId256" Type="http://schemas.openxmlformats.org/officeDocument/2006/relationships/hyperlink" Target="https://developer.mozilla.org/es/docs/Web/API/XMLHttpRequest" TargetMode="External"/><Relationship Id="rId277" Type="http://schemas.openxmlformats.org/officeDocument/2006/relationships/image" Target="media/image237.png"/><Relationship Id="rId25" Type="http://schemas.openxmlformats.org/officeDocument/2006/relationships/hyperlink" Target="https://devcode.la/tutoriales/manejo-de-arrays-en-javascript/" TargetMode="External"/><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3.png"/><Relationship Id="rId272" Type="http://schemas.openxmlformats.org/officeDocument/2006/relationships/image" Target="media/image232.png"/><Relationship Id="rId20" Type="http://schemas.openxmlformats.org/officeDocument/2006/relationships/image" Target="media/image16.png"/><Relationship Id="rId41" Type="http://schemas.openxmlformats.org/officeDocument/2006/relationships/image" Target="media/image31.jpe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5.png"/><Relationship Id="rId204" Type="http://schemas.openxmlformats.org/officeDocument/2006/relationships/image" Target="media/image175.png"/><Relationship Id="rId220" Type="http://schemas.openxmlformats.org/officeDocument/2006/relationships/image" Target="media/image190.png"/><Relationship Id="rId225" Type="http://schemas.openxmlformats.org/officeDocument/2006/relationships/image" Target="media/image195.png"/><Relationship Id="rId241" Type="http://schemas.openxmlformats.org/officeDocument/2006/relationships/hyperlink" Target="https://developer.mozilla.org/es/docs/Web/JavaScript/Reference/Global_Objects/Symbol/description" TargetMode="External"/><Relationship Id="rId246" Type="http://schemas.openxmlformats.org/officeDocument/2006/relationships/hyperlink" Target="https://rickandmortyapi.com/" TargetMode="External"/><Relationship Id="rId267"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hyperlink" Target="https://developer.mozilla.org/es/docs/Web/JavaScript/Referencia/Objetos_globales/Array/forEach" TargetMode="External"/><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image" Target="media/image103.png"/><Relationship Id="rId262" Type="http://schemas.openxmlformats.org/officeDocument/2006/relationships/image" Target="media/image224.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developer.mozilla.org/es/docs/Web/JavaScript/Referencia/Operadores/Spread_operator" TargetMode="External"/><Relationship Id="rId94" Type="http://schemas.openxmlformats.org/officeDocument/2006/relationships/image" Target="media/image79.png"/><Relationship Id="rId99" Type="http://schemas.openxmlformats.org/officeDocument/2006/relationships/hyperlink" Target="http://SWAPI.co" TargetMode="External"/><Relationship Id="rId101" Type="http://schemas.openxmlformats.org/officeDocument/2006/relationships/hyperlink" Target="http://Swapi.io" TargetMode="External"/><Relationship Id="rId122" Type="http://schemas.openxmlformats.org/officeDocument/2006/relationships/hyperlink" Target="https://www.freecodecamp.org/news/https-medium-com-gladchinda-hacks-for-creating-javascript-arrays-a1b80cb372b/" TargetMode="External"/><Relationship Id="rId143" Type="http://schemas.openxmlformats.org/officeDocument/2006/relationships/image" Target="media/image119.png"/><Relationship Id="rId148" Type="http://schemas.openxmlformats.org/officeDocument/2006/relationships/hyperlink" Target="https://eloquentjavascript.net/01_values.html" TargetMode="External"/><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55.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6.png"/><Relationship Id="rId257" Type="http://schemas.openxmlformats.org/officeDocument/2006/relationships/hyperlink" Target="https://wiki.developer.mozilla.org/en-US/docs/Web/HTTP" TargetMode="External"/><Relationship Id="rId278" Type="http://schemas.openxmlformats.org/officeDocument/2006/relationships/image" Target="media/image238.png"/><Relationship Id="rId26" Type="http://schemas.openxmlformats.org/officeDocument/2006/relationships/hyperlink" Target="https://dev.to/lukocastillo/time-complexity-big-0-for-javascript-array-methods-and-examples-mlg" TargetMode="External"/><Relationship Id="rId231" Type="http://schemas.openxmlformats.org/officeDocument/2006/relationships/image" Target="media/image201.png"/><Relationship Id="rId252" Type="http://schemas.openxmlformats.org/officeDocument/2006/relationships/image" Target="media/image218.png"/><Relationship Id="rId273" Type="http://schemas.openxmlformats.org/officeDocument/2006/relationships/image" Target="media/image233.png"/><Relationship Id="rId47" Type="http://schemas.openxmlformats.org/officeDocument/2006/relationships/hyperlink" Target="https://eloquentjavascript.net/00_intro.html" TargetMode="External"/><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12.png"/><Relationship Id="rId221" Type="http://schemas.openxmlformats.org/officeDocument/2006/relationships/image" Target="media/image191.png"/><Relationship Id="rId242" Type="http://schemas.openxmlformats.org/officeDocument/2006/relationships/hyperlink" Target="https://tc39.es/" TargetMode="External"/><Relationship Id="rId263" Type="http://schemas.openxmlformats.org/officeDocument/2006/relationships/hyperlink" Target="https://www.w3schools.com/xml/ajax_xmlhttprequest_response.asp" TargetMode="External"/><Relationship Id="rId37" Type="http://schemas.openxmlformats.org/officeDocument/2006/relationships/hyperlink" Target="https://developer.mozilla.org/es/docs/Web/JavaScript/Referencia/Objetos_globales/Array/some" TargetMode="Externa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hyperlink" Target="http://swapi.io" TargetMode="External"/><Relationship Id="rId123" Type="http://schemas.openxmlformats.org/officeDocument/2006/relationships/hyperlink" Target="https://dmitripavlutin.com/when-not-to-use-arrow-functions-in-javascript/" TargetMode="External"/><Relationship Id="rId144" Type="http://schemas.openxmlformats.org/officeDocument/2006/relationships/image" Target="media/image120.png"/><Relationship Id="rId90" Type="http://schemas.openxmlformats.org/officeDocument/2006/relationships/image" Target="media/image7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2.png"/><Relationship Id="rId232" Type="http://schemas.openxmlformats.org/officeDocument/2006/relationships/image" Target="media/image202.png"/><Relationship Id="rId253" Type="http://schemas.openxmlformats.org/officeDocument/2006/relationships/image" Target="media/image219.png"/><Relationship Id="rId274" Type="http://schemas.openxmlformats.org/officeDocument/2006/relationships/image" Target="media/image234.png"/><Relationship Id="rId27" Type="http://schemas.openxmlformats.org/officeDocument/2006/relationships/image" Target="media/image21.jpeg"/><Relationship Id="rId48" Type="http://schemas.openxmlformats.org/officeDocument/2006/relationships/hyperlink" Target="https://jsparagatos.com/"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68.png"/><Relationship Id="rId201" Type="http://schemas.openxmlformats.org/officeDocument/2006/relationships/image" Target="media/image172.jpeg"/><Relationship Id="rId222" Type="http://schemas.openxmlformats.org/officeDocument/2006/relationships/image" Target="media/image192.png"/><Relationship Id="rId243" Type="http://schemas.openxmlformats.org/officeDocument/2006/relationships/image" Target="media/image211.jpeg"/><Relationship Id="rId264" Type="http://schemas.openxmlformats.org/officeDocument/2006/relationships/hyperlink" Target="https://developer.mozilla.org/es/docs/Web/API/XMLHttpRequest/Using_XMLHttpRequest" TargetMode="External"/><Relationship Id="rId17" Type="http://schemas.openxmlformats.org/officeDocument/2006/relationships/image" Target="media/image13.png"/><Relationship Id="rId38" Type="http://schemas.openxmlformats.org/officeDocument/2006/relationships/hyperlink" Target="https://developer.mozilla.org/es/docs/Web/JavaScript/Referencia/Objetos_globales/Array/filter" TargetMode="External"/><Relationship Id="rId59" Type="http://schemas.openxmlformats.org/officeDocument/2006/relationships/image" Target="media/image45.png"/><Relationship Id="rId103" Type="http://schemas.openxmlformats.org/officeDocument/2006/relationships/hyperlink" Target="https://github.com/phalt/swapi" TargetMode="External"/><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3.png"/><Relationship Id="rId254" Type="http://schemas.openxmlformats.org/officeDocument/2006/relationships/image" Target="media/image220.png"/><Relationship Id="rId28" Type="http://schemas.openxmlformats.org/officeDocument/2006/relationships/image" Target="media/image22.png"/><Relationship Id="rId49" Type="http://schemas.openxmlformats.org/officeDocument/2006/relationships/hyperlink" Target="https://github.com/getify/You-Dont-Know-JS" TargetMode="External"/><Relationship Id="rId114" Type="http://schemas.openxmlformats.org/officeDocument/2006/relationships/image" Target="media/image92.png"/><Relationship Id="rId275" Type="http://schemas.openxmlformats.org/officeDocument/2006/relationships/image" Target="media/image235.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1.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995</TotalTime>
  <Pages>121</Pages>
  <Words>12203</Words>
  <Characters>67119</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41</cp:revision>
  <dcterms:created xsi:type="dcterms:W3CDTF">2020-10-29T04:27:00Z</dcterms:created>
  <dcterms:modified xsi:type="dcterms:W3CDTF">2020-11-24T18:26:00Z</dcterms:modified>
</cp:coreProperties>
</file>