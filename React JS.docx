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797491" w14:textId="1368BAEA" w:rsidR="00FD6EA4" w:rsidRPr="002E7656" w:rsidRDefault="00FD6EA4" w:rsidP="00FD6EA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Practico</w:t>
      </w:r>
      <w:r w:rsidRPr="002E7656">
        <w:rPr>
          <w:rFonts w:ascii="Times New Roman" w:hAnsi="Times New Roman" w:cs="Times New Roman"/>
          <w:b/>
          <w:bCs/>
          <w:color w:val="FFC000" w:themeColor="accent4"/>
          <w:sz w:val="28"/>
          <w:szCs w:val="28"/>
        </w:rPr>
        <w:t xml:space="preserve"> de </w:t>
      </w:r>
      <w:r>
        <w:rPr>
          <w:rFonts w:ascii="Times New Roman" w:hAnsi="Times New Roman" w:cs="Times New Roman"/>
          <w:b/>
          <w:bCs/>
          <w:color w:val="FFC000" w:themeColor="accent4"/>
          <w:sz w:val="28"/>
          <w:szCs w:val="28"/>
        </w:rPr>
        <w:t>React JS</w:t>
      </w:r>
      <w:r w:rsidRPr="002E7656">
        <w:rPr>
          <w:rFonts w:ascii="Times New Roman" w:hAnsi="Times New Roman" w:cs="Times New Roman"/>
          <w:b/>
          <w:bCs/>
          <w:color w:val="FFC000" w:themeColor="accent4"/>
          <w:sz w:val="28"/>
          <w:szCs w:val="28"/>
        </w:rPr>
        <w:t>.</w:t>
      </w:r>
    </w:p>
    <w:p w14:paraId="289296C7" w14:textId="5CEB59A9" w:rsidR="002A2B69" w:rsidRDefault="002A2B69" w:rsidP="002A2B6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2A2B69">
        <w:rPr>
          <w:rFonts w:ascii="Times New Roman" w:eastAsia="Times New Roman" w:hAnsi="Times New Roman" w:cs="Times New Roman"/>
          <w:b/>
          <w:bCs/>
          <w:kern w:val="36"/>
          <w:sz w:val="48"/>
          <w:szCs w:val="48"/>
          <w:lang w:eastAsia="es-CO"/>
        </w:rPr>
        <w:t>¿Qué es React JS?</w:t>
      </w:r>
    </w:p>
    <w:p w14:paraId="4BDB8501" w14:textId="611E392B" w:rsidR="002A2B69" w:rsidRPr="002A2B69" w:rsidRDefault="002A2B69" w:rsidP="002A2B69">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63665E7C" wp14:editId="0E76B7CC">
            <wp:extent cx="1681655" cy="146195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90065" cy="1469261"/>
                    </a:xfrm>
                    <a:prstGeom prst="rect">
                      <a:avLst/>
                    </a:prstGeom>
                    <a:noFill/>
                    <a:ln>
                      <a:noFill/>
                    </a:ln>
                  </pic:spPr>
                </pic:pic>
              </a:graphicData>
            </a:graphic>
          </wp:inline>
        </w:drawing>
      </w:r>
    </w:p>
    <w:p w14:paraId="1AAF06B2" w14:textId="77777777" w:rsidR="002A2B69" w:rsidRPr="002A2B69" w:rsidRDefault="002A2B69" w:rsidP="002A2B69">
      <w:pPr>
        <w:spacing w:before="100" w:beforeAutospacing="1" w:after="100" w:afterAutospacing="1" w:line="240" w:lineRule="auto"/>
        <w:rPr>
          <w:rFonts w:ascii="Times New Roman" w:eastAsia="Times New Roman" w:hAnsi="Times New Roman" w:cs="Times New Roman"/>
          <w:sz w:val="24"/>
          <w:szCs w:val="24"/>
          <w:lang w:eastAsia="es-CO"/>
        </w:rPr>
      </w:pPr>
      <w:r w:rsidRPr="002A2B69">
        <w:rPr>
          <w:rFonts w:ascii="Times New Roman" w:eastAsia="Times New Roman" w:hAnsi="Times New Roman" w:cs="Times New Roman"/>
          <w:b/>
          <w:bCs/>
          <w:sz w:val="24"/>
          <w:szCs w:val="24"/>
          <w:lang w:eastAsia="es-CO"/>
        </w:rPr>
        <w:t>React</w:t>
      </w:r>
      <w:r w:rsidRPr="002A2B69">
        <w:rPr>
          <w:rFonts w:ascii="Times New Roman" w:eastAsia="Times New Roman" w:hAnsi="Times New Roman" w:cs="Times New Roman"/>
          <w:sz w:val="24"/>
          <w:szCs w:val="24"/>
          <w:lang w:eastAsia="es-CO"/>
        </w:rPr>
        <w:t xml:space="preserve"> es una librería desarrollada por Facebook que nos ayuda a construir interfaces de usuario interactivas para todo tipo de aplicaciones: web, móviles o de escritorio.</w:t>
      </w:r>
    </w:p>
    <w:p w14:paraId="47A08932" w14:textId="295B74FF" w:rsidR="002A2B69" w:rsidRPr="002A2B69" w:rsidRDefault="002A2B69" w:rsidP="002A2B69">
      <w:pPr>
        <w:spacing w:before="100" w:beforeAutospacing="1" w:after="100" w:afterAutospacing="1" w:line="240" w:lineRule="auto"/>
        <w:rPr>
          <w:rFonts w:ascii="Times New Roman" w:eastAsia="Times New Roman" w:hAnsi="Times New Roman" w:cs="Times New Roman"/>
          <w:sz w:val="24"/>
          <w:szCs w:val="24"/>
          <w:lang w:eastAsia="es-CO"/>
        </w:rPr>
      </w:pPr>
      <w:r w:rsidRPr="002A2B69">
        <w:rPr>
          <w:rFonts w:ascii="Times New Roman" w:eastAsia="Times New Roman" w:hAnsi="Times New Roman" w:cs="Times New Roman"/>
          <w:sz w:val="24"/>
          <w:szCs w:val="24"/>
          <w:lang w:eastAsia="es-CO"/>
        </w:rPr>
        <w:t>Cada pequeña parte de nuestra página web la conoceremos como “</w:t>
      </w:r>
      <w:r w:rsidRPr="002A2B69">
        <w:rPr>
          <w:rFonts w:ascii="Times New Roman" w:eastAsia="Times New Roman" w:hAnsi="Times New Roman" w:cs="Times New Roman"/>
          <w:b/>
          <w:bCs/>
          <w:sz w:val="24"/>
          <w:szCs w:val="24"/>
          <w:lang w:eastAsia="es-CO"/>
        </w:rPr>
        <w:t>Componente</w:t>
      </w:r>
      <w:r w:rsidRPr="002A2B69">
        <w:rPr>
          <w:rFonts w:ascii="Times New Roman" w:eastAsia="Times New Roman" w:hAnsi="Times New Roman" w:cs="Times New Roman"/>
          <w:sz w:val="24"/>
          <w:szCs w:val="24"/>
          <w:lang w:eastAsia="es-CO"/>
        </w:rPr>
        <w:t>”. Cada componente se encargará de una función en específico. Además, podremos reutilizar nuestros componentes siempre que lo</w:t>
      </w:r>
      <w:r>
        <w:rPr>
          <w:rFonts w:ascii="Times New Roman" w:eastAsia="Times New Roman" w:hAnsi="Times New Roman" w:cs="Times New Roman"/>
          <w:sz w:val="24"/>
          <w:szCs w:val="24"/>
          <w:lang w:eastAsia="es-CO"/>
        </w:rPr>
        <w:t>s</w:t>
      </w:r>
      <w:r w:rsidRPr="002A2B69">
        <w:rPr>
          <w:rFonts w:ascii="Times New Roman" w:eastAsia="Times New Roman" w:hAnsi="Times New Roman" w:cs="Times New Roman"/>
          <w:sz w:val="24"/>
          <w:szCs w:val="24"/>
          <w:lang w:eastAsia="es-CO"/>
        </w:rPr>
        <w:t xml:space="preserve"> necesitemos.</w:t>
      </w:r>
    </w:p>
    <w:p w14:paraId="74BC1548" w14:textId="77777777" w:rsidR="002A2B69" w:rsidRPr="002A2B69" w:rsidRDefault="002A2B69" w:rsidP="002A2B69">
      <w:pPr>
        <w:spacing w:before="100" w:beforeAutospacing="1" w:after="100" w:afterAutospacing="1" w:line="240" w:lineRule="auto"/>
        <w:rPr>
          <w:rFonts w:ascii="Times New Roman" w:eastAsia="Times New Roman" w:hAnsi="Times New Roman" w:cs="Times New Roman"/>
          <w:sz w:val="24"/>
          <w:szCs w:val="24"/>
          <w:lang w:eastAsia="es-CO"/>
        </w:rPr>
      </w:pPr>
      <w:r w:rsidRPr="002A2B69">
        <w:rPr>
          <w:rFonts w:ascii="Times New Roman" w:eastAsia="Times New Roman" w:hAnsi="Times New Roman" w:cs="Times New Roman"/>
          <w:sz w:val="24"/>
          <w:szCs w:val="24"/>
          <w:lang w:eastAsia="es-CO"/>
        </w:rPr>
        <w:t>Al unir todos nuestros componentes tendremos una página web que nos permite cambiar, actualizar o eliminar elementos de forma muy sencilla.</w:t>
      </w:r>
    </w:p>
    <w:p w14:paraId="49D04B07" w14:textId="1DE0035A" w:rsidR="002A2B69" w:rsidRDefault="002A2B69" w:rsidP="008E2926">
      <w:pPr>
        <w:jc w:val="center"/>
        <w:rPr>
          <w:rFonts w:ascii="Times New Roman" w:eastAsia="Times New Roman" w:hAnsi="Times New Roman" w:cs="Times New Roman"/>
          <w:sz w:val="24"/>
          <w:szCs w:val="24"/>
          <w:lang w:eastAsia="es-CO"/>
        </w:rPr>
      </w:pPr>
    </w:p>
    <w:p w14:paraId="3ECBCC22" w14:textId="77777777" w:rsidR="006B3680" w:rsidRPr="006B3680" w:rsidRDefault="006B3680" w:rsidP="006B3680">
      <w:pPr>
        <w:pStyle w:val="Ttulo1"/>
        <w:rPr>
          <w:lang w:val="en-US"/>
        </w:rPr>
      </w:pPr>
      <w:r w:rsidRPr="006B3680">
        <w:rPr>
          <w:lang w:val="en-US"/>
        </w:rPr>
        <w:t>DOM, Virtual DOM y React DOM</w:t>
      </w:r>
    </w:p>
    <w:p w14:paraId="2B62FEFB" w14:textId="77777777" w:rsidR="006B3680" w:rsidRDefault="006B3680" w:rsidP="006B3680">
      <w:pPr>
        <w:pStyle w:val="NormalWeb"/>
      </w:pPr>
      <w:r>
        <w:t xml:space="preserve">El </w:t>
      </w:r>
      <w:r>
        <w:rPr>
          <w:rStyle w:val="Textoennegrita"/>
        </w:rPr>
        <w:t>DOM</w:t>
      </w:r>
      <w:r>
        <w:t xml:space="preserve"> es el código HTML que se transforma en páginas web.</w:t>
      </w:r>
    </w:p>
    <w:p w14:paraId="0FDCB9BB" w14:textId="77777777" w:rsidR="006B3680" w:rsidRDefault="006B3680" w:rsidP="006B3680">
      <w:pPr>
        <w:pStyle w:val="NormalWeb"/>
      </w:pPr>
      <w:r>
        <w:t>Cada vez que cambiamos alguna parte del DOM, también estamos actualizando el HTML con el que interactúan nuestros usuarios. El problema es que todas las operaciones, comparaciones y actualizaciones en el DOM son muy costosas.</w:t>
      </w:r>
    </w:p>
    <w:p w14:paraId="21CDE68B" w14:textId="77777777" w:rsidR="006B3680" w:rsidRDefault="006B3680" w:rsidP="006B3680">
      <w:pPr>
        <w:pStyle w:val="NormalWeb"/>
      </w:pPr>
      <w:r>
        <w:t xml:space="preserve">El </w:t>
      </w:r>
      <w:r>
        <w:rPr>
          <w:rStyle w:val="Textoennegrita"/>
        </w:rPr>
        <w:t>Virtual DOM</w:t>
      </w:r>
      <w:r>
        <w:t xml:space="preserve"> es una herramienta que usan tecnologías como React y Vue para mejorar el rendimiento (</w:t>
      </w:r>
      <w:r>
        <w:rPr>
          <w:rStyle w:val="nfasis"/>
          <w:rFonts w:eastAsiaTheme="majorEastAsia"/>
        </w:rPr>
        <w:t>performance</w:t>
      </w:r>
      <w:r>
        <w:t>) y velocidad de nuestras aplicaciones.</w:t>
      </w:r>
    </w:p>
    <w:p w14:paraId="73123165" w14:textId="77777777" w:rsidR="006B3680" w:rsidRDefault="006B3680" w:rsidP="006B3680">
      <w:pPr>
        <w:pStyle w:val="NormalWeb"/>
      </w:pPr>
      <w:r>
        <w:t>Es una copia exacta del DOM, pero mucho más ligera, ya que los cambios no actualizan el verdadero HTML de nuestras páginas web. Gracias al Virtual DOM podemos hacer operaciones y comparaciones de forma sumamente rápida.</w:t>
      </w:r>
    </w:p>
    <w:p w14:paraId="1BFDD3CC" w14:textId="77777777" w:rsidR="006B3680" w:rsidRDefault="006B3680" w:rsidP="006B3680">
      <w:pPr>
        <w:pStyle w:val="NormalWeb"/>
      </w:pPr>
      <w:r>
        <w:t xml:space="preserve">Recuerda que los cambios en el Virtual DOM no afectan el HTML que ven los usuarios, así que debemos estar sincronizando constantemente las copias con el DOM. Pero no te preocupes, </w:t>
      </w:r>
      <w:r>
        <w:rPr>
          <w:rStyle w:val="Textoennegrita"/>
        </w:rPr>
        <w:t>React DOM</w:t>
      </w:r>
      <w:r>
        <w:t xml:space="preserve"> lo hace por nosotros.</w:t>
      </w:r>
    </w:p>
    <w:p w14:paraId="3019B936" w14:textId="77777777" w:rsidR="00A1741E" w:rsidRDefault="00A1741E" w:rsidP="00A1741E">
      <w:pPr>
        <w:pStyle w:val="Ttulo1"/>
      </w:pPr>
    </w:p>
    <w:p w14:paraId="6A48FC89" w14:textId="5641A9BE" w:rsidR="00A1741E" w:rsidRPr="00A1741E" w:rsidRDefault="00A1741E" w:rsidP="00A1741E">
      <w:pPr>
        <w:pStyle w:val="Ttulo1"/>
      </w:pPr>
      <w:r w:rsidRPr="00A1741E">
        <w:t>Create React App y Tipos de Componentes</w:t>
      </w:r>
    </w:p>
    <w:p w14:paraId="0D0CF6E7" w14:textId="77777777" w:rsidR="00A1741E" w:rsidRPr="000B03FB" w:rsidRDefault="00A1741E" w:rsidP="00A1741E">
      <w:pPr>
        <w:pStyle w:val="Ttulo3"/>
        <w:rPr>
          <w:rFonts w:ascii="Times New Roman" w:hAnsi="Times New Roman" w:cs="Times New Roman"/>
          <w:b/>
          <w:bCs/>
          <w:color w:val="auto"/>
        </w:rPr>
      </w:pPr>
      <w:r w:rsidRPr="000B03FB">
        <w:rPr>
          <w:rFonts w:ascii="Times New Roman" w:hAnsi="Times New Roman" w:cs="Times New Roman"/>
          <w:b/>
          <w:bCs/>
          <w:color w:val="auto"/>
        </w:rPr>
        <w:t>Inicialización de un proyecto en React</w:t>
      </w:r>
    </w:p>
    <w:p w14:paraId="4568BB4F" w14:textId="59AFB520" w:rsidR="00A1741E" w:rsidRDefault="00A1741E" w:rsidP="00A1741E">
      <w:pPr>
        <w:pStyle w:val="NormalWeb"/>
      </w:pPr>
      <w:r w:rsidRPr="00A1741E">
        <w:t xml:space="preserve">Creación de nuestro sitio web usando la plantilla por defecto de </w:t>
      </w:r>
      <w:hyperlink r:id="rId6" w:tgtFrame="_blank" w:history="1">
        <w:r w:rsidRPr="00A1741E">
          <w:rPr>
            <w:rStyle w:val="Hipervnculo"/>
            <w:rFonts w:eastAsiaTheme="majorEastAsia"/>
          </w:rPr>
          <w:t>create-react-app</w:t>
        </w:r>
      </w:hyperlink>
      <w:r w:rsidRPr="00A1741E">
        <w:t>:</w:t>
      </w:r>
    </w:p>
    <w:p w14:paraId="44C4754D" w14:textId="37D5FDBC" w:rsidR="009306B3" w:rsidRPr="00A1741E" w:rsidRDefault="009306B3" w:rsidP="009306B3">
      <w:pPr>
        <w:pStyle w:val="NormalWeb"/>
        <w:jc w:val="center"/>
      </w:pPr>
      <w:r>
        <w:rPr>
          <w:noProof/>
        </w:rPr>
        <w:drawing>
          <wp:inline distT="0" distB="0" distL="0" distR="0" wp14:anchorId="2773D643" wp14:editId="631D9E31">
            <wp:extent cx="4648295" cy="695739"/>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738" cy="701343"/>
                    </a:xfrm>
                    <a:prstGeom prst="rect">
                      <a:avLst/>
                    </a:prstGeom>
                  </pic:spPr>
                </pic:pic>
              </a:graphicData>
            </a:graphic>
          </wp:inline>
        </w:drawing>
      </w:r>
    </w:p>
    <w:p w14:paraId="719A98CA" w14:textId="1A9ED074" w:rsidR="00A1741E" w:rsidRPr="00A1741E" w:rsidRDefault="00A1741E" w:rsidP="00A1741E">
      <w:pPr>
        <w:pStyle w:val="NormalWeb"/>
      </w:pPr>
      <w:r w:rsidRPr="00A1741E">
        <w:t>Iniciar el servidor de desarrollo:</w:t>
      </w:r>
    </w:p>
    <w:p w14:paraId="3B317807" w14:textId="77777777" w:rsidR="009306B3" w:rsidRDefault="009306B3" w:rsidP="009306B3">
      <w:pPr>
        <w:pStyle w:val="NormalWeb"/>
        <w:jc w:val="center"/>
      </w:pPr>
      <w:r>
        <w:rPr>
          <w:noProof/>
        </w:rPr>
        <w:drawing>
          <wp:inline distT="0" distB="0" distL="0" distR="0" wp14:anchorId="2BB0CD41" wp14:editId="1BD758EC">
            <wp:extent cx="3393848" cy="5565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11273" cy="559449"/>
                    </a:xfrm>
                    <a:prstGeom prst="rect">
                      <a:avLst/>
                    </a:prstGeom>
                  </pic:spPr>
                </pic:pic>
              </a:graphicData>
            </a:graphic>
          </wp:inline>
        </w:drawing>
      </w:r>
    </w:p>
    <w:p w14:paraId="5340EF81" w14:textId="77777777" w:rsidR="00A1741E" w:rsidRPr="000B03FB" w:rsidRDefault="00A1741E" w:rsidP="00A1741E">
      <w:pPr>
        <w:pStyle w:val="Ttulo3"/>
        <w:rPr>
          <w:rFonts w:ascii="Times New Roman" w:hAnsi="Times New Roman" w:cs="Times New Roman"/>
          <w:b/>
          <w:bCs/>
        </w:rPr>
      </w:pPr>
      <w:r w:rsidRPr="000B03FB">
        <w:rPr>
          <w:rFonts w:ascii="Times New Roman" w:hAnsi="Times New Roman" w:cs="Times New Roman"/>
          <w:b/>
          <w:bCs/>
          <w:color w:val="auto"/>
        </w:rPr>
        <w:t>Creación y Tipos de Componentes</w:t>
      </w:r>
    </w:p>
    <w:p w14:paraId="7D30FB8E" w14:textId="77777777" w:rsidR="00A1741E" w:rsidRPr="00C77441" w:rsidRDefault="00A1741E" w:rsidP="00A1741E">
      <w:pPr>
        <w:pStyle w:val="NormalWeb"/>
      </w:pPr>
      <w:r w:rsidRPr="00C77441">
        <w:t xml:space="preserve">Los nombres de nuestros componentes deben empezar con una letra mayúscula, al igual que cada nueva palabra del componente. Esto lo conocemos como </w:t>
      </w:r>
      <w:r w:rsidRPr="00C77441">
        <w:rPr>
          <w:rStyle w:val="nfasis"/>
        </w:rPr>
        <w:t>Pascal Case</w:t>
      </w:r>
      <w:r w:rsidRPr="00C77441">
        <w:t xml:space="preserve"> o </w:t>
      </w:r>
      <w:r w:rsidRPr="00C77441">
        <w:rPr>
          <w:rStyle w:val="nfasis"/>
        </w:rPr>
        <w:t>Upper Camel Case</w:t>
      </w:r>
      <w:r w:rsidRPr="00C77441">
        <w:t>.</w:t>
      </w:r>
    </w:p>
    <w:p w14:paraId="5B2F72AA" w14:textId="77777777" w:rsidR="00A1741E" w:rsidRPr="00C77441" w:rsidRDefault="00A1741E" w:rsidP="00A1741E">
      <w:pPr>
        <w:pStyle w:val="NormalWeb"/>
      </w:pPr>
      <w:r w:rsidRPr="00C77441">
        <w:t xml:space="preserve">Los componentes </w:t>
      </w:r>
      <w:r w:rsidRPr="00C77441">
        <w:rPr>
          <w:rStyle w:val="Textoennegrita"/>
        </w:rPr>
        <w:t>Stateful</w:t>
      </w:r>
      <w:r w:rsidRPr="00C77441">
        <w:t xml:space="preserve"> son los más robustos de React. Los usamos creando clases que extiendan de </w:t>
      </w:r>
      <w:r w:rsidRPr="00C77441">
        <w:rPr>
          <w:rStyle w:val="CdigoHTML"/>
          <w:rFonts w:ascii="Times New Roman" w:hAnsi="Times New Roman" w:cs="Times New Roman"/>
          <w:b/>
          <w:bCs/>
          <w:sz w:val="24"/>
          <w:szCs w:val="24"/>
        </w:rPr>
        <w:t>React.Component</w:t>
      </w:r>
      <w:r w:rsidRPr="00C77441">
        <w:t>. Nos permiten manejar estado y ciclo de vida (más adelante los estudiaremos a profundidad).</w:t>
      </w:r>
    </w:p>
    <w:p w14:paraId="258D274E" w14:textId="2B2E3E37" w:rsidR="00A1741E" w:rsidRPr="00A1741E" w:rsidRDefault="009306B3" w:rsidP="00A1741E">
      <w:pPr>
        <w:pStyle w:val="NormalWeb"/>
      </w:pPr>
      <w:r>
        <w:rPr>
          <w:noProof/>
        </w:rPr>
        <w:lastRenderedPageBreak/>
        <w:drawing>
          <wp:inline distT="0" distB="0" distL="0" distR="0" wp14:anchorId="28158A44" wp14:editId="447D5F76">
            <wp:extent cx="5088835" cy="24983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0020"/>
                    <a:stretch/>
                  </pic:blipFill>
                  <pic:spPr bwMode="auto">
                    <a:xfrm>
                      <a:off x="0" y="0"/>
                      <a:ext cx="5201671" cy="2553728"/>
                    </a:xfrm>
                    <a:prstGeom prst="rect">
                      <a:avLst/>
                    </a:prstGeom>
                    <a:ln>
                      <a:noFill/>
                    </a:ln>
                    <a:extLst>
                      <a:ext uri="{53640926-AAD7-44D8-BBD7-CCE9431645EC}">
                        <a14:shadowObscured xmlns:a14="http://schemas.microsoft.com/office/drawing/2010/main"/>
                      </a:ext>
                    </a:extLst>
                  </pic:spPr>
                </pic:pic>
              </a:graphicData>
            </a:graphic>
          </wp:inline>
        </w:drawing>
      </w:r>
      <w:r w:rsidR="00A1741E" w:rsidRPr="00A1741E">
        <w:t xml:space="preserve">También tenemos componentes </w:t>
      </w:r>
      <w:r w:rsidR="00A1741E" w:rsidRPr="00A1741E">
        <w:rPr>
          <w:rStyle w:val="Textoennegrita"/>
        </w:rPr>
        <w:t>Stateless</w:t>
      </w:r>
      <w:r w:rsidR="00A1741E" w:rsidRPr="00A1741E">
        <w:t xml:space="preserve"> o </w:t>
      </w:r>
      <w:r w:rsidR="00A1741E" w:rsidRPr="00C77441">
        <w:rPr>
          <w:b/>
          <w:bCs/>
        </w:rPr>
        <w:t>Presentacionales</w:t>
      </w:r>
      <w:r w:rsidR="00A1741E" w:rsidRPr="00A1741E">
        <w:t>. Los usamos creando funciones que devuelvan código en formato JSX (del cual hablaremos en la próxima clase).</w:t>
      </w:r>
    </w:p>
    <w:p w14:paraId="35ED4C6B" w14:textId="381B8ACD" w:rsidR="006B3680" w:rsidRPr="00A1741E" w:rsidRDefault="00C77441" w:rsidP="008E2926">
      <w:pPr>
        <w:jc w:val="center"/>
        <w:rPr>
          <w:rFonts w:ascii="Times New Roman" w:eastAsia="Times New Roman" w:hAnsi="Times New Roman" w:cs="Times New Roman"/>
          <w:sz w:val="24"/>
          <w:szCs w:val="24"/>
          <w:lang w:eastAsia="es-CO"/>
        </w:rPr>
      </w:pPr>
      <w:r>
        <w:rPr>
          <w:noProof/>
        </w:rPr>
        <w:drawing>
          <wp:inline distT="0" distB="0" distL="0" distR="0" wp14:anchorId="13A8BDC1" wp14:editId="21A6FD8E">
            <wp:extent cx="3402863" cy="2753139"/>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1670"/>
                    <a:stretch/>
                  </pic:blipFill>
                  <pic:spPr bwMode="auto">
                    <a:xfrm>
                      <a:off x="0" y="0"/>
                      <a:ext cx="3455448" cy="2795684"/>
                    </a:xfrm>
                    <a:prstGeom prst="rect">
                      <a:avLst/>
                    </a:prstGeom>
                    <a:ln>
                      <a:noFill/>
                    </a:ln>
                    <a:extLst>
                      <a:ext uri="{53640926-AAD7-44D8-BBD7-CCE9431645EC}">
                        <a14:shadowObscured xmlns:a14="http://schemas.microsoft.com/office/drawing/2010/main"/>
                      </a:ext>
                    </a:extLst>
                  </pic:spPr>
                </pic:pic>
              </a:graphicData>
            </a:graphic>
          </wp:inline>
        </w:drawing>
      </w:r>
    </w:p>
    <w:p w14:paraId="19C60646" w14:textId="7E672D0E" w:rsidR="002A2B69" w:rsidRDefault="002A2B69" w:rsidP="008E2926">
      <w:pPr>
        <w:jc w:val="center"/>
        <w:rPr>
          <w:rFonts w:ascii="Times New Roman" w:hAnsi="Times New Roman" w:cs="Times New Roman"/>
          <w:b/>
          <w:bCs/>
          <w:i/>
          <w:iCs/>
          <w:sz w:val="48"/>
          <w:szCs w:val="48"/>
        </w:rPr>
      </w:pPr>
    </w:p>
    <w:p w14:paraId="573874E9" w14:textId="2BE9EE2E" w:rsidR="00A12318" w:rsidRDefault="00A12318" w:rsidP="008E2926">
      <w:pPr>
        <w:jc w:val="center"/>
        <w:rPr>
          <w:rFonts w:ascii="Times New Roman" w:hAnsi="Times New Roman" w:cs="Times New Roman"/>
          <w:b/>
          <w:bCs/>
          <w:i/>
          <w:iCs/>
          <w:sz w:val="48"/>
          <w:szCs w:val="48"/>
        </w:rPr>
      </w:pPr>
    </w:p>
    <w:p w14:paraId="486324E4" w14:textId="1E8B11ED" w:rsidR="00A12318" w:rsidRDefault="00A12318" w:rsidP="008E2926">
      <w:pPr>
        <w:jc w:val="center"/>
        <w:rPr>
          <w:rFonts w:ascii="Times New Roman" w:hAnsi="Times New Roman" w:cs="Times New Roman"/>
          <w:b/>
          <w:bCs/>
          <w:i/>
          <w:iCs/>
          <w:sz w:val="48"/>
          <w:szCs w:val="48"/>
        </w:rPr>
      </w:pPr>
    </w:p>
    <w:p w14:paraId="583B756E" w14:textId="7C14EFF9" w:rsidR="00A12318" w:rsidRDefault="00A12318" w:rsidP="008E2926">
      <w:pPr>
        <w:jc w:val="center"/>
        <w:rPr>
          <w:rFonts w:ascii="Times New Roman" w:hAnsi="Times New Roman" w:cs="Times New Roman"/>
          <w:b/>
          <w:bCs/>
          <w:i/>
          <w:iCs/>
          <w:sz w:val="48"/>
          <w:szCs w:val="48"/>
        </w:rPr>
      </w:pPr>
    </w:p>
    <w:p w14:paraId="4A471CB1" w14:textId="76AAF1CB" w:rsidR="00A12318" w:rsidRDefault="00A12318" w:rsidP="008E2926">
      <w:pPr>
        <w:jc w:val="center"/>
        <w:rPr>
          <w:rFonts w:ascii="Times New Roman" w:hAnsi="Times New Roman" w:cs="Times New Roman"/>
          <w:b/>
          <w:bCs/>
          <w:i/>
          <w:iCs/>
          <w:sz w:val="48"/>
          <w:szCs w:val="48"/>
        </w:rPr>
      </w:pPr>
    </w:p>
    <w:p w14:paraId="170B00BE" w14:textId="1C284694" w:rsidR="000F6835" w:rsidRDefault="000F6835" w:rsidP="008E2926">
      <w:pPr>
        <w:jc w:val="center"/>
        <w:rPr>
          <w:rFonts w:ascii="Times New Roman" w:hAnsi="Times New Roman" w:cs="Times New Roman"/>
          <w:b/>
          <w:bCs/>
          <w:i/>
          <w:iCs/>
          <w:sz w:val="48"/>
          <w:szCs w:val="48"/>
        </w:rPr>
      </w:pPr>
    </w:p>
    <w:p w14:paraId="50284F2A" w14:textId="294A9E91" w:rsidR="000F6835" w:rsidRDefault="000F6835" w:rsidP="000F6835">
      <w:pPr>
        <w:rPr>
          <w:rFonts w:ascii="Times New Roman" w:hAnsi="Times New Roman" w:cs="Times New Roman"/>
          <w:b/>
          <w:bCs/>
          <w:sz w:val="48"/>
          <w:szCs w:val="48"/>
        </w:rPr>
      </w:pPr>
      <w:r w:rsidRPr="000F6835">
        <w:rPr>
          <w:rFonts w:ascii="Times New Roman" w:hAnsi="Times New Roman" w:cs="Times New Roman"/>
          <w:b/>
          <w:bCs/>
          <w:sz w:val="48"/>
          <w:szCs w:val="48"/>
        </w:rPr>
        <w:t>Stateless VS Stateful</w:t>
      </w:r>
      <w:r>
        <w:rPr>
          <w:rFonts w:ascii="Times New Roman" w:hAnsi="Times New Roman" w:cs="Times New Roman"/>
          <w:b/>
          <w:bCs/>
          <w:sz w:val="48"/>
          <w:szCs w:val="48"/>
        </w:rPr>
        <w:t>.</w:t>
      </w:r>
    </w:p>
    <w:p w14:paraId="2EB1F160" w14:textId="2E00A8AF" w:rsidR="000F6835" w:rsidRDefault="000F6835" w:rsidP="000F6835">
      <w:pPr>
        <w:rPr>
          <w:rFonts w:ascii="Times New Roman" w:hAnsi="Times New Roman" w:cs="Times New Roman"/>
          <w:b/>
          <w:bCs/>
          <w:sz w:val="48"/>
          <w:szCs w:val="48"/>
        </w:rPr>
      </w:pPr>
      <w:r>
        <w:rPr>
          <w:noProof/>
        </w:rPr>
        <w:drawing>
          <wp:inline distT="0" distB="0" distL="0" distR="0" wp14:anchorId="2B659927" wp14:editId="51BBD5A9">
            <wp:extent cx="5933440" cy="369735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5788" cy="3705052"/>
                    </a:xfrm>
                    <a:prstGeom prst="rect">
                      <a:avLst/>
                    </a:prstGeom>
                  </pic:spPr>
                </pic:pic>
              </a:graphicData>
            </a:graphic>
          </wp:inline>
        </w:drawing>
      </w:r>
    </w:p>
    <w:p w14:paraId="6A5417D0" w14:textId="1A1DF487" w:rsidR="000F6835" w:rsidRDefault="000F6835" w:rsidP="000F6835">
      <w:pPr>
        <w:rPr>
          <w:rFonts w:ascii="Times New Roman" w:hAnsi="Times New Roman" w:cs="Times New Roman"/>
          <w:b/>
          <w:bCs/>
          <w:sz w:val="48"/>
          <w:szCs w:val="48"/>
        </w:rPr>
      </w:pPr>
    </w:p>
    <w:p w14:paraId="0A3AA2A2" w14:textId="067DCE30" w:rsidR="000F6835" w:rsidRDefault="000F6835" w:rsidP="000F6835">
      <w:pPr>
        <w:rPr>
          <w:rFonts w:ascii="Times New Roman" w:hAnsi="Times New Roman" w:cs="Times New Roman"/>
          <w:b/>
          <w:bCs/>
          <w:sz w:val="48"/>
          <w:szCs w:val="48"/>
        </w:rPr>
      </w:pPr>
    </w:p>
    <w:p w14:paraId="235BB6CB" w14:textId="10805BCC" w:rsidR="000F6835" w:rsidRDefault="000F6835" w:rsidP="000F6835">
      <w:pPr>
        <w:rPr>
          <w:rFonts w:ascii="Times New Roman" w:hAnsi="Times New Roman" w:cs="Times New Roman"/>
          <w:b/>
          <w:bCs/>
          <w:sz w:val="48"/>
          <w:szCs w:val="48"/>
        </w:rPr>
      </w:pPr>
    </w:p>
    <w:p w14:paraId="274E509E" w14:textId="02777706" w:rsidR="000F6835" w:rsidRDefault="000F6835" w:rsidP="000F6835">
      <w:pPr>
        <w:rPr>
          <w:rFonts w:ascii="Times New Roman" w:hAnsi="Times New Roman" w:cs="Times New Roman"/>
          <w:b/>
          <w:bCs/>
          <w:sz w:val="48"/>
          <w:szCs w:val="48"/>
        </w:rPr>
      </w:pPr>
    </w:p>
    <w:p w14:paraId="3C1DC871" w14:textId="5D9F77C9" w:rsidR="000F6835" w:rsidRDefault="000F6835" w:rsidP="000F6835">
      <w:pPr>
        <w:rPr>
          <w:rFonts w:ascii="Times New Roman" w:hAnsi="Times New Roman" w:cs="Times New Roman"/>
          <w:b/>
          <w:bCs/>
          <w:sz w:val="48"/>
          <w:szCs w:val="48"/>
        </w:rPr>
      </w:pPr>
    </w:p>
    <w:p w14:paraId="64465F24" w14:textId="7ABCC908" w:rsidR="000F6835" w:rsidRDefault="000F6835" w:rsidP="000F6835">
      <w:pPr>
        <w:rPr>
          <w:rFonts w:ascii="Times New Roman" w:hAnsi="Times New Roman" w:cs="Times New Roman"/>
          <w:b/>
          <w:bCs/>
          <w:sz w:val="48"/>
          <w:szCs w:val="48"/>
        </w:rPr>
      </w:pPr>
    </w:p>
    <w:p w14:paraId="377939C2" w14:textId="77777777" w:rsidR="000F6835" w:rsidRPr="000F6835" w:rsidRDefault="000F6835" w:rsidP="000F6835">
      <w:pPr>
        <w:rPr>
          <w:rFonts w:ascii="Times New Roman" w:hAnsi="Times New Roman" w:cs="Times New Roman"/>
          <w:b/>
          <w:bCs/>
          <w:sz w:val="48"/>
          <w:szCs w:val="48"/>
        </w:rPr>
      </w:pPr>
    </w:p>
    <w:p w14:paraId="058B997B" w14:textId="578BA6D3" w:rsidR="00A12318" w:rsidRDefault="00A12318" w:rsidP="008E2926">
      <w:pPr>
        <w:jc w:val="center"/>
        <w:rPr>
          <w:rFonts w:ascii="Times New Roman" w:hAnsi="Times New Roman" w:cs="Times New Roman"/>
          <w:b/>
          <w:bCs/>
          <w:i/>
          <w:iCs/>
          <w:sz w:val="48"/>
          <w:szCs w:val="48"/>
        </w:rPr>
      </w:pPr>
    </w:p>
    <w:p w14:paraId="2D920D57" w14:textId="77777777" w:rsidR="00A12318" w:rsidRDefault="00A12318" w:rsidP="00A12318">
      <w:pPr>
        <w:pStyle w:val="Ttulo1"/>
      </w:pPr>
      <w:r>
        <w:t>JSX: JavaScript + HTML</w:t>
      </w:r>
    </w:p>
    <w:p w14:paraId="57167D0C" w14:textId="77777777" w:rsidR="00A12318" w:rsidRDefault="00A12318" w:rsidP="00A12318">
      <w:pPr>
        <w:pStyle w:val="NormalWeb"/>
      </w:pPr>
      <w:r>
        <w:t xml:space="preserve">Estamos acostumbrados a escribir código HTML en archivos </w:t>
      </w:r>
      <w:r>
        <w:rPr>
          <w:rStyle w:val="CdigoHTML"/>
        </w:rPr>
        <w:t>.html</w:t>
      </w:r>
      <w:r>
        <w:t xml:space="preserve"> y la lógica de JavaScript en archivos </w:t>
      </w:r>
      <w:r>
        <w:rPr>
          <w:rStyle w:val="CdigoHTML"/>
        </w:rPr>
        <w:t>.js</w:t>
      </w:r>
      <w:r>
        <w:t>.</w:t>
      </w:r>
    </w:p>
    <w:p w14:paraId="14C82947" w14:textId="5DE43C31" w:rsidR="00A12318" w:rsidRDefault="00A12318" w:rsidP="00A12318">
      <w:pPr>
        <w:pStyle w:val="NormalWeb"/>
      </w:pPr>
      <w:r>
        <w:t xml:space="preserve">React usa </w:t>
      </w:r>
      <w:r>
        <w:rPr>
          <w:rStyle w:val="Textoennegrita"/>
          <w:rFonts w:eastAsiaTheme="majorEastAsia"/>
        </w:rPr>
        <w:t>JSX</w:t>
      </w:r>
      <w:r>
        <w:t>: una sintaxis que nos permite escribir la estructura HTML y la lógica en JavaScript desde un mismo lugar: nuestros componentes.</w:t>
      </w:r>
    </w:p>
    <w:p w14:paraId="17E614DF" w14:textId="2CFCEFB9" w:rsidR="00A12318" w:rsidRDefault="00A12318" w:rsidP="00A12318">
      <w:pPr>
        <w:pStyle w:val="NormalWeb"/>
        <w:jc w:val="center"/>
      </w:pPr>
      <w:r>
        <w:rPr>
          <w:noProof/>
        </w:rPr>
        <w:drawing>
          <wp:inline distT="0" distB="0" distL="0" distR="0" wp14:anchorId="744EE948" wp14:editId="7D56BCC1">
            <wp:extent cx="4242423" cy="274320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1652"/>
                    <a:stretch/>
                  </pic:blipFill>
                  <pic:spPr bwMode="auto">
                    <a:xfrm>
                      <a:off x="0" y="0"/>
                      <a:ext cx="4266417" cy="2758714"/>
                    </a:xfrm>
                    <a:prstGeom prst="rect">
                      <a:avLst/>
                    </a:prstGeom>
                    <a:ln>
                      <a:noFill/>
                    </a:ln>
                    <a:extLst>
                      <a:ext uri="{53640926-AAD7-44D8-BBD7-CCE9431645EC}">
                        <a14:shadowObscured xmlns:a14="http://schemas.microsoft.com/office/drawing/2010/main"/>
                      </a:ext>
                    </a:extLst>
                  </pic:spPr>
                </pic:pic>
              </a:graphicData>
            </a:graphic>
          </wp:inline>
        </w:drawing>
      </w:r>
    </w:p>
    <w:p w14:paraId="7E854646" w14:textId="77777777" w:rsidR="00625529" w:rsidRDefault="00625529" w:rsidP="00A12318">
      <w:pPr>
        <w:pStyle w:val="NormalWeb"/>
        <w:jc w:val="center"/>
      </w:pPr>
    </w:p>
    <w:p w14:paraId="54E89FF1" w14:textId="77777777" w:rsidR="00625529" w:rsidRDefault="00625529" w:rsidP="00625529">
      <w:pPr>
        <w:pStyle w:val="Ttulo1"/>
      </w:pPr>
    </w:p>
    <w:p w14:paraId="496C41F1" w14:textId="77777777" w:rsidR="00625529" w:rsidRDefault="00625529" w:rsidP="00625529">
      <w:pPr>
        <w:pStyle w:val="Ttulo1"/>
      </w:pPr>
    </w:p>
    <w:p w14:paraId="4F412C62" w14:textId="77777777" w:rsidR="00625529" w:rsidRDefault="00625529" w:rsidP="00625529">
      <w:pPr>
        <w:pStyle w:val="Ttulo1"/>
      </w:pPr>
    </w:p>
    <w:p w14:paraId="358C5831" w14:textId="77777777" w:rsidR="00625529" w:rsidRDefault="00625529" w:rsidP="00625529">
      <w:pPr>
        <w:pStyle w:val="Ttulo1"/>
      </w:pPr>
    </w:p>
    <w:p w14:paraId="3D3B74AB" w14:textId="77777777" w:rsidR="00625529" w:rsidRDefault="00625529" w:rsidP="00625529">
      <w:pPr>
        <w:pStyle w:val="Ttulo1"/>
      </w:pPr>
    </w:p>
    <w:p w14:paraId="33BB694C" w14:textId="77777777" w:rsidR="00625529" w:rsidRDefault="00625529" w:rsidP="00625529">
      <w:pPr>
        <w:pStyle w:val="Ttulo1"/>
      </w:pPr>
    </w:p>
    <w:p w14:paraId="05A51F54" w14:textId="2CF7A681" w:rsidR="00625529" w:rsidRDefault="00625529" w:rsidP="00625529">
      <w:pPr>
        <w:pStyle w:val="Ttulo1"/>
      </w:pPr>
      <w:r>
        <w:t>Props: Comunicación entre Componentes</w:t>
      </w:r>
    </w:p>
    <w:p w14:paraId="2AAF953C" w14:textId="59E5E2DD" w:rsidR="00625529" w:rsidRDefault="00625529" w:rsidP="00625529">
      <w:pPr>
        <w:pStyle w:val="NormalWeb"/>
      </w:pPr>
      <w:r>
        <w:t xml:space="preserve">Las </w:t>
      </w:r>
      <w:r>
        <w:rPr>
          <w:rStyle w:val="Textoennegrita"/>
        </w:rPr>
        <w:t>Props</w:t>
      </w:r>
      <w:r>
        <w:t xml:space="preserve"> son la forma de enviar y recibir información en nuestros componentes. Son la forma de comunicar cada componente con el resto de la aplicación. Son muy parecidas a los parámetros y argumentos de las funciones en cualquier lenguaje de programación.</w:t>
      </w:r>
    </w:p>
    <w:p w14:paraId="633D26CD" w14:textId="48FBADAF" w:rsidR="00625529" w:rsidRDefault="00E72202" w:rsidP="00625529">
      <w:pPr>
        <w:pStyle w:val="NormalWeb"/>
        <w:jc w:val="center"/>
      </w:pPr>
      <w:r>
        <w:rPr>
          <w:noProof/>
        </w:rPr>
        <w:drawing>
          <wp:inline distT="0" distB="0" distL="0" distR="0" wp14:anchorId="7A42DC00" wp14:editId="5951B2BC">
            <wp:extent cx="4765789" cy="24052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8957" cy="2422009"/>
                    </a:xfrm>
                    <a:prstGeom prst="rect">
                      <a:avLst/>
                    </a:prstGeom>
                  </pic:spPr>
                </pic:pic>
              </a:graphicData>
            </a:graphic>
          </wp:inline>
        </w:drawing>
      </w:r>
    </w:p>
    <w:p w14:paraId="75449136" w14:textId="657395CB" w:rsidR="00625529" w:rsidRDefault="00E72202" w:rsidP="00625529">
      <w:pPr>
        <w:pStyle w:val="NormalWeb"/>
        <w:jc w:val="center"/>
      </w:pPr>
      <w:r>
        <w:rPr>
          <w:noProof/>
        </w:rPr>
        <w:drawing>
          <wp:inline distT="0" distB="0" distL="0" distR="0" wp14:anchorId="1E467281" wp14:editId="0BC3A33F">
            <wp:extent cx="4749830" cy="1669774"/>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0389" cy="1677002"/>
                    </a:xfrm>
                    <a:prstGeom prst="rect">
                      <a:avLst/>
                    </a:prstGeom>
                  </pic:spPr>
                </pic:pic>
              </a:graphicData>
            </a:graphic>
          </wp:inline>
        </w:drawing>
      </w:r>
    </w:p>
    <w:p w14:paraId="15DB6E81" w14:textId="67A3091F" w:rsidR="00625529" w:rsidRDefault="00625529" w:rsidP="00A12318">
      <w:pPr>
        <w:pStyle w:val="NormalWeb"/>
        <w:jc w:val="center"/>
      </w:pPr>
    </w:p>
    <w:p w14:paraId="74A1C6F2" w14:textId="554C47E3" w:rsidR="009509E9" w:rsidRDefault="009509E9" w:rsidP="00A12318">
      <w:pPr>
        <w:pStyle w:val="NormalWeb"/>
        <w:jc w:val="center"/>
      </w:pPr>
    </w:p>
    <w:p w14:paraId="6A6EB5D1" w14:textId="3441F169" w:rsidR="009509E9" w:rsidRDefault="009509E9" w:rsidP="00A12318">
      <w:pPr>
        <w:pStyle w:val="NormalWeb"/>
        <w:jc w:val="center"/>
      </w:pPr>
    </w:p>
    <w:p w14:paraId="60D724DB" w14:textId="4EF8C2D4" w:rsidR="009509E9" w:rsidRDefault="009509E9" w:rsidP="00A12318">
      <w:pPr>
        <w:pStyle w:val="NormalWeb"/>
        <w:jc w:val="center"/>
      </w:pPr>
    </w:p>
    <w:p w14:paraId="2E705668" w14:textId="77777777" w:rsidR="009509E9" w:rsidRDefault="009509E9" w:rsidP="009509E9">
      <w:pPr>
        <w:pStyle w:val="Ttulo1"/>
      </w:pPr>
    </w:p>
    <w:p w14:paraId="3B70904C" w14:textId="77777777" w:rsidR="009509E9" w:rsidRDefault="009509E9" w:rsidP="009509E9">
      <w:pPr>
        <w:pStyle w:val="Ttulo1"/>
      </w:pPr>
    </w:p>
    <w:p w14:paraId="028382AA" w14:textId="2BF03F68" w:rsidR="009509E9" w:rsidRDefault="009509E9" w:rsidP="009509E9">
      <w:pPr>
        <w:pStyle w:val="Ttulo1"/>
      </w:pPr>
      <w:r>
        <w:t>Extension Útil</w:t>
      </w:r>
    </w:p>
    <w:p w14:paraId="7E7767FF" w14:textId="76F8FF94" w:rsidR="009509E9" w:rsidRDefault="009509E9" w:rsidP="00A12318">
      <w:pPr>
        <w:pStyle w:val="NormalWeb"/>
        <w:jc w:val="center"/>
      </w:pPr>
      <w:r>
        <w:rPr>
          <w:noProof/>
        </w:rPr>
        <w:drawing>
          <wp:inline distT="0" distB="0" distL="0" distR="0" wp14:anchorId="7C85F230" wp14:editId="2DDA3FBE">
            <wp:extent cx="5612130" cy="1386205"/>
            <wp:effectExtent l="0" t="0" r="762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386205"/>
                    </a:xfrm>
                    <a:prstGeom prst="rect">
                      <a:avLst/>
                    </a:prstGeom>
                  </pic:spPr>
                </pic:pic>
              </a:graphicData>
            </a:graphic>
          </wp:inline>
        </w:drawing>
      </w:r>
    </w:p>
    <w:p w14:paraId="4D30335B" w14:textId="214325EB" w:rsidR="00C7259D" w:rsidRDefault="00C7259D" w:rsidP="00A12318">
      <w:pPr>
        <w:pStyle w:val="NormalWeb"/>
        <w:jc w:val="center"/>
      </w:pPr>
      <w:r>
        <w:rPr>
          <w:noProof/>
        </w:rPr>
        <w:drawing>
          <wp:inline distT="0" distB="0" distL="0" distR="0" wp14:anchorId="1E9C4E3D" wp14:editId="1EF2A75B">
            <wp:extent cx="5612130" cy="23685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368550"/>
                    </a:xfrm>
                    <a:prstGeom prst="rect">
                      <a:avLst/>
                    </a:prstGeom>
                    <a:noFill/>
                    <a:ln>
                      <a:noFill/>
                    </a:ln>
                  </pic:spPr>
                </pic:pic>
              </a:graphicData>
            </a:graphic>
          </wp:inline>
        </w:drawing>
      </w:r>
    </w:p>
    <w:p w14:paraId="281270D4" w14:textId="44912B93" w:rsidR="00C7259D" w:rsidRPr="00C7259D" w:rsidRDefault="00C7259D" w:rsidP="00C7259D">
      <w:pPr>
        <w:pStyle w:val="NormalWeb"/>
        <w:rPr>
          <w:b/>
          <w:bCs/>
        </w:rPr>
      </w:pPr>
      <w:r>
        <w:rPr>
          <w:b/>
          <w:bCs/>
        </w:rPr>
        <w:t>R</w:t>
      </w:r>
      <w:r w:rsidRPr="00C7259D">
        <w:rPr>
          <w:b/>
          <w:bCs/>
        </w:rPr>
        <w:t>eact arrow functional component</w:t>
      </w:r>
    </w:p>
    <w:p w14:paraId="6C3A5D68" w14:textId="7128FE25" w:rsidR="00C7259D" w:rsidRDefault="00C7259D" w:rsidP="00A12318">
      <w:pPr>
        <w:pStyle w:val="NormalWeb"/>
        <w:jc w:val="center"/>
      </w:pPr>
      <w:r>
        <w:rPr>
          <w:noProof/>
        </w:rPr>
        <w:drawing>
          <wp:inline distT="0" distB="0" distL="0" distR="0" wp14:anchorId="6A158EEF" wp14:editId="1859AAC4">
            <wp:extent cx="5625548" cy="248433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3801" cy="2496808"/>
                    </a:xfrm>
                    <a:prstGeom prst="rect">
                      <a:avLst/>
                    </a:prstGeom>
                    <a:noFill/>
                    <a:ln>
                      <a:noFill/>
                    </a:ln>
                  </pic:spPr>
                </pic:pic>
              </a:graphicData>
            </a:graphic>
          </wp:inline>
        </w:drawing>
      </w:r>
    </w:p>
    <w:p w14:paraId="4CAAD22B" w14:textId="504D97DB" w:rsidR="004629B6" w:rsidRDefault="004629B6" w:rsidP="00A12318">
      <w:pPr>
        <w:pStyle w:val="NormalWeb"/>
        <w:jc w:val="center"/>
      </w:pPr>
    </w:p>
    <w:p w14:paraId="6462779F" w14:textId="30940D2B" w:rsidR="004629B6" w:rsidRPr="004629B6" w:rsidRDefault="004629B6" w:rsidP="004629B6">
      <w:pPr>
        <w:pStyle w:val="Ttulo1"/>
      </w:pPr>
      <w:r w:rsidRPr="004629B6">
        <w:t>¿Qué son los métodos del ciclo vida?</w:t>
      </w:r>
    </w:p>
    <w:p w14:paraId="61621EC0"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¿Qué son los métodos del ciclo vida?</w:t>
      </w:r>
    </w:p>
    <w:p w14:paraId="0C428A9D" w14:textId="77777777" w:rsidR="004629B6" w:rsidRPr="004629B6" w:rsidRDefault="004629B6" w:rsidP="004629B6">
      <w:pPr>
        <w:pStyle w:val="NormalWeb"/>
      </w:pPr>
      <w:r w:rsidRPr="004629B6">
        <w:t>Todos los componentes en React pasan por una serie de fases que generalmente se denominan “Ciclo de Vida del componente” es un proceso que React hace en cada componente, en algunos casos no podemos verlos como un bloque de código y en otros podemos llamarlos en nuestro componente para asignar una actividad según sea el caso necesario.</w:t>
      </w:r>
    </w:p>
    <w:p w14:paraId="6FCC5ADC" w14:textId="77777777" w:rsidR="004629B6" w:rsidRPr="004629B6" w:rsidRDefault="004629B6" w:rsidP="004629B6">
      <w:pPr>
        <w:pStyle w:val="NormalWeb"/>
      </w:pPr>
      <w:r w:rsidRPr="004629B6">
        <w:t>Los componentes en react pasan por un Montaje, Actualización, Desmontaje y Manejo de errores.</w:t>
      </w:r>
    </w:p>
    <w:p w14:paraId="0DC6A21C"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Montaje:</w:t>
      </w:r>
    </w:p>
    <w:p w14:paraId="1845CD23" w14:textId="77777777" w:rsidR="004629B6" w:rsidRPr="004629B6" w:rsidRDefault="004629B6" w:rsidP="004629B6">
      <w:pPr>
        <w:pStyle w:val="NormalWeb"/>
      </w:pPr>
      <w:r w:rsidRPr="004629B6">
        <w:t>En esta fase nuestro componente se crea junto a la lógica y los componentes internos y luego es insertado en el DOM.</w:t>
      </w:r>
    </w:p>
    <w:p w14:paraId="48DB7DB3"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Actualización:</w:t>
      </w:r>
    </w:p>
    <w:p w14:paraId="27720888" w14:textId="77777777" w:rsidR="004629B6" w:rsidRPr="004629B6" w:rsidRDefault="004629B6" w:rsidP="004629B6">
      <w:pPr>
        <w:pStyle w:val="NormalWeb"/>
      </w:pPr>
      <w:r w:rsidRPr="004629B6">
        <w:t>En esta fase nuestro componente está al pendiente de cambios que pueden venir a través de un cambio en “state” o “props” esto en consecuencia realizan una acción dentro de un componente.</w:t>
      </w:r>
    </w:p>
    <w:p w14:paraId="5CBE0E57"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Desmontaje:</w:t>
      </w:r>
    </w:p>
    <w:p w14:paraId="0238FDA5" w14:textId="77777777" w:rsidR="004629B6" w:rsidRPr="004629B6" w:rsidRDefault="004629B6" w:rsidP="004629B6">
      <w:pPr>
        <w:pStyle w:val="NormalWeb"/>
      </w:pPr>
      <w:r w:rsidRPr="004629B6">
        <w:t>En esta etapa nuestro componente “Muere” cuando nosotros no necesitamos un elemento de nuestra aplicación, podemos pasar por este ciclo de vida y de esta forma eliminar el componente de la representación que tiene en el DOM.</w:t>
      </w:r>
    </w:p>
    <w:p w14:paraId="5F6754D8"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Manejo de Errores:</w:t>
      </w:r>
    </w:p>
    <w:p w14:paraId="1A2EBB44" w14:textId="77777777" w:rsidR="004629B6" w:rsidRPr="004629B6" w:rsidRDefault="004629B6" w:rsidP="004629B6">
      <w:pPr>
        <w:pStyle w:val="NormalWeb"/>
      </w:pPr>
      <w:r w:rsidRPr="004629B6">
        <w:t>Cuando nuestro código se ejecuta y tiene un error, podemos entrar en una fase donde se puede entender mejor qué está sucediendo con la aplicación.</w:t>
      </w:r>
    </w:p>
    <w:p w14:paraId="0DD2CD30" w14:textId="77777777" w:rsidR="004629B6" w:rsidRPr="004629B6" w:rsidRDefault="004629B6" w:rsidP="004629B6">
      <w:pPr>
        <w:pStyle w:val="NormalWeb"/>
      </w:pPr>
      <w:r w:rsidRPr="004629B6">
        <w:t>Algo que debemos tener en cuenta es que un componente NO debe pasar por toda las fases, un componente puede ser montado y desmontado sin pasar por la fase de actualización o manejo de errores.</w:t>
      </w:r>
    </w:p>
    <w:p w14:paraId="6B1667BA" w14:textId="77777777" w:rsidR="004629B6" w:rsidRPr="004629B6" w:rsidRDefault="004629B6" w:rsidP="004629B6">
      <w:pPr>
        <w:pStyle w:val="NormalWeb"/>
      </w:pPr>
      <w:r w:rsidRPr="004629B6">
        <w:t>Ahora que entendemos las fases que cumple el ciclo de vida en React vamos a entrar a detalle en cada uno de ellos para ver qué piezas de código se ejecutan y nos ayudarán a crear aplicaciones en React pasando por un ciclo de vida bien estructurado.</w:t>
      </w:r>
    </w:p>
    <w:p w14:paraId="3283448E" w14:textId="77777777" w:rsidR="002D0E5B" w:rsidRDefault="002D0E5B" w:rsidP="004629B6">
      <w:pPr>
        <w:pStyle w:val="Ttulo2"/>
        <w:rPr>
          <w:rFonts w:ascii="Times New Roman" w:hAnsi="Times New Roman" w:cs="Times New Roman"/>
        </w:rPr>
      </w:pPr>
    </w:p>
    <w:p w14:paraId="55963ABD" w14:textId="6E78FCB3"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t>Montado:</w:t>
      </w:r>
    </w:p>
    <w:p w14:paraId="7F583B59" w14:textId="77777777" w:rsidR="004629B6" w:rsidRPr="004629B6" w:rsidRDefault="004629B6" w:rsidP="004629B6">
      <w:pPr>
        <w:pStyle w:val="NormalWeb"/>
      </w:pPr>
      <w:r w:rsidRPr="004629B6">
        <w:rPr>
          <w:rStyle w:val="Textoennegrita"/>
        </w:rPr>
        <w:t>Constructor()</w:t>
      </w:r>
    </w:p>
    <w:p w14:paraId="76E9CB9A" w14:textId="77777777" w:rsidR="004629B6" w:rsidRPr="004629B6" w:rsidRDefault="004629B6" w:rsidP="004629B6">
      <w:pPr>
        <w:pStyle w:val="NormalWeb"/>
      </w:pPr>
      <w:r w:rsidRPr="004629B6">
        <w:t>Este es el primer método al que se hace un llamado, aquí es donde se inicializan los métodos controladores, eventos del estado.</w:t>
      </w:r>
    </w:p>
    <w:p w14:paraId="0234BFF8" w14:textId="77777777" w:rsidR="004629B6" w:rsidRPr="004629B6" w:rsidRDefault="004629B6" w:rsidP="004629B6">
      <w:pPr>
        <w:pStyle w:val="NormalWeb"/>
      </w:pPr>
      <w:r w:rsidRPr="004629B6">
        <w:rPr>
          <w:rStyle w:val="Textoennegrita"/>
        </w:rPr>
        <w:t>getDerivedStateFromProps()</w:t>
      </w:r>
    </w:p>
    <w:p w14:paraId="3CB54BA9" w14:textId="77777777" w:rsidR="004629B6" w:rsidRPr="004629B6" w:rsidRDefault="004629B6" w:rsidP="004629B6">
      <w:pPr>
        <w:pStyle w:val="NormalWeb"/>
      </w:pPr>
      <w:r w:rsidRPr="004629B6">
        <w:t>Este método se llama antes de presentarse en el DOM y nos permite actualizar el estado interno en respuesta a un cambio en las propiedades, es considerado un método de cuidado, ya que su implementación puede causar errores sutiles.</w:t>
      </w:r>
    </w:p>
    <w:p w14:paraId="12245F93" w14:textId="77777777" w:rsidR="004629B6" w:rsidRPr="004629B6" w:rsidRDefault="004629B6" w:rsidP="004629B6">
      <w:pPr>
        <w:pStyle w:val="NormalWeb"/>
      </w:pPr>
      <w:r w:rsidRPr="004629B6">
        <w:rPr>
          <w:rStyle w:val="Textoennegrita"/>
        </w:rPr>
        <w:t>render()</w:t>
      </w:r>
    </w:p>
    <w:p w14:paraId="18735855" w14:textId="77777777" w:rsidR="004629B6" w:rsidRPr="004629B6" w:rsidRDefault="004629B6" w:rsidP="004629B6">
      <w:pPr>
        <w:pStyle w:val="NormalWeb"/>
      </w:pPr>
      <w:r w:rsidRPr="004629B6">
        <w:t>Si queremos representar elementos en el DOM en este método es donde se escribe esta lógica, usualmente utilizamos JSX para trabajar y presentar nuestra aplicación.</w:t>
      </w:r>
    </w:p>
    <w:p w14:paraId="1C1064C3" w14:textId="77777777" w:rsidR="004629B6" w:rsidRPr="004629B6" w:rsidRDefault="004629B6" w:rsidP="004629B6">
      <w:pPr>
        <w:pStyle w:val="NormalWeb"/>
      </w:pPr>
      <w:r w:rsidRPr="004629B6">
        <w:rPr>
          <w:rStyle w:val="Textoennegrita"/>
        </w:rPr>
        <w:t>ComponentDidMount()</w:t>
      </w:r>
    </w:p>
    <w:p w14:paraId="3BF642F0" w14:textId="77777777" w:rsidR="004629B6" w:rsidRPr="004629B6" w:rsidRDefault="004629B6" w:rsidP="004629B6">
      <w:pPr>
        <w:pStyle w:val="NormalWeb"/>
      </w:pPr>
      <w:r w:rsidRPr="004629B6">
        <w:t>Este método se llama inmediatamente que ha sido montado en el DOM, aquí es donde trabajamos con eventos que permitan interactuar con nuestro componente.</w:t>
      </w:r>
    </w:p>
    <w:p w14:paraId="7172D092" w14:textId="77777777"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t>Actualización:</w:t>
      </w:r>
    </w:p>
    <w:p w14:paraId="5CB853A5" w14:textId="77777777" w:rsidR="004629B6" w:rsidRPr="004629B6" w:rsidRDefault="004629B6" w:rsidP="004629B6">
      <w:pPr>
        <w:pStyle w:val="NormalWeb"/>
      </w:pPr>
      <w:r w:rsidRPr="004629B6">
        <w:rPr>
          <w:rStyle w:val="Textoennegrita"/>
        </w:rPr>
        <w:t>getDerivedStateFromProps()</w:t>
      </w:r>
    </w:p>
    <w:p w14:paraId="266DBC48" w14:textId="77777777" w:rsidR="004629B6" w:rsidRPr="004629B6" w:rsidRDefault="004629B6" w:rsidP="004629B6">
      <w:pPr>
        <w:pStyle w:val="NormalWeb"/>
      </w:pPr>
      <w:r w:rsidRPr="004629B6">
        <w:t>Este método es el primero en ejecutarse en la fase de actualización y funciona de la misma forma que en el montaje.</w:t>
      </w:r>
    </w:p>
    <w:p w14:paraId="5ADCD9BE" w14:textId="77777777" w:rsidR="004629B6" w:rsidRPr="004629B6" w:rsidRDefault="004629B6" w:rsidP="004629B6">
      <w:pPr>
        <w:pStyle w:val="NormalWeb"/>
      </w:pPr>
      <w:r w:rsidRPr="004629B6">
        <w:rPr>
          <w:rStyle w:val="Textoennegrita"/>
        </w:rPr>
        <w:t>shouldComponentUpdate()</w:t>
      </w:r>
    </w:p>
    <w:p w14:paraId="659A21B7" w14:textId="77777777" w:rsidR="004629B6" w:rsidRPr="004629B6" w:rsidRDefault="004629B6" w:rsidP="004629B6">
      <w:pPr>
        <w:pStyle w:val="NormalWeb"/>
      </w:pPr>
      <w:r w:rsidRPr="004629B6">
        <w:t>Dentro de este método se puede controlar la fase de actualización, podemos devolver un valor entre verdadero o falso si queremos actualizar o no el componente y es utilizado principalmente para optimización.</w:t>
      </w:r>
    </w:p>
    <w:p w14:paraId="650C658F" w14:textId="77777777" w:rsidR="004629B6" w:rsidRPr="004629B6" w:rsidRDefault="004629B6" w:rsidP="004629B6">
      <w:pPr>
        <w:pStyle w:val="NormalWeb"/>
      </w:pPr>
      <w:r w:rsidRPr="004629B6">
        <w:rPr>
          <w:rStyle w:val="Textoennegrita"/>
        </w:rPr>
        <w:t>render()</w:t>
      </w:r>
    </w:p>
    <w:p w14:paraId="27A1175C" w14:textId="77777777" w:rsidR="004629B6" w:rsidRPr="004629B6" w:rsidRDefault="004629B6" w:rsidP="004629B6">
      <w:pPr>
        <w:pStyle w:val="NormalWeb"/>
      </w:pPr>
      <w:r w:rsidRPr="004629B6">
        <w:t>Se llama el método render que representa los cambios en el DOM.</w:t>
      </w:r>
    </w:p>
    <w:p w14:paraId="6A09FA4A" w14:textId="77777777" w:rsidR="004629B6" w:rsidRPr="004629B6" w:rsidRDefault="004629B6" w:rsidP="004629B6">
      <w:pPr>
        <w:pStyle w:val="NormalWeb"/>
      </w:pPr>
      <w:r w:rsidRPr="004629B6">
        <w:rPr>
          <w:rStyle w:val="Textoennegrita"/>
        </w:rPr>
        <w:t>componentDidUpdate()</w:t>
      </w:r>
    </w:p>
    <w:p w14:paraId="1BD3C8DE" w14:textId="77777777" w:rsidR="004629B6" w:rsidRPr="004629B6" w:rsidRDefault="004629B6" w:rsidP="004629B6">
      <w:pPr>
        <w:pStyle w:val="NormalWeb"/>
      </w:pPr>
      <w:r w:rsidRPr="004629B6">
        <w:t>Este método es invocado inmediatamente después de que el componente se actualiza y recibe como argumentos las propiedades y el estado y es donde podemos manejar nuestro componente.</w:t>
      </w:r>
    </w:p>
    <w:p w14:paraId="26CDBA47" w14:textId="77777777"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lastRenderedPageBreak/>
        <w:t>Desmontado</w:t>
      </w:r>
    </w:p>
    <w:p w14:paraId="3D6FF02A" w14:textId="77777777" w:rsidR="004629B6" w:rsidRPr="004629B6" w:rsidRDefault="004629B6" w:rsidP="004629B6">
      <w:pPr>
        <w:pStyle w:val="NormalWeb"/>
      </w:pPr>
      <w:r w:rsidRPr="004629B6">
        <w:rPr>
          <w:rStyle w:val="Textoennegrita"/>
        </w:rPr>
        <w:t>componentWillUnmount()</w:t>
      </w:r>
    </w:p>
    <w:p w14:paraId="0A5D41D8" w14:textId="77777777" w:rsidR="004629B6" w:rsidRPr="004629B6" w:rsidRDefault="004629B6" w:rsidP="004629B6">
      <w:pPr>
        <w:pStyle w:val="NormalWeb"/>
      </w:pPr>
      <w:r w:rsidRPr="004629B6">
        <w:t>Este método se llama justo antes de que el componente sea destruido o eliminado del DOM.</w:t>
      </w:r>
    </w:p>
    <w:p w14:paraId="36B3B2FE" w14:textId="77777777"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t>Manejo de Errores:</w:t>
      </w:r>
    </w:p>
    <w:p w14:paraId="26E6849B" w14:textId="77777777" w:rsidR="004629B6" w:rsidRPr="004629B6" w:rsidRDefault="004629B6" w:rsidP="004629B6">
      <w:pPr>
        <w:pStyle w:val="NormalWeb"/>
      </w:pPr>
      <w:r w:rsidRPr="004629B6">
        <w:rPr>
          <w:rStyle w:val="Textoennegrita"/>
        </w:rPr>
        <w:t>getDerivedStateFromError()</w:t>
      </w:r>
    </w:p>
    <w:p w14:paraId="7479E8F9" w14:textId="77777777" w:rsidR="004629B6" w:rsidRPr="004629B6" w:rsidRDefault="004629B6" w:rsidP="004629B6">
      <w:pPr>
        <w:pStyle w:val="NormalWeb"/>
      </w:pPr>
      <w:r w:rsidRPr="004629B6">
        <w:t>Una vez que se lanza un error este es el primer método que se llama, el cual recibe el error como argumento y cualquier valor devuelto en este método es utilizado para actualizar el estado del componente.</w:t>
      </w:r>
    </w:p>
    <w:p w14:paraId="03EBA148" w14:textId="77777777" w:rsidR="004629B6" w:rsidRPr="004629B6" w:rsidRDefault="004629B6" w:rsidP="004629B6">
      <w:pPr>
        <w:pStyle w:val="NormalWeb"/>
      </w:pPr>
      <w:r w:rsidRPr="004629B6">
        <w:rPr>
          <w:rStyle w:val="Textoennegrita"/>
        </w:rPr>
        <w:t>componentDidCatch()</w:t>
      </w:r>
    </w:p>
    <w:p w14:paraId="0196EE59" w14:textId="77777777" w:rsidR="004629B6" w:rsidRPr="004629B6" w:rsidRDefault="004629B6" w:rsidP="004629B6">
      <w:pPr>
        <w:pStyle w:val="NormalWeb"/>
      </w:pPr>
      <w:r w:rsidRPr="004629B6">
        <w:t>Este método es llamado después de lanzarse un error y pasa como argumento el error y la información representada sobre el error.</w:t>
      </w:r>
    </w:p>
    <w:p w14:paraId="16427FBC" w14:textId="77777777" w:rsidR="004629B6" w:rsidRPr="004629B6" w:rsidRDefault="004629B6" w:rsidP="004629B6">
      <w:pPr>
        <w:pStyle w:val="NormalWeb"/>
      </w:pPr>
      <w:r w:rsidRPr="004629B6">
        <w:t>Ahora que entendemos cada una de las fases que tiene el ciclo de vida de react, podemos utilizarlas según sea necesario en nuestra aplicación y de esta forma crear las interacciones que necesitemos.</w:t>
      </w:r>
    </w:p>
    <w:p w14:paraId="3AC9EE82" w14:textId="5BDCF382" w:rsidR="004629B6" w:rsidRPr="004629B6" w:rsidRDefault="00FD7BD0" w:rsidP="004629B6">
      <w:pPr>
        <w:pStyle w:val="Ttulo1"/>
      </w:pPr>
      <w:r>
        <w:rPr>
          <w:noProof/>
        </w:rPr>
        <w:drawing>
          <wp:inline distT="0" distB="0" distL="0" distR="0" wp14:anchorId="088E5202" wp14:editId="02755B51">
            <wp:extent cx="6072809" cy="4084507"/>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1522" cy="4097093"/>
                    </a:xfrm>
                    <a:prstGeom prst="rect">
                      <a:avLst/>
                    </a:prstGeom>
                    <a:noFill/>
                    <a:ln>
                      <a:noFill/>
                    </a:ln>
                  </pic:spPr>
                </pic:pic>
              </a:graphicData>
            </a:graphic>
          </wp:inline>
        </w:drawing>
      </w:r>
    </w:p>
    <w:p w14:paraId="4BC79D66" w14:textId="77777777" w:rsidR="004629B6" w:rsidRPr="004629B6" w:rsidRDefault="004629B6" w:rsidP="00A12318">
      <w:pPr>
        <w:pStyle w:val="NormalWeb"/>
        <w:jc w:val="center"/>
      </w:pPr>
    </w:p>
    <w:p w14:paraId="308586F0" w14:textId="77777777" w:rsidR="0049767C" w:rsidRDefault="0049767C" w:rsidP="0049767C">
      <w:pPr>
        <w:pStyle w:val="Ttulo1"/>
      </w:pPr>
      <w:r>
        <w:t>State - Events</w:t>
      </w:r>
    </w:p>
    <w:p w14:paraId="0D967CC8" w14:textId="2AC6F819" w:rsidR="0049767C" w:rsidRDefault="0049767C" w:rsidP="0049767C">
      <w:pPr>
        <w:pStyle w:val="NormalWeb"/>
      </w:pPr>
      <w:r>
        <w:t xml:space="preserve">React nos permite responder a las interacciones de los usuarios con propiedades como </w:t>
      </w:r>
      <w:r>
        <w:rPr>
          <w:rStyle w:val="CdigoHTML"/>
          <w:rFonts w:eastAsiaTheme="majorEastAsia"/>
          <w:b/>
          <w:bCs/>
        </w:rPr>
        <w:t>onClick</w:t>
      </w:r>
      <w:r>
        <w:t xml:space="preserve">, </w:t>
      </w:r>
      <w:r>
        <w:rPr>
          <w:rStyle w:val="CdigoHTML"/>
          <w:rFonts w:eastAsiaTheme="majorEastAsia"/>
          <w:b/>
          <w:bCs/>
        </w:rPr>
        <w:t>onChange</w:t>
      </w:r>
      <w:r>
        <w:t xml:space="preserve">, </w:t>
      </w:r>
      <w:r>
        <w:rPr>
          <w:rStyle w:val="CdigoHTML"/>
          <w:rFonts w:eastAsiaTheme="majorEastAsia"/>
          <w:b/>
          <w:bCs/>
        </w:rPr>
        <w:t>onKeyPress</w:t>
      </w:r>
      <w:r>
        <w:t xml:space="preserve">, </w:t>
      </w:r>
      <w:r>
        <w:rPr>
          <w:rStyle w:val="CdigoHTML"/>
          <w:rFonts w:eastAsiaTheme="majorEastAsia"/>
          <w:b/>
          <w:bCs/>
        </w:rPr>
        <w:t>onFocus</w:t>
      </w:r>
      <w:r>
        <w:t xml:space="preserve">, </w:t>
      </w:r>
      <w:r>
        <w:rPr>
          <w:rStyle w:val="CdigoHTML"/>
          <w:rFonts w:eastAsiaTheme="majorEastAsia"/>
          <w:b/>
          <w:bCs/>
        </w:rPr>
        <w:t>onScroll</w:t>
      </w:r>
      <w:r>
        <w:t>, entre otras.</w:t>
      </w:r>
    </w:p>
    <w:p w14:paraId="613DC518" w14:textId="77777777" w:rsidR="0049767C" w:rsidRDefault="0049767C" w:rsidP="0049767C">
      <w:pPr>
        <w:pStyle w:val="NormalWeb"/>
      </w:pPr>
      <w:r>
        <w:t xml:space="preserve">Estas propiedades reciben el nombre de la función que ejecuta el código que responde a las interacciones de los usuarios. Seguramente, esta función usará la función </w:t>
      </w:r>
      <w:r>
        <w:rPr>
          <w:rStyle w:val="CdigoHTML"/>
          <w:rFonts w:eastAsiaTheme="majorEastAsia"/>
          <w:b/>
          <w:bCs/>
        </w:rPr>
        <w:t>this.setState</w:t>
      </w:r>
      <w:r>
        <w:t xml:space="preserve"> para actualizar el estado de nuestro componente.</w:t>
      </w:r>
    </w:p>
    <w:p w14:paraId="1C2CA8E1" w14:textId="77777777" w:rsidR="0049767C" w:rsidRDefault="0049767C" w:rsidP="0049767C">
      <w:pPr>
        <w:pStyle w:val="NormalWeb"/>
        <w:jc w:val="center"/>
      </w:pPr>
      <w:r>
        <w:rPr>
          <w:noProof/>
        </w:rPr>
        <w:drawing>
          <wp:inline distT="0" distB="0" distL="0" distR="0" wp14:anchorId="3110502D" wp14:editId="0C69C2DB">
            <wp:extent cx="4988050" cy="2932044"/>
            <wp:effectExtent l="0" t="0" r="317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0589" b="660"/>
                    <a:stretch/>
                  </pic:blipFill>
                  <pic:spPr bwMode="auto">
                    <a:xfrm>
                      <a:off x="0" y="0"/>
                      <a:ext cx="5006651" cy="2942978"/>
                    </a:xfrm>
                    <a:prstGeom prst="rect">
                      <a:avLst/>
                    </a:prstGeom>
                    <a:ln>
                      <a:noFill/>
                    </a:ln>
                    <a:extLst>
                      <a:ext uri="{53640926-AAD7-44D8-BBD7-CCE9431645EC}">
                        <a14:shadowObscured xmlns:a14="http://schemas.microsoft.com/office/drawing/2010/main"/>
                      </a:ext>
                    </a:extLst>
                  </pic:spPr>
                </pic:pic>
              </a:graphicData>
            </a:graphic>
          </wp:inline>
        </w:drawing>
      </w:r>
    </w:p>
    <w:p w14:paraId="5A52850C" w14:textId="5116C5B8" w:rsidR="0049767C" w:rsidRDefault="0049767C" w:rsidP="0049767C">
      <w:pPr>
        <w:pStyle w:val="NormalWeb"/>
      </w:pPr>
      <w:r>
        <w:t>Recuerda que los nombres de estos eventos deben seguir la nomenclatura camelCase: primera palabra en minúsculas, iniciales de las siguientes palabras en mayúsculas y el resto también en minúsculas.</w:t>
      </w:r>
    </w:p>
    <w:p w14:paraId="238BCDC3" w14:textId="6B9F7020" w:rsidR="00A12318" w:rsidRDefault="00A12318" w:rsidP="008E2926">
      <w:pPr>
        <w:jc w:val="center"/>
        <w:rPr>
          <w:rFonts w:ascii="Times New Roman" w:hAnsi="Times New Roman" w:cs="Times New Roman"/>
          <w:b/>
          <w:bCs/>
          <w:i/>
          <w:iCs/>
          <w:sz w:val="48"/>
          <w:szCs w:val="48"/>
        </w:rPr>
      </w:pPr>
    </w:p>
    <w:p w14:paraId="5E9D7D19" w14:textId="5AD5237D" w:rsidR="00E10BB6" w:rsidRDefault="00E10BB6" w:rsidP="008E2926">
      <w:pPr>
        <w:jc w:val="center"/>
        <w:rPr>
          <w:rFonts w:ascii="Times New Roman" w:hAnsi="Times New Roman" w:cs="Times New Roman"/>
          <w:b/>
          <w:bCs/>
          <w:i/>
          <w:iCs/>
          <w:sz w:val="48"/>
          <w:szCs w:val="48"/>
        </w:rPr>
      </w:pPr>
    </w:p>
    <w:p w14:paraId="3DBF5278" w14:textId="6FCB9A2F" w:rsidR="00E10BB6" w:rsidRDefault="00E10BB6" w:rsidP="008E2926">
      <w:pPr>
        <w:jc w:val="center"/>
        <w:rPr>
          <w:rFonts w:ascii="Times New Roman" w:hAnsi="Times New Roman" w:cs="Times New Roman"/>
          <w:b/>
          <w:bCs/>
          <w:i/>
          <w:iCs/>
          <w:sz w:val="48"/>
          <w:szCs w:val="48"/>
        </w:rPr>
      </w:pPr>
    </w:p>
    <w:p w14:paraId="70E7000C" w14:textId="68F9B9AD" w:rsidR="00E10BB6" w:rsidRDefault="00E10BB6" w:rsidP="008E2926">
      <w:pPr>
        <w:jc w:val="center"/>
        <w:rPr>
          <w:rFonts w:ascii="Times New Roman" w:hAnsi="Times New Roman" w:cs="Times New Roman"/>
          <w:b/>
          <w:bCs/>
          <w:i/>
          <w:iCs/>
          <w:sz w:val="48"/>
          <w:szCs w:val="48"/>
        </w:rPr>
      </w:pPr>
    </w:p>
    <w:p w14:paraId="4F5522A6" w14:textId="101F1D5D" w:rsidR="00E10BB6" w:rsidRDefault="00E10BB6" w:rsidP="008E2926">
      <w:pPr>
        <w:jc w:val="center"/>
        <w:rPr>
          <w:rFonts w:ascii="Times New Roman" w:hAnsi="Times New Roman" w:cs="Times New Roman"/>
          <w:b/>
          <w:bCs/>
          <w:i/>
          <w:iCs/>
          <w:sz w:val="48"/>
          <w:szCs w:val="48"/>
        </w:rPr>
      </w:pPr>
    </w:p>
    <w:p w14:paraId="02272138" w14:textId="77777777" w:rsidR="00E10BB6" w:rsidRDefault="00E10BB6" w:rsidP="00E10BB6">
      <w:pPr>
        <w:pStyle w:val="Ttulo1"/>
      </w:pPr>
    </w:p>
    <w:p w14:paraId="321AFFE6" w14:textId="630D40B8" w:rsidR="00E10BB6" w:rsidRDefault="00E10BB6" w:rsidP="00E10BB6">
      <w:pPr>
        <w:pStyle w:val="Ttulo1"/>
      </w:pPr>
      <w:r w:rsidRPr="00454491">
        <w:rPr>
          <w:highlight w:val="green"/>
        </w:rPr>
        <w:t>Instalación y configuración de entorno.</w:t>
      </w:r>
    </w:p>
    <w:p w14:paraId="50D7DE4A" w14:textId="77777777" w:rsidR="00E10BB6" w:rsidRDefault="00E10BB6" w:rsidP="00F84D27">
      <w:pPr>
        <w:pStyle w:val="NormalWeb"/>
        <w:numPr>
          <w:ilvl w:val="0"/>
          <w:numId w:val="1"/>
        </w:numPr>
      </w:pPr>
      <w:r>
        <w:t>Iniciar un repositorio en GIT:</w:t>
      </w:r>
    </w:p>
    <w:p w14:paraId="511DB241" w14:textId="77777777" w:rsidR="00E10BB6" w:rsidRDefault="00E10BB6" w:rsidP="00E10BB6">
      <w:pPr>
        <w:pStyle w:val="NormalWeb"/>
        <w:jc w:val="center"/>
      </w:pPr>
      <w:r>
        <w:rPr>
          <w:noProof/>
        </w:rPr>
        <w:drawing>
          <wp:inline distT="0" distB="0" distL="0" distR="0" wp14:anchorId="6394729B" wp14:editId="50FD99DF">
            <wp:extent cx="2933700" cy="495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3700" cy="495300"/>
                    </a:xfrm>
                    <a:prstGeom prst="rect">
                      <a:avLst/>
                    </a:prstGeom>
                  </pic:spPr>
                </pic:pic>
              </a:graphicData>
            </a:graphic>
          </wp:inline>
        </w:drawing>
      </w:r>
    </w:p>
    <w:p w14:paraId="7C08FB6D" w14:textId="4C663366" w:rsidR="00E10BB6" w:rsidRDefault="00E10BB6" w:rsidP="00E10BB6">
      <w:pPr>
        <w:pStyle w:val="NormalWeb"/>
      </w:pPr>
      <w:r>
        <w:t>Iniciar un proyecto de Node.js:</w:t>
      </w:r>
    </w:p>
    <w:p w14:paraId="07CEAC25" w14:textId="5428EF56" w:rsidR="00F84D27" w:rsidRDefault="00F84D27" w:rsidP="00F84D27">
      <w:pPr>
        <w:pStyle w:val="NormalWeb"/>
        <w:jc w:val="center"/>
      </w:pPr>
      <w:r>
        <w:rPr>
          <w:noProof/>
        </w:rPr>
        <w:drawing>
          <wp:inline distT="0" distB="0" distL="0" distR="0" wp14:anchorId="0A86A1A6" wp14:editId="69F41726">
            <wp:extent cx="4638675" cy="4857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675" cy="485775"/>
                    </a:xfrm>
                    <a:prstGeom prst="rect">
                      <a:avLst/>
                    </a:prstGeom>
                  </pic:spPr>
                </pic:pic>
              </a:graphicData>
            </a:graphic>
          </wp:inline>
        </w:drawing>
      </w:r>
    </w:p>
    <w:p w14:paraId="41728A9D" w14:textId="404BE841" w:rsidR="00F84D27" w:rsidRDefault="00F84D27" w:rsidP="00F84D27">
      <w:pPr>
        <w:pStyle w:val="NormalWeb"/>
        <w:jc w:val="center"/>
      </w:pPr>
      <w:r>
        <w:rPr>
          <w:noProof/>
        </w:rPr>
        <w:drawing>
          <wp:inline distT="0" distB="0" distL="0" distR="0" wp14:anchorId="4C5568D6" wp14:editId="668FC17E">
            <wp:extent cx="3747052" cy="274963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1606" cy="2752977"/>
                    </a:xfrm>
                    <a:prstGeom prst="rect">
                      <a:avLst/>
                    </a:prstGeom>
                  </pic:spPr>
                </pic:pic>
              </a:graphicData>
            </a:graphic>
          </wp:inline>
        </w:drawing>
      </w:r>
    </w:p>
    <w:p w14:paraId="38A58EFB" w14:textId="3B19E5BF" w:rsidR="00F84D27" w:rsidRDefault="00F84D27" w:rsidP="00F84D27">
      <w:pPr>
        <w:pStyle w:val="NormalWeb"/>
      </w:pPr>
      <w:r>
        <w:rPr>
          <w:noProof/>
        </w:rPr>
        <w:drawing>
          <wp:anchor distT="0" distB="0" distL="114300" distR="114300" simplePos="0" relativeHeight="251658240" behindDoc="1" locked="0" layoutInCell="1" allowOverlap="1" wp14:anchorId="5DAE2FAF" wp14:editId="6F877131">
            <wp:simplePos x="0" y="0"/>
            <wp:positionH relativeFrom="margin">
              <wp:posOffset>2159635</wp:posOffset>
            </wp:positionH>
            <wp:positionV relativeFrom="paragraph">
              <wp:posOffset>248920</wp:posOffset>
            </wp:positionV>
            <wp:extent cx="1709420" cy="1848485"/>
            <wp:effectExtent l="0" t="0" r="5080" b="0"/>
            <wp:wrapTight wrapText="bothSides">
              <wp:wrapPolygon edited="0">
                <wp:start x="0" y="0"/>
                <wp:lineTo x="0" y="21370"/>
                <wp:lineTo x="21423" y="21370"/>
                <wp:lineTo x="21423"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09420" cy="1848485"/>
                    </a:xfrm>
                    <a:prstGeom prst="rect">
                      <a:avLst/>
                    </a:prstGeom>
                  </pic:spPr>
                </pic:pic>
              </a:graphicData>
            </a:graphic>
            <wp14:sizeRelH relativeFrom="margin">
              <wp14:pctWidth>0</wp14:pctWidth>
            </wp14:sizeRelH>
            <wp14:sizeRelV relativeFrom="margin">
              <wp14:pctHeight>0</wp14:pctHeight>
            </wp14:sizeRelV>
          </wp:anchor>
        </w:drawing>
      </w:r>
      <w:r>
        <w:t>Configuramos nuestras carpetas que queden de la siguiente manera.</w:t>
      </w:r>
    </w:p>
    <w:p w14:paraId="4C9372FE" w14:textId="40CBB47E" w:rsidR="00F84D27" w:rsidRDefault="00F84D27" w:rsidP="00F84D27">
      <w:pPr>
        <w:pStyle w:val="NormalWeb"/>
        <w:jc w:val="center"/>
      </w:pPr>
    </w:p>
    <w:p w14:paraId="1A25BC10" w14:textId="77777777" w:rsidR="007E1C7F" w:rsidRDefault="007E1C7F" w:rsidP="008E2926">
      <w:pPr>
        <w:jc w:val="center"/>
        <w:rPr>
          <w:noProof/>
        </w:rPr>
      </w:pPr>
    </w:p>
    <w:p w14:paraId="585FAF65" w14:textId="77777777" w:rsidR="007E1C7F" w:rsidRDefault="007E1C7F" w:rsidP="008E2926">
      <w:pPr>
        <w:jc w:val="center"/>
        <w:rPr>
          <w:noProof/>
        </w:rPr>
      </w:pPr>
    </w:p>
    <w:p w14:paraId="33D92826" w14:textId="77777777" w:rsidR="007E1C7F" w:rsidRDefault="007E1C7F" w:rsidP="008E2926">
      <w:pPr>
        <w:jc w:val="center"/>
        <w:rPr>
          <w:noProof/>
        </w:rPr>
      </w:pPr>
    </w:p>
    <w:p w14:paraId="0FDD4604" w14:textId="36D3BED3" w:rsidR="007E1C7F" w:rsidRDefault="007E1C7F" w:rsidP="008E2926">
      <w:pPr>
        <w:jc w:val="center"/>
        <w:rPr>
          <w:noProof/>
        </w:rPr>
      </w:pPr>
    </w:p>
    <w:p w14:paraId="744C8768" w14:textId="36F38A0E" w:rsidR="007E1C7F" w:rsidRDefault="007E1C7F" w:rsidP="008E2926">
      <w:pPr>
        <w:jc w:val="center"/>
        <w:rPr>
          <w:noProof/>
        </w:rPr>
      </w:pPr>
    </w:p>
    <w:p w14:paraId="38041CDE" w14:textId="10D44C10" w:rsidR="007E1C7F" w:rsidRDefault="007E1C7F" w:rsidP="008E2926">
      <w:pPr>
        <w:jc w:val="center"/>
        <w:rPr>
          <w:noProof/>
        </w:rPr>
      </w:pPr>
    </w:p>
    <w:p w14:paraId="3B76CC5E" w14:textId="7D55C255" w:rsidR="007E1C7F" w:rsidRPr="007E1C7F" w:rsidRDefault="007E1C7F" w:rsidP="007E1C7F">
      <w:pPr>
        <w:rPr>
          <w:rFonts w:ascii="Times New Roman" w:hAnsi="Times New Roman" w:cs="Times New Roman"/>
          <w:noProof/>
          <w:sz w:val="24"/>
          <w:szCs w:val="24"/>
        </w:rPr>
      </w:pPr>
      <w:r w:rsidRPr="007E1C7F">
        <w:rPr>
          <w:rFonts w:ascii="Times New Roman" w:hAnsi="Times New Roman" w:cs="Times New Roman"/>
          <w:noProof/>
          <w:sz w:val="24"/>
          <w:szCs w:val="24"/>
        </w:rPr>
        <w:t>A</w:t>
      </w:r>
      <w:r>
        <w:rPr>
          <w:rFonts w:ascii="Times New Roman" w:hAnsi="Times New Roman" w:cs="Times New Roman"/>
          <w:noProof/>
          <w:sz w:val="24"/>
          <w:szCs w:val="24"/>
        </w:rPr>
        <w:t>hora vamos a instalar React en nuestro proyecto con el siguiente comando:</w:t>
      </w:r>
    </w:p>
    <w:p w14:paraId="14B63136" w14:textId="70E418B6" w:rsidR="00E10BB6" w:rsidRDefault="007E1C7F" w:rsidP="007E1C7F">
      <w:pPr>
        <w:jc w:val="center"/>
        <w:rPr>
          <w:rFonts w:ascii="Times New Roman" w:hAnsi="Times New Roman" w:cs="Times New Roman"/>
          <w:b/>
          <w:bCs/>
          <w:i/>
          <w:iCs/>
          <w:sz w:val="48"/>
          <w:szCs w:val="48"/>
          <w:lang w:val="en-US"/>
        </w:rPr>
      </w:pPr>
      <w:r>
        <w:rPr>
          <w:noProof/>
        </w:rPr>
        <w:drawing>
          <wp:inline distT="0" distB="0" distL="0" distR="0" wp14:anchorId="18B8EF16" wp14:editId="09B8CBBA">
            <wp:extent cx="4581525" cy="8286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1525" cy="828675"/>
                    </a:xfrm>
                    <a:prstGeom prst="rect">
                      <a:avLst/>
                    </a:prstGeom>
                  </pic:spPr>
                </pic:pic>
              </a:graphicData>
            </a:graphic>
          </wp:inline>
        </w:drawing>
      </w:r>
    </w:p>
    <w:p w14:paraId="7994EAFC" w14:textId="1F101D51" w:rsidR="000A1FCD" w:rsidRPr="000A1FCD" w:rsidRDefault="00F77C33" w:rsidP="000A1FCD">
      <w:pPr>
        <w:rPr>
          <w:rFonts w:ascii="Times New Roman" w:hAnsi="Times New Roman" w:cs="Times New Roman"/>
          <w:sz w:val="24"/>
          <w:szCs w:val="24"/>
          <w:lang w:val="en-US"/>
        </w:rPr>
      </w:pPr>
      <w:r>
        <w:rPr>
          <w:rFonts w:ascii="Times New Roman" w:hAnsi="Times New Roman" w:cs="Times New Roman"/>
          <w:sz w:val="24"/>
          <w:szCs w:val="24"/>
          <w:lang w:val="en-US"/>
        </w:rPr>
        <w:t>Usando React Inicialmente</w:t>
      </w:r>
      <w:r w:rsidR="000A1FCD" w:rsidRPr="000A1FCD">
        <w:rPr>
          <w:rFonts w:ascii="Times New Roman" w:hAnsi="Times New Roman" w:cs="Times New Roman"/>
          <w:sz w:val="24"/>
          <w:szCs w:val="24"/>
          <w:lang w:val="en-US"/>
        </w:rPr>
        <w:t>:</w:t>
      </w:r>
    </w:p>
    <w:p w14:paraId="7CED880F" w14:textId="41860A07" w:rsidR="004A6359" w:rsidRDefault="000A1FCD" w:rsidP="007E1C7F">
      <w:pPr>
        <w:jc w:val="center"/>
        <w:rPr>
          <w:rFonts w:ascii="Times New Roman" w:hAnsi="Times New Roman" w:cs="Times New Roman"/>
          <w:b/>
          <w:bCs/>
          <w:i/>
          <w:iCs/>
          <w:sz w:val="48"/>
          <w:szCs w:val="48"/>
          <w:lang w:val="en-US"/>
        </w:rPr>
      </w:pPr>
      <w:r>
        <w:rPr>
          <w:noProof/>
        </w:rPr>
        <w:drawing>
          <wp:inline distT="0" distB="0" distL="0" distR="0" wp14:anchorId="4E3B8130" wp14:editId="3191592B">
            <wp:extent cx="5612130" cy="21348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34870"/>
                    </a:xfrm>
                    <a:prstGeom prst="rect">
                      <a:avLst/>
                    </a:prstGeom>
                  </pic:spPr>
                </pic:pic>
              </a:graphicData>
            </a:graphic>
          </wp:inline>
        </w:drawing>
      </w:r>
    </w:p>
    <w:p w14:paraId="48378DC2" w14:textId="1C962621" w:rsidR="00F07EC3" w:rsidRDefault="001B1376" w:rsidP="001B1376">
      <w:pPr>
        <w:jc w:val="center"/>
        <w:rPr>
          <w:rFonts w:ascii="Times New Roman" w:hAnsi="Times New Roman" w:cs="Times New Roman"/>
          <w:b/>
          <w:bCs/>
          <w:i/>
          <w:iCs/>
          <w:sz w:val="48"/>
          <w:szCs w:val="48"/>
          <w:lang w:val="en-US"/>
        </w:rPr>
      </w:pPr>
      <w:r>
        <w:rPr>
          <w:noProof/>
        </w:rPr>
        <w:drawing>
          <wp:inline distT="0" distB="0" distL="0" distR="0" wp14:anchorId="5702BFF3" wp14:editId="58ABDA89">
            <wp:extent cx="4025347" cy="16815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7479" cy="1690800"/>
                    </a:xfrm>
                    <a:prstGeom prst="rect">
                      <a:avLst/>
                    </a:prstGeom>
                  </pic:spPr>
                </pic:pic>
              </a:graphicData>
            </a:graphic>
          </wp:inline>
        </w:drawing>
      </w:r>
    </w:p>
    <w:p w14:paraId="1FEB983E" w14:textId="549C921E" w:rsidR="004A6359" w:rsidRPr="004A6359" w:rsidRDefault="004A6359" w:rsidP="004A6359">
      <w:pPr>
        <w:rPr>
          <w:rFonts w:ascii="Times New Roman" w:hAnsi="Times New Roman" w:cs="Times New Roman"/>
          <w:sz w:val="24"/>
          <w:szCs w:val="24"/>
        </w:rPr>
      </w:pPr>
      <w:r w:rsidRPr="004A6359">
        <w:rPr>
          <w:rFonts w:ascii="Times New Roman" w:hAnsi="Times New Roman" w:cs="Times New Roman"/>
          <w:sz w:val="24"/>
          <w:szCs w:val="24"/>
        </w:rPr>
        <w:t>En caso de no funcionar:</w:t>
      </w:r>
    </w:p>
    <w:p w14:paraId="48B16C5E" w14:textId="4DDCD5DF" w:rsidR="007E1C7F" w:rsidRDefault="004A6359" w:rsidP="008E2926">
      <w:pPr>
        <w:jc w:val="center"/>
        <w:rPr>
          <w:rFonts w:ascii="Times New Roman" w:hAnsi="Times New Roman" w:cs="Times New Roman"/>
          <w:b/>
          <w:bCs/>
          <w:i/>
          <w:iCs/>
          <w:sz w:val="48"/>
          <w:szCs w:val="48"/>
        </w:rPr>
      </w:pPr>
      <w:r>
        <w:rPr>
          <w:noProof/>
        </w:rPr>
        <w:drawing>
          <wp:inline distT="0" distB="0" distL="0" distR="0" wp14:anchorId="698D6C5D" wp14:editId="71831C2D">
            <wp:extent cx="1790700" cy="5143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514350"/>
                    </a:xfrm>
                    <a:prstGeom prst="rect">
                      <a:avLst/>
                    </a:prstGeom>
                  </pic:spPr>
                </pic:pic>
              </a:graphicData>
            </a:graphic>
          </wp:inline>
        </w:drawing>
      </w:r>
    </w:p>
    <w:p w14:paraId="2C0598AA" w14:textId="4289C4C5" w:rsidR="004A6359" w:rsidRDefault="004A6359" w:rsidP="004A6359">
      <w:pPr>
        <w:rPr>
          <w:rFonts w:ascii="Times New Roman" w:hAnsi="Times New Roman" w:cs="Times New Roman"/>
          <w:sz w:val="24"/>
          <w:szCs w:val="24"/>
        </w:rPr>
      </w:pPr>
      <w:r>
        <w:rPr>
          <w:rFonts w:ascii="Times New Roman" w:hAnsi="Times New Roman" w:cs="Times New Roman"/>
          <w:sz w:val="24"/>
          <w:szCs w:val="24"/>
        </w:rPr>
        <w:t>E</w:t>
      </w:r>
      <w:r w:rsidRPr="004A6359">
        <w:rPr>
          <w:rFonts w:ascii="Times New Roman" w:hAnsi="Times New Roman" w:cs="Times New Roman"/>
          <w:sz w:val="24"/>
          <w:szCs w:val="24"/>
        </w:rPr>
        <w:t>n Visual Studio Code, abre tus configuraciones, selecciona "Shell Command: Install ‘code’ Command in PATH. Y listo! Deberías de poder abrir VSC desde tu terminal.</w:t>
      </w:r>
    </w:p>
    <w:p w14:paraId="3A4E8E29" w14:textId="12538FF5" w:rsidR="00F07EC3" w:rsidRDefault="00F07EC3" w:rsidP="00F07EC3">
      <w:pPr>
        <w:jc w:val="center"/>
        <w:rPr>
          <w:rFonts w:ascii="Times New Roman" w:hAnsi="Times New Roman" w:cs="Times New Roman"/>
          <w:b/>
          <w:bCs/>
          <w:i/>
          <w:iCs/>
          <w:sz w:val="52"/>
          <w:szCs w:val="52"/>
        </w:rPr>
      </w:pPr>
      <w:r>
        <w:rPr>
          <w:noProof/>
        </w:rPr>
        <w:drawing>
          <wp:inline distT="0" distB="0" distL="0" distR="0" wp14:anchorId="4EDB283D" wp14:editId="48A38F24">
            <wp:extent cx="5038725" cy="8477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8725" cy="847725"/>
                    </a:xfrm>
                    <a:prstGeom prst="rect">
                      <a:avLst/>
                    </a:prstGeom>
                  </pic:spPr>
                </pic:pic>
              </a:graphicData>
            </a:graphic>
          </wp:inline>
        </w:drawing>
      </w:r>
    </w:p>
    <w:p w14:paraId="1E19D6C4" w14:textId="77777777" w:rsidR="009E1BA0" w:rsidRDefault="009E1BA0" w:rsidP="009E1BA0">
      <w:pPr>
        <w:pStyle w:val="Ttulo1"/>
      </w:pPr>
    </w:p>
    <w:p w14:paraId="07BA559E" w14:textId="411A040A" w:rsidR="009E1BA0" w:rsidRDefault="009E1BA0" w:rsidP="009E1BA0">
      <w:pPr>
        <w:pStyle w:val="Ttulo1"/>
      </w:pPr>
      <w:r>
        <w:t>Agregando compatibilidad con todos los navegadores usando Babel</w:t>
      </w:r>
    </w:p>
    <w:p w14:paraId="127336B7" w14:textId="2F8EE332" w:rsidR="009E1BA0" w:rsidRDefault="009E1BA0" w:rsidP="009E1BA0">
      <w:pPr>
        <w:pStyle w:val="NormalWeb"/>
      </w:pPr>
      <w:r>
        <w:rPr>
          <w:rStyle w:val="Textoennegrita"/>
        </w:rPr>
        <w:t>Babel</w:t>
      </w:r>
      <w:r>
        <w:t xml:space="preserve"> es una herramienta muy popular para escribir JavaScript moderno y transformarlo en código que pueda entender cualquier navegador.</w:t>
      </w:r>
    </w:p>
    <w:p w14:paraId="6906B350" w14:textId="20EA726D" w:rsidR="009E1BA0" w:rsidRDefault="009E1BA0" w:rsidP="009E1BA0">
      <w:pPr>
        <w:pStyle w:val="NormalWeb"/>
      </w:pPr>
      <w:r>
        <w:t>Instalación de Babel y otras herramientas para que funcione con React:</w:t>
      </w:r>
    </w:p>
    <w:p w14:paraId="500683E4" w14:textId="0FCB94C3" w:rsidR="006C4E66" w:rsidRPr="006C4E66" w:rsidRDefault="00E60E98" w:rsidP="006C4E66">
      <w:pPr>
        <w:pStyle w:val="NormalWeb"/>
        <w:jc w:val="center"/>
      </w:pPr>
      <w:r>
        <w:rPr>
          <w:noProof/>
        </w:rPr>
        <w:drawing>
          <wp:inline distT="0" distB="0" distL="0" distR="0" wp14:anchorId="6D81F644" wp14:editId="421B1393">
            <wp:extent cx="6088052" cy="34786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0066" cy="357698"/>
                    </a:xfrm>
                    <a:prstGeom prst="rect">
                      <a:avLst/>
                    </a:prstGeom>
                  </pic:spPr>
                </pic:pic>
              </a:graphicData>
            </a:graphic>
          </wp:inline>
        </w:drawing>
      </w:r>
    </w:p>
    <w:p w14:paraId="61D54031" w14:textId="02A56665" w:rsidR="002E6E5F" w:rsidRDefault="002E6E5F" w:rsidP="002E6E5F">
      <w:pPr>
        <w:rPr>
          <w:rFonts w:ascii="Times New Roman" w:hAnsi="Times New Roman" w:cs="Times New Roman"/>
          <w:sz w:val="24"/>
          <w:szCs w:val="24"/>
        </w:rPr>
      </w:pPr>
      <w:r w:rsidRPr="002E6E5F">
        <w:rPr>
          <w:rFonts w:ascii="Times New Roman" w:hAnsi="Times New Roman" w:cs="Times New Roman"/>
          <w:sz w:val="24"/>
          <w:szCs w:val="24"/>
        </w:rPr>
        <w:t>En caso</w:t>
      </w:r>
      <w:r>
        <w:rPr>
          <w:rFonts w:ascii="Times New Roman" w:hAnsi="Times New Roman" w:cs="Times New Roman"/>
          <w:sz w:val="24"/>
          <w:szCs w:val="24"/>
        </w:rPr>
        <w:t xml:space="preserve"> previo de algún error durante el proceso:</w:t>
      </w:r>
    </w:p>
    <w:p w14:paraId="1E55F22E" w14:textId="702D14BC" w:rsidR="002E6E5F" w:rsidRDefault="002E6E5F" w:rsidP="002E6E5F">
      <w:pPr>
        <w:jc w:val="center"/>
        <w:rPr>
          <w:rFonts w:ascii="Times New Roman" w:hAnsi="Times New Roman" w:cs="Times New Roman"/>
          <w:sz w:val="24"/>
          <w:szCs w:val="24"/>
        </w:rPr>
      </w:pPr>
      <w:r>
        <w:rPr>
          <w:noProof/>
        </w:rPr>
        <w:drawing>
          <wp:inline distT="0" distB="0" distL="0" distR="0" wp14:anchorId="33FC020B" wp14:editId="65E7296D">
            <wp:extent cx="2457450" cy="447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7450" cy="447675"/>
                    </a:xfrm>
                    <a:prstGeom prst="rect">
                      <a:avLst/>
                    </a:prstGeom>
                  </pic:spPr>
                </pic:pic>
              </a:graphicData>
            </a:graphic>
          </wp:inline>
        </w:drawing>
      </w:r>
    </w:p>
    <w:p w14:paraId="51B06283" w14:textId="36FC358E" w:rsidR="006C4E66" w:rsidRDefault="002E6E5F" w:rsidP="002E6E5F">
      <w:pPr>
        <w:rPr>
          <w:rFonts w:ascii="Times New Roman" w:hAnsi="Times New Roman" w:cs="Times New Roman"/>
          <w:sz w:val="24"/>
          <w:szCs w:val="24"/>
        </w:rPr>
      </w:pPr>
      <w:r>
        <w:rPr>
          <w:rFonts w:ascii="Times New Roman" w:hAnsi="Times New Roman" w:cs="Times New Roman"/>
          <w:sz w:val="24"/>
          <w:szCs w:val="24"/>
        </w:rPr>
        <w:t>Y volver a reintentar con el código inicial.</w:t>
      </w:r>
    </w:p>
    <w:p w14:paraId="4117393D" w14:textId="688251B2" w:rsidR="006C4E66" w:rsidRDefault="006C4E66" w:rsidP="002E6E5F">
      <w:pPr>
        <w:rPr>
          <w:rFonts w:ascii="Times New Roman" w:hAnsi="Times New Roman" w:cs="Times New Roman"/>
          <w:sz w:val="24"/>
          <w:szCs w:val="24"/>
        </w:rPr>
      </w:pPr>
    </w:p>
    <w:p w14:paraId="7100133E" w14:textId="0220D6DD" w:rsidR="006C4E66" w:rsidRDefault="006C4E66" w:rsidP="006C4E66">
      <w:pPr>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365A9AAF" wp14:editId="0B84BC6F">
            <wp:simplePos x="0" y="0"/>
            <wp:positionH relativeFrom="column">
              <wp:posOffset>-365125</wp:posOffset>
            </wp:positionH>
            <wp:positionV relativeFrom="paragraph">
              <wp:posOffset>454025</wp:posOffset>
            </wp:positionV>
            <wp:extent cx="3995420" cy="2443480"/>
            <wp:effectExtent l="0" t="0" r="5080" b="0"/>
            <wp:wrapTight wrapText="bothSides">
              <wp:wrapPolygon edited="0">
                <wp:start x="0" y="0"/>
                <wp:lineTo x="0" y="21387"/>
                <wp:lineTo x="21524" y="21387"/>
                <wp:lineTo x="21524"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95420" cy="2443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Luego crearemos un archivo </w:t>
      </w:r>
      <w:r w:rsidR="00C04652">
        <w:rPr>
          <w:rFonts w:ascii="Times New Roman" w:hAnsi="Times New Roman" w:cs="Times New Roman"/>
          <w:sz w:val="24"/>
          <w:szCs w:val="24"/>
        </w:rPr>
        <w:t xml:space="preserve">en la raíz del proyecto </w:t>
      </w:r>
      <w:r>
        <w:rPr>
          <w:rFonts w:ascii="Times New Roman" w:hAnsi="Times New Roman" w:cs="Times New Roman"/>
          <w:sz w:val="24"/>
          <w:szCs w:val="24"/>
        </w:rPr>
        <w:t xml:space="preserve">con la </w:t>
      </w:r>
      <w:r w:rsidRPr="00E60E98">
        <w:rPr>
          <w:rFonts w:ascii="Times New Roman" w:hAnsi="Times New Roman" w:cs="Times New Roman"/>
          <w:sz w:val="24"/>
          <w:szCs w:val="24"/>
        </w:rPr>
        <w:t>Configuración de Babel (</w:t>
      </w:r>
      <w:r w:rsidRPr="00E60E98">
        <w:rPr>
          <w:rStyle w:val="CdigoHTML"/>
          <w:rFonts w:ascii="Times New Roman" w:eastAsiaTheme="minorHAnsi" w:hAnsi="Times New Roman" w:cs="Times New Roman"/>
          <w:sz w:val="24"/>
          <w:szCs w:val="24"/>
        </w:rPr>
        <w:t>.babelrc</w:t>
      </w:r>
      <w:r w:rsidRPr="00E60E98">
        <w:rPr>
          <w:rFonts w:ascii="Times New Roman" w:hAnsi="Times New Roman" w:cs="Times New Roman"/>
          <w:sz w:val="24"/>
          <w:szCs w:val="24"/>
        </w:rPr>
        <w:t>):</w:t>
      </w:r>
    </w:p>
    <w:p w14:paraId="2AEF2597" w14:textId="5D1478E4" w:rsidR="006C4E66" w:rsidRDefault="006C4E66" w:rsidP="006C4E66">
      <w:pPr>
        <w:jc w:val="center"/>
        <w:rPr>
          <w:rFonts w:ascii="Times New Roman" w:hAnsi="Times New Roman" w:cs="Times New Roman"/>
          <w:b/>
          <w:bCs/>
          <w:i/>
          <w:iCs/>
          <w:sz w:val="24"/>
          <w:szCs w:val="24"/>
        </w:rPr>
      </w:pPr>
    </w:p>
    <w:p w14:paraId="4316B549" w14:textId="77777777" w:rsidR="00D93E92" w:rsidRDefault="00D93E92" w:rsidP="002E6E5F">
      <w:pPr>
        <w:rPr>
          <w:rFonts w:ascii="Times New Roman" w:hAnsi="Times New Roman" w:cs="Times New Roman"/>
          <w:sz w:val="24"/>
          <w:szCs w:val="24"/>
        </w:rPr>
      </w:pPr>
    </w:p>
    <w:p w14:paraId="7BE3E61E" w14:textId="5935915A" w:rsidR="006C4E66" w:rsidRDefault="006C4E66" w:rsidP="002E6E5F">
      <w:pPr>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3381D345" wp14:editId="47176A0D">
            <wp:simplePos x="0" y="0"/>
            <wp:positionH relativeFrom="margin">
              <wp:posOffset>3886200</wp:posOffset>
            </wp:positionH>
            <wp:positionV relativeFrom="paragraph">
              <wp:posOffset>469265</wp:posOffset>
            </wp:positionV>
            <wp:extent cx="2609850" cy="1162050"/>
            <wp:effectExtent l="0" t="0" r="0" b="0"/>
            <wp:wrapTight wrapText="bothSides">
              <wp:wrapPolygon edited="0">
                <wp:start x="0" y="0"/>
                <wp:lineTo x="0" y="21246"/>
                <wp:lineTo x="21442" y="21246"/>
                <wp:lineTo x="2144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09850" cy="1162050"/>
                    </a:xfrm>
                    <a:prstGeom prst="rect">
                      <a:avLst/>
                    </a:prstGeom>
                  </pic:spPr>
                </pic:pic>
              </a:graphicData>
            </a:graphic>
          </wp:anchor>
        </w:drawing>
      </w:r>
    </w:p>
    <w:p w14:paraId="77160FBF" w14:textId="2466FB5D" w:rsidR="00D93E92" w:rsidRDefault="00D93E92" w:rsidP="002E6E5F">
      <w:pPr>
        <w:rPr>
          <w:rFonts w:ascii="Times New Roman" w:hAnsi="Times New Roman" w:cs="Times New Roman"/>
          <w:sz w:val="24"/>
          <w:szCs w:val="24"/>
        </w:rPr>
      </w:pPr>
    </w:p>
    <w:p w14:paraId="1DC5E4B2" w14:textId="4BE34632" w:rsidR="00D93E92" w:rsidRDefault="00D93E92" w:rsidP="002E6E5F">
      <w:pPr>
        <w:rPr>
          <w:rFonts w:ascii="Times New Roman" w:hAnsi="Times New Roman" w:cs="Times New Roman"/>
          <w:sz w:val="24"/>
          <w:szCs w:val="24"/>
        </w:rPr>
      </w:pPr>
    </w:p>
    <w:p w14:paraId="546BC635" w14:textId="77777777" w:rsidR="00D93E92" w:rsidRDefault="00D93E92" w:rsidP="002E6E5F">
      <w:pPr>
        <w:rPr>
          <w:rFonts w:ascii="Times New Roman" w:hAnsi="Times New Roman" w:cs="Times New Roman"/>
          <w:sz w:val="24"/>
          <w:szCs w:val="24"/>
        </w:rPr>
      </w:pPr>
    </w:p>
    <w:p w14:paraId="6908DB95" w14:textId="2FA2F970" w:rsidR="00D93E92" w:rsidRDefault="00D93E92" w:rsidP="002E6E5F">
      <w:pPr>
        <w:rPr>
          <w:rFonts w:ascii="Times New Roman" w:hAnsi="Times New Roman" w:cs="Times New Roman"/>
          <w:sz w:val="24"/>
          <w:szCs w:val="24"/>
        </w:rPr>
      </w:pPr>
      <w:r w:rsidRPr="00D93E92">
        <w:rPr>
          <w:rFonts w:ascii="Times New Roman" w:hAnsi="Times New Roman" w:cs="Times New Roman"/>
          <w:b/>
          <w:bCs/>
          <w:sz w:val="24"/>
          <w:szCs w:val="24"/>
        </w:rPr>
        <w:t>@babel/Preset-env :</w:t>
      </w:r>
      <w:r>
        <w:rPr>
          <w:rFonts w:ascii="Times New Roman" w:hAnsi="Times New Roman" w:cs="Times New Roman"/>
          <w:sz w:val="24"/>
          <w:szCs w:val="24"/>
        </w:rPr>
        <w:t xml:space="preserve"> Configura compatibilidad con ECMAScript 5 / 6</w:t>
      </w:r>
    </w:p>
    <w:p w14:paraId="667961CB" w14:textId="21C466DE" w:rsidR="00D93E92" w:rsidRPr="002E6E5F" w:rsidRDefault="00D93E92" w:rsidP="00D93E92">
      <w:pPr>
        <w:rPr>
          <w:rFonts w:ascii="Times New Roman" w:hAnsi="Times New Roman" w:cs="Times New Roman"/>
          <w:sz w:val="24"/>
          <w:szCs w:val="24"/>
        </w:rPr>
      </w:pPr>
      <w:r w:rsidRPr="00D93E92">
        <w:rPr>
          <w:rFonts w:ascii="Times New Roman" w:hAnsi="Times New Roman" w:cs="Times New Roman"/>
          <w:b/>
          <w:bCs/>
          <w:sz w:val="24"/>
          <w:szCs w:val="24"/>
        </w:rPr>
        <w:t>@babel/Preset-react :</w:t>
      </w:r>
      <w:r>
        <w:rPr>
          <w:rFonts w:ascii="Times New Roman" w:hAnsi="Times New Roman" w:cs="Times New Roman"/>
          <w:sz w:val="24"/>
          <w:szCs w:val="24"/>
        </w:rPr>
        <w:t xml:space="preserve"> Configura compatibilidad con </w:t>
      </w:r>
      <w:r w:rsidR="00C53B67">
        <w:rPr>
          <w:rFonts w:ascii="Times New Roman" w:hAnsi="Times New Roman" w:cs="Times New Roman"/>
          <w:sz w:val="24"/>
          <w:szCs w:val="24"/>
        </w:rPr>
        <w:t>JSX y REACT</w:t>
      </w:r>
    </w:p>
    <w:p w14:paraId="00E4F61E" w14:textId="77777777" w:rsidR="00426765" w:rsidRDefault="00426765" w:rsidP="00426765">
      <w:pPr>
        <w:pStyle w:val="Ttulo1"/>
      </w:pPr>
    </w:p>
    <w:p w14:paraId="109487BF" w14:textId="42ABDEDE" w:rsidR="00426765" w:rsidRDefault="00426765" w:rsidP="00426765">
      <w:pPr>
        <w:pStyle w:val="Ttulo1"/>
      </w:pPr>
      <w:r>
        <w:t>Webpack: Empaquetando nuestros módulos.</w:t>
      </w:r>
    </w:p>
    <w:p w14:paraId="389F22F7" w14:textId="39E2775D" w:rsidR="005F3CB6" w:rsidRDefault="005F3CB6" w:rsidP="005F3CB6">
      <w:pPr>
        <w:pStyle w:val="NormalWeb"/>
      </w:pPr>
      <w:r>
        <w:rPr>
          <w:rStyle w:val="Textoennegrita"/>
        </w:rPr>
        <w:t>Webpack</w:t>
      </w:r>
      <w:r>
        <w:t xml:space="preserve"> es una herramienta que nos ayuda a compilar múltiples archivos (JavaScript, HTML, CSS, imágenes) en uno solo (o a veces un poco más) que tendrá todo nuestro código listo para producción.</w:t>
      </w:r>
    </w:p>
    <w:p w14:paraId="4C0D3180" w14:textId="1636139D" w:rsidR="005F3CB6" w:rsidRDefault="005F3CB6" w:rsidP="005F3CB6">
      <w:pPr>
        <w:pStyle w:val="NormalWeb"/>
      </w:pPr>
      <w:r>
        <w:t>Instalación de Webpack y algunos plugins:</w:t>
      </w:r>
    </w:p>
    <w:p w14:paraId="339B319F" w14:textId="51CB0921" w:rsidR="00471B8D" w:rsidRDefault="00471B8D" w:rsidP="00471B8D">
      <w:pPr>
        <w:pStyle w:val="NormalWeb"/>
        <w:jc w:val="center"/>
      </w:pPr>
      <w:r>
        <w:rPr>
          <w:noProof/>
        </w:rPr>
        <w:drawing>
          <wp:inline distT="0" distB="0" distL="0" distR="0" wp14:anchorId="5B89840E" wp14:editId="4CB09C8C">
            <wp:extent cx="5198166" cy="397510"/>
            <wp:effectExtent l="0" t="0" r="254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8155" b="4706"/>
                    <a:stretch/>
                  </pic:blipFill>
                  <pic:spPr bwMode="auto">
                    <a:xfrm>
                      <a:off x="0" y="0"/>
                      <a:ext cx="5286690" cy="404280"/>
                    </a:xfrm>
                    <a:prstGeom prst="rect">
                      <a:avLst/>
                    </a:prstGeom>
                    <a:ln>
                      <a:noFill/>
                    </a:ln>
                    <a:extLst>
                      <a:ext uri="{53640926-AAD7-44D8-BBD7-CCE9431645EC}">
                        <a14:shadowObscured xmlns:a14="http://schemas.microsoft.com/office/drawing/2010/main"/>
                      </a:ext>
                    </a:extLst>
                  </pic:spPr>
                </pic:pic>
              </a:graphicData>
            </a:graphic>
          </wp:inline>
        </w:drawing>
      </w:r>
    </w:p>
    <w:p w14:paraId="752A0FA0" w14:textId="067A0372" w:rsidR="00B4671B" w:rsidRDefault="00B4671B" w:rsidP="00B4671B">
      <w:pPr>
        <w:pStyle w:val="NormalWeb"/>
      </w:pPr>
      <w:r>
        <w:t>Ahora creamos en nuestra raíz del proyecto (</w:t>
      </w:r>
      <w:r>
        <w:rPr>
          <w:rStyle w:val="CdigoHTML"/>
        </w:rPr>
        <w:t>webpack.config.js</w:t>
      </w:r>
      <w:r>
        <w:t>) con la configuración de Webpack:</w:t>
      </w:r>
    </w:p>
    <w:p w14:paraId="774F868C"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00BFF9"/>
          <w:sz w:val="21"/>
          <w:szCs w:val="21"/>
          <w:lang w:val="en-US" w:eastAsia="es-CO"/>
        </w:rPr>
        <w:t>const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92B6F4"/>
          <w:sz w:val="21"/>
          <w:szCs w:val="21"/>
          <w:lang w:val="en-US" w:eastAsia="es-CO"/>
        </w:rPr>
        <w:t>path</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F7ECB5"/>
          <w:sz w:val="21"/>
          <w:szCs w:val="21"/>
          <w:lang w:val="en-US" w:eastAsia="es-CO"/>
        </w:rPr>
        <w:t>require</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path</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A7DBF7"/>
          <w:sz w:val="21"/>
          <w:szCs w:val="21"/>
          <w:lang w:val="en-US" w:eastAsia="es-CO"/>
        </w:rPr>
        <w:t>;</w:t>
      </w:r>
    </w:p>
    <w:p w14:paraId="40E9A29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00BFF9"/>
          <w:sz w:val="21"/>
          <w:szCs w:val="21"/>
          <w:lang w:val="en-US" w:eastAsia="es-CO"/>
        </w:rPr>
        <w:t>const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92B6F4"/>
          <w:sz w:val="21"/>
          <w:szCs w:val="21"/>
          <w:lang w:val="en-US" w:eastAsia="es-CO"/>
        </w:rPr>
        <w:t>HtmlWebpackPlugin</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F7ECB5"/>
          <w:sz w:val="21"/>
          <w:szCs w:val="21"/>
          <w:lang w:val="en-US" w:eastAsia="es-CO"/>
        </w:rPr>
        <w:t>require</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html-webpack-plugin</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A7DBF7"/>
          <w:sz w:val="21"/>
          <w:szCs w:val="21"/>
          <w:lang w:val="en-US" w:eastAsia="es-CO"/>
        </w:rPr>
        <w:t>;</w:t>
      </w:r>
    </w:p>
    <w:p w14:paraId="5E1067A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p>
    <w:p w14:paraId="366667B6"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7FDBCA"/>
          <w:sz w:val="21"/>
          <w:szCs w:val="21"/>
          <w:lang w:val="en-US" w:eastAsia="es-CO"/>
        </w:rPr>
        <w:t>module</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7FDBCA"/>
          <w:sz w:val="21"/>
          <w:szCs w:val="21"/>
          <w:lang w:val="en-US" w:eastAsia="es-CO"/>
        </w:rPr>
        <w:t>exports</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p>
    <w:p w14:paraId="11A5815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entry: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./src/index.js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1560BB3B"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output: </w:t>
      </w:r>
      <w:r w:rsidRPr="00B4671B">
        <w:rPr>
          <w:rFonts w:ascii="Consolas" w:eastAsia="Times New Roman" w:hAnsi="Consolas" w:cs="Times New Roman"/>
          <w:color w:val="FFFFFF"/>
          <w:sz w:val="21"/>
          <w:szCs w:val="21"/>
          <w:lang w:val="en-US" w:eastAsia="es-CO"/>
        </w:rPr>
        <w:t>{</w:t>
      </w:r>
    </w:p>
    <w:p w14:paraId="3AFB963C"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path: </w:t>
      </w:r>
      <w:r w:rsidRPr="00B4671B">
        <w:rPr>
          <w:rFonts w:ascii="Consolas" w:eastAsia="Times New Roman" w:hAnsi="Consolas" w:cs="Times New Roman"/>
          <w:color w:val="D6DEEB"/>
          <w:sz w:val="21"/>
          <w:szCs w:val="21"/>
          <w:lang w:val="en-US" w:eastAsia="es-CO"/>
        </w:rPr>
        <w:t>path</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87AFF4"/>
          <w:sz w:val="21"/>
          <w:szCs w:val="21"/>
          <w:lang w:val="en-US" w:eastAsia="es-CO"/>
        </w:rPr>
        <w:t>resolve</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D7DBE0"/>
          <w:sz w:val="21"/>
          <w:szCs w:val="21"/>
          <w:lang w:val="en-US" w:eastAsia="es-CO"/>
        </w:rPr>
        <w:t>__dirname</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dist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0BF406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filename: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bundle.js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2417A47D"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3A0E11CC"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resolve: </w:t>
      </w:r>
      <w:r w:rsidRPr="00B4671B">
        <w:rPr>
          <w:rFonts w:ascii="Consolas" w:eastAsia="Times New Roman" w:hAnsi="Consolas" w:cs="Times New Roman"/>
          <w:color w:val="FFFFFF"/>
          <w:sz w:val="21"/>
          <w:szCs w:val="21"/>
          <w:lang w:val="en-US" w:eastAsia="es-CO"/>
        </w:rPr>
        <w:t>{</w:t>
      </w:r>
    </w:p>
    <w:p w14:paraId="48CD9667"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extensions: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.js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.jsx</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120FB85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001FFA63"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module: </w:t>
      </w:r>
      <w:r w:rsidRPr="00B4671B">
        <w:rPr>
          <w:rFonts w:ascii="Consolas" w:eastAsia="Times New Roman" w:hAnsi="Consolas" w:cs="Times New Roman"/>
          <w:color w:val="FFFFFF"/>
          <w:sz w:val="21"/>
          <w:szCs w:val="21"/>
          <w:lang w:val="en-US" w:eastAsia="es-CO"/>
        </w:rPr>
        <w:t>{</w:t>
      </w:r>
    </w:p>
    <w:p w14:paraId="65D56973"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rules: [</w:t>
      </w:r>
    </w:p>
    <w:p w14:paraId="473B578A"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p>
    <w:p w14:paraId="4A9A2D8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test:</w:t>
      </w:r>
      <w:r w:rsidRPr="00B4671B">
        <w:rPr>
          <w:rFonts w:ascii="Consolas" w:eastAsia="Times New Roman" w:hAnsi="Consolas" w:cs="Times New Roman"/>
          <w:color w:val="BCF0C0"/>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82AAFF"/>
          <w:sz w:val="21"/>
          <w:szCs w:val="21"/>
          <w:lang w:val="en-US" w:eastAsia="es-CO"/>
        </w:rPr>
        <w:t>\.</w:t>
      </w:r>
      <w:r w:rsidRPr="00B4671B">
        <w:rPr>
          <w:rFonts w:ascii="Consolas" w:eastAsia="Times New Roman" w:hAnsi="Consolas" w:cs="Times New Roman"/>
          <w:color w:val="BCF0C0"/>
          <w:sz w:val="21"/>
          <w:szCs w:val="21"/>
          <w:lang w:val="en-US" w:eastAsia="es-CO"/>
        </w:rPr>
        <w:t>(js</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BCF0C0"/>
          <w:sz w:val="21"/>
          <w:szCs w:val="21"/>
          <w:lang w:val="en-US" w:eastAsia="es-CO"/>
        </w:rPr>
        <w:t>jsx)</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17D1C9E6"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exclude:</w:t>
      </w:r>
      <w:r w:rsidRPr="00B4671B">
        <w:rPr>
          <w:rFonts w:ascii="Consolas" w:eastAsia="Times New Roman" w:hAnsi="Consolas" w:cs="Times New Roman"/>
          <w:color w:val="BCF0C0"/>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node_modules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63B29F6"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use: </w:t>
      </w:r>
      <w:r w:rsidRPr="00B4671B">
        <w:rPr>
          <w:rFonts w:ascii="Consolas" w:eastAsia="Times New Roman" w:hAnsi="Consolas" w:cs="Times New Roman"/>
          <w:color w:val="FFFFFF"/>
          <w:sz w:val="21"/>
          <w:szCs w:val="21"/>
          <w:lang w:val="en-US" w:eastAsia="es-CO"/>
        </w:rPr>
        <w:t>{</w:t>
      </w:r>
    </w:p>
    <w:p w14:paraId="06C59F0F"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loader: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babel-loader</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673AA0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7E4E0B54"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13159858"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p>
    <w:p w14:paraId="3E822124"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test:</w:t>
      </w:r>
      <w:r w:rsidRPr="00B4671B">
        <w:rPr>
          <w:rFonts w:ascii="Consolas" w:eastAsia="Times New Roman" w:hAnsi="Consolas" w:cs="Times New Roman"/>
          <w:color w:val="BCF0C0"/>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82AAFF"/>
          <w:sz w:val="21"/>
          <w:szCs w:val="21"/>
          <w:lang w:val="en-US" w:eastAsia="es-CO"/>
        </w:rPr>
        <w:t>\.</w:t>
      </w:r>
      <w:r w:rsidRPr="00B4671B">
        <w:rPr>
          <w:rFonts w:ascii="Consolas" w:eastAsia="Times New Roman" w:hAnsi="Consolas" w:cs="Times New Roman"/>
          <w:color w:val="BCF0C0"/>
          <w:sz w:val="21"/>
          <w:szCs w:val="21"/>
          <w:lang w:val="en-US" w:eastAsia="es-CO"/>
        </w:rPr>
        <w:t>html</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213E2C4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use: </w:t>
      </w:r>
      <w:r w:rsidRPr="00B4671B">
        <w:rPr>
          <w:rFonts w:ascii="Consolas" w:eastAsia="Times New Roman" w:hAnsi="Consolas" w:cs="Times New Roman"/>
          <w:color w:val="FFFFFF"/>
          <w:sz w:val="21"/>
          <w:szCs w:val="21"/>
          <w:lang w:val="en-US" w:eastAsia="es-CO"/>
        </w:rPr>
        <w:t>{</w:t>
      </w:r>
    </w:p>
    <w:p w14:paraId="6934B31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loader: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html-loader</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25C6A43D"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lastRenderedPageBreak/>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509784D0"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5FCEF26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p>
    <w:p w14:paraId="2137621F"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64BBF1E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plugins: [</w:t>
      </w:r>
    </w:p>
    <w:p w14:paraId="193C6FC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00BFF9"/>
          <w:sz w:val="21"/>
          <w:szCs w:val="21"/>
          <w:lang w:val="en-US" w:eastAsia="es-CO"/>
        </w:rPr>
        <w:t>new</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D29FFC"/>
          <w:sz w:val="21"/>
          <w:szCs w:val="21"/>
          <w:lang w:val="en-US" w:eastAsia="es-CO"/>
        </w:rPr>
        <w:t>HtmlWebpackPlugin</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FFFFFF"/>
          <w:sz w:val="21"/>
          <w:szCs w:val="21"/>
          <w:lang w:val="en-US" w:eastAsia="es-CO"/>
        </w:rPr>
        <w:t>{</w:t>
      </w:r>
    </w:p>
    <w:p w14:paraId="3E981F7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template: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./public/index.html</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CFC2F0F"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A7DBF7"/>
          <w:sz w:val="21"/>
          <w:szCs w:val="21"/>
          <w:lang w:eastAsia="es-CO"/>
        </w:rPr>
        <w:t>filename: </w:t>
      </w:r>
      <w:r w:rsidRPr="00B4671B">
        <w:rPr>
          <w:rFonts w:ascii="Consolas" w:eastAsia="Times New Roman" w:hAnsi="Consolas" w:cs="Times New Roman"/>
          <w:color w:val="6BFF81"/>
          <w:sz w:val="21"/>
          <w:szCs w:val="21"/>
          <w:lang w:eastAsia="es-CO"/>
        </w:rPr>
        <w:t>'</w:t>
      </w:r>
      <w:r w:rsidRPr="00B4671B">
        <w:rPr>
          <w:rFonts w:ascii="Consolas" w:eastAsia="Times New Roman" w:hAnsi="Consolas" w:cs="Times New Roman"/>
          <w:color w:val="BCF0C0"/>
          <w:sz w:val="21"/>
          <w:szCs w:val="21"/>
          <w:lang w:eastAsia="es-CO"/>
        </w:rPr>
        <w:t>./index.html</w:t>
      </w:r>
      <w:r w:rsidRPr="00B4671B">
        <w:rPr>
          <w:rFonts w:ascii="Consolas" w:eastAsia="Times New Roman" w:hAnsi="Consolas" w:cs="Times New Roman"/>
          <w:color w:val="6BFF81"/>
          <w:sz w:val="21"/>
          <w:szCs w:val="21"/>
          <w:lang w:eastAsia="es-CO"/>
        </w:rPr>
        <w:t>'</w:t>
      </w:r>
      <w:r w:rsidRPr="00B4671B">
        <w:rPr>
          <w:rFonts w:ascii="Consolas" w:eastAsia="Times New Roman" w:hAnsi="Consolas" w:cs="Times New Roman"/>
          <w:color w:val="A7DBF7"/>
          <w:sz w:val="21"/>
          <w:szCs w:val="21"/>
          <w:lang w:eastAsia="es-CO"/>
        </w:rPr>
        <w:t>,</w:t>
      </w:r>
    </w:p>
    <w:p w14:paraId="21A644F1"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A7DBF7"/>
          <w:sz w:val="21"/>
          <w:szCs w:val="21"/>
          <w:lang w:eastAsia="es-CO"/>
        </w:rPr>
        <w:t>    </w:t>
      </w:r>
      <w:r w:rsidRPr="00B4671B">
        <w:rPr>
          <w:rFonts w:ascii="Consolas" w:eastAsia="Times New Roman" w:hAnsi="Consolas" w:cs="Times New Roman"/>
          <w:color w:val="FFFFFF"/>
          <w:sz w:val="21"/>
          <w:szCs w:val="21"/>
          <w:lang w:eastAsia="es-CO"/>
        </w:rPr>
        <w:t>}</w:t>
      </w:r>
      <w:r w:rsidRPr="00B4671B">
        <w:rPr>
          <w:rFonts w:ascii="Consolas" w:eastAsia="Times New Roman" w:hAnsi="Consolas" w:cs="Times New Roman"/>
          <w:color w:val="A7DBF7"/>
          <w:sz w:val="21"/>
          <w:szCs w:val="21"/>
          <w:lang w:eastAsia="es-CO"/>
        </w:rPr>
        <w:t>),</w:t>
      </w:r>
    </w:p>
    <w:p w14:paraId="02AF9A03"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A7DBF7"/>
          <w:sz w:val="21"/>
          <w:szCs w:val="21"/>
          <w:lang w:eastAsia="es-CO"/>
        </w:rPr>
        <w:t>  ],</w:t>
      </w:r>
    </w:p>
    <w:p w14:paraId="11E2EC2E" w14:textId="016226EC" w:rsidR="00B4671B" w:rsidRPr="00F05BDA" w:rsidRDefault="00B4671B" w:rsidP="00F05BDA">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FFFFFF"/>
          <w:sz w:val="21"/>
          <w:szCs w:val="21"/>
          <w:lang w:eastAsia="es-CO"/>
        </w:rPr>
        <w:t>}</w:t>
      </w:r>
      <w:r w:rsidRPr="00B4671B">
        <w:rPr>
          <w:rFonts w:ascii="Consolas" w:eastAsia="Times New Roman" w:hAnsi="Consolas" w:cs="Times New Roman"/>
          <w:color w:val="A7DBF7"/>
          <w:sz w:val="21"/>
          <w:szCs w:val="21"/>
          <w:lang w:eastAsia="es-CO"/>
        </w:rPr>
        <w:t>;</w:t>
      </w:r>
    </w:p>
    <w:p w14:paraId="6AED8899" w14:textId="33AE9906" w:rsidR="00E25F96" w:rsidRDefault="00E25F96" w:rsidP="00B4671B">
      <w:pPr>
        <w:pStyle w:val="NormalWeb"/>
      </w:pPr>
      <w:r>
        <w:t>Luego creamos un Script en (</w:t>
      </w:r>
      <w:r>
        <w:rPr>
          <w:rStyle w:val="CdigoHTML"/>
        </w:rPr>
        <w:t>package.json</w:t>
      </w:r>
      <w:r>
        <w:t>) para ejecutar las tareas de Webpack:</w:t>
      </w:r>
    </w:p>
    <w:p w14:paraId="4C31431C" w14:textId="2D7BD459" w:rsidR="00741ED9" w:rsidRDefault="00741ED9" w:rsidP="00741ED9">
      <w:pPr>
        <w:pStyle w:val="NormalWeb"/>
        <w:jc w:val="center"/>
      </w:pPr>
      <w:r>
        <w:rPr>
          <w:noProof/>
        </w:rPr>
        <w:drawing>
          <wp:inline distT="0" distB="0" distL="0" distR="0" wp14:anchorId="0F164133" wp14:editId="63CFEAF6">
            <wp:extent cx="3886200" cy="990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200" cy="990600"/>
                    </a:xfrm>
                    <a:prstGeom prst="rect">
                      <a:avLst/>
                    </a:prstGeom>
                  </pic:spPr>
                </pic:pic>
              </a:graphicData>
            </a:graphic>
          </wp:inline>
        </w:drawing>
      </w:r>
    </w:p>
    <w:p w14:paraId="028E1F0C" w14:textId="77777777" w:rsidR="00F05BDA" w:rsidRDefault="00F05BDA" w:rsidP="00741ED9">
      <w:pPr>
        <w:pStyle w:val="NormalWeb"/>
        <w:jc w:val="center"/>
      </w:pPr>
    </w:p>
    <w:p w14:paraId="31AF06D6" w14:textId="77777777" w:rsidR="0086091D" w:rsidRDefault="0086091D" w:rsidP="0086091D">
      <w:pPr>
        <w:pStyle w:val="Ttulo1"/>
      </w:pPr>
      <w:r>
        <w:t>Webpack Dev Server: Reporte de errores y Cambios en tiempo real</w:t>
      </w:r>
    </w:p>
    <w:p w14:paraId="22A60787" w14:textId="567B79F8" w:rsidR="0086091D" w:rsidRDefault="0086091D" w:rsidP="0086091D">
      <w:pPr>
        <w:pStyle w:val="NormalWeb"/>
      </w:pPr>
      <w:r>
        <w:t xml:space="preserve">Instalación de </w:t>
      </w:r>
      <w:r>
        <w:rPr>
          <w:rStyle w:val="Textoennegrita"/>
        </w:rPr>
        <w:t>Webpack Dev Server</w:t>
      </w:r>
      <w:r>
        <w:t>:</w:t>
      </w:r>
    </w:p>
    <w:p w14:paraId="5A02F436" w14:textId="08153806" w:rsidR="0086091D" w:rsidRDefault="0086091D" w:rsidP="0086091D">
      <w:pPr>
        <w:pStyle w:val="NormalWeb"/>
        <w:jc w:val="center"/>
      </w:pPr>
      <w:r>
        <w:rPr>
          <w:noProof/>
        </w:rPr>
        <w:drawing>
          <wp:inline distT="0" distB="0" distL="0" distR="0" wp14:anchorId="131A950B" wp14:editId="7DD491B2">
            <wp:extent cx="3438525" cy="4572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8525" cy="457200"/>
                    </a:xfrm>
                    <a:prstGeom prst="rect">
                      <a:avLst/>
                    </a:prstGeom>
                  </pic:spPr>
                </pic:pic>
              </a:graphicData>
            </a:graphic>
          </wp:inline>
        </w:drawing>
      </w:r>
    </w:p>
    <w:p w14:paraId="3112FDF2" w14:textId="3DC895CC" w:rsidR="00254277" w:rsidRDefault="00254277" w:rsidP="00254277">
      <w:pPr>
        <w:pStyle w:val="NormalWeb"/>
      </w:pPr>
      <w:r>
        <w:t>Script para ejecutar el servidor de Webpack y visualizar los cambios en tiempo real (</w:t>
      </w:r>
      <w:r>
        <w:rPr>
          <w:rStyle w:val="CdigoHTML"/>
        </w:rPr>
        <w:t>package.json</w:t>
      </w:r>
      <w:r>
        <w:t>):</w:t>
      </w:r>
    </w:p>
    <w:p w14:paraId="53277B90" w14:textId="4276FDB3" w:rsidR="00254277" w:rsidRDefault="00254277" w:rsidP="00254277">
      <w:pPr>
        <w:pStyle w:val="NormalWeb"/>
      </w:pPr>
      <w:r>
        <w:rPr>
          <w:noProof/>
        </w:rPr>
        <w:drawing>
          <wp:inline distT="0" distB="0" distL="0" distR="0" wp14:anchorId="756E805A" wp14:editId="2B3EF867">
            <wp:extent cx="5448300" cy="1143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8300" cy="1143000"/>
                    </a:xfrm>
                    <a:prstGeom prst="rect">
                      <a:avLst/>
                    </a:prstGeom>
                  </pic:spPr>
                </pic:pic>
              </a:graphicData>
            </a:graphic>
          </wp:inline>
        </w:drawing>
      </w:r>
    </w:p>
    <w:p w14:paraId="69EF815F" w14:textId="00499889" w:rsidR="00221971" w:rsidRDefault="00221971" w:rsidP="00254277">
      <w:pPr>
        <w:pStyle w:val="NormalWeb"/>
        <w:rPr>
          <w:rStyle w:val="CdigoHTML"/>
        </w:rPr>
      </w:pPr>
      <w:r>
        <w:t xml:space="preserve">En caso de algún error relacionado al puerto agregar en el archivo </w:t>
      </w:r>
      <w:r>
        <w:rPr>
          <w:rStyle w:val="CdigoHTML"/>
        </w:rPr>
        <w:t>webpack.config.js:</w:t>
      </w:r>
    </w:p>
    <w:p w14:paraId="226D6336" w14:textId="35F6C5F0" w:rsidR="00221971" w:rsidRDefault="00221971" w:rsidP="00221971">
      <w:pPr>
        <w:pStyle w:val="NormalWeb"/>
        <w:jc w:val="center"/>
      </w:pPr>
      <w:r>
        <w:rPr>
          <w:noProof/>
        </w:rPr>
        <w:lastRenderedPageBreak/>
        <w:drawing>
          <wp:inline distT="0" distB="0" distL="0" distR="0" wp14:anchorId="57144E8B" wp14:editId="32E7316A">
            <wp:extent cx="4678016" cy="1046921"/>
            <wp:effectExtent l="76200" t="76200" r="123190" b="134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7484" b="3245"/>
                    <a:stretch/>
                  </pic:blipFill>
                  <pic:spPr bwMode="auto">
                    <a:xfrm>
                      <a:off x="0" y="0"/>
                      <a:ext cx="4700260" cy="1051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DB47A5" w14:textId="77777777" w:rsidR="0086091D" w:rsidRDefault="0086091D" w:rsidP="00741ED9">
      <w:pPr>
        <w:pStyle w:val="NormalWeb"/>
        <w:jc w:val="center"/>
      </w:pPr>
    </w:p>
    <w:p w14:paraId="5691BB6C" w14:textId="77777777" w:rsidR="005F3CB6" w:rsidRDefault="005F3CB6" w:rsidP="00426765">
      <w:pPr>
        <w:pStyle w:val="Ttulo1"/>
      </w:pPr>
    </w:p>
    <w:p w14:paraId="01391673" w14:textId="77777777" w:rsidR="004C0273" w:rsidRDefault="004C0273" w:rsidP="004C0273">
      <w:pPr>
        <w:pStyle w:val="Ttulo1"/>
      </w:pPr>
      <w:r>
        <w:t>Estilos con SASS</w:t>
      </w:r>
    </w:p>
    <w:p w14:paraId="061EF9B2" w14:textId="77777777" w:rsidR="004C0273" w:rsidRDefault="004C0273" w:rsidP="004C0273">
      <w:pPr>
        <w:pStyle w:val="NormalWeb"/>
      </w:pPr>
      <w:r>
        <w:t xml:space="preserve">Los </w:t>
      </w:r>
      <w:r>
        <w:rPr>
          <w:rStyle w:val="Textoennegrita"/>
        </w:rPr>
        <w:t>preprocesadores</w:t>
      </w:r>
      <w:r>
        <w:t xml:space="preserve"> como </w:t>
      </w:r>
      <w:r>
        <w:rPr>
          <w:rStyle w:val="Textoennegrita"/>
        </w:rPr>
        <w:t>Sass</w:t>
      </w:r>
      <w:r>
        <w:t xml:space="preserve"> son herramientas que nos permiten escribir CSS con una sintaxis un poco diferente y más amigable que luego se transformará en CSS normal. Gracias a Sass podemos escribir CSS con variables, mixins, bucles, entre otras características.</w:t>
      </w:r>
    </w:p>
    <w:p w14:paraId="6D5DD2D1" w14:textId="1931DC2F" w:rsidR="004C0273" w:rsidRDefault="004C0273" w:rsidP="004C0273">
      <w:pPr>
        <w:pStyle w:val="NormalWeb"/>
      </w:pPr>
      <w:r>
        <w:t>Instalación de Sass:</w:t>
      </w:r>
    </w:p>
    <w:p w14:paraId="28D8A89B" w14:textId="77F2B41D" w:rsidR="004B567F" w:rsidRDefault="004B567F" w:rsidP="004B567F">
      <w:pPr>
        <w:pStyle w:val="NormalWeb"/>
        <w:jc w:val="center"/>
      </w:pPr>
      <w:r>
        <w:rPr>
          <w:noProof/>
        </w:rPr>
        <w:drawing>
          <wp:inline distT="0" distB="0" distL="0" distR="0" wp14:anchorId="43A98F2A" wp14:editId="3E059A06">
            <wp:extent cx="5612130" cy="379095"/>
            <wp:effectExtent l="0" t="0" r="762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9095"/>
                    </a:xfrm>
                    <a:prstGeom prst="rect">
                      <a:avLst/>
                    </a:prstGeom>
                  </pic:spPr>
                </pic:pic>
              </a:graphicData>
            </a:graphic>
          </wp:inline>
        </w:drawing>
      </w:r>
    </w:p>
    <w:p w14:paraId="34F4B7DE" w14:textId="489F1E0F" w:rsidR="004B567F" w:rsidRDefault="004B567F" w:rsidP="004B567F">
      <w:pPr>
        <w:pStyle w:val="NormalWeb"/>
      </w:pPr>
      <w:r>
        <w:t>Configuración de Sass en Webpack (</w:t>
      </w:r>
      <w:r>
        <w:rPr>
          <w:rStyle w:val="CdigoHTML"/>
        </w:rPr>
        <w:t>webpack.config.js</w:t>
      </w:r>
      <w:r>
        <w:t>):</w:t>
      </w:r>
    </w:p>
    <w:p w14:paraId="1B50EEE2" w14:textId="5AA28BA6" w:rsidR="004B567F" w:rsidRDefault="004B567F" w:rsidP="004B567F">
      <w:pPr>
        <w:pStyle w:val="NormalWeb"/>
        <w:jc w:val="center"/>
      </w:pPr>
      <w:r>
        <w:rPr>
          <w:noProof/>
        </w:rPr>
        <w:drawing>
          <wp:inline distT="0" distB="0" distL="0" distR="0" wp14:anchorId="28D436E6" wp14:editId="2E0EC568">
            <wp:extent cx="4690104" cy="3230218"/>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8470" cy="3249755"/>
                    </a:xfrm>
                    <a:prstGeom prst="rect">
                      <a:avLst/>
                    </a:prstGeom>
                  </pic:spPr>
                </pic:pic>
              </a:graphicData>
            </a:graphic>
          </wp:inline>
        </w:drawing>
      </w:r>
    </w:p>
    <w:p w14:paraId="03524E15" w14:textId="77777777" w:rsidR="00DC55E9" w:rsidRDefault="00DC55E9" w:rsidP="00DC55E9">
      <w:pPr>
        <w:pStyle w:val="Ttulo1"/>
      </w:pPr>
    </w:p>
    <w:p w14:paraId="5212E062" w14:textId="0A308B07" w:rsidR="00DC55E9" w:rsidRDefault="00DC55E9" w:rsidP="00DC55E9">
      <w:pPr>
        <w:pStyle w:val="Ttulo1"/>
      </w:pPr>
      <w:r>
        <w:t>Configuración final: ESLint y Git Ignore</w:t>
      </w:r>
    </w:p>
    <w:p w14:paraId="5CF2DCD3" w14:textId="77777777" w:rsidR="00DC55E9" w:rsidRDefault="00DC55E9" w:rsidP="00DC55E9">
      <w:pPr>
        <w:pStyle w:val="NormalWeb"/>
      </w:pPr>
      <w:r>
        <w:t xml:space="preserve">El </w:t>
      </w:r>
      <w:r>
        <w:rPr>
          <w:rStyle w:val="Textoennegrita"/>
        </w:rPr>
        <w:t>Git Ignore</w:t>
      </w:r>
      <w:r>
        <w:t xml:space="preserve"> es un archivo que nos permite definir qué archivos NO queremos publicar en nuestros repositorios. Solo debemos crear el archivo </w:t>
      </w:r>
      <w:r>
        <w:rPr>
          <w:rStyle w:val="CdigoHTML"/>
          <w:rFonts w:eastAsiaTheme="majorEastAsia"/>
          <w:b/>
          <w:bCs/>
        </w:rPr>
        <w:t>.gitignore</w:t>
      </w:r>
      <w:r>
        <w:t xml:space="preserve"> y escribir los nombres de los archivos y/o carpetas que no queremos publicar.</w:t>
      </w:r>
    </w:p>
    <w:p w14:paraId="60EA2702" w14:textId="1D42B2FC" w:rsidR="00DC55E9" w:rsidRDefault="00DC55E9" w:rsidP="00DC55E9">
      <w:pPr>
        <w:pStyle w:val="NormalWeb"/>
      </w:pPr>
      <w:r>
        <w:t xml:space="preserve">Para ello GitHub nos ofrece un </w:t>
      </w:r>
      <w:r w:rsidRPr="00DC55E9">
        <w:rPr>
          <w:b/>
          <w:bCs/>
          <w:i/>
          <w:iCs/>
        </w:rPr>
        <w:t>gist</w:t>
      </w:r>
      <w:r>
        <w:t xml:space="preserve"> que es un código de recomendación de lo que se debe dejar en este archivo.</w:t>
      </w:r>
    </w:p>
    <w:p w14:paraId="444E78C3" w14:textId="6B520C41" w:rsidR="00DC55E9" w:rsidRDefault="000D6E1D" w:rsidP="00DC55E9">
      <w:pPr>
        <w:pStyle w:val="NormalWeb"/>
        <w:jc w:val="center"/>
      </w:pPr>
      <w:hyperlink r:id="rId40" w:history="1">
        <w:r w:rsidR="00DC55E9" w:rsidRPr="0010346E">
          <w:rPr>
            <w:rStyle w:val="Hipervnculo"/>
          </w:rPr>
          <w:t>https://gist.github.com/gndx/747a8913d12e96ff8374e2125efde544</w:t>
        </w:r>
      </w:hyperlink>
    </w:p>
    <w:p w14:paraId="3936E65F" w14:textId="22D93209" w:rsidR="00DC55E9" w:rsidRDefault="00DC55E9" w:rsidP="00DC55E9">
      <w:pPr>
        <w:pStyle w:val="NormalWeb"/>
      </w:pPr>
      <w:r>
        <w:br/>
        <w:t xml:space="preserve">Los linters como </w:t>
      </w:r>
      <w:r>
        <w:rPr>
          <w:rStyle w:val="Textoennegrita"/>
        </w:rPr>
        <w:t>ESLint</w:t>
      </w:r>
      <w:r>
        <w:t xml:space="preserve"> son herramientas que nos ayudan a seguir buenas prácticas o guías de estilo de nuestro código.</w:t>
      </w:r>
      <w:r>
        <w:br/>
        <w:t>Se encargan de revisar el código que escribimos para indicarnos dónde tenemos errores o posibles errores. En algunos casos también pueden solucionar los errores automáticamente. De esta manera podemos solucionar los errores incluso antes de que sucedan.</w:t>
      </w:r>
      <w:r>
        <w:br/>
        <w:t>Instalación de ESLint:</w:t>
      </w:r>
    </w:p>
    <w:p w14:paraId="01613780" w14:textId="351F53F5" w:rsidR="00DC55E9" w:rsidRDefault="00DC55E9" w:rsidP="00DC55E9">
      <w:pPr>
        <w:pStyle w:val="NormalWeb"/>
      </w:pPr>
      <w:r>
        <w:rPr>
          <w:noProof/>
        </w:rPr>
        <w:drawing>
          <wp:inline distT="0" distB="0" distL="0" distR="0" wp14:anchorId="73BFB423" wp14:editId="3E85041A">
            <wp:extent cx="6197438" cy="228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09228" cy="354448"/>
                    </a:xfrm>
                    <a:prstGeom prst="rect">
                      <a:avLst/>
                    </a:prstGeom>
                  </pic:spPr>
                </pic:pic>
              </a:graphicData>
            </a:graphic>
          </wp:inline>
        </w:drawing>
      </w:r>
    </w:p>
    <w:p w14:paraId="29DC1ECC" w14:textId="3A203E99" w:rsidR="008E227C" w:rsidRDefault="008E227C" w:rsidP="00DC55E9">
      <w:pPr>
        <w:pStyle w:val="NormalWeb"/>
      </w:pPr>
      <w:r>
        <w:t xml:space="preserve">Luego configuramos las reglas de ESLint en el archivo </w:t>
      </w:r>
      <w:r>
        <w:rPr>
          <w:rStyle w:val="CdigoHTML"/>
          <w:b/>
          <w:bCs/>
        </w:rPr>
        <w:t>.eslintrc</w:t>
      </w:r>
      <w:r>
        <w:t xml:space="preserve"> que debe ser creado en la raíz del proyecto. También tenemos un </w:t>
      </w:r>
      <w:r w:rsidRPr="008E227C">
        <w:rPr>
          <w:b/>
          <w:bCs/>
          <w:i/>
          <w:iCs/>
        </w:rPr>
        <w:t>gist</w:t>
      </w:r>
      <w:r>
        <w:rPr>
          <w:b/>
          <w:bCs/>
          <w:i/>
          <w:iCs/>
        </w:rPr>
        <w:t xml:space="preserve"> </w:t>
      </w:r>
      <w:r>
        <w:t>con el código que debemos añadir en él.</w:t>
      </w:r>
    </w:p>
    <w:p w14:paraId="020E476E" w14:textId="510EF636" w:rsidR="008E227C" w:rsidRDefault="000D6E1D" w:rsidP="008E227C">
      <w:pPr>
        <w:pStyle w:val="NormalWeb"/>
        <w:jc w:val="center"/>
      </w:pPr>
      <w:hyperlink r:id="rId42" w:history="1">
        <w:r w:rsidR="008E227C" w:rsidRPr="0010346E">
          <w:rPr>
            <w:rStyle w:val="Hipervnculo"/>
          </w:rPr>
          <w:t>https://gist.github.com/gndx/60ae8b1807263e3a55f790ed17c4c57a</w:t>
        </w:r>
      </w:hyperlink>
    </w:p>
    <w:p w14:paraId="4608687B" w14:textId="4B9D21FB" w:rsidR="009B1895" w:rsidRDefault="009B1895" w:rsidP="008E227C">
      <w:pPr>
        <w:pStyle w:val="NormalWeb"/>
        <w:jc w:val="center"/>
      </w:pPr>
    </w:p>
    <w:p w14:paraId="662D7837" w14:textId="7969D49B" w:rsidR="009B1895" w:rsidRDefault="009B1895" w:rsidP="008E227C">
      <w:pPr>
        <w:pStyle w:val="NormalWeb"/>
        <w:jc w:val="center"/>
      </w:pPr>
    </w:p>
    <w:p w14:paraId="6C0E3D76" w14:textId="720CC423" w:rsidR="009B1895" w:rsidRPr="009B1895" w:rsidRDefault="009B1895" w:rsidP="008E227C">
      <w:pPr>
        <w:pStyle w:val="NormalWeb"/>
        <w:jc w:val="center"/>
        <w:rPr>
          <w:b/>
          <w:bCs/>
          <w:sz w:val="44"/>
          <w:szCs w:val="44"/>
        </w:rPr>
      </w:pPr>
      <w:r>
        <w:rPr>
          <w:noProof/>
        </w:rPr>
        <w:drawing>
          <wp:anchor distT="0" distB="0" distL="114300" distR="114300" simplePos="0" relativeHeight="251661312" behindDoc="1" locked="0" layoutInCell="1" allowOverlap="1" wp14:anchorId="54AA1ECE" wp14:editId="13CB02B2">
            <wp:simplePos x="0" y="0"/>
            <wp:positionH relativeFrom="column">
              <wp:posOffset>2507615</wp:posOffset>
            </wp:positionH>
            <wp:positionV relativeFrom="paragraph">
              <wp:posOffset>53340</wp:posOffset>
            </wp:positionV>
            <wp:extent cx="3581400" cy="1257300"/>
            <wp:effectExtent l="0" t="0" r="0" b="0"/>
            <wp:wrapTight wrapText="bothSides">
              <wp:wrapPolygon edited="0">
                <wp:start x="0" y="0"/>
                <wp:lineTo x="0" y="21273"/>
                <wp:lineTo x="21485" y="21273"/>
                <wp:lineTo x="2148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81400" cy="1257300"/>
                    </a:xfrm>
                    <a:prstGeom prst="rect">
                      <a:avLst/>
                    </a:prstGeom>
                  </pic:spPr>
                </pic:pic>
              </a:graphicData>
            </a:graphic>
          </wp:anchor>
        </w:drawing>
      </w:r>
      <w:r w:rsidRPr="009B1895">
        <w:rPr>
          <w:rStyle w:val="Textoennegrita"/>
          <w:sz w:val="44"/>
          <w:szCs w:val="44"/>
        </w:rPr>
        <w:t>Windows</w:t>
      </w:r>
      <w:r w:rsidRPr="009B1895">
        <w:rPr>
          <w:sz w:val="44"/>
          <w:szCs w:val="44"/>
        </w:rPr>
        <w:br/>
        <w:t xml:space="preserve">Seleccionar todas las palabras iguales. </w:t>
      </w:r>
      <w:r w:rsidRPr="009B1895">
        <w:rPr>
          <w:sz w:val="44"/>
          <w:szCs w:val="44"/>
        </w:rPr>
        <w:br/>
      </w:r>
      <w:r w:rsidRPr="009B1895">
        <w:rPr>
          <w:b/>
          <w:bCs/>
          <w:sz w:val="44"/>
          <w:szCs w:val="44"/>
        </w:rPr>
        <w:t>Ctrl+Shift+L</w:t>
      </w:r>
    </w:p>
    <w:p w14:paraId="6F5BE5C7" w14:textId="0DDD39C9" w:rsidR="008E227C" w:rsidRDefault="008E227C" w:rsidP="008E227C">
      <w:pPr>
        <w:pStyle w:val="NormalWeb"/>
        <w:jc w:val="center"/>
      </w:pPr>
    </w:p>
    <w:p w14:paraId="7AFE9115" w14:textId="5EDBF2C6" w:rsidR="001C47E3" w:rsidRDefault="001C47E3" w:rsidP="008E227C">
      <w:pPr>
        <w:pStyle w:val="NormalWeb"/>
        <w:jc w:val="center"/>
      </w:pPr>
    </w:p>
    <w:p w14:paraId="36FD8965" w14:textId="378CBE02" w:rsidR="001C47E3" w:rsidRDefault="001C47E3" w:rsidP="008E227C">
      <w:pPr>
        <w:pStyle w:val="NormalWeb"/>
        <w:jc w:val="center"/>
      </w:pPr>
    </w:p>
    <w:p w14:paraId="2D623628" w14:textId="4071F656" w:rsidR="001C47E3" w:rsidRDefault="001C47E3" w:rsidP="008E227C">
      <w:pPr>
        <w:pStyle w:val="NormalWeb"/>
        <w:jc w:val="center"/>
        <w:rPr>
          <w:b/>
          <w:bCs/>
          <w:sz w:val="48"/>
          <w:szCs w:val="48"/>
        </w:rPr>
      </w:pPr>
      <w:r w:rsidRPr="001C47E3">
        <w:rPr>
          <w:b/>
          <w:bCs/>
          <w:sz w:val="48"/>
          <w:szCs w:val="48"/>
        </w:rPr>
        <w:t>Recomendación.</w:t>
      </w:r>
    </w:p>
    <w:p w14:paraId="7440E8C3" w14:textId="092A8F8F" w:rsidR="001C47E3" w:rsidRDefault="001C47E3" w:rsidP="001C47E3">
      <w:pPr>
        <w:pStyle w:val="NormalWeb"/>
      </w:pPr>
      <w:r>
        <w:t>Una buena práctica es no usar texto plano al HTML/JSX, es mejor pasarlo como variable para poder modificarlo con facilidad en el futuro.</w:t>
      </w:r>
    </w:p>
    <w:p w14:paraId="792E7D25" w14:textId="7689272B" w:rsidR="001C47E3" w:rsidRDefault="001C47E3" w:rsidP="001C47E3">
      <w:pPr>
        <w:pStyle w:val="NormalWeb"/>
        <w:rPr>
          <w:rStyle w:val="Textoennegrita"/>
        </w:rPr>
      </w:pPr>
      <w:r>
        <w:rPr>
          <w:rStyle w:val="Textoennegrita"/>
        </w:rPr>
        <w:t>Ejemplo:</w:t>
      </w:r>
    </w:p>
    <w:p w14:paraId="06B0A5D2" w14:textId="7065D1C9" w:rsidR="001C47E3" w:rsidRDefault="001C47E3" w:rsidP="001C47E3">
      <w:pPr>
        <w:pStyle w:val="NormalWeb"/>
      </w:pPr>
      <w:r>
        <w:rPr>
          <w:noProof/>
        </w:rPr>
        <w:drawing>
          <wp:inline distT="0" distB="0" distL="0" distR="0" wp14:anchorId="0D2DEE8E" wp14:editId="27F66251">
            <wp:extent cx="5612130" cy="196596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965960"/>
                    </a:xfrm>
                    <a:prstGeom prst="rect">
                      <a:avLst/>
                    </a:prstGeom>
                  </pic:spPr>
                </pic:pic>
              </a:graphicData>
            </a:graphic>
          </wp:inline>
        </w:drawing>
      </w:r>
    </w:p>
    <w:p w14:paraId="3D687609" w14:textId="77777777" w:rsidR="006A7B65" w:rsidRDefault="006A7B65" w:rsidP="008E227C">
      <w:pPr>
        <w:pStyle w:val="NormalWeb"/>
        <w:jc w:val="center"/>
        <w:rPr>
          <w:b/>
          <w:bCs/>
          <w:sz w:val="48"/>
          <w:szCs w:val="48"/>
        </w:rPr>
      </w:pPr>
    </w:p>
    <w:p w14:paraId="67A6D69B" w14:textId="77777777" w:rsidR="006A7B65" w:rsidRDefault="006A7B65" w:rsidP="008E227C">
      <w:pPr>
        <w:pStyle w:val="NormalWeb"/>
        <w:jc w:val="center"/>
        <w:rPr>
          <w:b/>
          <w:bCs/>
          <w:sz w:val="48"/>
          <w:szCs w:val="48"/>
        </w:rPr>
      </w:pPr>
    </w:p>
    <w:p w14:paraId="6F04123D" w14:textId="0C32B5AF" w:rsidR="001C47E3" w:rsidRPr="001C47E3" w:rsidRDefault="006A7B65" w:rsidP="008E227C">
      <w:pPr>
        <w:pStyle w:val="NormalWeb"/>
        <w:jc w:val="center"/>
        <w:rPr>
          <w:b/>
          <w:bCs/>
          <w:sz w:val="48"/>
          <w:szCs w:val="48"/>
        </w:rPr>
      </w:pPr>
      <w:r>
        <w:rPr>
          <w:b/>
          <w:bCs/>
          <w:sz w:val="48"/>
          <w:szCs w:val="48"/>
        </w:rPr>
        <w:t>Extension Útil.</w:t>
      </w:r>
    </w:p>
    <w:p w14:paraId="615DCC74" w14:textId="4CFFDAD1" w:rsidR="00D93E92" w:rsidRDefault="006A7B65" w:rsidP="002E6E5F">
      <w:pPr>
        <w:rPr>
          <w:rFonts w:ascii="Times New Roman" w:hAnsi="Times New Roman" w:cs="Times New Roman"/>
          <w:sz w:val="24"/>
          <w:szCs w:val="24"/>
        </w:rPr>
      </w:pPr>
      <w:r>
        <w:rPr>
          <w:noProof/>
        </w:rPr>
        <w:drawing>
          <wp:inline distT="0" distB="0" distL="0" distR="0" wp14:anchorId="04AE6B7B" wp14:editId="038697F3">
            <wp:extent cx="5612130" cy="115379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153795"/>
                    </a:xfrm>
                    <a:prstGeom prst="rect">
                      <a:avLst/>
                    </a:prstGeom>
                  </pic:spPr>
                </pic:pic>
              </a:graphicData>
            </a:graphic>
          </wp:inline>
        </w:drawing>
      </w:r>
    </w:p>
    <w:p w14:paraId="0E7A7359" w14:textId="0AA7D4A2" w:rsidR="0011072C" w:rsidRDefault="0011072C" w:rsidP="002E6E5F">
      <w:pPr>
        <w:rPr>
          <w:rFonts w:ascii="Times New Roman" w:hAnsi="Times New Roman" w:cs="Times New Roman"/>
          <w:sz w:val="24"/>
          <w:szCs w:val="24"/>
        </w:rPr>
      </w:pPr>
    </w:p>
    <w:p w14:paraId="63950046" w14:textId="66386AD3" w:rsidR="0011072C" w:rsidRDefault="0011072C" w:rsidP="002E6E5F">
      <w:pPr>
        <w:rPr>
          <w:rFonts w:ascii="Times New Roman" w:hAnsi="Times New Roman" w:cs="Times New Roman"/>
          <w:sz w:val="24"/>
          <w:szCs w:val="24"/>
        </w:rPr>
      </w:pPr>
    </w:p>
    <w:p w14:paraId="1D6701FD" w14:textId="13C3F884" w:rsidR="0011072C" w:rsidRDefault="0011072C" w:rsidP="002E6E5F">
      <w:pPr>
        <w:rPr>
          <w:rFonts w:ascii="Times New Roman" w:hAnsi="Times New Roman" w:cs="Times New Roman"/>
          <w:sz w:val="24"/>
          <w:szCs w:val="24"/>
        </w:rPr>
      </w:pPr>
    </w:p>
    <w:p w14:paraId="60219CDE" w14:textId="048BE457" w:rsidR="0011072C" w:rsidRDefault="0011072C" w:rsidP="002E6E5F">
      <w:pPr>
        <w:rPr>
          <w:rFonts w:ascii="Times New Roman" w:hAnsi="Times New Roman" w:cs="Times New Roman"/>
          <w:sz w:val="24"/>
          <w:szCs w:val="24"/>
        </w:rPr>
      </w:pPr>
    </w:p>
    <w:p w14:paraId="05C3A278" w14:textId="3D3C864C" w:rsidR="0011072C" w:rsidRDefault="0011072C" w:rsidP="002E6E5F">
      <w:pPr>
        <w:rPr>
          <w:rFonts w:ascii="Times New Roman" w:hAnsi="Times New Roman" w:cs="Times New Roman"/>
          <w:sz w:val="24"/>
          <w:szCs w:val="24"/>
        </w:rPr>
      </w:pPr>
    </w:p>
    <w:p w14:paraId="55F8EDFF" w14:textId="49CF280D" w:rsidR="0011072C" w:rsidRDefault="0011072C" w:rsidP="002E6E5F">
      <w:pPr>
        <w:rPr>
          <w:rFonts w:ascii="Times New Roman" w:hAnsi="Times New Roman" w:cs="Times New Roman"/>
          <w:sz w:val="24"/>
          <w:szCs w:val="24"/>
        </w:rPr>
      </w:pPr>
    </w:p>
    <w:p w14:paraId="68B921F2" w14:textId="77777777" w:rsidR="0011072C" w:rsidRDefault="0011072C" w:rsidP="0011072C">
      <w:pPr>
        <w:pStyle w:val="Ttulo1"/>
      </w:pPr>
      <w:r>
        <w:t>Añadiendo imágenes con Webpack</w:t>
      </w:r>
    </w:p>
    <w:p w14:paraId="21581DFA" w14:textId="77777777" w:rsidR="0011072C" w:rsidRDefault="0011072C" w:rsidP="0011072C">
      <w:pPr>
        <w:pStyle w:val="NormalWeb"/>
      </w:pPr>
      <w:r>
        <w:t xml:space="preserve">Vamos a usar </w:t>
      </w:r>
      <w:r>
        <w:rPr>
          <w:rStyle w:val="Textoennegrita"/>
        </w:rPr>
        <w:t>File Loader</w:t>
      </w:r>
      <w:r>
        <w:t xml:space="preserve"> para acceder a las imágenes de nuestro proyecto desde el código.</w:t>
      </w:r>
    </w:p>
    <w:p w14:paraId="4C82CA39" w14:textId="77777777" w:rsidR="0011072C" w:rsidRDefault="0011072C" w:rsidP="0011072C">
      <w:pPr>
        <w:pStyle w:val="NormalWeb"/>
      </w:pPr>
      <w:r>
        <w:t>Inicialmente, estos archivos estáticos se encuentran junto al código de desarrollo. Pero al momento de compilar, Webpack guardará las imágenes en una nueva carpeta junto al código para producción y actualizará nuestros componentes (o donde sea que usemos las imágenes) con los nuevos nombres y rutas de los archivos.</w:t>
      </w:r>
    </w:p>
    <w:p w14:paraId="5094D4B5" w14:textId="78B10216" w:rsidR="0011072C" w:rsidRDefault="0011072C" w:rsidP="0011072C">
      <w:pPr>
        <w:pStyle w:val="NormalWeb"/>
      </w:pPr>
      <w:r>
        <w:t>Instalación de File Loader:</w:t>
      </w:r>
    </w:p>
    <w:p w14:paraId="39A9FA22" w14:textId="735DEA4E" w:rsidR="0011072C" w:rsidRDefault="0011072C" w:rsidP="0011072C">
      <w:pPr>
        <w:pStyle w:val="NormalWeb"/>
        <w:jc w:val="center"/>
      </w:pPr>
      <w:r>
        <w:rPr>
          <w:noProof/>
        </w:rPr>
        <w:drawing>
          <wp:inline distT="0" distB="0" distL="0" distR="0" wp14:anchorId="2047AE45" wp14:editId="78F53E24">
            <wp:extent cx="2800350" cy="3143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0350" cy="314325"/>
                    </a:xfrm>
                    <a:prstGeom prst="rect">
                      <a:avLst/>
                    </a:prstGeom>
                  </pic:spPr>
                </pic:pic>
              </a:graphicData>
            </a:graphic>
          </wp:inline>
        </w:drawing>
      </w:r>
    </w:p>
    <w:p w14:paraId="74F29CA8" w14:textId="05F38856" w:rsidR="0011072C" w:rsidRDefault="0011072C" w:rsidP="0011072C">
      <w:pPr>
        <w:pStyle w:val="NormalWeb"/>
      </w:pPr>
      <w:r>
        <w:t>Configuración de File Loader en Webpack (</w:t>
      </w:r>
      <w:r>
        <w:rPr>
          <w:rStyle w:val="CdigoHTML"/>
        </w:rPr>
        <w:t>webpack.config.js</w:t>
      </w:r>
      <w:r>
        <w:t>):</w:t>
      </w:r>
    </w:p>
    <w:p w14:paraId="6AC20277" w14:textId="1B635DF5" w:rsidR="0011072C" w:rsidRDefault="0011072C" w:rsidP="0011072C">
      <w:pPr>
        <w:pStyle w:val="NormalWeb"/>
        <w:jc w:val="center"/>
      </w:pPr>
      <w:r>
        <w:rPr>
          <w:noProof/>
        </w:rPr>
        <w:drawing>
          <wp:inline distT="0" distB="0" distL="0" distR="0" wp14:anchorId="5AD42FD2" wp14:editId="193B84D3">
            <wp:extent cx="3895725" cy="18097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5725" cy="1809750"/>
                    </a:xfrm>
                    <a:prstGeom prst="rect">
                      <a:avLst/>
                    </a:prstGeom>
                  </pic:spPr>
                </pic:pic>
              </a:graphicData>
            </a:graphic>
          </wp:inline>
        </w:drawing>
      </w:r>
    </w:p>
    <w:p w14:paraId="4E184889" w14:textId="4E521727" w:rsidR="0011072C" w:rsidRDefault="0011072C" w:rsidP="0011072C">
      <w:pPr>
        <w:pStyle w:val="NormalWeb"/>
      </w:pPr>
      <w:r>
        <w:t>Uso de File Loader con React:</w:t>
      </w:r>
    </w:p>
    <w:p w14:paraId="3E4F00DE" w14:textId="797235E2" w:rsidR="0011072C" w:rsidRDefault="0011072C" w:rsidP="0011072C">
      <w:pPr>
        <w:pStyle w:val="NormalWeb"/>
        <w:jc w:val="center"/>
      </w:pPr>
      <w:r>
        <w:rPr>
          <w:noProof/>
        </w:rPr>
        <w:drawing>
          <wp:inline distT="0" distB="0" distL="0" distR="0" wp14:anchorId="1A5089FF" wp14:editId="1ECAB7F5">
            <wp:extent cx="5248275" cy="13525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8275" cy="1352550"/>
                    </a:xfrm>
                    <a:prstGeom prst="rect">
                      <a:avLst/>
                    </a:prstGeom>
                  </pic:spPr>
                </pic:pic>
              </a:graphicData>
            </a:graphic>
          </wp:inline>
        </w:drawing>
      </w:r>
    </w:p>
    <w:p w14:paraId="2D8A242D" w14:textId="279A9C9A" w:rsidR="00040885" w:rsidRDefault="00040885" w:rsidP="0011072C">
      <w:pPr>
        <w:pStyle w:val="NormalWeb"/>
        <w:jc w:val="center"/>
      </w:pPr>
    </w:p>
    <w:p w14:paraId="71769A02" w14:textId="6DFF254D" w:rsidR="00040885" w:rsidRDefault="00040885" w:rsidP="0011072C">
      <w:pPr>
        <w:pStyle w:val="NormalWeb"/>
        <w:jc w:val="center"/>
      </w:pPr>
    </w:p>
    <w:p w14:paraId="7046EE6F" w14:textId="6C361514" w:rsidR="00040885" w:rsidRDefault="00040885" w:rsidP="0011072C">
      <w:pPr>
        <w:pStyle w:val="NormalWeb"/>
        <w:jc w:val="center"/>
      </w:pPr>
    </w:p>
    <w:p w14:paraId="19762575" w14:textId="77777777" w:rsidR="00040885" w:rsidRPr="00040885" w:rsidRDefault="00040885" w:rsidP="00040885">
      <w:pPr>
        <w:pStyle w:val="Ttulo1"/>
        <w:rPr>
          <w:sz w:val="40"/>
          <w:szCs w:val="40"/>
        </w:rPr>
      </w:pPr>
      <w:r w:rsidRPr="00040885">
        <w:rPr>
          <w:sz w:val="40"/>
          <w:szCs w:val="40"/>
        </w:rPr>
        <w:t>Imports, Variables y Fuentes de Google en Sass</w:t>
      </w:r>
    </w:p>
    <w:p w14:paraId="6487B452" w14:textId="16BF0A36" w:rsidR="00040885" w:rsidRDefault="00040885" w:rsidP="00040885">
      <w:pPr>
        <w:pStyle w:val="NormalWeb"/>
      </w:pPr>
      <w:r>
        <w:t>Así como JavaScript, Sass nos permite almacenar valores en variables que podemos usar en cualquier otra parte de nuestras hojas de estilo.</w:t>
      </w:r>
    </w:p>
    <w:p w14:paraId="39F76BE5" w14:textId="6F495B8C" w:rsidR="000E7823" w:rsidRDefault="000E7823" w:rsidP="000E7823">
      <w:pPr>
        <w:pStyle w:val="NormalWeb"/>
        <w:jc w:val="center"/>
      </w:pPr>
      <w:r>
        <w:rPr>
          <w:noProof/>
        </w:rPr>
        <w:drawing>
          <wp:inline distT="0" distB="0" distL="0" distR="0" wp14:anchorId="28EBB9AE" wp14:editId="763F23B2">
            <wp:extent cx="2705100" cy="1200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100" cy="1200150"/>
                    </a:xfrm>
                    <a:prstGeom prst="rect">
                      <a:avLst/>
                    </a:prstGeom>
                  </pic:spPr>
                </pic:pic>
              </a:graphicData>
            </a:graphic>
          </wp:inline>
        </w:drawing>
      </w:r>
    </w:p>
    <w:p w14:paraId="6C49FBAC" w14:textId="20AB8607" w:rsidR="000E7823" w:rsidRDefault="000E7823" w:rsidP="000E7823">
      <w:pPr>
        <w:pStyle w:val="NormalWeb"/>
      </w:pPr>
      <w:r>
        <w:t>Podemos guardar nuestras variables en un archivo especial e importarlo desde los archivos de estilo donde queremos usar estas variables.</w:t>
      </w:r>
    </w:p>
    <w:p w14:paraId="6F41914F" w14:textId="37B5D194" w:rsidR="000E7823" w:rsidRDefault="000E7823" w:rsidP="000E7823">
      <w:pPr>
        <w:pStyle w:val="NormalWeb"/>
        <w:jc w:val="center"/>
      </w:pPr>
      <w:r>
        <w:rPr>
          <w:noProof/>
        </w:rPr>
        <w:drawing>
          <wp:inline distT="0" distB="0" distL="0" distR="0" wp14:anchorId="43C1B880" wp14:editId="79CFE5F5">
            <wp:extent cx="3162300" cy="18097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2300" cy="1809750"/>
                    </a:xfrm>
                    <a:prstGeom prst="rect">
                      <a:avLst/>
                    </a:prstGeom>
                  </pic:spPr>
                </pic:pic>
              </a:graphicData>
            </a:graphic>
          </wp:inline>
        </w:drawing>
      </w:r>
    </w:p>
    <w:p w14:paraId="5535F20E" w14:textId="20023208" w:rsidR="000E7823" w:rsidRDefault="000E7823" w:rsidP="000E7823">
      <w:pPr>
        <w:pStyle w:val="NormalWeb"/>
      </w:pPr>
      <w:r>
        <w:t>También podemos importar hojas de estilo externas a nuestra aplicación. Por ejemplo: las fuentes de Google.</w:t>
      </w:r>
    </w:p>
    <w:p w14:paraId="0F462F8E" w14:textId="546F6027" w:rsidR="000E7823" w:rsidRDefault="000E7823" w:rsidP="000E7823">
      <w:pPr>
        <w:pStyle w:val="NormalWeb"/>
      </w:pPr>
      <w:r>
        <w:rPr>
          <w:noProof/>
        </w:rPr>
        <w:drawing>
          <wp:inline distT="0" distB="0" distL="0" distR="0" wp14:anchorId="2ACF5A54" wp14:editId="0E7FB5D5">
            <wp:extent cx="5612130" cy="3276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7660"/>
                    </a:xfrm>
                    <a:prstGeom prst="rect">
                      <a:avLst/>
                    </a:prstGeom>
                  </pic:spPr>
                </pic:pic>
              </a:graphicData>
            </a:graphic>
          </wp:inline>
        </w:drawing>
      </w:r>
    </w:p>
    <w:p w14:paraId="4FC8A5B6" w14:textId="1A323E15" w:rsidR="000E7823" w:rsidRDefault="000E7823" w:rsidP="000E7823">
      <w:pPr>
        <w:pStyle w:val="NormalWeb"/>
        <w:rPr>
          <w:b/>
          <w:bCs/>
        </w:rPr>
      </w:pPr>
      <w:r>
        <w:t xml:space="preserve">En Visual Studio Code pueden descargar </w:t>
      </w:r>
      <w:r>
        <w:rPr>
          <w:rStyle w:val="CdigoHTML"/>
          <w:b/>
          <w:bCs/>
        </w:rPr>
        <w:t>SCSS IntelliSense</w:t>
      </w:r>
      <w:r>
        <w:t xml:space="preserve"> para el auto completado de las variables.</w:t>
      </w:r>
      <w:r>
        <w:br/>
      </w:r>
      <w:r w:rsidRPr="000E7823">
        <w:rPr>
          <w:b/>
          <w:bCs/>
        </w:rPr>
        <w:t>Extension:</w:t>
      </w:r>
    </w:p>
    <w:p w14:paraId="14847E81" w14:textId="368BE431" w:rsidR="000E7823" w:rsidRDefault="000E7823" w:rsidP="000E7823">
      <w:pPr>
        <w:pStyle w:val="NormalWeb"/>
      </w:pPr>
      <w:r>
        <w:rPr>
          <w:noProof/>
        </w:rPr>
        <w:drawing>
          <wp:inline distT="0" distB="0" distL="0" distR="0" wp14:anchorId="61E872DA" wp14:editId="4F4537BC">
            <wp:extent cx="5612130" cy="116649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166495"/>
                    </a:xfrm>
                    <a:prstGeom prst="rect">
                      <a:avLst/>
                    </a:prstGeom>
                  </pic:spPr>
                </pic:pic>
              </a:graphicData>
            </a:graphic>
          </wp:inline>
        </w:drawing>
      </w:r>
    </w:p>
    <w:p w14:paraId="2FBE05DE" w14:textId="27F3D5DD" w:rsidR="00A725F7" w:rsidRDefault="00A725F7" w:rsidP="000E7823">
      <w:pPr>
        <w:pStyle w:val="NormalWeb"/>
      </w:pPr>
    </w:p>
    <w:p w14:paraId="6474C4E9" w14:textId="77777777" w:rsidR="00A725F7" w:rsidRDefault="00A725F7" w:rsidP="00A725F7">
      <w:pPr>
        <w:pStyle w:val="Ttulo1"/>
      </w:pPr>
      <w:r>
        <w:t>Creando una Fake API</w:t>
      </w:r>
    </w:p>
    <w:p w14:paraId="6EB303DF" w14:textId="3DA6487A" w:rsidR="00A725F7" w:rsidRDefault="00A725F7" w:rsidP="00A725F7">
      <w:pPr>
        <w:pStyle w:val="NormalWeb"/>
      </w:pPr>
      <w:r>
        <w:t xml:space="preserve">Vamos a usar </w:t>
      </w:r>
      <w:r>
        <w:rPr>
          <w:rStyle w:val="Textoennegrita"/>
        </w:rPr>
        <w:t>JSON Server</w:t>
      </w:r>
      <w:r>
        <w:t xml:space="preserve"> para crear una Fake API: una API ““falsa”” construida a partir de un archivo JSON que nos permite preparar nuestro código para consumir una API de verdad en el futuro.</w:t>
      </w:r>
    </w:p>
    <w:p w14:paraId="2F374930" w14:textId="413ED584" w:rsidR="00553BF7" w:rsidRDefault="00553BF7" w:rsidP="00A725F7">
      <w:pPr>
        <w:pStyle w:val="NormalWeb"/>
      </w:pPr>
      <w:r>
        <w:t xml:space="preserve">Este archivo lo llamamos </w:t>
      </w:r>
      <w:r w:rsidRPr="00553BF7">
        <w:rPr>
          <w:b/>
          <w:bCs/>
        </w:rPr>
        <w:t>InitialState.js</w:t>
      </w:r>
      <w:r>
        <w:rPr>
          <w:b/>
          <w:bCs/>
        </w:rPr>
        <w:t xml:space="preserve"> </w:t>
      </w:r>
      <w:r>
        <w:t>en el que contendrá toda la información en JSON.</w:t>
      </w:r>
    </w:p>
    <w:p w14:paraId="2291F54F" w14:textId="3670D503" w:rsidR="005B7730" w:rsidRDefault="005B7730" w:rsidP="00A725F7">
      <w:pPr>
        <w:pStyle w:val="NormalWeb"/>
      </w:pPr>
      <w:r>
        <w:t>Ej:</w:t>
      </w:r>
    </w:p>
    <w:p w14:paraId="21A893C8" w14:textId="766AAF8E" w:rsidR="005B7730" w:rsidRDefault="000D6E1D" w:rsidP="005B7730">
      <w:pPr>
        <w:pStyle w:val="NormalWeb"/>
        <w:jc w:val="center"/>
      </w:pPr>
      <w:hyperlink r:id="rId53" w:history="1">
        <w:r w:rsidR="005B7730" w:rsidRPr="0010346E">
          <w:rPr>
            <w:rStyle w:val="Hipervnculo"/>
          </w:rPr>
          <w:t>https://gist.github.com/gndx/d4ca4739450afaa614efe4570ac362ee</w:t>
        </w:r>
      </w:hyperlink>
    </w:p>
    <w:p w14:paraId="5D27D8C1" w14:textId="657B66E2" w:rsidR="00553BF7" w:rsidRDefault="00553BF7" w:rsidP="00A725F7">
      <w:pPr>
        <w:pStyle w:val="NormalWeb"/>
      </w:pPr>
      <w:r>
        <w:t xml:space="preserve">Luego de la instalación del JSON Server iniciamos la API con json-server </w:t>
      </w:r>
      <w:r w:rsidRPr="00553BF7">
        <w:t>InitialState.js</w:t>
      </w:r>
    </w:p>
    <w:p w14:paraId="7F72DA16" w14:textId="6AEF3127" w:rsidR="00553BF7" w:rsidRPr="00553BF7" w:rsidRDefault="00553BF7" w:rsidP="00A725F7">
      <w:pPr>
        <w:pStyle w:val="NormalWeb"/>
      </w:pPr>
      <w:r>
        <w:rPr>
          <w:noProof/>
        </w:rPr>
        <w:drawing>
          <wp:inline distT="0" distB="0" distL="0" distR="0" wp14:anchorId="753D9662" wp14:editId="2C7C02B4">
            <wp:extent cx="5612130" cy="130429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304290"/>
                    </a:xfrm>
                    <a:prstGeom prst="rect">
                      <a:avLst/>
                    </a:prstGeom>
                  </pic:spPr>
                </pic:pic>
              </a:graphicData>
            </a:graphic>
          </wp:inline>
        </w:drawing>
      </w:r>
    </w:p>
    <w:p w14:paraId="6F31D291" w14:textId="6E4FF153" w:rsidR="00553BF7" w:rsidRDefault="00553BF7" w:rsidP="00A725F7">
      <w:pPr>
        <w:pStyle w:val="NormalWeb"/>
      </w:pPr>
      <w:r>
        <w:rPr>
          <w:noProof/>
        </w:rPr>
        <w:drawing>
          <wp:inline distT="0" distB="0" distL="0" distR="0" wp14:anchorId="0BE9E78E" wp14:editId="5756F29D">
            <wp:extent cx="5612130" cy="343154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431540"/>
                    </a:xfrm>
                    <a:prstGeom prst="rect">
                      <a:avLst/>
                    </a:prstGeom>
                  </pic:spPr>
                </pic:pic>
              </a:graphicData>
            </a:graphic>
          </wp:inline>
        </w:drawing>
      </w:r>
    </w:p>
    <w:p w14:paraId="50604C50" w14:textId="77777777" w:rsidR="00A725F7" w:rsidRDefault="00A725F7" w:rsidP="000E7823">
      <w:pPr>
        <w:pStyle w:val="NormalWeb"/>
      </w:pPr>
    </w:p>
    <w:p w14:paraId="5D80DEDC" w14:textId="33F28D1E" w:rsidR="002C5F2F" w:rsidRPr="00271A6C" w:rsidRDefault="002C5F2F" w:rsidP="002C5F2F">
      <w:pPr>
        <w:pStyle w:val="Ttulo1"/>
        <w:rPr>
          <w:lang w:val="en-US"/>
        </w:rPr>
      </w:pPr>
      <w:r w:rsidRPr="00271A6C">
        <w:rPr>
          <w:lang w:val="en-US"/>
        </w:rPr>
        <w:t>React Hooks: useEffect y useState.</w:t>
      </w:r>
    </w:p>
    <w:p w14:paraId="3C4469C0" w14:textId="4E95AFA1" w:rsidR="00B668CF" w:rsidRDefault="00B668CF" w:rsidP="00B668CF">
      <w:pPr>
        <w:pStyle w:val="NormalWeb"/>
      </w:pPr>
      <w:r>
        <w:t>React Hooks es una característica de React disponible a partir de la versión 16.8 que nos permite agregar estado y ciclo de vida a nuestros componentes creados como funciones.</w:t>
      </w:r>
    </w:p>
    <w:p w14:paraId="2799C75D" w14:textId="77777777" w:rsidR="00B668CF" w:rsidRDefault="00B668CF" w:rsidP="00B668CF">
      <w:pPr>
        <w:pStyle w:val="NormalWeb"/>
      </w:pPr>
      <w:r>
        <w:t>React es una librería desarrollada por Facebook que nos ayuda a construir interfaces de usuario interactivas para todo tipo de aplicaciones: páginas web, aplicaciones móviles o de escritorio, experiencias de realidad virtual, entre otras.</w:t>
      </w:r>
    </w:p>
    <w:p w14:paraId="71D38ABC" w14:textId="5731ACC4" w:rsidR="00040885" w:rsidRDefault="00B668CF" w:rsidP="0011072C">
      <w:pPr>
        <w:pStyle w:val="NormalWeb"/>
        <w:jc w:val="center"/>
      </w:pPr>
      <w:r>
        <w:rPr>
          <w:noProof/>
        </w:rPr>
        <w:drawing>
          <wp:inline distT="0" distB="0" distL="0" distR="0" wp14:anchorId="029C46D0" wp14:editId="469B845D">
            <wp:extent cx="5612130" cy="30910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818"/>
                    <a:stretch/>
                  </pic:blipFill>
                  <pic:spPr bwMode="auto">
                    <a:xfrm>
                      <a:off x="0" y="0"/>
                      <a:ext cx="5612130" cy="3091070"/>
                    </a:xfrm>
                    <a:prstGeom prst="rect">
                      <a:avLst/>
                    </a:prstGeom>
                    <a:ln>
                      <a:noFill/>
                    </a:ln>
                    <a:extLst>
                      <a:ext uri="{53640926-AAD7-44D8-BBD7-CCE9431645EC}">
                        <a14:shadowObscured xmlns:a14="http://schemas.microsoft.com/office/drawing/2010/main"/>
                      </a:ext>
                    </a:extLst>
                  </pic:spPr>
                </pic:pic>
              </a:graphicData>
            </a:graphic>
          </wp:inline>
        </w:drawing>
      </w:r>
    </w:p>
    <w:p w14:paraId="27BDB1E6" w14:textId="55773660" w:rsidR="001D5CAA" w:rsidRDefault="001D5CAA" w:rsidP="001D5CAA">
      <w:pPr>
        <w:pStyle w:val="NormalWeb"/>
      </w:pPr>
      <w:r>
        <w:t xml:space="preserve">En el ejemplo anterior usamos Promesas. Pero si quisiéramos usar </w:t>
      </w:r>
      <w:r>
        <w:rPr>
          <w:rStyle w:val="CdigoHTML"/>
        </w:rPr>
        <w:t>async/await</w:t>
      </w:r>
      <w:r>
        <w:t xml:space="preserve"> en lugar de promesas, podemos hacerlo modificando el archivo </w:t>
      </w:r>
      <w:r>
        <w:rPr>
          <w:rStyle w:val="CdigoHTML"/>
        </w:rPr>
        <w:t>.babelrc</w:t>
      </w:r>
      <w:r>
        <w:t xml:space="preserve"> de esta manera:</w:t>
      </w:r>
    </w:p>
    <w:p w14:paraId="15492A74" w14:textId="1EB4F201" w:rsidR="001D5CAA" w:rsidRDefault="001D5CAA" w:rsidP="001D5CAA">
      <w:pPr>
        <w:pStyle w:val="NormalWeb"/>
      </w:pPr>
      <w:r>
        <w:rPr>
          <w:noProof/>
        </w:rPr>
        <w:drawing>
          <wp:inline distT="0" distB="0" distL="0" distR="0" wp14:anchorId="60584316" wp14:editId="76F6DF2B">
            <wp:extent cx="5612130" cy="22682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268220"/>
                    </a:xfrm>
                    <a:prstGeom prst="rect">
                      <a:avLst/>
                    </a:prstGeom>
                  </pic:spPr>
                </pic:pic>
              </a:graphicData>
            </a:graphic>
          </wp:inline>
        </w:drawing>
      </w:r>
    </w:p>
    <w:p w14:paraId="134B5A51" w14:textId="77777777" w:rsidR="00087393" w:rsidRDefault="00087393" w:rsidP="001D5CAA">
      <w:pPr>
        <w:pStyle w:val="NormalWeb"/>
      </w:pPr>
    </w:p>
    <w:p w14:paraId="1EB4D6B9" w14:textId="4CD4A034" w:rsidR="00087393" w:rsidRDefault="00087393" w:rsidP="001D5CAA">
      <w:pPr>
        <w:pStyle w:val="NormalWeb"/>
      </w:pPr>
      <w:r>
        <w:t xml:space="preserve">Por otro lado, </w:t>
      </w:r>
      <w:r>
        <w:rPr>
          <w:rStyle w:val="CdigoHTML"/>
        </w:rPr>
        <w:t>useEffect</w:t>
      </w:r>
      <w:r>
        <w:t xml:space="preserve"> no puede recibir una función asíncrona (porque no puede devolver una promesa), pero podemos solucionarlo de así:</w:t>
      </w:r>
    </w:p>
    <w:p w14:paraId="1412CF5F" w14:textId="274BD77F" w:rsidR="00087393" w:rsidRPr="00B668CF" w:rsidRDefault="00087393" w:rsidP="001D5CAA">
      <w:pPr>
        <w:pStyle w:val="NormalWeb"/>
      </w:pPr>
      <w:r>
        <w:rPr>
          <w:noProof/>
        </w:rPr>
        <w:drawing>
          <wp:inline distT="0" distB="0" distL="0" distR="0" wp14:anchorId="2396DB69" wp14:editId="612B675C">
            <wp:extent cx="5612130" cy="19659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965960"/>
                    </a:xfrm>
                    <a:prstGeom prst="rect">
                      <a:avLst/>
                    </a:prstGeom>
                  </pic:spPr>
                </pic:pic>
              </a:graphicData>
            </a:graphic>
          </wp:inline>
        </w:drawing>
      </w:r>
    </w:p>
    <w:p w14:paraId="01326905" w14:textId="77777777" w:rsidR="0011072C" w:rsidRPr="00B668CF" w:rsidRDefault="0011072C" w:rsidP="0011072C">
      <w:pPr>
        <w:pStyle w:val="NormalWeb"/>
      </w:pPr>
    </w:p>
    <w:p w14:paraId="2290C97F" w14:textId="77777777" w:rsidR="00B86355" w:rsidRPr="00B86355" w:rsidRDefault="00B86355" w:rsidP="00B86355">
      <w:pPr>
        <w:pStyle w:val="NormalWeb"/>
        <w:rPr>
          <w:b/>
          <w:bCs/>
        </w:rPr>
      </w:pPr>
      <w:r w:rsidRPr="00B86355">
        <w:rPr>
          <w:b/>
          <w:bCs/>
        </w:rPr>
        <w:t>En resumen:</w:t>
      </w:r>
    </w:p>
    <w:p w14:paraId="5884F30F" w14:textId="7349F812" w:rsidR="00B86355" w:rsidRDefault="00B86355" w:rsidP="00B86355">
      <w:pPr>
        <w:pStyle w:val="NormalWeb"/>
      </w:pPr>
      <w:r w:rsidRPr="00B86355">
        <w:rPr>
          <w:b/>
          <w:bCs/>
        </w:rPr>
        <w:t>useState</w:t>
      </w:r>
      <w:r>
        <w:t xml:space="preserve"> nos devuelve un array con dos elementos, el primero es el valor de nuestro estado, la segunda es una funcion que nos permite actualizar ese valor. El argumento que le enviamos es por defecto el valor del estado(initial state).</w:t>
      </w:r>
    </w:p>
    <w:p w14:paraId="7F6D5BB7" w14:textId="47B057F7" w:rsidR="00B86355" w:rsidRDefault="00B86355" w:rsidP="00B86355">
      <w:pPr>
        <w:pStyle w:val="NormalWeb"/>
      </w:pPr>
      <w:r>
        <w:t xml:space="preserve">El hook </w:t>
      </w:r>
      <w:r w:rsidRPr="00B1015C">
        <w:rPr>
          <w:b/>
          <w:bCs/>
        </w:rPr>
        <w:t>useEffect</w:t>
      </w:r>
      <w:r>
        <w:t xml:space="preserve"> es una funcion que nos permite ejecutar código cuando se monta, desmonta o actualiza un componente. El primer argumento que recibe es una funcion que se ejecutará cuando React monte o actualice el componente, esta funcion puede devolver otra funcion que se ejecuta cuando el componente se desmonte. El segundo argumento es una array donde podemos especificar que propiedades deben cambiar para que React vuelva a llamar nuestro código. Por defecto, cuando no enviamos un segundo argumento, React ejecutara useEffect cada vez que el componente o componente padre se actualice, sin enviamos un array vacío la funcion solo se ejecuta al montar o desmontar el componente.</w:t>
      </w:r>
    </w:p>
    <w:p w14:paraId="2B406173" w14:textId="484B321F" w:rsidR="0011072C" w:rsidRDefault="0011072C" w:rsidP="002E6E5F">
      <w:pPr>
        <w:rPr>
          <w:rFonts w:ascii="Times New Roman" w:hAnsi="Times New Roman" w:cs="Times New Roman"/>
          <w:sz w:val="24"/>
          <w:szCs w:val="24"/>
        </w:rPr>
      </w:pPr>
    </w:p>
    <w:p w14:paraId="07CEA4FC" w14:textId="1D9C033C" w:rsidR="00504DB4" w:rsidRDefault="00504DB4" w:rsidP="002E6E5F">
      <w:pPr>
        <w:rPr>
          <w:rFonts w:ascii="Times New Roman" w:hAnsi="Times New Roman" w:cs="Times New Roman"/>
          <w:sz w:val="24"/>
          <w:szCs w:val="24"/>
        </w:rPr>
      </w:pPr>
    </w:p>
    <w:p w14:paraId="0534C44E" w14:textId="545B9DF4" w:rsidR="00504DB4" w:rsidRDefault="00504DB4" w:rsidP="002E6E5F">
      <w:pPr>
        <w:rPr>
          <w:rFonts w:ascii="Times New Roman" w:hAnsi="Times New Roman" w:cs="Times New Roman"/>
          <w:sz w:val="24"/>
          <w:szCs w:val="24"/>
        </w:rPr>
      </w:pPr>
    </w:p>
    <w:p w14:paraId="59C78DA1" w14:textId="57913A38" w:rsidR="00504DB4" w:rsidRDefault="00504DB4" w:rsidP="002E6E5F">
      <w:pPr>
        <w:rPr>
          <w:rFonts w:ascii="Times New Roman" w:hAnsi="Times New Roman" w:cs="Times New Roman"/>
          <w:sz w:val="24"/>
          <w:szCs w:val="24"/>
        </w:rPr>
      </w:pPr>
    </w:p>
    <w:p w14:paraId="79736349" w14:textId="5AB4EBC4" w:rsidR="00504DB4" w:rsidRDefault="00504DB4" w:rsidP="002E6E5F">
      <w:pPr>
        <w:rPr>
          <w:rFonts w:ascii="Times New Roman" w:hAnsi="Times New Roman" w:cs="Times New Roman"/>
          <w:sz w:val="24"/>
          <w:szCs w:val="24"/>
        </w:rPr>
      </w:pPr>
    </w:p>
    <w:p w14:paraId="69C5AEF8" w14:textId="5FD64818" w:rsidR="00504DB4" w:rsidRDefault="00504DB4" w:rsidP="002E6E5F">
      <w:pPr>
        <w:rPr>
          <w:rFonts w:ascii="Times New Roman" w:hAnsi="Times New Roman" w:cs="Times New Roman"/>
          <w:sz w:val="24"/>
          <w:szCs w:val="24"/>
        </w:rPr>
      </w:pPr>
    </w:p>
    <w:p w14:paraId="3A989F0E" w14:textId="0C1AA9DD" w:rsidR="00504DB4" w:rsidRDefault="00504DB4" w:rsidP="002E6E5F">
      <w:pPr>
        <w:rPr>
          <w:rFonts w:ascii="Times New Roman" w:hAnsi="Times New Roman" w:cs="Times New Roman"/>
          <w:sz w:val="24"/>
          <w:szCs w:val="24"/>
        </w:rPr>
      </w:pPr>
    </w:p>
    <w:p w14:paraId="75F34B97" w14:textId="11A7C490" w:rsidR="00504DB4" w:rsidRDefault="00504DB4" w:rsidP="002E6E5F">
      <w:pPr>
        <w:rPr>
          <w:rFonts w:ascii="Times New Roman" w:hAnsi="Times New Roman" w:cs="Times New Roman"/>
          <w:sz w:val="24"/>
          <w:szCs w:val="24"/>
        </w:rPr>
      </w:pPr>
    </w:p>
    <w:p w14:paraId="6C2C8095" w14:textId="024DBDC8" w:rsidR="00504DB4" w:rsidRDefault="00504DB4" w:rsidP="002E6E5F">
      <w:pPr>
        <w:rPr>
          <w:rFonts w:ascii="Times New Roman" w:hAnsi="Times New Roman" w:cs="Times New Roman"/>
          <w:sz w:val="24"/>
          <w:szCs w:val="24"/>
        </w:rPr>
      </w:pPr>
    </w:p>
    <w:p w14:paraId="4A3938A3" w14:textId="77777777" w:rsidR="00504DB4" w:rsidRPr="00504DB4" w:rsidRDefault="00504DB4" w:rsidP="00504DB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04DB4">
        <w:rPr>
          <w:rFonts w:ascii="Times New Roman" w:eastAsia="Times New Roman" w:hAnsi="Times New Roman" w:cs="Times New Roman"/>
          <w:b/>
          <w:bCs/>
          <w:kern w:val="36"/>
          <w:sz w:val="48"/>
          <w:szCs w:val="48"/>
          <w:lang w:eastAsia="es-CO"/>
        </w:rPr>
        <w:t xml:space="preserve">Lectura React Hooks </w:t>
      </w:r>
    </w:p>
    <w:p w14:paraId="3684750D"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 xml:space="preserve">Los </w:t>
      </w:r>
      <w:r w:rsidRPr="00504DB4">
        <w:rPr>
          <w:rFonts w:ascii="Times New Roman" w:eastAsia="Times New Roman" w:hAnsi="Times New Roman" w:cs="Times New Roman"/>
          <w:b/>
          <w:bCs/>
          <w:sz w:val="24"/>
          <w:szCs w:val="24"/>
          <w:lang w:eastAsia="es-CO"/>
        </w:rPr>
        <w:t>React Hooks</w:t>
      </w:r>
      <w:r w:rsidRPr="00504DB4">
        <w:rPr>
          <w:rFonts w:ascii="Times New Roman" w:eastAsia="Times New Roman" w:hAnsi="Times New Roman" w:cs="Times New Roman"/>
          <w:sz w:val="24"/>
          <w:szCs w:val="24"/>
          <w:lang w:eastAsia="es-CO"/>
        </w:rPr>
        <w:t xml:space="preserve"> son una característica de React que tenemos disponible a partir de la versión 16.8. Nos permiten agregar estado y ciclo de vida a nuestros componentes creados como funciones.</w:t>
      </w:r>
    </w:p>
    <w:p w14:paraId="128B38CF"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 xml:space="preserve">El Hook </w:t>
      </w:r>
      <w:r w:rsidRPr="00504DB4">
        <w:rPr>
          <w:rFonts w:ascii="Courier New" w:eastAsia="Times New Roman" w:hAnsi="Courier New" w:cs="Courier New"/>
          <w:b/>
          <w:bCs/>
          <w:sz w:val="20"/>
          <w:szCs w:val="20"/>
          <w:lang w:eastAsia="es-CO"/>
        </w:rPr>
        <w:t>useState</w:t>
      </w:r>
      <w:r w:rsidRPr="00504DB4">
        <w:rPr>
          <w:rFonts w:ascii="Times New Roman" w:eastAsia="Times New Roman" w:hAnsi="Times New Roman" w:cs="Times New Roman"/>
          <w:sz w:val="24"/>
          <w:szCs w:val="24"/>
          <w:lang w:eastAsia="es-CO"/>
        </w:rPr>
        <w:t xml:space="preserve"> nos devuelve un array con dos elementos: la primera posición es el valor de nuestro estado, la segunda es una función que nos permite actualizar ese valor.</w:t>
      </w:r>
    </w:p>
    <w:p w14:paraId="020F22D0"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El argumento que enviamos a esta función es el valor por defecto de nuestro estado (initial state).</w:t>
      </w:r>
    </w:p>
    <w:p w14:paraId="092EB0A8" w14:textId="74A48A1A"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614E0D7" wp14:editId="6A024882">
            <wp:extent cx="5612130" cy="1007110"/>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007110"/>
                    </a:xfrm>
                    <a:prstGeom prst="rect">
                      <a:avLst/>
                    </a:prstGeom>
                  </pic:spPr>
                </pic:pic>
              </a:graphicData>
            </a:graphic>
          </wp:inline>
        </w:drawing>
      </w:r>
      <w:r w:rsidRPr="00504DB4">
        <w:rPr>
          <w:rFonts w:ascii="Times New Roman" w:eastAsia="Times New Roman" w:hAnsi="Times New Roman" w:cs="Times New Roman"/>
          <w:sz w:val="24"/>
          <w:szCs w:val="24"/>
          <w:lang w:eastAsia="es-CO"/>
        </w:rPr>
        <w:t xml:space="preserve"> El Hook </w:t>
      </w:r>
      <w:r w:rsidRPr="00504DB4">
        <w:rPr>
          <w:rFonts w:ascii="Courier New" w:eastAsia="Times New Roman" w:hAnsi="Courier New" w:cs="Courier New"/>
          <w:b/>
          <w:bCs/>
          <w:sz w:val="20"/>
          <w:szCs w:val="20"/>
          <w:lang w:eastAsia="es-CO"/>
        </w:rPr>
        <w:t>useEffect</w:t>
      </w:r>
      <w:r w:rsidRPr="00504DB4">
        <w:rPr>
          <w:rFonts w:ascii="Times New Roman" w:eastAsia="Times New Roman" w:hAnsi="Times New Roman" w:cs="Times New Roman"/>
          <w:sz w:val="24"/>
          <w:szCs w:val="24"/>
          <w:lang w:eastAsia="es-CO"/>
        </w:rPr>
        <w:t xml:space="preserve"> nos permite ejecutar código cuando se monta, desmonta o actualiza nuestro componente.</w:t>
      </w:r>
    </w:p>
    <w:p w14:paraId="5F3BCB7C"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 xml:space="preserve">El primer argumento que le enviamos a </w:t>
      </w:r>
      <w:r w:rsidRPr="00504DB4">
        <w:rPr>
          <w:rFonts w:ascii="Courier New" w:eastAsia="Times New Roman" w:hAnsi="Courier New" w:cs="Courier New"/>
          <w:sz w:val="20"/>
          <w:szCs w:val="20"/>
          <w:lang w:eastAsia="es-CO"/>
        </w:rPr>
        <w:t>useEffect</w:t>
      </w:r>
      <w:r w:rsidRPr="00504DB4">
        <w:rPr>
          <w:rFonts w:ascii="Times New Roman" w:eastAsia="Times New Roman" w:hAnsi="Times New Roman" w:cs="Times New Roman"/>
          <w:sz w:val="24"/>
          <w:szCs w:val="24"/>
          <w:lang w:eastAsia="es-CO"/>
        </w:rPr>
        <w:t xml:space="preserve"> es una función que se ejecutará cuando React monte o actualice el componente. Esta función puede devolver otra función que se ejecutará cuando el componente se desmonte.</w:t>
      </w:r>
    </w:p>
    <w:p w14:paraId="13FA4591"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El segundo argumento es un array donde podemos especificar qué propiedades deben cambiar para que React vuelva a llamar nuestro código. Si el componente actualiza pero estas props no cambian, la función no se ejecutará.</w:t>
      </w:r>
    </w:p>
    <w:p w14:paraId="034B8646"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Por defecto, cuando no enviamos un segundo argumento, React ejecutará la función de useEffect cada vez que el componente o sus componentes padres actualicen. En cambio, si enviamos un array vacío, esta función solo se ejecutará al montar o desmontar el componente.</w:t>
      </w:r>
    </w:p>
    <w:p w14:paraId="6FD9141B" w14:textId="6C4B6977" w:rsid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Pr>
          <w:noProof/>
        </w:rPr>
        <w:lastRenderedPageBreak/>
        <w:drawing>
          <wp:inline distT="0" distB="0" distL="0" distR="0" wp14:anchorId="5AFC990E" wp14:editId="2788A2C0">
            <wp:extent cx="5612130" cy="1992630"/>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992630"/>
                    </a:xfrm>
                    <a:prstGeom prst="rect">
                      <a:avLst/>
                    </a:prstGeom>
                  </pic:spPr>
                </pic:pic>
              </a:graphicData>
            </a:graphic>
          </wp:inline>
        </w:drawing>
      </w:r>
      <w:r w:rsidRPr="00504DB4">
        <w:rPr>
          <w:rFonts w:ascii="Times New Roman" w:eastAsia="Times New Roman" w:hAnsi="Times New Roman" w:cs="Times New Roman"/>
          <w:sz w:val="24"/>
          <w:szCs w:val="24"/>
          <w:lang w:eastAsia="es-CO"/>
        </w:rPr>
        <w:t xml:space="preserve"> No olvides importar las funciones de los hooks desde la librería de React. También puedes usarlos de esta forma: </w:t>
      </w:r>
      <w:r w:rsidRPr="00504DB4">
        <w:rPr>
          <w:rFonts w:ascii="Courier New" w:eastAsia="Times New Roman" w:hAnsi="Courier New" w:cs="Courier New"/>
          <w:b/>
          <w:bCs/>
          <w:sz w:val="20"/>
          <w:szCs w:val="20"/>
          <w:lang w:eastAsia="es-CO"/>
        </w:rPr>
        <w:t>React.useNombreDelHook</w:t>
      </w:r>
      <w:r w:rsidRPr="00504DB4">
        <w:rPr>
          <w:rFonts w:ascii="Times New Roman" w:eastAsia="Times New Roman" w:hAnsi="Times New Roman" w:cs="Times New Roman"/>
          <w:sz w:val="24"/>
          <w:szCs w:val="24"/>
          <w:lang w:eastAsia="es-CO"/>
        </w:rPr>
        <w:t>.</w:t>
      </w:r>
    </w:p>
    <w:p w14:paraId="5098E368" w14:textId="1458FA8E" w:rsidR="008809B1" w:rsidRDefault="008809B1" w:rsidP="00504DB4">
      <w:pPr>
        <w:spacing w:before="100" w:beforeAutospacing="1" w:after="100" w:afterAutospacing="1" w:line="240" w:lineRule="auto"/>
        <w:rPr>
          <w:rFonts w:ascii="Times New Roman" w:eastAsia="Times New Roman" w:hAnsi="Times New Roman" w:cs="Times New Roman"/>
          <w:sz w:val="24"/>
          <w:szCs w:val="24"/>
          <w:lang w:eastAsia="es-CO"/>
        </w:rPr>
      </w:pPr>
    </w:p>
    <w:p w14:paraId="3490D109" w14:textId="32B009A2" w:rsidR="008809B1" w:rsidRDefault="008809B1" w:rsidP="00504DB4">
      <w:pPr>
        <w:spacing w:before="100" w:beforeAutospacing="1" w:after="100" w:afterAutospacing="1" w:line="240" w:lineRule="auto"/>
        <w:rPr>
          <w:rFonts w:ascii="Times New Roman" w:eastAsia="Times New Roman" w:hAnsi="Times New Roman" w:cs="Times New Roman"/>
          <w:sz w:val="24"/>
          <w:szCs w:val="24"/>
          <w:lang w:eastAsia="es-CO"/>
        </w:rPr>
      </w:pPr>
    </w:p>
    <w:p w14:paraId="266E4AA5" w14:textId="07672EFA" w:rsidR="008809B1" w:rsidRPr="008809B1" w:rsidRDefault="008809B1" w:rsidP="008809B1">
      <w:pPr>
        <w:spacing w:before="100" w:beforeAutospacing="1" w:after="100" w:afterAutospacing="1" w:line="240" w:lineRule="auto"/>
        <w:jc w:val="center"/>
        <w:rPr>
          <w:rFonts w:ascii="Times New Roman" w:eastAsia="Times New Roman" w:hAnsi="Times New Roman" w:cs="Times New Roman"/>
          <w:sz w:val="28"/>
          <w:szCs w:val="28"/>
          <w:lang w:eastAsia="es-CO"/>
        </w:rPr>
      </w:pPr>
      <w:r w:rsidRPr="008809B1">
        <w:rPr>
          <w:rFonts w:ascii="Times New Roman" w:eastAsia="Times New Roman" w:hAnsi="Times New Roman" w:cs="Times New Roman"/>
          <w:sz w:val="28"/>
          <w:szCs w:val="28"/>
          <w:highlight w:val="yellow"/>
          <w:lang w:eastAsia="es-CO"/>
        </w:rPr>
        <w:t>Lectura para reforzar:</w:t>
      </w:r>
    </w:p>
    <w:p w14:paraId="1C81DD27" w14:textId="72606B0B" w:rsidR="008809B1" w:rsidRPr="008809B1" w:rsidRDefault="000D6E1D" w:rsidP="008809B1">
      <w:pPr>
        <w:spacing w:before="100" w:beforeAutospacing="1" w:after="100" w:afterAutospacing="1" w:line="240" w:lineRule="auto"/>
        <w:jc w:val="center"/>
        <w:rPr>
          <w:rFonts w:ascii="Times New Roman" w:eastAsia="Times New Roman" w:hAnsi="Times New Roman" w:cs="Times New Roman"/>
          <w:sz w:val="28"/>
          <w:szCs w:val="28"/>
          <w:lang w:eastAsia="es-CO"/>
        </w:rPr>
      </w:pPr>
      <w:hyperlink r:id="rId61" w:history="1">
        <w:r w:rsidR="008809B1" w:rsidRPr="008809B1">
          <w:rPr>
            <w:rStyle w:val="Hipervnculo"/>
            <w:rFonts w:ascii="Times New Roman" w:eastAsia="Times New Roman" w:hAnsi="Times New Roman" w:cs="Times New Roman"/>
            <w:sz w:val="28"/>
            <w:szCs w:val="28"/>
            <w:lang w:eastAsia="es-CO"/>
          </w:rPr>
          <w:t>https://desarrollofront.medium.com/entendiendo-los-hooks-de-react-c%C3%B3mo-usar-usestate-y-useeffect-en-nuestros-componentes-611b9e826dfa</w:t>
        </w:r>
      </w:hyperlink>
    </w:p>
    <w:p w14:paraId="0131714C" w14:textId="77777777" w:rsidR="008809B1" w:rsidRPr="00504DB4" w:rsidRDefault="008809B1" w:rsidP="008809B1">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CD56F79" w14:textId="77777777" w:rsidR="00B3489A" w:rsidRPr="00B3489A" w:rsidRDefault="00B3489A" w:rsidP="00B3489A">
      <w:pPr>
        <w:pStyle w:val="Ttulo1"/>
      </w:pPr>
      <w:r w:rsidRPr="00B3489A">
        <w:t xml:space="preserve">Custom Hooks </w:t>
      </w:r>
    </w:p>
    <w:p w14:paraId="332248CE" w14:textId="77777777" w:rsidR="00B3489A" w:rsidRPr="00B3489A" w:rsidRDefault="00B3489A" w:rsidP="00B3489A">
      <w:pPr>
        <w:pStyle w:val="NormalWeb"/>
      </w:pPr>
      <w:r w:rsidRPr="00B3489A">
        <w:t>React nos permite crear nuestros propios Hooks. Solo debemos seguir algunas convenciones:</w:t>
      </w:r>
    </w:p>
    <w:p w14:paraId="454FC421" w14:textId="77777777" w:rsidR="00B3489A" w:rsidRPr="00B3489A" w:rsidRDefault="00B3489A" w:rsidP="00B3489A">
      <w:pPr>
        <w:numPr>
          <w:ilvl w:val="0"/>
          <w:numId w:val="2"/>
        </w:numPr>
        <w:spacing w:before="100" w:beforeAutospacing="1" w:after="100" w:afterAutospacing="1" w:line="240" w:lineRule="auto"/>
        <w:rPr>
          <w:rFonts w:ascii="Times New Roman" w:hAnsi="Times New Roman" w:cs="Times New Roman"/>
          <w:sz w:val="24"/>
          <w:szCs w:val="24"/>
        </w:rPr>
      </w:pPr>
      <w:r w:rsidRPr="00B3489A">
        <w:rPr>
          <w:rFonts w:ascii="Times New Roman" w:hAnsi="Times New Roman" w:cs="Times New Roman"/>
          <w:sz w:val="24"/>
          <w:szCs w:val="24"/>
        </w:rPr>
        <w:t xml:space="preserve">Los hooks siempre deben empezar con la palabra </w:t>
      </w:r>
      <w:r w:rsidRPr="00B3489A">
        <w:rPr>
          <w:rStyle w:val="CdigoHTML"/>
          <w:rFonts w:ascii="Times New Roman" w:eastAsiaTheme="minorHAnsi" w:hAnsi="Times New Roman" w:cs="Times New Roman"/>
          <w:sz w:val="24"/>
          <w:szCs w:val="24"/>
        </w:rPr>
        <w:t>use</w:t>
      </w:r>
      <w:r w:rsidRPr="00B3489A">
        <w:rPr>
          <w:rFonts w:ascii="Times New Roman" w:hAnsi="Times New Roman" w:cs="Times New Roman"/>
          <w:sz w:val="24"/>
          <w:szCs w:val="24"/>
        </w:rPr>
        <w:t xml:space="preserve">: </w:t>
      </w:r>
      <w:r w:rsidRPr="00B3489A">
        <w:rPr>
          <w:rStyle w:val="CdigoHTML"/>
          <w:rFonts w:ascii="Times New Roman" w:eastAsiaTheme="minorHAnsi" w:hAnsi="Times New Roman" w:cs="Times New Roman"/>
          <w:sz w:val="24"/>
          <w:szCs w:val="24"/>
        </w:rPr>
        <w:t>useAPI</w:t>
      </w:r>
      <w:r w:rsidRPr="00B3489A">
        <w:rPr>
          <w:rFonts w:ascii="Times New Roman" w:hAnsi="Times New Roman" w:cs="Times New Roman"/>
          <w:sz w:val="24"/>
          <w:szCs w:val="24"/>
        </w:rPr>
        <w:t xml:space="preserve">, </w:t>
      </w:r>
      <w:r w:rsidRPr="00B3489A">
        <w:rPr>
          <w:rStyle w:val="CdigoHTML"/>
          <w:rFonts w:ascii="Times New Roman" w:eastAsiaTheme="minorHAnsi" w:hAnsi="Times New Roman" w:cs="Times New Roman"/>
          <w:sz w:val="24"/>
          <w:szCs w:val="24"/>
        </w:rPr>
        <w:t>useMovies</w:t>
      </w:r>
      <w:r w:rsidRPr="00B3489A">
        <w:rPr>
          <w:rFonts w:ascii="Times New Roman" w:hAnsi="Times New Roman" w:cs="Times New Roman"/>
          <w:sz w:val="24"/>
          <w:szCs w:val="24"/>
        </w:rPr>
        <w:t xml:space="preserve">, </w:t>
      </w:r>
      <w:r w:rsidRPr="00B3489A">
        <w:rPr>
          <w:rStyle w:val="CdigoHTML"/>
          <w:rFonts w:ascii="Times New Roman" w:eastAsiaTheme="minorHAnsi" w:hAnsi="Times New Roman" w:cs="Times New Roman"/>
          <w:sz w:val="24"/>
          <w:szCs w:val="24"/>
        </w:rPr>
        <w:t>useWhatever</w:t>
      </w:r>
      <w:r w:rsidRPr="00B3489A">
        <w:rPr>
          <w:rFonts w:ascii="Times New Roman" w:hAnsi="Times New Roman" w:cs="Times New Roman"/>
          <w:sz w:val="24"/>
          <w:szCs w:val="24"/>
        </w:rPr>
        <w:t>.</w:t>
      </w:r>
    </w:p>
    <w:p w14:paraId="2023EFCB" w14:textId="77777777" w:rsidR="00B3489A" w:rsidRPr="00B3489A" w:rsidRDefault="00B3489A" w:rsidP="00B3489A">
      <w:pPr>
        <w:numPr>
          <w:ilvl w:val="0"/>
          <w:numId w:val="2"/>
        </w:numPr>
        <w:spacing w:before="100" w:beforeAutospacing="1" w:after="100" w:afterAutospacing="1" w:line="240" w:lineRule="auto"/>
        <w:rPr>
          <w:rFonts w:ascii="Times New Roman" w:hAnsi="Times New Roman" w:cs="Times New Roman"/>
          <w:sz w:val="24"/>
          <w:szCs w:val="24"/>
        </w:rPr>
      </w:pPr>
      <w:r w:rsidRPr="00B3489A">
        <w:rPr>
          <w:rFonts w:ascii="Times New Roman" w:hAnsi="Times New Roman" w:cs="Times New Roman"/>
          <w:sz w:val="24"/>
          <w:szCs w:val="24"/>
        </w:rPr>
        <w:t>Si nuestro custom hook nos permite consumir/interactuar con dos elementos (por ejemplo, title y setTitle), nuestro hook debe devolver un array.</w:t>
      </w:r>
    </w:p>
    <w:p w14:paraId="1DB3155E" w14:textId="0B815142" w:rsidR="00B3489A" w:rsidRDefault="00B3489A" w:rsidP="00B3489A">
      <w:pPr>
        <w:numPr>
          <w:ilvl w:val="0"/>
          <w:numId w:val="2"/>
        </w:numPr>
        <w:spacing w:before="100" w:beforeAutospacing="1" w:after="100" w:afterAutospacing="1" w:line="240" w:lineRule="auto"/>
        <w:rPr>
          <w:rFonts w:ascii="Times New Roman" w:hAnsi="Times New Roman" w:cs="Times New Roman"/>
          <w:sz w:val="24"/>
          <w:szCs w:val="24"/>
        </w:rPr>
      </w:pPr>
      <w:r w:rsidRPr="00B3489A">
        <w:rPr>
          <w:rFonts w:ascii="Times New Roman" w:hAnsi="Times New Roman" w:cs="Times New Roman"/>
          <w:sz w:val="24"/>
          <w:szCs w:val="24"/>
        </w:rPr>
        <w:t>Si nuestro custom hook nos permite consumir/interactuar con tres o más elementos (por ejemplo, name, setName, lastName, setLastName, etc.), nuestro hook debe devolver un objeto.</w:t>
      </w:r>
    </w:p>
    <w:p w14:paraId="7B171276" w14:textId="57A96AFD" w:rsidR="00B3489A" w:rsidRDefault="000D6E1D" w:rsidP="00B3489A">
      <w:pPr>
        <w:spacing w:before="100" w:beforeAutospacing="1" w:after="100" w:afterAutospacing="1" w:line="240" w:lineRule="auto"/>
        <w:jc w:val="center"/>
        <w:rPr>
          <w:rFonts w:ascii="Times New Roman" w:hAnsi="Times New Roman" w:cs="Times New Roman"/>
          <w:sz w:val="28"/>
          <w:szCs w:val="28"/>
        </w:rPr>
      </w:pPr>
      <w:hyperlink r:id="rId62" w:history="1">
        <w:r w:rsidR="00B3489A" w:rsidRPr="00B3489A">
          <w:rPr>
            <w:rStyle w:val="Hipervnculo"/>
            <w:rFonts w:ascii="Times New Roman" w:hAnsi="Times New Roman" w:cs="Times New Roman"/>
            <w:sz w:val="28"/>
            <w:szCs w:val="28"/>
          </w:rPr>
          <w:t>https://es.reactjs.org/docs/hooks-custom.html</w:t>
        </w:r>
      </w:hyperlink>
    </w:p>
    <w:p w14:paraId="197A51D1" w14:textId="04A1739B" w:rsidR="003325C6" w:rsidRDefault="003325C6" w:rsidP="00B3489A">
      <w:pPr>
        <w:spacing w:before="100" w:beforeAutospacing="1" w:after="100" w:afterAutospacing="1" w:line="240" w:lineRule="auto"/>
        <w:jc w:val="center"/>
        <w:rPr>
          <w:rFonts w:ascii="Times New Roman" w:hAnsi="Times New Roman" w:cs="Times New Roman"/>
          <w:sz w:val="28"/>
          <w:szCs w:val="28"/>
        </w:rPr>
      </w:pPr>
    </w:p>
    <w:p w14:paraId="40DCA905" w14:textId="6C4D08FE" w:rsidR="003325C6" w:rsidRDefault="003325C6" w:rsidP="00B3489A">
      <w:pPr>
        <w:spacing w:before="100" w:beforeAutospacing="1" w:after="100" w:afterAutospacing="1" w:line="240" w:lineRule="auto"/>
        <w:jc w:val="center"/>
        <w:rPr>
          <w:rFonts w:ascii="Times New Roman" w:hAnsi="Times New Roman" w:cs="Times New Roman"/>
          <w:sz w:val="28"/>
          <w:szCs w:val="28"/>
        </w:rPr>
      </w:pPr>
    </w:p>
    <w:p w14:paraId="625EF2DB" w14:textId="6F979BB0" w:rsidR="003325C6" w:rsidRDefault="003325C6" w:rsidP="00B3489A">
      <w:pPr>
        <w:spacing w:before="100" w:beforeAutospacing="1" w:after="100" w:afterAutospacing="1" w:line="240" w:lineRule="auto"/>
        <w:jc w:val="center"/>
        <w:rPr>
          <w:rFonts w:ascii="Times New Roman" w:hAnsi="Times New Roman" w:cs="Times New Roman"/>
          <w:sz w:val="28"/>
          <w:szCs w:val="28"/>
        </w:rPr>
      </w:pPr>
    </w:p>
    <w:p w14:paraId="79A50A26" w14:textId="77777777" w:rsidR="003325C6" w:rsidRDefault="003325C6" w:rsidP="003325C6">
      <w:pPr>
        <w:pStyle w:val="Ttulo1"/>
      </w:pPr>
      <w:r>
        <w:t>PropTypes</w:t>
      </w:r>
    </w:p>
    <w:p w14:paraId="4B8339DB" w14:textId="77777777" w:rsidR="003325C6" w:rsidRDefault="003325C6" w:rsidP="003325C6">
      <w:pPr>
        <w:pStyle w:val="NormalWeb"/>
      </w:pPr>
      <w:r>
        <w:t xml:space="preserve">Los </w:t>
      </w:r>
      <w:r>
        <w:rPr>
          <w:rStyle w:val="Textoennegrita"/>
        </w:rPr>
        <w:t>PropTypes</w:t>
      </w:r>
      <w:r>
        <w:t xml:space="preserve"> son una propiedad de nuestros componentes que nos permiten especificar qué tipo de elementos son nuestras props: arrays, strings, números, etc.</w:t>
      </w:r>
    </w:p>
    <w:p w14:paraId="044F6FB0" w14:textId="77777777" w:rsidR="003325C6" w:rsidRDefault="003325C6" w:rsidP="003325C6">
      <w:pPr>
        <w:pStyle w:val="NormalWeb"/>
      </w:pPr>
      <w:r>
        <w:t>Instalación de PropTypes:</w:t>
      </w:r>
    </w:p>
    <w:p w14:paraId="06550D38" w14:textId="77777777" w:rsidR="003325C6" w:rsidRDefault="003325C6" w:rsidP="003325C6">
      <w:pPr>
        <w:pStyle w:val="NormalWeb"/>
        <w:jc w:val="center"/>
      </w:pPr>
      <w:r>
        <w:rPr>
          <w:noProof/>
        </w:rPr>
        <w:drawing>
          <wp:inline distT="0" distB="0" distL="0" distR="0" wp14:anchorId="3F8B0F1E" wp14:editId="54CFDA33">
            <wp:extent cx="3990975" cy="3714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0975" cy="371475"/>
                    </a:xfrm>
                    <a:prstGeom prst="rect">
                      <a:avLst/>
                    </a:prstGeom>
                  </pic:spPr>
                </pic:pic>
              </a:graphicData>
            </a:graphic>
          </wp:inline>
        </w:drawing>
      </w:r>
    </w:p>
    <w:p w14:paraId="1C88ECA8" w14:textId="1AB7556E" w:rsidR="003325C6" w:rsidRDefault="003325C6" w:rsidP="003325C6">
      <w:pPr>
        <w:pStyle w:val="NormalWeb"/>
      </w:pPr>
      <w:r>
        <w:t>Uso de PropTypes:</w:t>
      </w:r>
    </w:p>
    <w:p w14:paraId="366AA504" w14:textId="77777777" w:rsidR="00A94F5A" w:rsidRDefault="003325C6" w:rsidP="003325C6">
      <w:pPr>
        <w:pStyle w:val="NormalWeb"/>
      </w:pPr>
      <w:r>
        <w:rPr>
          <w:noProof/>
        </w:rPr>
        <w:drawing>
          <wp:inline distT="0" distB="0" distL="0" distR="0" wp14:anchorId="3A4E82EC" wp14:editId="71016582">
            <wp:extent cx="5572125" cy="2476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2125" cy="2476500"/>
                    </a:xfrm>
                    <a:prstGeom prst="rect">
                      <a:avLst/>
                    </a:prstGeom>
                  </pic:spPr>
                </pic:pic>
              </a:graphicData>
            </a:graphic>
          </wp:inline>
        </w:drawing>
      </w:r>
    </w:p>
    <w:p w14:paraId="47E2DF5D" w14:textId="6F01E2E7" w:rsidR="003325C6" w:rsidRDefault="003325C6" w:rsidP="003325C6">
      <w:pPr>
        <w:pStyle w:val="NormalWeb"/>
      </w:pPr>
      <w:r>
        <w:t xml:space="preserve">Por defecto, enviar todas nuestras props es opcional, pero con los </w:t>
      </w:r>
      <w:r>
        <w:rPr>
          <w:rStyle w:val="CdigoHTML"/>
        </w:rPr>
        <w:t>propTypes</w:t>
      </w:r>
      <w:r>
        <w:t xml:space="preserve"> podemos especificar cuáles props son obligatorias para que nuestro componente funcione correctamente con el atributo </w:t>
      </w:r>
      <w:r>
        <w:rPr>
          <w:rStyle w:val="CdigoHTML"/>
        </w:rPr>
        <w:t>isRequired</w:t>
      </w:r>
      <w:r>
        <w:t>.</w:t>
      </w:r>
    </w:p>
    <w:p w14:paraId="263CB0DD" w14:textId="03976870" w:rsidR="003325C6" w:rsidRDefault="003325C6" w:rsidP="00B3489A">
      <w:pPr>
        <w:spacing w:before="100" w:beforeAutospacing="1" w:after="100" w:afterAutospacing="1" w:line="240" w:lineRule="auto"/>
        <w:jc w:val="center"/>
        <w:rPr>
          <w:rFonts w:ascii="Times New Roman" w:hAnsi="Times New Roman" w:cs="Times New Roman"/>
          <w:sz w:val="28"/>
          <w:szCs w:val="28"/>
        </w:rPr>
      </w:pPr>
      <w:r>
        <w:rPr>
          <w:noProof/>
        </w:rPr>
        <w:drawing>
          <wp:inline distT="0" distB="0" distL="0" distR="0" wp14:anchorId="1ED14EB3" wp14:editId="5EC4DE86">
            <wp:extent cx="4829175" cy="11334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9175" cy="1133475"/>
                    </a:xfrm>
                    <a:prstGeom prst="rect">
                      <a:avLst/>
                    </a:prstGeom>
                  </pic:spPr>
                </pic:pic>
              </a:graphicData>
            </a:graphic>
          </wp:inline>
        </w:drawing>
      </w:r>
    </w:p>
    <w:p w14:paraId="628E35C6" w14:textId="04B1E9C4" w:rsidR="00A35EB1" w:rsidRDefault="00A35EB1" w:rsidP="00B3489A">
      <w:pPr>
        <w:spacing w:before="100" w:beforeAutospacing="1" w:after="100" w:afterAutospacing="1" w:line="240" w:lineRule="auto"/>
        <w:jc w:val="center"/>
        <w:rPr>
          <w:rFonts w:ascii="Times New Roman" w:hAnsi="Times New Roman" w:cs="Times New Roman"/>
          <w:sz w:val="28"/>
          <w:szCs w:val="28"/>
        </w:rPr>
      </w:pPr>
    </w:p>
    <w:p w14:paraId="3861A8D8" w14:textId="1597397E" w:rsidR="00A35EB1" w:rsidRDefault="00A35EB1" w:rsidP="00B3489A">
      <w:pPr>
        <w:spacing w:before="100" w:beforeAutospacing="1" w:after="100" w:afterAutospacing="1" w:line="240" w:lineRule="auto"/>
        <w:jc w:val="center"/>
        <w:rPr>
          <w:rFonts w:ascii="Times New Roman" w:hAnsi="Times New Roman" w:cs="Times New Roman"/>
          <w:sz w:val="28"/>
          <w:szCs w:val="28"/>
        </w:rPr>
      </w:pPr>
    </w:p>
    <w:p w14:paraId="65855423" w14:textId="46F9B9DA" w:rsidR="00A35EB1" w:rsidRDefault="00A35EB1" w:rsidP="00B3489A">
      <w:pPr>
        <w:spacing w:before="100" w:beforeAutospacing="1" w:after="100" w:afterAutospacing="1" w:line="240" w:lineRule="auto"/>
        <w:jc w:val="center"/>
        <w:rPr>
          <w:rFonts w:ascii="Times New Roman" w:hAnsi="Times New Roman" w:cs="Times New Roman"/>
          <w:sz w:val="28"/>
          <w:szCs w:val="28"/>
        </w:rPr>
      </w:pPr>
    </w:p>
    <w:p w14:paraId="76F43FF8" w14:textId="77777777" w:rsidR="00A35EB1" w:rsidRDefault="00A35EB1" w:rsidP="00A35EB1">
      <w:pPr>
        <w:pStyle w:val="Ttulo1"/>
      </w:pPr>
      <w:r>
        <w:t>Debuggeando React con React DevTools</w:t>
      </w:r>
    </w:p>
    <w:p w14:paraId="13471039" w14:textId="28460964" w:rsidR="00A35EB1" w:rsidRDefault="00A35EB1" w:rsidP="00A35EB1">
      <w:pPr>
        <w:pStyle w:val="NormalWeb"/>
      </w:pPr>
      <w:r>
        <w:rPr>
          <w:rStyle w:val="Textoennegrita"/>
        </w:rPr>
        <w:t>React DevTools</w:t>
      </w:r>
      <w:r>
        <w:t xml:space="preserve"> es una herramienta muy parecida al Inspector de Elementos. Nos permite visualizar, analizar e interactuar con nuestros componentes de React desde el navegador.</w:t>
      </w:r>
    </w:p>
    <w:p w14:paraId="21E2FB06" w14:textId="736E6AFA" w:rsidR="00A35EB1" w:rsidRDefault="00A35EB1" w:rsidP="00A35EB1">
      <w:pPr>
        <w:pStyle w:val="NormalWeb"/>
        <w:jc w:val="center"/>
      </w:pPr>
      <w:r>
        <w:rPr>
          <w:noProof/>
        </w:rPr>
        <w:drawing>
          <wp:inline distT="0" distB="0" distL="0" distR="0" wp14:anchorId="614DBBA0" wp14:editId="4C6A1E0A">
            <wp:extent cx="5612130" cy="3463925"/>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463925"/>
                    </a:xfrm>
                    <a:prstGeom prst="rect">
                      <a:avLst/>
                    </a:prstGeom>
                  </pic:spPr>
                </pic:pic>
              </a:graphicData>
            </a:graphic>
          </wp:inline>
        </w:drawing>
      </w:r>
    </w:p>
    <w:p w14:paraId="6E0AF4C0" w14:textId="064200D6" w:rsidR="00A35EB1" w:rsidRDefault="00A35EB1" w:rsidP="00A35EB1">
      <w:pPr>
        <w:pStyle w:val="NormalWeb"/>
        <w:jc w:val="center"/>
      </w:pPr>
    </w:p>
    <w:p w14:paraId="2D26CE36" w14:textId="77777777" w:rsidR="00A35EB1" w:rsidRDefault="00A35EB1" w:rsidP="00A35EB1">
      <w:pPr>
        <w:pStyle w:val="NormalWeb"/>
        <w:jc w:val="center"/>
      </w:pPr>
    </w:p>
    <w:p w14:paraId="47F7AE2B" w14:textId="4853B1C6" w:rsidR="00A35EB1" w:rsidRDefault="000D6E1D" w:rsidP="00A35EB1">
      <w:pPr>
        <w:pStyle w:val="NormalWeb"/>
        <w:jc w:val="center"/>
        <w:rPr>
          <w:sz w:val="36"/>
          <w:szCs w:val="36"/>
        </w:rPr>
      </w:pPr>
      <w:hyperlink r:id="rId67" w:history="1">
        <w:r w:rsidR="00A35EB1" w:rsidRPr="0010346E">
          <w:rPr>
            <w:rStyle w:val="Hipervnculo"/>
            <w:sz w:val="36"/>
            <w:szCs w:val="36"/>
          </w:rPr>
          <w:t>https://addons.mozilla.org/es/firefox/addon/react-devtools/</w:t>
        </w:r>
      </w:hyperlink>
    </w:p>
    <w:p w14:paraId="4DD7C462" w14:textId="6995BA11" w:rsidR="00145CAB" w:rsidRDefault="00145CAB" w:rsidP="00A35EB1">
      <w:pPr>
        <w:pStyle w:val="NormalWeb"/>
        <w:jc w:val="center"/>
        <w:rPr>
          <w:sz w:val="36"/>
          <w:szCs w:val="36"/>
        </w:rPr>
      </w:pPr>
    </w:p>
    <w:p w14:paraId="30100F8B" w14:textId="73311A84" w:rsidR="00145CAB" w:rsidRDefault="00145CAB" w:rsidP="00A35EB1">
      <w:pPr>
        <w:pStyle w:val="NormalWeb"/>
        <w:jc w:val="center"/>
        <w:rPr>
          <w:sz w:val="36"/>
          <w:szCs w:val="36"/>
        </w:rPr>
      </w:pPr>
    </w:p>
    <w:p w14:paraId="3DD31DAF" w14:textId="6726936B" w:rsidR="00145CAB" w:rsidRDefault="00145CAB" w:rsidP="00A35EB1">
      <w:pPr>
        <w:pStyle w:val="NormalWeb"/>
        <w:jc w:val="center"/>
        <w:rPr>
          <w:sz w:val="36"/>
          <w:szCs w:val="36"/>
        </w:rPr>
      </w:pPr>
    </w:p>
    <w:p w14:paraId="4DF26FB3" w14:textId="68B3FB38" w:rsidR="00145CAB" w:rsidRDefault="00145CAB" w:rsidP="00A35EB1">
      <w:pPr>
        <w:pStyle w:val="NormalWeb"/>
        <w:jc w:val="center"/>
        <w:rPr>
          <w:sz w:val="36"/>
          <w:szCs w:val="36"/>
        </w:rPr>
      </w:pPr>
    </w:p>
    <w:p w14:paraId="5BB98156" w14:textId="76A3B2F4" w:rsidR="00145CAB" w:rsidRDefault="00145CAB" w:rsidP="00A35EB1">
      <w:pPr>
        <w:pStyle w:val="NormalWeb"/>
        <w:jc w:val="center"/>
        <w:rPr>
          <w:sz w:val="36"/>
          <w:szCs w:val="36"/>
        </w:rPr>
      </w:pPr>
    </w:p>
    <w:p w14:paraId="01153E5E" w14:textId="27065C37" w:rsidR="00145CAB" w:rsidRDefault="00145CAB" w:rsidP="00A35EB1">
      <w:pPr>
        <w:pStyle w:val="NormalWeb"/>
        <w:jc w:val="center"/>
        <w:rPr>
          <w:sz w:val="36"/>
          <w:szCs w:val="36"/>
        </w:rPr>
      </w:pPr>
    </w:p>
    <w:p w14:paraId="3A0C6912" w14:textId="7A8DD340" w:rsidR="00145CAB" w:rsidRDefault="00145CAB" w:rsidP="00A35EB1">
      <w:pPr>
        <w:pStyle w:val="NormalWeb"/>
        <w:jc w:val="center"/>
        <w:rPr>
          <w:sz w:val="36"/>
          <w:szCs w:val="36"/>
        </w:rPr>
      </w:pPr>
      <w:r w:rsidRPr="00145CAB">
        <w:rPr>
          <w:sz w:val="36"/>
          <w:szCs w:val="36"/>
          <w:highlight w:val="yellow"/>
        </w:rPr>
        <w:t>Importants Questions and Answers.</w:t>
      </w:r>
    </w:p>
    <w:p w14:paraId="2DEE41E7" w14:textId="71809579" w:rsidR="009966FC" w:rsidRPr="009966FC" w:rsidRDefault="009966FC" w:rsidP="009966FC">
      <w:pPr>
        <w:rPr>
          <w:rFonts w:ascii="Times New Roman" w:hAnsi="Times New Roman" w:cs="Times New Roman"/>
          <w:sz w:val="24"/>
          <w:szCs w:val="24"/>
        </w:rPr>
      </w:pPr>
      <w:r>
        <w:rPr>
          <w:noProof/>
        </w:rPr>
        <w:drawing>
          <wp:inline distT="0" distB="0" distL="0" distR="0" wp14:anchorId="773520CA" wp14:editId="4C37E715">
            <wp:extent cx="5612130" cy="198782"/>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8707"/>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A8FAA8" wp14:editId="48A4B355">
            <wp:extent cx="5611306" cy="38762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6138" b="41837"/>
                    <a:stretch/>
                  </pic:blipFill>
                  <pic:spPr bwMode="auto">
                    <a:xfrm>
                      <a:off x="0" y="0"/>
                      <a:ext cx="5612130" cy="387684"/>
                    </a:xfrm>
                    <a:prstGeom prst="rect">
                      <a:avLst/>
                    </a:prstGeom>
                    <a:ln>
                      <a:noFill/>
                    </a:ln>
                    <a:extLst>
                      <a:ext uri="{53640926-AAD7-44D8-BBD7-CCE9431645EC}">
                        <a14:shadowObscured xmlns:a14="http://schemas.microsoft.com/office/drawing/2010/main"/>
                      </a:ext>
                    </a:extLst>
                  </pic:spPr>
                </pic:pic>
              </a:graphicData>
            </a:graphic>
          </wp:inline>
        </w:drawing>
      </w:r>
    </w:p>
    <w:p w14:paraId="33A90B63" w14:textId="77777777" w:rsidR="009966FC" w:rsidRDefault="009966FC" w:rsidP="009966FC">
      <w:pPr>
        <w:rPr>
          <w:rFonts w:ascii="Times New Roman" w:hAnsi="Times New Roman" w:cs="Times New Roman"/>
          <w:sz w:val="24"/>
          <w:szCs w:val="24"/>
        </w:rPr>
      </w:pPr>
      <w:r>
        <w:rPr>
          <w:noProof/>
        </w:rPr>
        <w:drawing>
          <wp:inline distT="0" distB="0" distL="0" distR="0" wp14:anchorId="1E5B310F" wp14:editId="2B75CCAA">
            <wp:extent cx="5612130" cy="21866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4904"/>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62C8" wp14:editId="718F885E">
            <wp:extent cx="5612130" cy="32531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7540"/>
                    <a:stretch/>
                  </pic:blipFill>
                  <pic:spPr bwMode="auto">
                    <a:xfrm>
                      <a:off x="0" y="0"/>
                      <a:ext cx="5612130" cy="325314"/>
                    </a:xfrm>
                    <a:prstGeom prst="rect">
                      <a:avLst/>
                    </a:prstGeom>
                    <a:ln>
                      <a:noFill/>
                    </a:ln>
                    <a:extLst>
                      <a:ext uri="{53640926-AAD7-44D8-BBD7-CCE9431645EC}">
                        <a14:shadowObscured xmlns:a14="http://schemas.microsoft.com/office/drawing/2010/main"/>
                      </a:ext>
                    </a:extLst>
                  </pic:spPr>
                </pic:pic>
              </a:graphicData>
            </a:graphic>
          </wp:inline>
        </w:drawing>
      </w:r>
    </w:p>
    <w:p w14:paraId="77269626" w14:textId="0D755DD8" w:rsidR="009966FC" w:rsidRDefault="009966FC" w:rsidP="009966FC">
      <w:pPr>
        <w:rPr>
          <w:rFonts w:ascii="Times New Roman" w:hAnsi="Times New Roman" w:cs="Times New Roman"/>
          <w:sz w:val="24"/>
          <w:szCs w:val="24"/>
        </w:rPr>
      </w:pPr>
      <w:r>
        <w:rPr>
          <w:noProof/>
        </w:rPr>
        <w:drawing>
          <wp:inline distT="0" distB="0" distL="0" distR="0" wp14:anchorId="2A6F65B3" wp14:editId="0E9D5F12">
            <wp:extent cx="5612130" cy="17890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87023"/>
                    <a:stretch/>
                  </pic:blipFill>
                  <pic:spPr bwMode="auto">
                    <a:xfrm>
                      <a:off x="0" y="0"/>
                      <a:ext cx="5612130" cy="178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54DD40" wp14:editId="40B8C46E">
            <wp:extent cx="5612130" cy="3051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7864"/>
                    <a:stretch/>
                  </pic:blipFill>
                  <pic:spPr bwMode="auto">
                    <a:xfrm>
                      <a:off x="0" y="0"/>
                      <a:ext cx="5612130" cy="305159"/>
                    </a:xfrm>
                    <a:prstGeom prst="rect">
                      <a:avLst/>
                    </a:prstGeom>
                    <a:ln>
                      <a:noFill/>
                    </a:ln>
                    <a:extLst>
                      <a:ext uri="{53640926-AAD7-44D8-BBD7-CCE9431645EC}">
                        <a14:shadowObscured xmlns:a14="http://schemas.microsoft.com/office/drawing/2010/main"/>
                      </a:ext>
                    </a:extLst>
                  </pic:spPr>
                </pic:pic>
              </a:graphicData>
            </a:graphic>
          </wp:inline>
        </w:drawing>
      </w:r>
    </w:p>
    <w:p w14:paraId="6A9DCCDB" w14:textId="04399466" w:rsidR="009966FC" w:rsidRDefault="009966FC" w:rsidP="009966FC">
      <w:pPr>
        <w:rPr>
          <w:rFonts w:ascii="Times New Roman" w:hAnsi="Times New Roman" w:cs="Times New Roman"/>
          <w:sz w:val="24"/>
          <w:szCs w:val="24"/>
        </w:rPr>
      </w:pPr>
      <w:r>
        <w:rPr>
          <w:noProof/>
        </w:rPr>
        <w:drawing>
          <wp:inline distT="0" distB="0" distL="0" distR="0" wp14:anchorId="13532B43" wp14:editId="78AF7491">
            <wp:extent cx="5612130" cy="208721"/>
            <wp:effectExtent l="0" t="0" r="0"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81544"/>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17C699" wp14:editId="712AD962">
            <wp:extent cx="5612130" cy="315926"/>
            <wp:effectExtent l="0" t="0" r="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065"/>
                    <a:stretch/>
                  </pic:blipFill>
                  <pic:spPr bwMode="auto">
                    <a:xfrm>
                      <a:off x="0" y="0"/>
                      <a:ext cx="5612130" cy="315926"/>
                    </a:xfrm>
                    <a:prstGeom prst="rect">
                      <a:avLst/>
                    </a:prstGeom>
                    <a:ln>
                      <a:noFill/>
                    </a:ln>
                    <a:extLst>
                      <a:ext uri="{53640926-AAD7-44D8-BBD7-CCE9431645EC}">
                        <a14:shadowObscured xmlns:a14="http://schemas.microsoft.com/office/drawing/2010/main"/>
                      </a:ext>
                    </a:extLst>
                  </pic:spPr>
                </pic:pic>
              </a:graphicData>
            </a:graphic>
          </wp:inline>
        </w:drawing>
      </w:r>
    </w:p>
    <w:p w14:paraId="1C42399D" w14:textId="6208FA40" w:rsidR="009966FC" w:rsidRPr="009966FC" w:rsidRDefault="009966FC" w:rsidP="009966FC">
      <w:pPr>
        <w:rPr>
          <w:rFonts w:ascii="Times New Roman" w:hAnsi="Times New Roman" w:cs="Times New Roman"/>
          <w:sz w:val="24"/>
          <w:szCs w:val="24"/>
        </w:rPr>
      </w:pPr>
      <w:r>
        <w:rPr>
          <w:noProof/>
        </w:rPr>
        <w:drawing>
          <wp:inline distT="0" distB="0" distL="0" distR="0" wp14:anchorId="0595F5F1" wp14:editId="6508C4EA">
            <wp:extent cx="5612130" cy="198782"/>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6228"/>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771ED9" wp14:editId="20E73C82">
            <wp:extent cx="5609174" cy="30811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6467" b="22175"/>
                    <a:stretch/>
                  </pic:blipFill>
                  <pic:spPr bwMode="auto">
                    <a:xfrm>
                      <a:off x="0" y="0"/>
                      <a:ext cx="5612130" cy="308275"/>
                    </a:xfrm>
                    <a:prstGeom prst="rect">
                      <a:avLst/>
                    </a:prstGeom>
                    <a:ln>
                      <a:noFill/>
                    </a:ln>
                    <a:extLst>
                      <a:ext uri="{53640926-AAD7-44D8-BBD7-CCE9431645EC}">
                        <a14:shadowObscured xmlns:a14="http://schemas.microsoft.com/office/drawing/2010/main"/>
                      </a:ext>
                    </a:extLst>
                  </pic:spPr>
                </pic:pic>
              </a:graphicData>
            </a:graphic>
          </wp:inline>
        </w:drawing>
      </w:r>
    </w:p>
    <w:p w14:paraId="1B48815C" w14:textId="60C97D06" w:rsidR="00155F48" w:rsidRDefault="00223E9F" w:rsidP="00A35EB1">
      <w:pPr>
        <w:pStyle w:val="NormalWeb"/>
        <w:jc w:val="center"/>
        <w:rPr>
          <w:sz w:val="36"/>
          <w:szCs w:val="36"/>
        </w:rPr>
      </w:pPr>
      <w:r>
        <w:rPr>
          <w:noProof/>
        </w:rPr>
        <w:drawing>
          <wp:inline distT="0" distB="0" distL="0" distR="0" wp14:anchorId="2CCE4A97" wp14:editId="490CA264">
            <wp:extent cx="5612130" cy="218661"/>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3348"/>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31BEE5B7" wp14:editId="025F4132">
            <wp:extent cx="5612130" cy="3135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1785"/>
                    <a:stretch/>
                  </pic:blipFill>
                  <pic:spPr bwMode="auto">
                    <a:xfrm>
                      <a:off x="0" y="0"/>
                      <a:ext cx="5612130" cy="313524"/>
                    </a:xfrm>
                    <a:prstGeom prst="rect">
                      <a:avLst/>
                    </a:prstGeom>
                    <a:ln>
                      <a:noFill/>
                    </a:ln>
                    <a:extLst>
                      <a:ext uri="{53640926-AAD7-44D8-BBD7-CCE9431645EC}">
                        <a14:shadowObscured xmlns:a14="http://schemas.microsoft.com/office/drawing/2010/main"/>
                      </a:ext>
                    </a:extLst>
                  </pic:spPr>
                </pic:pic>
              </a:graphicData>
            </a:graphic>
          </wp:inline>
        </w:drawing>
      </w:r>
    </w:p>
    <w:p w14:paraId="26A60D41" w14:textId="3894B841" w:rsidR="00155F48" w:rsidRDefault="00AA7897" w:rsidP="00A35EB1">
      <w:pPr>
        <w:pStyle w:val="NormalWeb"/>
        <w:jc w:val="center"/>
        <w:rPr>
          <w:sz w:val="36"/>
          <w:szCs w:val="36"/>
        </w:rPr>
      </w:pPr>
      <w:r>
        <w:rPr>
          <w:noProof/>
        </w:rPr>
        <w:drawing>
          <wp:inline distT="0" distB="0" distL="0" distR="0" wp14:anchorId="3C6D66B0" wp14:editId="1427F5CB">
            <wp:extent cx="5612130" cy="208721"/>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1482"/>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4EC67D53" wp14:editId="3B5A4711">
            <wp:extent cx="5612130" cy="302177"/>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3191"/>
                    <a:stretch/>
                  </pic:blipFill>
                  <pic:spPr bwMode="auto">
                    <a:xfrm>
                      <a:off x="0" y="0"/>
                      <a:ext cx="5612130" cy="302177"/>
                    </a:xfrm>
                    <a:prstGeom prst="rect">
                      <a:avLst/>
                    </a:prstGeom>
                    <a:ln>
                      <a:noFill/>
                    </a:ln>
                    <a:extLst>
                      <a:ext uri="{53640926-AAD7-44D8-BBD7-CCE9431645EC}">
                        <a14:shadowObscured xmlns:a14="http://schemas.microsoft.com/office/drawing/2010/main"/>
                      </a:ext>
                    </a:extLst>
                  </pic:spPr>
                </pic:pic>
              </a:graphicData>
            </a:graphic>
          </wp:inline>
        </w:drawing>
      </w:r>
    </w:p>
    <w:p w14:paraId="12F8C20C" w14:textId="0B54842F" w:rsidR="009966FC" w:rsidRPr="009966FC" w:rsidRDefault="00155F48" w:rsidP="009966FC">
      <w:pPr>
        <w:pStyle w:val="NormalWeb"/>
        <w:jc w:val="center"/>
        <w:rPr>
          <w:sz w:val="36"/>
          <w:szCs w:val="36"/>
        </w:rPr>
      </w:pPr>
      <w:r>
        <w:rPr>
          <w:noProof/>
        </w:rPr>
        <w:drawing>
          <wp:inline distT="0" distB="0" distL="0" distR="0" wp14:anchorId="5D88BA99" wp14:editId="0A503401">
            <wp:extent cx="5612130" cy="59245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592455"/>
                    </a:xfrm>
                    <a:prstGeom prst="rect">
                      <a:avLst/>
                    </a:prstGeom>
                  </pic:spPr>
                </pic:pic>
              </a:graphicData>
            </a:graphic>
          </wp:inline>
        </w:drawing>
      </w:r>
    </w:p>
    <w:p w14:paraId="37479F2C" w14:textId="255CFFD4" w:rsidR="00155F48" w:rsidRDefault="00AA7897" w:rsidP="002E6E5F">
      <w:pPr>
        <w:rPr>
          <w:rFonts w:ascii="Times New Roman" w:hAnsi="Times New Roman" w:cs="Times New Roman"/>
          <w:sz w:val="24"/>
          <w:szCs w:val="24"/>
        </w:rPr>
      </w:pPr>
      <w:r>
        <w:rPr>
          <w:noProof/>
        </w:rPr>
        <w:drawing>
          <wp:inline distT="0" distB="0" distL="0" distR="0" wp14:anchorId="17C24C35" wp14:editId="7BAE6F93">
            <wp:extent cx="5612130" cy="208721"/>
            <wp:effectExtent l="0" t="0" r="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5577"/>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77878CEB" wp14:editId="04ED83D6">
            <wp:extent cx="5611619" cy="30811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7774" b="40933"/>
                    <a:stretch/>
                  </pic:blipFill>
                  <pic:spPr bwMode="auto">
                    <a:xfrm>
                      <a:off x="0" y="0"/>
                      <a:ext cx="5612130" cy="308141"/>
                    </a:xfrm>
                    <a:prstGeom prst="rect">
                      <a:avLst/>
                    </a:prstGeom>
                    <a:ln>
                      <a:noFill/>
                    </a:ln>
                    <a:extLst>
                      <a:ext uri="{53640926-AAD7-44D8-BBD7-CCE9431645EC}">
                        <a14:shadowObscured xmlns:a14="http://schemas.microsoft.com/office/drawing/2010/main"/>
                      </a:ext>
                    </a:extLst>
                  </pic:spPr>
                </pic:pic>
              </a:graphicData>
            </a:graphic>
          </wp:inline>
        </w:drawing>
      </w:r>
    </w:p>
    <w:p w14:paraId="27431208" w14:textId="576D42E5" w:rsidR="009966FC" w:rsidRDefault="00AA7897" w:rsidP="002E6E5F">
      <w:pPr>
        <w:rPr>
          <w:rFonts w:ascii="Times New Roman" w:hAnsi="Times New Roman" w:cs="Times New Roman"/>
          <w:sz w:val="24"/>
          <w:szCs w:val="24"/>
        </w:rPr>
      </w:pPr>
      <w:r>
        <w:rPr>
          <w:noProof/>
        </w:rPr>
        <w:drawing>
          <wp:inline distT="0" distB="0" distL="0" distR="0" wp14:anchorId="75CFD251" wp14:editId="21725BED">
            <wp:extent cx="5612130" cy="188843"/>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86911"/>
                    <a:stretch/>
                  </pic:blipFill>
                  <pic:spPr bwMode="auto">
                    <a:xfrm>
                      <a:off x="0" y="0"/>
                      <a:ext cx="5612130" cy="188843"/>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56A5FBF5" wp14:editId="3C1FA72B">
            <wp:extent cx="5612130" cy="339477"/>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6470"/>
                    <a:stretch/>
                  </pic:blipFill>
                  <pic:spPr bwMode="auto">
                    <a:xfrm>
                      <a:off x="0" y="0"/>
                      <a:ext cx="5612130" cy="339477"/>
                    </a:xfrm>
                    <a:prstGeom prst="rect">
                      <a:avLst/>
                    </a:prstGeom>
                    <a:ln>
                      <a:noFill/>
                    </a:ln>
                    <a:extLst>
                      <a:ext uri="{53640926-AAD7-44D8-BBD7-CCE9431645EC}">
                        <a14:shadowObscured xmlns:a14="http://schemas.microsoft.com/office/drawing/2010/main"/>
                      </a:ext>
                    </a:extLst>
                  </pic:spPr>
                </pic:pic>
              </a:graphicData>
            </a:graphic>
          </wp:inline>
        </w:drawing>
      </w:r>
    </w:p>
    <w:p w14:paraId="03B06F34" w14:textId="15AC3CA3" w:rsidR="009966FC" w:rsidRDefault="00155F48" w:rsidP="002E6E5F">
      <w:pPr>
        <w:rPr>
          <w:rFonts w:ascii="Times New Roman" w:hAnsi="Times New Roman" w:cs="Times New Roman"/>
          <w:sz w:val="24"/>
          <w:szCs w:val="24"/>
        </w:rPr>
      </w:pPr>
      <w:r>
        <w:rPr>
          <w:noProof/>
        </w:rPr>
        <w:lastRenderedPageBreak/>
        <w:drawing>
          <wp:inline distT="0" distB="0" distL="0" distR="0" wp14:anchorId="51CD925E" wp14:editId="3E027FCB">
            <wp:extent cx="5612130" cy="546652"/>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1413"/>
                    <a:stretch/>
                  </pic:blipFill>
                  <pic:spPr bwMode="auto">
                    <a:xfrm>
                      <a:off x="0" y="0"/>
                      <a:ext cx="5612130" cy="546652"/>
                    </a:xfrm>
                    <a:prstGeom prst="rect">
                      <a:avLst/>
                    </a:prstGeom>
                    <a:ln>
                      <a:noFill/>
                    </a:ln>
                    <a:extLst>
                      <a:ext uri="{53640926-AAD7-44D8-BBD7-CCE9431645EC}">
                        <a14:shadowObscured xmlns:a14="http://schemas.microsoft.com/office/drawing/2010/main"/>
                      </a:ext>
                    </a:extLst>
                  </pic:spPr>
                </pic:pic>
              </a:graphicData>
            </a:graphic>
          </wp:inline>
        </w:drawing>
      </w:r>
    </w:p>
    <w:p w14:paraId="4A47BA5F" w14:textId="70264DA9" w:rsidR="009966FC" w:rsidRDefault="001823D9" w:rsidP="002E6E5F">
      <w:pPr>
        <w:rPr>
          <w:rFonts w:ascii="Times New Roman" w:hAnsi="Times New Roman" w:cs="Times New Roman"/>
          <w:sz w:val="24"/>
          <w:szCs w:val="24"/>
        </w:rPr>
      </w:pPr>
      <w:r>
        <w:rPr>
          <w:noProof/>
        </w:rPr>
        <w:drawing>
          <wp:inline distT="0" distB="0" distL="0" distR="0" wp14:anchorId="02D0224C" wp14:editId="5DCA0DA0">
            <wp:extent cx="5612130" cy="21866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84607"/>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36321DC0" wp14:editId="6D3AE7E9">
            <wp:extent cx="5609053" cy="318052"/>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7375" b="20223"/>
                    <a:stretch/>
                  </pic:blipFill>
                  <pic:spPr bwMode="auto">
                    <a:xfrm>
                      <a:off x="0" y="0"/>
                      <a:ext cx="5612130" cy="318226"/>
                    </a:xfrm>
                    <a:prstGeom prst="rect">
                      <a:avLst/>
                    </a:prstGeom>
                    <a:ln>
                      <a:noFill/>
                    </a:ln>
                    <a:extLst>
                      <a:ext uri="{53640926-AAD7-44D8-BBD7-CCE9431645EC}">
                        <a14:shadowObscured xmlns:a14="http://schemas.microsoft.com/office/drawing/2010/main"/>
                      </a:ext>
                    </a:extLst>
                  </pic:spPr>
                </pic:pic>
              </a:graphicData>
            </a:graphic>
          </wp:inline>
        </w:drawing>
      </w:r>
    </w:p>
    <w:p w14:paraId="087E4795" w14:textId="5BCFC8A0" w:rsidR="009966FC" w:rsidRDefault="009966FC" w:rsidP="002E6E5F">
      <w:pPr>
        <w:rPr>
          <w:rFonts w:ascii="Times New Roman" w:hAnsi="Times New Roman" w:cs="Times New Roman"/>
          <w:sz w:val="24"/>
          <w:szCs w:val="24"/>
        </w:rPr>
      </w:pPr>
      <w:r>
        <w:rPr>
          <w:noProof/>
        </w:rPr>
        <w:drawing>
          <wp:inline distT="0" distB="0" distL="0" distR="0" wp14:anchorId="4D508BB3" wp14:editId="333A8FD7">
            <wp:extent cx="5612130" cy="51752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517525"/>
                    </a:xfrm>
                    <a:prstGeom prst="rect">
                      <a:avLst/>
                    </a:prstGeom>
                  </pic:spPr>
                </pic:pic>
              </a:graphicData>
            </a:graphic>
          </wp:inline>
        </w:drawing>
      </w:r>
    </w:p>
    <w:p w14:paraId="1CE244F4" w14:textId="7BD08363" w:rsidR="000029D2" w:rsidRDefault="000029D2" w:rsidP="002E6E5F">
      <w:pPr>
        <w:rPr>
          <w:rFonts w:ascii="Times New Roman" w:hAnsi="Times New Roman" w:cs="Times New Roman"/>
          <w:sz w:val="24"/>
          <w:szCs w:val="24"/>
        </w:rPr>
      </w:pPr>
      <w:r>
        <w:rPr>
          <w:noProof/>
        </w:rPr>
        <w:drawing>
          <wp:inline distT="0" distB="0" distL="0" distR="0" wp14:anchorId="4FC2C9E6" wp14:editId="31070E84">
            <wp:extent cx="5612130" cy="55659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1438"/>
                    <a:stretch/>
                  </pic:blipFill>
                  <pic:spPr bwMode="auto">
                    <a:xfrm>
                      <a:off x="0" y="0"/>
                      <a:ext cx="5612130" cy="556591"/>
                    </a:xfrm>
                    <a:prstGeom prst="rect">
                      <a:avLst/>
                    </a:prstGeom>
                    <a:ln>
                      <a:noFill/>
                    </a:ln>
                    <a:extLst>
                      <a:ext uri="{53640926-AAD7-44D8-BBD7-CCE9431645EC}">
                        <a14:shadowObscured xmlns:a14="http://schemas.microsoft.com/office/drawing/2010/main"/>
                      </a:ext>
                    </a:extLst>
                  </pic:spPr>
                </pic:pic>
              </a:graphicData>
            </a:graphic>
          </wp:inline>
        </w:drawing>
      </w:r>
    </w:p>
    <w:p w14:paraId="094D7065" w14:textId="0C7EFC00" w:rsidR="000029D2" w:rsidRDefault="001823D9" w:rsidP="002E6E5F">
      <w:pPr>
        <w:rPr>
          <w:rFonts w:ascii="Times New Roman" w:hAnsi="Times New Roman" w:cs="Times New Roman"/>
          <w:sz w:val="24"/>
          <w:szCs w:val="24"/>
        </w:rPr>
      </w:pPr>
      <w:r>
        <w:rPr>
          <w:noProof/>
        </w:rPr>
        <w:drawing>
          <wp:inline distT="0" distB="0" distL="0" distR="0" wp14:anchorId="7E964E9C" wp14:editId="6CD3FA5C">
            <wp:extent cx="5612130" cy="198783"/>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86318"/>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3DF00B53" wp14:editId="0081E0A1">
            <wp:extent cx="5607197" cy="278296"/>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6780" b="24049"/>
                    <a:stretch/>
                  </pic:blipFill>
                  <pic:spPr bwMode="auto">
                    <a:xfrm>
                      <a:off x="0" y="0"/>
                      <a:ext cx="5612130" cy="278541"/>
                    </a:xfrm>
                    <a:prstGeom prst="rect">
                      <a:avLst/>
                    </a:prstGeom>
                    <a:ln>
                      <a:noFill/>
                    </a:ln>
                    <a:extLst>
                      <a:ext uri="{53640926-AAD7-44D8-BBD7-CCE9431645EC}">
                        <a14:shadowObscured xmlns:a14="http://schemas.microsoft.com/office/drawing/2010/main"/>
                      </a:ext>
                    </a:extLst>
                  </pic:spPr>
                </pic:pic>
              </a:graphicData>
            </a:graphic>
          </wp:inline>
        </w:drawing>
      </w:r>
    </w:p>
    <w:p w14:paraId="35E1CD04" w14:textId="3DC90AD0" w:rsidR="000029D2" w:rsidRDefault="00BE61AD" w:rsidP="002E6E5F">
      <w:pPr>
        <w:rPr>
          <w:rFonts w:ascii="Times New Roman" w:hAnsi="Times New Roman" w:cs="Times New Roman"/>
          <w:sz w:val="24"/>
          <w:szCs w:val="24"/>
        </w:rPr>
      </w:pPr>
      <w:r>
        <w:rPr>
          <w:noProof/>
        </w:rPr>
        <w:drawing>
          <wp:inline distT="0" distB="0" distL="0" distR="0" wp14:anchorId="64B09890" wp14:editId="4B0F937C">
            <wp:extent cx="5612130" cy="238540"/>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83304"/>
                    <a:stretch/>
                  </pic:blipFill>
                  <pic:spPr bwMode="auto">
                    <a:xfrm>
                      <a:off x="0" y="0"/>
                      <a:ext cx="5612130" cy="238540"/>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044F2C2F" wp14:editId="3F1A1228">
            <wp:extent cx="5610826" cy="29817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8435" b="20691"/>
                    <a:stretch/>
                  </pic:blipFill>
                  <pic:spPr bwMode="auto">
                    <a:xfrm>
                      <a:off x="0" y="0"/>
                      <a:ext cx="5612130" cy="298243"/>
                    </a:xfrm>
                    <a:prstGeom prst="rect">
                      <a:avLst/>
                    </a:prstGeom>
                    <a:ln>
                      <a:noFill/>
                    </a:ln>
                    <a:extLst>
                      <a:ext uri="{53640926-AAD7-44D8-BBD7-CCE9431645EC}">
                        <a14:shadowObscured xmlns:a14="http://schemas.microsoft.com/office/drawing/2010/main"/>
                      </a:ext>
                    </a:extLst>
                  </pic:spPr>
                </pic:pic>
              </a:graphicData>
            </a:graphic>
          </wp:inline>
        </w:drawing>
      </w:r>
    </w:p>
    <w:p w14:paraId="50616472" w14:textId="6AF0D3B6" w:rsidR="000029D2" w:rsidRDefault="000029D2" w:rsidP="002E6E5F">
      <w:pPr>
        <w:rPr>
          <w:rFonts w:ascii="Times New Roman" w:hAnsi="Times New Roman" w:cs="Times New Roman"/>
          <w:sz w:val="24"/>
          <w:szCs w:val="24"/>
        </w:rPr>
      </w:pPr>
      <w:r>
        <w:rPr>
          <w:noProof/>
        </w:rPr>
        <w:drawing>
          <wp:inline distT="0" distB="0" distL="0" distR="0" wp14:anchorId="7EE7F2B5" wp14:editId="1F76C4EE">
            <wp:extent cx="5612130" cy="55659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0782"/>
                    <a:stretch/>
                  </pic:blipFill>
                  <pic:spPr bwMode="auto">
                    <a:xfrm>
                      <a:off x="0" y="0"/>
                      <a:ext cx="5612130" cy="556592"/>
                    </a:xfrm>
                    <a:prstGeom prst="rect">
                      <a:avLst/>
                    </a:prstGeom>
                    <a:ln>
                      <a:noFill/>
                    </a:ln>
                    <a:extLst>
                      <a:ext uri="{53640926-AAD7-44D8-BBD7-CCE9431645EC}">
                        <a14:shadowObscured xmlns:a14="http://schemas.microsoft.com/office/drawing/2010/main"/>
                      </a:ext>
                    </a:extLst>
                  </pic:spPr>
                </pic:pic>
              </a:graphicData>
            </a:graphic>
          </wp:inline>
        </w:drawing>
      </w:r>
    </w:p>
    <w:p w14:paraId="098EECE2" w14:textId="53FC6655" w:rsidR="000029D2" w:rsidRDefault="00BE61AD" w:rsidP="002E6E5F">
      <w:pPr>
        <w:rPr>
          <w:rFonts w:ascii="Times New Roman" w:hAnsi="Times New Roman" w:cs="Times New Roman"/>
          <w:sz w:val="24"/>
          <w:szCs w:val="24"/>
        </w:rPr>
      </w:pPr>
      <w:r>
        <w:rPr>
          <w:noProof/>
        </w:rPr>
        <w:drawing>
          <wp:inline distT="0" distB="0" distL="0" distR="0" wp14:anchorId="14EEB821" wp14:editId="39A56818">
            <wp:extent cx="5612130" cy="198783"/>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85892"/>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4E20D791" wp14:editId="4AADCA27">
            <wp:extent cx="5603035" cy="2882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7135" b="22376"/>
                    <a:stretch/>
                  </pic:blipFill>
                  <pic:spPr bwMode="auto">
                    <a:xfrm>
                      <a:off x="0" y="0"/>
                      <a:ext cx="5612130" cy="288703"/>
                    </a:xfrm>
                    <a:prstGeom prst="rect">
                      <a:avLst/>
                    </a:prstGeom>
                    <a:ln>
                      <a:noFill/>
                    </a:ln>
                    <a:extLst>
                      <a:ext uri="{53640926-AAD7-44D8-BBD7-CCE9431645EC}">
                        <a14:shadowObscured xmlns:a14="http://schemas.microsoft.com/office/drawing/2010/main"/>
                      </a:ext>
                    </a:extLst>
                  </pic:spPr>
                </pic:pic>
              </a:graphicData>
            </a:graphic>
          </wp:inline>
        </w:drawing>
      </w:r>
    </w:p>
    <w:p w14:paraId="03AEBF73" w14:textId="2C8315D8" w:rsidR="000029D2" w:rsidRDefault="00BE61AD" w:rsidP="002E6E5F">
      <w:pPr>
        <w:rPr>
          <w:rFonts w:ascii="Times New Roman" w:hAnsi="Times New Roman" w:cs="Times New Roman"/>
          <w:sz w:val="24"/>
          <w:szCs w:val="24"/>
        </w:rPr>
      </w:pPr>
      <w:r>
        <w:rPr>
          <w:noProof/>
        </w:rPr>
        <w:drawing>
          <wp:inline distT="0" distB="0" distL="0" distR="0" wp14:anchorId="3BE9C3A7" wp14:editId="7FFC2B1B">
            <wp:extent cx="5612130" cy="208722"/>
            <wp:effectExtent l="0" t="0" r="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5133"/>
                    <a:stretch/>
                  </pic:blipFill>
                  <pic:spPr bwMode="auto">
                    <a:xfrm>
                      <a:off x="0" y="0"/>
                      <a:ext cx="5612130" cy="208722"/>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15AA930E" wp14:editId="7D4F2C4C">
            <wp:extent cx="5606780" cy="30811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8758" b="19275"/>
                    <a:stretch/>
                  </pic:blipFill>
                  <pic:spPr bwMode="auto">
                    <a:xfrm>
                      <a:off x="0" y="0"/>
                      <a:ext cx="5612130" cy="308407"/>
                    </a:xfrm>
                    <a:prstGeom prst="rect">
                      <a:avLst/>
                    </a:prstGeom>
                    <a:ln>
                      <a:noFill/>
                    </a:ln>
                    <a:extLst>
                      <a:ext uri="{53640926-AAD7-44D8-BBD7-CCE9431645EC}">
                        <a14:shadowObscured xmlns:a14="http://schemas.microsoft.com/office/drawing/2010/main"/>
                      </a:ext>
                    </a:extLst>
                  </pic:spPr>
                </pic:pic>
              </a:graphicData>
            </a:graphic>
          </wp:inline>
        </w:drawing>
      </w:r>
    </w:p>
    <w:p w14:paraId="56202ADD" w14:textId="09EFE103" w:rsidR="000029D2" w:rsidRDefault="000029D2" w:rsidP="002E6E5F">
      <w:pPr>
        <w:rPr>
          <w:rFonts w:ascii="Times New Roman" w:hAnsi="Times New Roman" w:cs="Times New Roman"/>
          <w:sz w:val="24"/>
          <w:szCs w:val="24"/>
        </w:rPr>
      </w:pPr>
      <w:r>
        <w:rPr>
          <w:noProof/>
        </w:rPr>
        <w:drawing>
          <wp:inline distT="0" distB="0" distL="0" distR="0" wp14:anchorId="369519F9" wp14:editId="220737AE">
            <wp:extent cx="5612130" cy="5657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565785"/>
                    </a:xfrm>
                    <a:prstGeom prst="rect">
                      <a:avLst/>
                    </a:prstGeom>
                  </pic:spPr>
                </pic:pic>
              </a:graphicData>
            </a:graphic>
          </wp:inline>
        </w:drawing>
      </w:r>
    </w:p>
    <w:p w14:paraId="09CA099A" w14:textId="68ACFF06" w:rsidR="00223E9F" w:rsidRDefault="00BE61AD" w:rsidP="002E6E5F">
      <w:pPr>
        <w:rPr>
          <w:rFonts w:ascii="Times New Roman" w:hAnsi="Times New Roman" w:cs="Times New Roman"/>
          <w:sz w:val="24"/>
          <w:szCs w:val="24"/>
        </w:rPr>
      </w:pPr>
      <w:r>
        <w:rPr>
          <w:noProof/>
        </w:rPr>
        <w:drawing>
          <wp:inline distT="0" distB="0" distL="0" distR="0" wp14:anchorId="29DAB3F6" wp14:editId="5195FDE6">
            <wp:extent cx="5612130" cy="22860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91899"/>
                    <a:stretch/>
                  </pic:blipFill>
                  <pic:spPr bwMode="auto">
                    <a:xfrm>
                      <a:off x="0" y="0"/>
                      <a:ext cx="5612130" cy="228600"/>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6E12262E" wp14:editId="79D30DB5">
            <wp:extent cx="6309334" cy="546652"/>
            <wp:effectExtent l="0" t="0" r="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2769"/>
                    <a:stretch/>
                  </pic:blipFill>
                  <pic:spPr bwMode="auto">
                    <a:xfrm>
                      <a:off x="0" y="0"/>
                      <a:ext cx="6334717" cy="548851"/>
                    </a:xfrm>
                    <a:prstGeom prst="rect">
                      <a:avLst/>
                    </a:prstGeom>
                    <a:ln>
                      <a:noFill/>
                    </a:ln>
                    <a:extLst>
                      <a:ext uri="{53640926-AAD7-44D8-BBD7-CCE9431645EC}">
                        <a14:shadowObscured xmlns:a14="http://schemas.microsoft.com/office/drawing/2010/main"/>
                      </a:ext>
                    </a:extLst>
                  </pic:spPr>
                </pic:pic>
              </a:graphicData>
            </a:graphic>
          </wp:inline>
        </w:drawing>
      </w:r>
    </w:p>
    <w:p w14:paraId="63029B9F" w14:textId="4B028BDA" w:rsidR="00223E9F" w:rsidRDefault="00E4288A" w:rsidP="002E6E5F">
      <w:pPr>
        <w:rPr>
          <w:rFonts w:ascii="Times New Roman" w:hAnsi="Times New Roman" w:cs="Times New Roman"/>
          <w:sz w:val="24"/>
          <w:szCs w:val="24"/>
        </w:rPr>
      </w:pPr>
      <w:r>
        <w:rPr>
          <w:noProof/>
        </w:rPr>
        <w:lastRenderedPageBreak/>
        <w:drawing>
          <wp:inline distT="0" distB="0" distL="0" distR="0" wp14:anchorId="3BBBFDD1" wp14:editId="694C1A74">
            <wp:extent cx="5612130" cy="208721"/>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90897"/>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223E9F">
        <w:rPr>
          <w:noProof/>
        </w:rPr>
        <w:drawing>
          <wp:inline distT="0" distB="0" distL="0" distR="0" wp14:anchorId="0B06437C" wp14:editId="203499F9">
            <wp:extent cx="5612130" cy="73254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8053"/>
                    <a:stretch/>
                  </pic:blipFill>
                  <pic:spPr bwMode="auto">
                    <a:xfrm>
                      <a:off x="0" y="0"/>
                      <a:ext cx="5612130" cy="732542"/>
                    </a:xfrm>
                    <a:prstGeom prst="rect">
                      <a:avLst/>
                    </a:prstGeom>
                    <a:ln>
                      <a:noFill/>
                    </a:ln>
                    <a:extLst>
                      <a:ext uri="{53640926-AAD7-44D8-BBD7-CCE9431645EC}">
                        <a14:shadowObscured xmlns:a14="http://schemas.microsoft.com/office/drawing/2010/main"/>
                      </a:ext>
                    </a:extLst>
                  </pic:spPr>
                </pic:pic>
              </a:graphicData>
            </a:graphic>
          </wp:inline>
        </w:drawing>
      </w:r>
    </w:p>
    <w:p w14:paraId="7D871D9C" w14:textId="66882B71" w:rsidR="00223E9F" w:rsidRDefault="00E4288A" w:rsidP="002E6E5F">
      <w:pPr>
        <w:rPr>
          <w:rFonts w:ascii="Times New Roman" w:hAnsi="Times New Roman" w:cs="Times New Roman"/>
          <w:sz w:val="24"/>
          <w:szCs w:val="24"/>
        </w:rPr>
      </w:pPr>
      <w:r>
        <w:rPr>
          <w:noProof/>
        </w:rPr>
        <w:drawing>
          <wp:inline distT="0" distB="0" distL="0" distR="0" wp14:anchorId="167664A5" wp14:editId="495D0E47">
            <wp:extent cx="5612130" cy="208721"/>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85039"/>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223E9F">
        <w:rPr>
          <w:noProof/>
        </w:rPr>
        <w:drawing>
          <wp:inline distT="0" distB="0" distL="0" distR="0" wp14:anchorId="2669BDCE" wp14:editId="0A1C830D">
            <wp:extent cx="5612130" cy="3117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7655"/>
                    <a:stretch/>
                  </pic:blipFill>
                  <pic:spPr bwMode="auto">
                    <a:xfrm>
                      <a:off x="0" y="0"/>
                      <a:ext cx="5612130" cy="311730"/>
                    </a:xfrm>
                    <a:prstGeom prst="rect">
                      <a:avLst/>
                    </a:prstGeom>
                    <a:ln>
                      <a:noFill/>
                    </a:ln>
                    <a:extLst>
                      <a:ext uri="{53640926-AAD7-44D8-BBD7-CCE9431645EC}">
                        <a14:shadowObscured xmlns:a14="http://schemas.microsoft.com/office/drawing/2010/main"/>
                      </a:ext>
                    </a:extLst>
                  </pic:spPr>
                </pic:pic>
              </a:graphicData>
            </a:graphic>
          </wp:inline>
        </w:drawing>
      </w:r>
    </w:p>
    <w:p w14:paraId="10F77DEC" w14:textId="01A6817B" w:rsidR="00FD6EA4" w:rsidRDefault="00FD6EA4" w:rsidP="002E6E5F">
      <w:pPr>
        <w:rPr>
          <w:rFonts w:ascii="Times New Roman" w:hAnsi="Times New Roman" w:cs="Times New Roman"/>
          <w:sz w:val="24"/>
          <w:szCs w:val="24"/>
        </w:rPr>
      </w:pPr>
    </w:p>
    <w:p w14:paraId="6BC20EBE" w14:textId="0EBC7EAC" w:rsidR="00FD6EA4" w:rsidRDefault="00FD6EA4" w:rsidP="002E6E5F">
      <w:pPr>
        <w:rPr>
          <w:rFonts w:ascii="Times New Roman" w:hAnsi="Times New Roman" w:cs="Times New Roman"/>
          <w:sz w:val="24"/>
          <w:szCs w:val="24"/>
        </w:rPr>
      </w:pPr>
    </w:p>
    <w:p w14:paraId="70543DDC" w14:textId="6AD615A8" w:rsidR="00FD6EA4" w:rsidRDefault="00FD6EA4" w:rsidP="002E6E5F">
      <w:pPr>
        <w:rPr>
          <w:rFonts w:ascii="Times New Roman" w:hAnsi="Times New Roman" w:cs="Times New Roman"/>
          <w:sz w:val="24"/>
          <w:szCs w:val="24"/>
        </w:rPr>
      </w:pPr>
    </w:p>
    <w:p w14:paraId="3209CE3C" w14:textId="3D39A58B" w:rsidR="00FD6EA4" w:rsidRDefault="00FD6EA4" w:rsidP="002E6E5F">
      <w:pPr>
        <w:rPr>
          <w:rFonts w:ascii="Times New Roman" w:hAnsi="Times New Roman" w:cs="Times New Roman"/>
          <w:sz w:val="24"/>
          <w:szCs w:val="24"/>
        </w:rPr>
      </w:pPr>
    </w:p>
    <w:p w14:paraId="6790A5DA" w14:textId="33378CAA" w:rsidR="00FD6EA4" w:rsidRDefault="00FD6EA4" w:rsidP="002E6E5F">
      <w:pPr>
        <w:rPr>
          <w:rFonts w:ascii="Times New Roman" w:hAnsi="Times New Roman" w:cs="Times New Roman"/>
          <w:sz w:val="24"/>
          <w:szCs w:val="24"/>
        </w:rPr>
      </w:pPr>
    </w:p>
    <w:p w14:paraId="751C21E2" w14:textId="534CC9EB" w:rsidR="00FD6EA4" w:rsidRDefault="00FD6EA4" w:rsidP="002E6E5F">
      <w:pPr>
        <w:rPr>
          <w:rFonts w:ascii="Times New Roman" w:hAnsi="Times New Roman" w:cs="Times New Roman"/>
          <w:sz w:val="24"/>
          <w:szCs w:val="24"/>
        </w:rPr>
      </w:pPr>
    </w:p>
    <w:p w14:paraId="43EB2F16" w14:textId="307A3C5B" w:rsidR="00FD6EA4" w:rsidRDefault="00FD6EA4" w:rsidP="002E6E5F">
      <w:pPr>
        <w:rPr>
          <w:rFonts w:ascii="Times New Roman" w:hAnsi="Times New Roman" w:cs="Times New Roman"/>
          <w:sz w:val="24"/>
          <w:szCs w:val="24"/>
        </w:rPr>
      </w:pPr>
    </w:p>
    <w:p w14:paraId="5C6A2EF9" w14:textId="7098DDF8" w:rsidR="00FD6EA4" w:rsidRDefault="00FD6EA4" w:rsidP="002E6E5F">
      <w:pPr>
        <w:rPr>
          <w:rFonts w:ascii="Times New Roman" w:hAnsi="Times New Roman" w:cs="Times New Roman"/>
          <w:sz w:val="24"/>
          <w:szCs w:val="24"/>
        </w:rPr>
      </w:pPr>
    </w:p>
    <w:p w14:paraId="3388794B" w14:textId="15A1F203" w:rsidR="00FD6EA4" w:rsidRDefault="00FD6EA4" w:rsidP="002E6E5F">
      <w:pPr>
        <w:rPr>
          <w:rFonts w:ascii="Times New Roman" w:hAnsi="Times New Roman" w:cs="Times New Roman"/>
          <w:sz w:val="24"/>
          <w:szCs w:val="24"/>
        </w:rPr>
      </w:pPr>
    </w:p>
    <w:p w14:paraId="00CE26AC" w14:textId="7FAE5631" w:rsidR="00FD6EA4" w:rsidRDefault="00FD6EA4" w:rsidP="002E6E5F">
      <w:pPr>
        <w:rPr>
          <w:rFonts w:ascii="Times New Roman" w:hAnsi="Times New Roman" w:cs="Times New Roman"/>
          <w:sz w:val="24"/>
          <w:szCs w:val="24"/>
        </w:rPr>
      </w:pPr>
    </w:p>
    <w:p w14:paraId="5E2DA177" w14:textId="17984DCA" w:rsidR="00FD6EA4" w:rsidRDefault="00FD6EA4" w:rsidP="002E6E5F">
      <w:pPr>
        <w:rPr>
          <w:rFonts w:ascii="Times New Roman" w:hAnsi="Times New Roman" w:cs="Times New Roman"/>
          <w:sz w:val="24"/>
          <w:szCs w:val="24"/>
        </w:rPr>
      </w:pPr>
    </w:p>
    <w:p w14:paraId="48ED0604" w14:textId="480C93CE" w:rsidR="00FD6EA4" w:rsidRDefault="00FD6EA4" w:rsidP="002E6E5F">
      <w:pPr>
        <w:rPr>
          <w:rFonts w:ascii="Times New Roman" w:hAnsi="Times New Roman" w:cs="Times New Roman"/>
          <w:sz w:val="24"/>
          <w:szCs w:val="24"/>
        </w:rPr>
      </w:pPr>
    </w:p>
    <w:p w14:paraId="258F2333" w14:textId="7F461B70" w:rsidR="00FD6EA4" w:rsidRDefault="00FD6EA4" w:rsidP="002E6E5F">
      <w:pPr>
        <w:rPr>
          <w:rFonts w:ascii="Times New Roman" w:hAnsi="Times New Roman" w:cs="Times New Roman"/>
          <w:sz w:val="24"/>
          <w:szCs w:val="24"/>
        </w:rPr>
      </w:pPr>
    </w:p>
    <w:p w14:paraId="3F979591" w14:textId="3551BB83" w:rsidR="00FD6EA4" w:rsidRDefault="00FD6EA4" w:rsidP="002E6E5F">
      <w:pPr>
        <w:rPr>
          <w:rFonts w:ascii="Times New Roman" w:hAnsi="Times New Roman" w:cs="Times New Roman"/>
          <w:sz w:val="24"/>
          <w:szCs w:val="24"/>
        </w:rPr>
      </w:pPr>
    </w:p>
    <w:p w14:paraId="1B935048" w14:textId="7D7B9CC4" w:rsidR="00FD6EA4" w:rsidRDefault="00FD6EA4" w:rsidP="002E6E5F">
      <w:pPr>
        <w:rPr>
          <w:rFonts w:ascii="Times New Roman" w:hAnsi="Times New Roman" w:cs="Times New Roman"/>
          <w:sz w:val="24"/>
          <w:szCs w:val="24"/>
        </w:rPr>
      </w:pPr>
    </w:p>
    <w:p w14:paraId="0A39F767" w14:textId="6CD4E8FB" w:rsidR="00FD6EA4" w:rsidRDefault="00FD6EA4" w:rsidP="002E6E5F">
      <w:pPr>
        <w:rPr>
          <w:rFonts w:ascii="Times New Roman" w:hAnsi="Times New Roman" w:cs="Times New Roman"/>
          <w:sz w:val="24"/>
          <w:szCs w:val="24"/>
        </w:rPr>
      </w:pPr>
    </w:p>
    <w:p w14:paraId="3EFAD8B9" w14:textId="38590EA5" w:rsidR="00FD6EA4" w:rsidRDefault="00FD6EA4" w:rsidP="002E6E5F">
      <w:pPr>
        <w:rPr>
          <w:rFonts w:ascii="Times New Roman" w:hAnsi="Times New Roman" w:cs="Times New Roman"/>
          <w:sz w:val="24"/>
          <w:szCs w:val="24"/>
        </w:rPr>
      </w:pPr>
    </w:p>
    <w:p w14:paraId="4B9396D3" w14:textId="780DF00B" w:rsidR="00FD6EA4" w:rsidRDefault="00FD6EA4" w:rsidP="002E6E5F">
      <w:pPr>
        <w:rPr>
          <w:rFonts w:ascii="Times New Roman" w:hAnsi="Times New Roman" w:cs="Times New Roman"/>
          <w:sz w:val="24"/>
          <w:szCs w:val="24"/>
        </w:rPr>
      </w:pPr>
    </w:p>
    <w:p w14:paraId="49BEDC91" w14:textId="3A208935" w:rsidR="00FD6EA4" w:rsidRDefault="00FD6EA4" w:rsidP="002E6E5F">
      <w:pPr>
        <w:rPr>
          <w:rFonts w:ascii="Times New Roman" w:hAnsi="Times New Roman" w:cs="Times New Roman"/>
          <w:sz w:val="24"/>
          <w:szCs w:val="24"/>
        </w:rPr>
      </w:pPr>
    </w:p>
    <w:p w14:paraId="0D3C8AA0" w14:textId="669EE3D4" w:rsidR="00FD6EA4" w:rsidRDefault="00FD6EA4" w:rsidP="002E6E5F">
      <w:pPr>
        <w:rPr>
          <w:rFonts w:ascii="Times New Roman" w:hAnsi="Times New Roman" w:cs="Times New Roman"/>
          <w:sz w:val="24"/>
          <w:szCs w:val="24"/>
        </w:rPr>
      </w:pPr>
    </w:p>
    <w:p w14:paraId="789735B2" w14:textId="5BF3ED44" w:rsidR="00FD6EA4" w:rsidRDefault="00FD6EA4" w:rsidP="002E6E5F">
      <w:pPr>
        <w:rPr>
          <w:rFonts w:ascii="Times New Roman" w:hAnsi="Times New Roman" w:cs="Times New Roman"/>
          <w:sz w:val="24"/>
          <w:szCs w:val="24"/>
        </w:rPr>
      </w:pPr>
    </w:p>
    <w:p w14:paraId="37E2306E" w14:textId="7B68C6EC" w:rsidR="00FD6EA4" w:rsidRDefault="00FD6EA4" w:rsidP="002E6E5F">
      <w:pPr>
        <w:rPr>
          <w:rFonts w:ascii="Times New Roman" w:hAnsi="Times New Roman" w:cs="Times New Roman"/>
          <w:sz w:val="24"/>
          <w:szCs w:val="24"/>
        </w:rPr>
      </w:pPr>
    </w:p>
    <w:p w14:paraId="7DA43934" w14:textId="20336845" w:rsidR="00FD6EA4" w:rsidRDefault="00FD6EA4" w:rsidP="002E6E5F">
      <w:pPr>
        <w:rPr>
          <w:rFonts w:ascii="Times New Roman" w:hAnsi="Times New Roman" w:cs="Times New Roman"/>
          <w:sz w:val="24"/>
          <w:szCs w:val="24"/>
        </w:rPr>
      </w:pPr>
    </w:p>
    <w:p w14:paraId="396A5328" w14:textId="769505D7" w:rsidR="00FD6EA4" w:rsidRDefault="00FD6EA4" w:rsidP="00FD6EA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de </w:t>
      </w:r>
      <w:r>
        <w:rPr>
          <w:rFonts w:ascii="Times New Roman" w:hAnsi="Times New Roman" w:cs="Times New Roman"/>
          <w:b/>
          <w:bCs/>
          <w:color w:val="FFC000" w:themeColor="accent4"/>
          <w:sz w:val="28"/>
          <w:szCs w:val="28"/>
        </w:rPr>
        <w:t>React JS</w:t>
      </w:r>
      <w:r w:rsidRPr="002E7656">
        <w:rPr>
          <w:rFonts w:ascii="Times New Roman" w:hAnsi="Times New Roman" w:cs="Times New Roman"/>
          <w:b/>
          <w:bCs/>
          <w:color w:val="FFC000" w:themeColor="accent4"/>
          <w:sz w:val="28"/>
          <w:szCs w:val="28"/>
        </w:rPr>
        <w:t>.</w:t>
      </w:r>
    </w:p>
    <w:p w14:paraId="09BEE1F0" w14:textId="77777777" w:rsidR="008A050E" w:rsidRPr="004762EA"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762EA">
        <w:rPr>
          <w:rFonts w:ascii="Times New Roman" w:eastAsia="Times New Roman" w:hAnsi="Times New Roman" w:cs="Times New Roman"/>
          <w:b/>
          <w:bCs/>
          <w:kern w:val="36"/>
          <w:sz w:val="48"/>
          <w:szCs w:val="48"/>
          <w:lang w:eastAsia="es-CO"/>
        </w:rPr>
        <w:t>¿Qué es React.js?</w:t>
      </w:r>
    </w:p>
    <w:p w14:paraId="7AEE6A48" w14:textId="77777777" w:rsidR="008A050E" w:rsidRPr="004762EA"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b/>
          <w:bCs/>
          <w:sz w:val="24"/>
          <w:szCs w:val="24"/>
          <w:lang w:eastAsia="es-CO"/>
        </w:rPr>
        <w:t>React</w:t>
      </w:r>
      <w:r w:rsidRPr="004762EA">
        <w:rPr>
          <w:rFonts w:ascii="Times New Roman" w:eastAsia="Times New Roman" w:hAnsi="Times New Roman" w:cs="Times New Roman"/>
          <w:sz w:val="24"/>
          <w:szCs w:val="24"/>
          <w:lang w:eastAsia="es-CO"/>
        </w:rPr>
        <w:t xml:space="preserve"> cumple su función como </w:t>
      </w:r>
      <w:r w:rsidRPr="004762EA">
        <w:rPr>
          <w:rFonts w:ascii="Times New Roman" w:eastAsia="Times New Roman" w:hAnsi="Times New Roman" w:cs="Times New Roman"/>
          <w:i/>
          <w:iCs/>
          <w:sz w:val="24"/>
          <w:szCs w:val="24"/>
          <w:lang w:eastAsia="es-CO"/>
        </w:rPr>
        <w:t>biblioteca</w:t>
      </w:r>
      <w:r w:rsidRPr="004762EA">
        <w:rPr>
          <w:rFonts w:ascii="Times New Roman" w:eastAsia="Times New Roman" w:hAnsi="Times New Roman" w:cs="Times New Roman"/>
          <w:sz w:val="24"/>
          <w:szCs w:val="24"/>
          <w:lang w:eastAsia="es-CO"/>
        </w:rPr>
        <w:t xml:space="preserve"> ya que para utilizar su código se debe importar. También es un </w:t>
      </w:r>
      <w:r w:rsidRPr="004762EA">
        <w:rPr>
          <w:rFonts w:ascii="Times New Roman" w:eastAsia="Times New Roman" w:hAnsi="Times New Roman" w:cs="Times New Roman"/>
          <w:i/>
          <w:iCs/>
          <w:sz w:val="24"/>
          <w:szCs w:val="24"/>
          <w:lang w:eastAsia="es-CO"/>
        </w:rPr>
        <w:t>Framework</w:t>
      </w:r>
      <w:r w:rsidRPr="004762EA">
        <w:rPr>
          <w:rFonts w:ascii="Times New Roman" w:eastAsia="Times New Roman" w:hAnsi="Times New Roman" w:cs="Times New Roman"/>
          <w:sz w:val="24"/>
          <w:szCs w:val="24"/>
          <w:lang w:eastAsia="es-CO"/>
        </w:rPr>
        <w:t xml:space="preserve"> aunque las convenciones de cómo debe ser organizado todo no son estrictas.</w:t>
      </w:r>
      <w:r w:rsidRPr="004762EA">
        <w:rPr>
          <w:rFonts w:ascii="Times New Roman" w:eastAsia="Times New Roman" w:hAnsi="Times New Roman" w:cs="Times New Roman"/>
          <w:sz w:val="24"/>
          <w:szCs w:val="24"/>
          <w:lang w:eastAsia="es-CO"/>
        </w:rPr>
        <w:br/>
        <w:t>En este curso aprenderás las prácticas que la comunidad ha decidido que son buenas.</w:t>
      </w:r>
    </w:p>
    <w:p w14:paraId="277051E8"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b/>
          <w:bCs/>
          <w:sz w:val="24"/>
          <w:szCs w:val="24"/>
          <w:lang w:eastAsia="es-CO"/>
        </w:rPr>
        <w:t>React es declarativo</w:t>
      </w:r>
      <w:r w:rsidRPr="004762EA">
        <w:rPr>
          <w:rFonts w:ascii="Times New Roman" w:eastAsia="Times New Roman" w:hAnsi="Times New Roman" w:cs="Times New Roman"/>
          <w:sz w:val="24"/>
          <w:szCs w:val="24"/>
          <w:lang w:eastAsia="es-CO"/>
        </w:rPr>
        <w:t>, lo que quiere decir que se le indica qué debe hacer pero no cómo debe hacerse, ahorrando de esta manera muchos pasos.</w:t>
      </w:r>
    </w:p>
    <w:p w14:paraId="1B02ED9A" w14:textId="77777777" w:rsidR="008A050E" w:rsidRPr="004762EA"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3405643" wp14:editId="663A3043">
            <wp:extent cx="3379304" cy="1917038"/>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3158" cy="1930570"/>
                    </a:xfrm>
                    <a:prstGeom prst="rect">
                      <a:avLst/>
                    </a:prstGeom>
                  </pic:spPr>
                </pic:pic>
              </a:graphicData>
            </a:graphic>
          </wp:inline>
        </w:drawing>
      </w:r>
    </w:p>
    <w:p w14:paraId="5A61E8E3" w14:textId="77777777" w:rsidR="008A050E" w:rsidRPr="004762EA"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b/>
          <w:bCs/>
          <w:sz w:val="24"/>
          <w:szCs w:val="24"/>
          <w:lang w:eastAsia="es-CO"/>
        </w:rPr>
        <w:t>JSX</w:t>
      </w:r>
      <w:r w:rsidRPr="004762EA">
        <w:rPr>
          <w:rFonts w:ascii="Times New Roman" w:eastAsia="Times New Roman" w:hAnsi="Times New Roman" w:cs="Times New Roman"/>
          <w:sz w:val="24"/>
          <w:szCs w:val="24"/>
          <w:lang w:eastAsia="es-CO"/>
        </w:rPr>
        <w:t xml:space="preserve"> es HTML dentro de Javascript, esto se verá más adelante en detalle.</w:t>
      </w:r>
    </w:p>
    <w:p w14:paraId="7930324A" w14:textId="77777777" w:rsidR="008A050E" w:rsidRPr="004762EA"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sz w:val="24"/>
          <w:szCs w:val="24"/>
          <w:lang w:eastAsia="es-CO"/>
        </w:rPr>
        <w:t xml:space="preserve">React está estructurado por </w:t>
      </w:r>
      <w:r w:rsidRPr="004762EA">
        <w:rPr>
          <w:rFonts w:ascii="Times New Roman" w:eastAsia="Times New Roman" w:hAnsi="Times New Roman" w:cs="Times New Roman"/>
          <w:b/>
          <w:bCs/>
          <w:sz w:val="24"/>
          <w:szCs w:val="24"/>
          <w:lang w:eastAsia="es-CO"/>
        </w:rPr>
        <w:t>componentes</w:t>
      </w:r>
      <w:r w:rsidRPr="004762EA">
        <w:rPr>
          <w:rFonts w:ascii="Times New Roman" w:eastAsia="Times New Roman" w:hAnsi="Times New Roman" w:cs="Times New Roman"/>
          <w:sz w:val="24"/>
          <w:szCs w:val="24"/>
          <w:lang w:eastAsia="es-CO"/>
        </w:rPr>
        <w:t xml:space="preserve"> que son como pequeños bloques de lego que al ser unidos forman aplicaciones de React. Estos componentes pueden tener estilos, ser enlazados a eventos y sus estados pueden ser modificados.</w:t>
      </w:r>
    </w:p>
    <w:p w14:paraId="49063B51"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sz w:val="24"/>
          <w:szCs w:val="24"/>
          <w:lang w:eastAsia="es-CO"/>
        </w:rPr>
        <w:t>Con React también se tiene la ventaja de que será escrito una sola vez y podrá ser utilizado en aplicaciones web, móviles, entre otras.</w:t>
      </w:r>
    </w:p>
    <w:p w14:paraId="0F1E64C6" w14:textId="77777777" w:rsidR="008A050E" w:rsidRPr="004762EA"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15A7811" wp14:editId="66BD1C6F">
            <wp:extent cx="3382681" cy="1858617"/>
            <wp:effectExtent l="0" t="0" r="8255"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6382" cy="1877134"/>
                    </a:xfrm>
                    <a:prstGeom prst="rect">
                      <a:avLst/>
                    </a:prstGeom>
                  </pic:spPr>
                </pic:pic>
              </a:graphicData>
            </a:graphic>
          </wp:inline>
        </w:drawing>
      </w:r>
    </w:p>
    <w:p w14:paraId="1C0CCB4F" w14:textId="77777777" w:rsidR="008A050E" w:rsidRDefault="008A050E" w:rsidP="008A050E">
      <w:pPr>
        <w:pStyle w:val="Ttulo1"/>
      </w:pPr>
    </w:p>
    <w:p w14:paraId="31E06533" w14:textId="77777777" w:rsidR="008A050E" w:rsidRDefault="008A050E" w:rsidP="008A050E">
      <w:pPr>
        <w:pStyle w:val="Ttulo1"/>
      </w:pPr>
      <w:r>
        <w:t>Herramientas que usaremos.</w:t>
      </w:r>
    </w:p>
    <w:p w14:paraId="089724A8" w14:textId="77777777" w:rsidR="008A050E" w:rsidRPr="00580B09"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sz w:val="24"/>
          <w:szCs w:val="24"/>
          <w:lang w:eastAsia="es-CO"/>
        </w:rPr>
        <w:t>Estas son las herramientas que usaremos en el curso:</w:t>
      </w:r>
    </w:p>
    <w:p w14:paraId="2965ED51"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Navegador:</w:t>
      </w:r>
      <w:r w:rsidRPr="00580B09">
        <w:rPr>
          <w:rFonts w:ascii="Times New Roman" w:eastAsia="Times New Roman" w:hAnsi="Times New Roman" w:cs="Times New Roman"/>
          <w:sz w:val="24"/>
          <w:szCs w:val="24"/>
          <w:lang w:eastAsia="es-CO"/>
        </w:rPr>
        <w:t xml:space="preserve"> Especialmente Chrome ya que cuenta con óptimas herramientas de desarrollo.</w:t>
      </w:r>
    </w:p>
    <w:p w14:paraId="464DFD50"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React Developer Tools:</w:t>
      </w:r>
      <w:r w:rsidRPr="00580B09">
        <w:rPr>
          <w:rFonts w:ascii="Times New Roman" w:eastAsia="Times New Roman" w:hAnsi="Times New Roman" w:cs="Times New Roman"/>
          <w:sz w:val="24"/>
          <w:szCs w:val="24"/>
          <w:lang w:eastAsia="es-CO"/>
        </w:rPr>
        <w:t xml:space="preserve"> Es una herramienta Open Source creada por Facebook y tiene instalación para Chrome o Firefox. Nos dejará ver el código de React inspeccionando elementos.</w:t>
      </w:r>
    </w:p>
    <w:p w14:paraId="38FBCB71"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Editor de texto:</w:t>
      </w:r>
      <w:r w:rsidRPr="00580B09">
        <w:rPr>
          <w:rFonts w:ascii="Times New Roman" w:eastAsia="Times New Roman" w:hAnsi="Times New Roman" w:cs="Times New Roman"/>
          <w:sz w:val="24"/>
          <w:szCs w:val="24"/>
          <w:lang w:eastAsia="es-CO"/>
        </w:rPr>
        <w:t xml:space="preserve"> Puedes usar cualquiera, en este curso sugerimos </w:t>
      </w:r>
      <w:r w:rsidRPr="00580B09">
        <w:rPr>
          <w:rFonts w:ascii="Times New Roman" w:eastAsia="Times New Roman" w:hAnsi="Times New Roman" w:cs="Times New Roman"/>
          <w:b/>
          <w:bCs/>
          <w:sz w:val="24"/>
          <w:szCs w:val="24"/>
          <w:lang w:eastAsia="es-CO"/>
        </w:rPr>
        <w:t>Visual Studio Code</w:t>
      </w:r>
      <w:r w:rsidRPr="00580B09">
        <w:rPr>
          <w:rFonts w:ascii="Times New Roman" w:eastAsia="Times New Roman" w:hAnsi="Times New Roman" w:cs="Times New Roman"/>
          <w:sz w:val="24"/>
          <w:szCs w:val="24"/>
          <w:lang w:eastAsia="es-CO"/>
        </w:rPr>
        <w:t>. Tiene muchos plugins útiles para el desarrollo.</w:t>
      </w:r>
    </w:p>
    <w:p w14:paraId="2EB87EAD"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Prettier:</w:t>
      </w:r>
      <w:r w:rsidRPr="00580B09">
        <w:rPr>
          <w:rFonts w:ascii="Times New Roman" w:eastAsia="Times New Roman" w:hAnsi="Times New Roman" w:cs="Times New Roman"/>
          <w:sz w:val="24"/>
          <w:szCs w:val="24"/>
          <w:lang w:eastAsia="es-CO"/>
        </w:rPr>
        <w:t xml:space="preserve"> Es un plugin que hace que el código se vea bien sin importar cómo está escrito.</w:t>
      </w:r>
    </w:p>
    <w:p w14:paraId="76E07767" w14:textId="77777777" w:rsidR="008A050E" w:rsidRDefault="008A050E" w:rsidP="008A050E">
      <w:pPr>
        <w:pStyle w:val="Ttulo1"/>
      </w:pPr>
      <w:r>
        <w:rPr>
          <w:noProof/>
        </w:rPr>
        <w:drawing>
          <wp:inline distT="0" distB="0" distL="0" distR="0" wp14:anchorId="7FF8BC9D" wp14:editId="0468E1A1">
            <wp:extent cx="5612130" cy="1536700"/>
            <wp:effectExtent l="0" t="0" r="762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536700"/>
                    </a:xfrm>
                    <a:prstGeom prst="rect">
                      <a:avLst/>
                    </a:prstGeom>
                  </pic:spPr>
                </pic:pic>
              </a:graphicData>
            </a:graphic>
          </wp:inline>
        </w:drawing>
      </w:r>
    </w:p>
    <w:p w14:paraId="1C51B257" w14:textId="77777777" w:rsidR="008A050E" w:rsidRPr="00D405EA" w:rsidRDefault="008A050E" w:rsidP="008A050E">
      <w:pPr>
        <w:pStyle w:val="Ttulo1"/>
        <w:rPr>
          <w:b w:val="0"/>
          <w:bCs w:val="0"/>
          <w:sz w:val="24"/>
          <w:szCs w:val="24"/>
        </w:rPr>
      </w:pPr>
      <w:r>
        <w:rPr>
          <w:b w:val="0"/>
          <w:bCs w:val="0"/>
          <w:sz w:val="24"/>
          <w:szCs w:val="24"/>
        </w:rPr>
        <w:t>I</w:t>
      </w:r>
      <w:r w:rsidRPr="00D405EA">
        <w:rPr>
          <w:b w:val="0"/>
          <w:bCs w:val="0"/>
          <w:sz w:val="24"/>
          <w:szCs w:val="24"/>
        </w:rPr>
        <w:t>mportante tener configurado la opción</w:t>
      </w:r>
      <w:r>
        <w:rPr>
          <w:b w:val="0"/>
          <w:bCs w:val="0"/>
          <w:sz w:val="24"/>
          <w:szCs w:val="24"/>
        </w:rPr>
        <w:t xml:space="preserve"> siguiente</w:t>
      </w:r>
      <w:r w:rsidRPr="00D405EA">
        <w:rPr>
          <w:b w:val="0"/>
          <w:bCs w:val="0"/>
          <w:sz w:val="24"/>
          <w:szCs w:val="24"/>
        </w:rPr>
        <w:t xml:space="preserve"> </w:t>
      </w:r>
      <w:r>
        <w:rPr>
          <w:b w:val="0"/>
          <w:bCs w:val="0"/>
          <w:sz w:val="24"/>
          <w:szCs w:val="24"/>
        </w:rPr>
        <w:t>p</w:t>
      </w:r>
      <w:r w:rsidRPr="00D405EA">
        <w:rPr>
          <w:b w:val="0"/>
          <w:bCs w:val="0"/>
          <w:sz w:val="24"/>
          <w:szCs w:val="24"/>
        </w:rPr>
        <w:t>ara que así haga el autoformateado cuando guardan el archivo.</w:t>
      </w:r>
    </w:p>
    <w:p w14:paraId="05337A44" w14:textId="77777777" w:rsidR="008A050E" w:rsidRDefault="008A050E" w:rsidP="008A050E">
      <w:pPr>
        <w:pStyle w:val="Ttulo1"/>
      </w:pPr>
      <w:r>
        <w:rPr>
          <w:noProof/>
        </w:rPr>
        <w:drawing>
          <wp:inline distT="0" distB="0" distL="0" distR="0" wp14:anchorId="46A48414" wp14:editId="306BBBA6">
            <wp:extent cx="5612130" cy="1691640"/>
            <wp:effectExtent l="0" t="0" r="762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691640"/>
                    </a:xfrm>
                    <a:prstGeom prst="rect">
                      <a:avLst/>
                    </a:prstGeom>
                  </pic:spPr>
                </pic:pic>
              </a:graphicData>
            </a:graphic>
          </wp:inline>
        </w:drawing>
      </w:r>
    </w:p>
    <w:p w14:paraId="22E64132" w14:textId="77777777" w:rsidR="008A050E" w:rsidRDefault="008A050E" w:rsidP="008A050E">
      <w:pPr>
        <w:pStyle w:val="Ttulo1"/>
      </w:pPr>
    </w:p>
    <w:p w14:paraId="765FE15E" w14:textId="77777777" w:rsidR="008A050E" w:rsidRDefault="008A050E" w:rsidP="008A050E">
      <w:pPr>
        <w:pStyle w:val="Ttulo1"/>
      </w:pPr>
    </w:p>
    <w:p w14:paraId="5755DAEB" w14:textId="77777777" w:rsidR="008A050E" w:rsidRDefault="008A050E" w:rsidP="008A050E">
      <w:pPr>
        <w:pStyle w:val="Ttulo1"/>
      </w:pPr>
    </w:p>
    <w:p w14:paraId="13BC484F" w14:textId="77777777" w:rsidR="008A050E" w:rsidRPr="009F312B" w:rsidRDefault="008A050E" w:rsidP="008A050E">
      <w:pPr>
        <w:spacing w:before="100" w:beforeAutospacing="1" w:after="100" w:afterAutospacing="1" w:line="240" w:lineRule="auto"/>
        <w:rPr>
          <w:rFonts w:ascii="Times New Roman" w:eastAsia="Times New Roman" w:hAnsi="Times New Roman" w:cs="Times New Roman"/>
          <w:sz w:val="48"/>
          <w:szCs w:val="48"/>
          <w:highlight w:val="green"/>
          <w:lang w:eastAsia="es-CO"/>
        </w:rPr>
      </w:pPr>
      <w:r w:rsidRPr="00C02D0E">
        <w:rPr>
          <w:rFonts w:ascii="Times New Roman" w:eastAsia="Times New Roman" w:hAnsi="Times New Roman" w:cs="Times New Roman"/>
          <w:sz w:val="48"/>
          <w:szCs w:val="48"/>
          <w:highlight w:val="green"/>
          <w:lang w:eastAsia="es-CO"/>
        </w:rPr>
        <w:t>Agregar Autocompletado de HTML en JSX.</w:t>
      </w:r>
    </w:p>
    <w:p w14:paraId="392EB77F" w14:textId="77777777" w:rsidR="008A050E" w:rsidRDefault="008A050E" w:rsidP="008A050E">
      <w:pPr>
        <w:spacing w:before="100" w:beforeAutospacing="1" w:after="100" w:afterAutospacing="1" w:line="240" w:lineRule="auto"/>
        <w:rPr>
          <w:rFonts w:ascii="Times New Roman" w:hAnsi="Times New Roman" w:cs="Times New Roman"/>
          <w:sz w:val="24"/>
          <w:szCs w:val="24"/>
        </w:rPr>
      </w:pPr>
      <w:r w:rsidRPr="0061779D">
        <w:rPr>
          <w:rFonts w:ascii="Times New Roman" w:hAnsi="Times New Roman" w:cs="Times New Roman"/>
          <w:sz w:val="24"/>
          <w:szCs w:val="24"/>
        </w:rPr>
        <w:t xml:space="preserve">Para los </w:t>
      </w:r>
      <w:r>
        <w:rPr>
          <w:rFonts w:ascii="Times New Roman" w:hAnsi="Times New Roman" w:cs="Times New Roman"/>
          <w:sz w:val="24"/>
          <w:szCs w:val="24"/>
        </w:rPr>
        <w:t xml:space="preserve">que usan </w:t>
      </w:r>
      <w:r w:rsidRPr="0061779D">
        <w:rPr>
          <w:rFonts w:ascii="Times New Roman" w:hAnsi="Times New Roman" w:cs="Times New Roman"/>
          <w:sz w:val="24"/>
          <w:szCs w:val="24"/>
        </w:rPr>
        <w:t xml:space="preserve">Visual Studio Code y desean autocompletar código JSX vayan a </w:t>
      </w:r>
      <w:r w:rsidRPr="0061779D">
        <w:rPr>
          <w:rStyle w:val="Textoennegrita"/>
          <w:rFonts w:ascii="Times New Roman" w:hAnsi="Times New Roman" w:cs="Times New Roman"/>
          <w:sz w:val="24"/>
          <w:szCs w:val="24"/>
        </w:rPr>
        <w:t>File - Preferences - Settings</w:t>
      </w:r>
      <w:r w:rsidRPr="0061779D">
        <w:rPr>
          <w:rFonts w:ascii="Times New Roman" w:hAnsi="Times New Roman" w:cs="Times New Roman"/>
          <w:sz w:val="24"/>
          <w:szCs w:val="24"/>
        </w:rPr>
        <w:t xml:space="preserve"> y busquen el archivo </w:t>
      </w:r>
      <w:r w:rsidRPr="0061779D">
        <w:rPr>
          <w:rStyle w:val="nfasis"/>
          <w:rFonts w:ascii="Times New Roman" w:hAnsi="Times New Roman" w:cs="Times New Roman"/>
          <w:sz w:val="24"/>
          <w:szCs w:val="24"/>
        </w:rPr>
        <w:t>settings.json</w:t>
      </w:r>
      <w:r>
        <w:rPr>
          <w:rFonts w:ascii="Times New Roman" w:hAnsi="Times New Roman" w:cs="Times New Roman"/>
          <w:sz w:val="24"/>
          <w:szCs w:val="24"/>
        </w:rPr>
        <w:t>.</w:t>
      </w:r>
    </w:p>
    <w:p w14:paraId="504250D6" w14:textId="77777777" w:rsidR="008A050E" w:rsidRDefault="008A050E" w:rsidP="008A050E">
      <w:pPr>
        <w:spacing w:before="100" w:beforeAutospacing="1" w:after="100" w:afterAutospacing="1" w:line="240" w:lineRule="auto"/>
        <w:jc w:val="center"/>
        <w:rPr>
          <w:rFonts w:ascii="Times New Roman" w:hAnsi="Times New Roman" w:cs="Times New Roman"/>
          <w:sz w:val="24"/>
          <w:szCs w:val="24"/>
        </w:rPr>
      </w:pPr>
      <w:r>
        <w:rPr>
          <w:noProof/>
        </w:rPr>
        <w:drawing>
          <wp:inline distT="0" distB="0" distL="0" distR="0" wp14:anchorId="300A949D" wp14:editId="20F4258D">
            <wp:extent cx="5612130" cy="1403350"/>
            <wp:effectExtent l="0" t="0" r="7620" b="635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403350"/>
                    </a:xfrm>
                    <a:prstGeom prst="rect">
                      <a:avLst/>
                    </a:prstGeom>
                  </pic:spPr>
                </pic:pic>
              </a:graphicData>
            </a:graphic>
          </wp:inline>
        </w:drawing>
      </w:r>
    </w:p>
    <w:p w14:paraId="1B240972" w14:textId="77777777" w:rsidR="008A050E" w:rsidRDefault="008A050E" w:rsidP="008A050E">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Para abrir nuestra ventana para buscar el archivo Package.json oprimimos:</w:t>
      </w:r>
    </w:p>
    <w:p w14:paraId="508B1CE0" w14:textId="77777777" w:rsidR="008A050E" w:rsidRDefault="008A050E" w:rsidP="008A050E">
      <w:pPr>
        <w:spacing w:before="100" w:beforeAutospacing="1" w:after="100" w:afterAutospacing="1" w:line="240" w:lineRule="auto"/>
        <w:jc w:val="center"/>
        <w:rPr>
          <w:rFonts w:ascii="Times New Roman" w:hAnsi="Times New Roman" w:cs="Times New Roman"/>
          <w:sz w:val="44"/>
          <w:szCs w:val="44"/>
        </w:rPr>
      </w:pPr>
      <w:r w:rsidRPr="0061779D">
        <w:rPr>
          <w:rFonts w:ascii="Times New Roman" w:hAnsi="Times New Roman" w:cs="Times New Roman"/>
          <w:sz w:val="44"/>
          <w:szCs w:val="44"/>
        </w:rPr>
        <w:t>(</w:t>
      </w:r>
      <w:r w:rsidRPr="0061779D">
        <w:rPr>
          <w:rStyle w:val="dynamic-keybinding"/>
          <w:rFonts w:ascii="Times New Roman" w:hAnsi="Times New Roman" w:cs="Times New Roman"/>
          <w:sz w:val="44"/>
          <w:szCs w:val="44"/>
        </w:rPr>
        <w:t>Ctrl+Shift+O</w:t>
      </w:r>
      <w:r w:rsidRPr="0061779D">
        <w:rPr>
          <w:rFonts w:ascii="Times New Roman" w:hAnsi="Times New Roman" w:cs="Times New Roman"/>
          <w:sz w:val="44"/>
          <w:szCs w:val="44"/>
        </w:rPr>
        <w:t>)</w:t>
      </w:r>
    </w:p>
    <w:p w14:paraId="03DF9BA4" w14:textId="77777777" w:rsidR="008A050E" w:rsidRPr="0061779D" w:rsidRDefault="008A050E" w:rsidP="008A050E">
      <w:pPr>
        <w:spacing w:before="100" w:beforeAutospacing="1" w:after="100" w:afterAutospacing="1" w:line="240" w:lineRule="auto"/>
        <w:rPr>
          <w:rFonts w:ascii="Times New Roman" w:hAnsi="Times New Roman" w:cs="Times New Roman"/>
          <w:sz w:val="24"/>
          <w:szCs w:val="24"/>
        </w:rPr>
      </w:pPr>
      <w:r w:rsidRPr="0061779D">
        <w:rPr>
          <w:rFonts w:ascii="Times New Roman" w:hAnsi="Times New Roman" w:cs="Times New Roman"/>
          <w:sz w:val="24"/>
          <w:szCs w:val="24"/>
        </w:rPr>
        <w:t>Luego Agregamos</w:t>
      </w:r>
      <w:r>
        <w:rPr>
          <w:rFonts w:ascii="Times New Roman" w:hAnsi="Times New Roman" w:cs="Times New Roman"/>
          <w:sz w:val="24"/>
          <w:szCs w:val="24"/>
        </w:rPr>
        <w:t xml:space="preserve"> el siguiente código dentro del archivo:</w:t>
      </w:r>
    </w:p>
    <w:p w14:paraId="34628306" w14:textId="77777777" w:rsidR="008A050E" w:rsidRPr="0061779D"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eastAsia="es-CO"/>
        </w:rPr>
        <w:t>    </w:t>
      </w:r>
      <w:r w:rsidRPr="0061779D">
        <w:rPr>
          <w:rFonts w:ascii="Consolas" w:eastAsia="Times New Roman" w:hAnsi="Consolas" w:cs="Times New Roman"/>
          <w:color w:val="91DACD"/>
          <w:sz w:val="21"/>
          <w:szCs w:val="21"/>
          <w:lang w:val="en-US" w:eastAsia="es-CO"/>
        </w:rPr>
        <w:t>"emmet.includeLanguages"</w:t>
      </w:r>
      <w:r w:rsidRPr="0061779D">
        <w:rPr>
          <w:rFonts w:ascii="Consolas" w:eastAsia="Times New Roman" w:hAnsi="Consolas" w:cs="Times New Roman"/>
          <w:color w:val="A7DBF7"/>
          <w:sz w:val="21"/>
          <w:szCs w:val="21"/>
          <w:lang w:val="en-US" w:eastAsia="es-CO"/>
        </w:rPr>
        <w:t>: {</w:t>
      </w:r>
    </w:p>
    <w:p w14:paraId="4249499B" w14:textId="77777777" w:rsidR="008A050E" w:rsidRPr="0061779D"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91DACD"/>
          <w:sz w:val="21"/>
          <w:szCs w:val="21"/>
          <w:lang w:val="en-US" w:eastAsia="es-CO"/>
        </w:rPr>
        <w:t>"javascript"</w:t>
      </w: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ECE7CD"/>
          <w:sz w:val="21"/>
          <w:szCs w:val="21"/>
          <w:lang w:val="en-US" w:eastAsia="es-CO"/>
        </w:rPr>
        <w:t>"</w:t>
      </w:r>
      <w:r w:rsidRPr="0061779D">
        <w:rPr>
          <w:rFonts w:ascii="Consolas" w:eastAsia="Times New Roman" w:hAnsi="Consolas" w:cs="Times New Roman"/>
          <w:color w:val="E0AFF5"/>
          <w:sz w:val="21"/>
          <w:szCs w:val="21"/>
          <w:lang w:val="en-US" w:eastAsia="es-CO"/>
        </w:rPr>
        <w:t>javascriptreact</w:t>
      </w:r>
      <w:r w:rsidRPr="0061779D">
        <w:rPr>
          <w:rFonts w:ascii="Consolas" w:eastAsia="Times New Roman" w:hAnsi="Consolas" w:cs="Times New Roman"/>
          <w:color w:val="ECE7CD"/>
          <w:sz w:val="21"/>
          <w:szCs w:val="21"/>
          <w:lang w:val="en-US" w:eastAsia="es-CO"/>
        </w:rPr>
        <w:t>"</w:t>
      </w:r>
    </w:p>
    <w:p w14:paraId="1099A3A4" w14:textId="77777777" w:rsidR="008A050E" w:rsidRPr="0061779D"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val="en-US" w:eastAsia="es-CO"/>
        </w:rPr>
        <w:t>      },</w:t>
      </w:r>
    </w:p>
    <w:p w14:paraId="7127865E" w14:textId="77777777" w:rsidR="008A050E" w:rsidRPr="0084167A"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91DACD"/>
          <w:sz w:val="21"/>
          <w:szCs w:val="21"/>
          <w:lang w:val="en-US" w:eastAsia="es-CO"/>
        </w:rPr>
        <w:t>"emmet.triggerExpansionOnTab"</w:t>
      </w: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F29FD8"/>
          <w:sz w:val="21"/>
          <w:szCs w:val="21"/>
          <w:lang w:val="en-US" w:eastAsia="es-CO"/>
        </w:rPr>
        <w:t>true</w:t>
      </w:r>
    </w:p>
    <w:p w14:paraId="145AC268" w14:textId="77777777" w:rsidR="008A050E" w:rsidRDefault="008A050E" w:rsidP="008A050E">
      <w:pPr>
        <w:rPr>
          <w:rFonts w:ascii="Times New Roman" w:eastAsia="Times New Roman" w:hAnsi="Times New Roman" w:cs="Times New Roman"/>
          <w:b/>
          <w:bCs/>
          <w:sz w:val="24"/>
          <w:szCs w:val="24"/>
          <w:lang w:val="en-US" w:eastAsia="es-CO"/>
        </w:rPr>
      </w:pPr>
    </w:p>
    <w:p w14:paraId="78E0C5CD" w14:textId="77777777" w:rsidR="008A050E" w:rsidRPr="0061779D" w:rsidRDefault="008A050E" w:rsidP="008A050E">
      <w:pPr>
        <w:jc w:val="center"/>
        <w:rPr>
          <w:rFonts w:ascii="Times New Roman" w:eastAsia="Times New Roman" w:hAnsi="Times New Roman" w:cs="Times New Roman"/>
          <w:b/>
          <w:bCs/>
          <w:sz w:val="24"/>
          <w:szCs w:val="24"/>
          <w:lang w:val="en-US" w:eastAsia="es-CO"/>
        </w:rPr>
      </w:pPr>
      <w:r>
        <w:rPr>
          <w:noProof/>
        </w:rPr>
        <w:drawing>
          <wp:anchor distT="0" distB="0" distL="114300" distR="114300" simplePos="0" relativeHeight="251666432" behindDoc="1" locked="0" layoutInCell="1" allowOverlap="1" wp14:anchorId="515155E2" wp14:editId="385899C4">
            <wp:simplePos x="0" y="0"/>
            <wp:positionH relativeFrom="column">
              <wp:posOffset>3203575</wp:posOffset>
            </wp:positionH>
            <wp:positionV relativeFrom="paragraph">
              <wp:posOffset>214630</wp:posOffset>
            </wp:positionV>
            <wp:extent cx="2085975" cy="1819275"/>
            <wp:effectExtent l="0" t="0" r="9525" b="9525"/>
            <wp:wrapTight wrapText="bothSides">
              <wp:wrapPolygon edited="0">
                <wp:start x="0" y="0"/>
                <wp:lineTo x="0" y="21487"/>
                <wp:lineTo x="21501" y="21487"/>
                <wp:lineTo x="21501"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85975" cy="1819275"/>
                    </a:xfrm>
                    <a:prstGeom prst="rect">
                      <a:avLst/>
                    </a:prstGeom>
                  </pic:spPr>
                </pic:pic>
              </a:graphicData>
            </a:graphic>
          </wp:anchor>
        </w:drawing>
      </w:r>
      <w:r>
        <w:rPr>
          <w:noProof/>
        </w:rPr>
        <w:drawing>
          <wp:anchor distT="0" distB="0" distL="114300" distR="114300" simplePos="0" relativeHeight="251665408" behindDoc="1" locked="0" layoutInCell="1" allowOverlap="1" wp14:anchorId="3A0FC5CD" wp14:editId="0A241BE6">
            <wp:simplePos x="0" y="0"/>
            <wp:positionH relativeFrom="margin">
              <wp:posOffset>248285</wp:posOffset>
            </wp:positionH>
            <wp:positionV relativeFrom="paragraph">
              <wp:posOffset>381635</wp:posOffset>
            </wp:positionV>
            <wp:extent cx="2207260" cy="1579880"/>
            <wp:effectExtent l="0" t="0" r="2540" b="1270"/>
            <wp:wrapTight wrapText="bothSides">
              <wp:wrapPolygon edited="0">
                <wp:start x="0" y="0"/>
                <wp:lineTo x="0" y="21357"/>
                <wp:lineTo x="21438" y="21357"/>
                <wp:lineTo x="21438"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07260" cy="1579880"/>
                    </a:xfrm>
                    <a:prstGeom prst="rect">
                      <a:avLst/>
                    </a:prstGeom>
                  </pic:spPr>
                </pic:pic>
              </a:graphicData>
            </a:graphic>
          </wp:anchor>
        </w:drawing>
      </w:r>
    </w:p>
    <w:p w14:paraId="62114840" w14:textId="77777777" w:rsidR="008A050E" w:rsidRPr="00CC2715" w:rsidRDefault="008A050E" w:rsidP="008A050E">
      <w:pPr>
        <w:pStyle w:val="Ttulo1"/>
        <w:rPr>
          <w:lang w:val="en-US"/>
        </w:rPr>
      </w:pPr>
    </w:p>
    <w:p w14:paraId="4C0DA5FA"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42A542C9"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58FFE020"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6B4613EC"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7A773EF0"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4BB68748" w14:textId="77777777" w:rsidR="008A050E" w:rsidRPr="00E92451"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92451">
        <w:rPr>
          <w:rFonts w:ascii="Times New Roman" w:eastAsia="Times New Roman" w:hAnsi="Times New Roman" w:cs="Times New Roman"/>
          <w:b/>
          <w:bCs/>
          <w:kern w:val="36"/>
          <w:sz w:val="48"/>
          <w:szCs w:val="48"/>
          <w:lang w:eastAsia="es-CO"/>
        </w:rPr>
        <w:t>Create-react-app</w:t>
      </w:r>
    </w:p>
    <w:p w14:paraId="3470A601"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Create-react-app</w:t>
      </w:r>
      <w:r w:rsidRPr="00E92451">
        <w:rPr>
          <w:rFonts w:ascii="Times New Roman" w:eastAsia="Times New Roman" w:hAnsi="Times New Roman" w:cs="Times New Roman"/>
          <w:sz w:val="24"/>
          <w:szCs w:val="24"/>
          <w:lang w:eastAsia="es-CO"/>
        </w:rPr>
        <w:t xml:space="preserve"> es una aplicación moderna que se usa desde una línea de comando. Antes de ella se configuraba todo el entorno manualmente lo cual tomaba mucho tiempo.</w:t>
      </w:r>
    </w:p>
    <w:p w14:paraId="609D4DD3"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Pasos para obtenerlo:</w:t>
      </w:r>
      <w:r w:rsidRPr="00E92451">
        <w:rPr>
          <w:rFonts w:ascii="Times New Roman" w:eastAsia="Times New Roman" w:hAnsi="Times New Roman" w:cs="Times New Roman"/>
          <w:sz w:val="24"/>
          <w:szCs w:val="24"/>
          <w:lang w:eastAsia="es-CO"/>
        </w:rPr>
        <w:br/>
        <w:t>Se debe instalar desde la línea de comando usando</w:t>
      </w:r>
      <w:r w:rsidRPr="00E92451">
        <w:rPr>
          <w:rFonts w:ascii="Times New Roman" w:eastAsia="Times New Roman" w:hAnsi="Times New Roman" w:cs="Times New Roman"/>
          <w:sz w:val="24"/>
          <w:szCs w:val="24"/>
          <w:lang w:eastAsia="es-CO"/>
        </w:rPr>
        <w:br/>
      </w:r>
      <w:r w:rsidRPr="00E92451">
        <w:rPr>
          <w:rFonts w:ascii="Courier New" w:eastAsia="Times New Roman" w:hAnsi="Courier New" w:cs="Courier New"/>
          <w:sz w:val="20"/>
          <w:szCs w:val="20"/>
          <w:lang w:eastAsia="es-CO"/>
        </w:rPr>
        <w:t>npm install -g create-react-app</w:t>
      </w:r>
    </w:p>
    <w:p w14:paraId="0DBF9336"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Una vez instalado se crea la carpeta del proyecto con</w:t>
      </w:r>
      <w:r w:rsidRPr="00E92451">
        <w:rPr>
          <w:rFonts w:ascii="Times New Roman" w:eastAsia="Times New Roman" w:hAnsi="Times New Roman" w:cs="Times New Roman"/>
          <w:sz w:val="24"/>
          <w:szCs w:val="24"/>
          <w:lang w:eastAsia="es-CO"/>
        </w:rPr>
        <w:br/>
      </w:r>
      <w:r w:rsidRPr="00E92451">
        <w:rPr>
          <w:rFonts w:ascii="Courier New" w:eastAsia="Times New Roman" w:hAnsi="Courier New" w:cs="Courier New"/>
          <w:sz w:val="20"/>
          <w:szCs w:val="20"/>
          <w:lang w:eastAsia="es-CO"/>
        </w:rPr>
        <w:t>create-react-app -nombre del proyecto-</w:t>
      </w:r>
    </w:p>
    <w:p w14:paraId="097F4641"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 xml:space="preserve">En este punto se estará instalando React y otras herramientas, también se configurará el entorno usando </w:t>
      </w:r>
      <w:r w:rsidRPr="00E92451">
        <w:rPr>
          <w:rFonts w:ascii="Times New Roman" w:eastAsia="Times New Roman" w:hAnsi="Times New Roman" w:cs="Times New Roman"/>
          <w:b/>
          <w:bCs/>
          <w:sz w:val="24"/>
          <w:szCs w:val="24"/>
          <w:lang w:eastAsia="es-CO"/>
        </w:rPr>
        <w:t>Webpack</w:t>
      </w:r>
      <w:r w:rsidRPr="00E92451">
        <w:rPr>
          <w:rFonts w:ascii="Times New Roman" w:eastAsia="Times New Roman" w:hAnsi="Times New Roman" w:cs="Times New Roman"/>
          <w:sz w:val="24"/>
          <w:szCs w:val="24"/>
          <w:lang w:eastAsia="es-CO"/>
        </w:rPr>
        <w:t>.</w:t>
      </w:r>
    </w:p>
    <w:p w14:paraId="72B6D199"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 xml:space="preserve">Una vez se instala todo entra a la carpeta </w:t>
      </w:r>
      <w:r w:rsidRPr="00E92451">
        <w:rPr>
          <w:rFonts w:ascii="Times New Roman" w:eastAsia="Times New Roman" w:hAnsi="Times New Roman" w:cs="Times New Roman"/>
          <w:i/>
          <w:iCs/>
          <w:sz w:val="24"/>
          <w:szCs w:val="24"/>
          <w:lang w:eastAsia="es-CO"/>
        </w:rPr>
        <w:t>src</w:t>
      </w:r>
      <w:r w:rsidRPr="00E92451">
        <w:rPr>
          <w:rFonts w:ascii="Times New Roman" w:eastAsia="Times New Roman" w:hAnsi="Times New Roman" w:cs="Times New Roman"/>
          <w:sz w:val="24"/>
          <w:szCs w:val="24"/>
          <w:lang w:eastAsia="es-CO"/>
        </w:rPr>
        <w:t xml:space="preserve"> donde estará todo el código fuente de la aplicación, siendo el más importante </w:t>
      </w:r>
      <w:r w:rsidRPr="00E92451">
        <w:rPr>
          <w:rFonts w:ascii="Times New Roman" w:eastAsia="Times New Roman" w:hAnsi="Times New Roman" w:cs="Times New Roman"/>
          <w:i/>
          <w:iCs/>
          <w:sz w:val="24"/>
          <w:szCs w:val="24"/>
          <w:lang w:eastAsia="es-CO"/>
        </w:rPr>
        <w:t>index.js</w:t>
      </w:r>
      <w:r w:rsidRPr="00E92451">
        <w:rPr>
          <w:rFonts w:ascii="Times New Roman" w:eastAsia="Times New Roman" w:hAnsi="Times New Roman" w:cs="Times New Roman"/>
          <w:sz w:val="24"/>
          <w:szCs w:val="24"/>
          <w:lang w:eastAsia="es-CO"/>
        </w:rPr>
        <w:t xml:space="preserve"> que es el punto de entrada a la aplicación.</w:t>
      </w:r>
    </w:p>
    <w:p w14:paraId="6A93DE4E"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Finalmente para correr la aplicación se usa el comando</w:t>
      </w:r>
      <w:r w:rsidRPr="00E92451">
        <w:rPr>
          <w:rFonts w:ascii="Times New Roman" w:eastAsia="Times New Roman" w:hAnsi="Times New Roman" w:cs="Times New Roman"/>
          <w:sz w:val="24"/>
          <w:szCs w:val="24"/>
          <w:lang w:eastAsia="es-CO"/>
        </w:rPr>
        <w:br/>
      </w:r>
      <w:r w:rsidRPr="00E92451">
        <w:rPr>
          <w:rFonts w:ascii="Courier New" w:eastAsia="Times New Roman" w:hAnsi="Courier New" w:cs="Courier New"/>
          <w:sz w:val="20"/>
          <w:szCs w:val="20"/>
          <w:lang w:eastAsia="es-CO"/>
        </w:rPr>
        <w:t>npm run start</w:t>
      </w:r>
    </w:p>
    <w:p w14:paraId="45C43CC3"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Otras herramientas:</w:t>
      </w:r>
    </w:p>
    <w:p w14:paraId="145BEA4C" w14:textId="77777777" w:rsidR="008A050E" w:rsidRPr="00E92451" w:rsidRDefault="008A050E" w:rsidP="008A050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Babel:</w:t>
      </w:r>
      <w:r w:rsidRPr="00E92451">
        <w:rPr>
          <w:rFonts w:ascii="Times New Roman" w:eastAsia="Times New Roman" w:hAnsi="Times New Roman" w:cs="Times New Roman"/>
          <w:sz w:val="24"/>
          <w:szCs w:val="24"/>
          <w:lang w:eastAsia="es-CO"/>
        </w:rPr>
        <w:t xml:space="preserve"> Traduce Javascript moderno (JSX) a un Javascript que todos los navegadores puedan interpretar.</w:t>
      </w:r>
    </w:p>
    <w:p w14:paraId="253816D7" w14:textId="77777777" w:rsidR="008A050E" w:rsidRPr="00E92451" w:rsidRDefault="008A050E" w:rsidP="008A050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Eslint:</w:t>
      </w:r>
      <w:r w:rsidRPr="00E92451">
        <w:rPr>
          <w:rFonts w:ascii="Times New Roman" w:eastAsia="Times New Roman" w:hAnsi="Times New Roman" w:cs="Times New Roman"/>
          <w:sz w:val="24"/>
          <w:szCs w:val="24"/>
          <w:lang w:eastAsia="es-CO"/>
        </w:rPr>
        <w:t xml:space="preserve"> Lee el código y avisa de errores.</w:t>
      </w:r>
    </w:p>
    <w:p w14:paraId="73D0F68A" w14:textId="77777777" w:rsidR="008A050E" w:rsidRDefault="008A050E" w:rsidP="008A050E">
      <w:pPr>
        <w:pStyle w:val="Ttulo1"/>
      </w:pPr>
    </w:p>
    <w:p w14:paraId="328F146E" w14:textId="77777777" w:rsidR="008A050E" w:rsidRDefault="008A050E" w:rsidP="008A050E">
      <w:pPr>
        <w:jc w:val="center"/>
        <w:rPr>
          <w:rFonts w:ascii="Times New Roman" w:hAnsi="Times New Roman" w:cs="Times New Roman"/>
          <w:b/>
          <w:bCs/>
          <w:i/>
          <w:iCs/>
          <w:sz w:val="48"/>
          <w:szCs w:val="48"/>
        </w:rPr>
      </w:pPr>
    </w:p>
    <w:p w14:paraId="360F8306" w14:textId="77777777" w:rsidR="008A050E" w:rsidRDefault="008A050E" w:rsidP="008A050E">
      <w:pPr>
        <w:jc w:val="center"/>
        <w:rPr>
          <w:rFonts w:ascii="Times New Roman" w:hAnsi="Times New Roman" w:cs="Times New Roman"/>
          <w:b/>
          <w:bCs/>
          <w:i/>
          <w:iCs/>
          <w:sz w:val="48"/>
          <w:szCs w:val="48"/>
        </w:rPr>
      </w:pPr>
    </w:p>
    <w:p w14:paraId="0C224677" w14:textId="77777777" w:rsidR="008A050E" w:rsidRDefault="008A050E" w:rsidP="008A050E">
      <w:pPr>
        <w:jc w:val="center"/>
        <w:rPr>
          <w:rFonts w:ascii="Times New Roman" w:hAnsi="Times New Roman" w:cs="Times New Roman"/>
          <w:b/>
          <w:bCs/>
          <w:i/>
          <w:iCs/>
          <w:sz w:val="48"/>
          <w:szCs w:val="48"/>
        </w:rPr>
      </w:pPr>
    </w:p>
    <w:p w14:paraId="19F5E912" w14:textId="77777777" w:rsidR="008A050E" w:rsidRDefault="008A050E" w:rsidP="008A050E">
      <w:pPr>
        <w:jc w:val="center"/>
        <w:rPr>
          <w:rFonts w:ascii="Times New Roman" w:hAnsi="Times New Roman" w:cs="Times New Roman"/>
          <w:b/>
          <w:bCs/>
          <w:i/>
          <w:iCs/>
          <w:sz w:val="48"/>
          <w:szCs w:val="48"/>
        </w:rPr>
      </w:pPr>
    </w:p>
    <w:p w14:paraId="09FB26F7" w14:textId="77777777" w:rsidR="008A050E" w:rsidRDefault="008A050E" w:rsidP="008A050E">
      <w:pPr>
        <w:jc w:val="center"/>
        <w:rPr>
          <w:rFonts w:ascii="Times New Roman" w:hAnsi="Times New Roman" w:cs="Times New Roman"/>
          <w:b/>
          <w:bCs/>
          <w:i/>
          <w:iCs/>
          <w:sz w:val="48"/>
          <w:szCs w:val="48"/>
        </w:rPr>
      </w:pPr>
    </w:p>
    <w:p w14:paraId="031299E4" w14:textId="77777777" w:rsidR="008A050E" w:rsidRDefault="008A050E" w:rsidP="008A050E">
      <w:pPr>
        <w:pStyle w:val="Ttulo1"/>
      </w:pPr>
    </w:p>
    <w:p w14:paraId="7BA6703A" w14:textId="77777777" w:rsidR="008A050E" w:rsidRDefault="008A050E" w:rsidP="008A050E">
      <w:pPr>
        <w:pStyle w:val="Ttulo1"/>
      </w:pPr>
      <w:r w:rsidRPr="00560B33">
        <w:rPr>
          <w:highlight w:val="green"/>
        </w:rPr>
        <w:t>Ejemplo: Clonar un código de GitHub</w:t>
      </w:r>
    </w:p>
    <w:p w14:paraId="3B2C6E50" w14:textId="77777777" w:rsidR="008A050E" w:rsidRDefault="008A050E" w:rsidP="008A050E">
      <w:pPr>
        <w:pStyle w:val="NormalWeb"/>
      </w:pPr>
      <w:r>
        <w:t>En esta clase vamos a comenzar clonando el código del proyecto del repositorio en GitHub.</w:t>
      </w:r>
    </w:p>
    <w:p w14:paraId="3290CC9A" w14:textId="77777777" w:rsidR="008A050E" w:rsidRDefault="008A050E" w:rsidP="008A050E">
      <w:pPr>
        <w:pStyle w:val="NormalWeb"/>
      </w:pPr>
      <w:r>
        <w:t>Es importante que tú y yo tengamos un punto de partida en común. Así vamos a poder asegurarnos que cada cambio que yo haga en el código, tú también lo recibas.</w:t>
      </w:r>
    </w:p>
    <w:p w14:paraId="78060C1B" w14:textId="77777777" w:rsidR="008A050E" w:rsidRDefault="008A050E" w:rsidP="008A050E">
      <w:pPr>
        <w:pStyle w:val="NormalWeb"/>
      </w:pPr>
      <w:r>
        <w:t>Para hacer esto, en la terminal ve a una carpeta donde quieras que exista el proyecto. Entonces escribes lo siguiente:</w:t>
      </w:r>
    </w:p>
    <w:p w14:paraId="1B0B51AF" w14:textId="77777777" w:rsidR="008A050E" w:rsidRDefault="008A050E" w:rsidP="008A050E">
      <w:pPr>
        <w:pStyle w:val="HTMLconformatoprevio"/>
        <w:rPr>
          <w:rStyle w:val="CdigoHTML"/>
        </w:rPr>
      </w:pPr>
      <w:r>
        <w:rPr>
          <w:rStyle w:val="CdigoHTML"/>
        </w:rPr>
        <w:t xml:space="preserve">$ git </w:t>
      </w:r>
      <w:r>
        <w:rPr>
          <w:rStyle w:val="hljs-keyword"/>
        </w:rPr>
        <w:t>clone</w:t>
      </w:r>
      <w:r>
        <w:rPr>
          <w:rStyle w:val="CdigoHTML"/>
        </w:rPr>
        <w:t xml:space="preserve"> </w:t>
      </w:r>
      <w:r>
        <w:rPr>
          <w:rStyle w:val="hljs-title"/>
        </w:rPr>
        <w:t>https</w:t>
      </w:r>
      <w:r>
        <w:rPr>
          <w:rStyle w:val="CdigoHTML"/>
        </w:rPr>
        <w:t>://github.com/Sparragus/platzi-badges.git</w:t>
      </w:r>
    </w:p>
    <w:p w14:paraId="1C497361" w14:textId="77777777" w:rsidR="008A050E" w:rsidRDefault="008A050E" w:rsidP="008A050E">
      <w:pPr>
        <w:pStyle w:val="NormalWeb"/>
      </w:pPr>
      <w:r>
        <w:t xml:space="preserve">Eso va a clonar el repositorio del curso a una carpeta llamada </w:t>
      </w:r>
      <w:r>
        <w:rPr>
          <w:rStyle w:val="CdigoHTML"/>
        </w:rPr>
        <w:t>platzi-badges</w:t>
      </w:r>
      <w:r>
        <w:t>.</w:t>
      </w:r>
    </w:p>
    <w:p w14:paraId="48DC0AAF" w14:textId="77777777" w:rsidR="008A050E" w:rsidRDefault="008A050E" w:rsidP="008A050E">
      <w:pPr>
        <w:pStyle w:val="NormalWeb"/>
      </w:pPr>
      <w:r>
        <w:t>Ahora es necesario que te muevas a esa carpeta.</w:t>
      </w:r>
    </w:p>
    <w:p w14:paraId="3C92A920" w14:textId="77777777" w:rsidR="008A050E" w:rsidRDefault="008A050E" w:rsidP="008A050E">
      <w:pPr>
        <w:pStyle w:val="HTMLconformatoprevio"/>
        <w:rPr>
          <w:rStyle w:val="hljs-keyword"/>
        </w:rPr>
      </w:pPr>
      <w:r>
        <w:rPr>
          <w:rStyle w:val="CdigoHTML"/>
        </w:rPr>
        <w:t>$ cd platzi-</w:t>
      </w:r>
      <w:r>
        <w:rPr>
          <w:rStyle w:val="hljs-keyword"/>
        </w:rPr>
        <w:t>badges</w:t>
      </w:r>
    </w:p>
    <w:p w14:paraId="616F0A63" w14:textId="77777777" w:rsidR="008A050E" w:rsidRDefault="008A050E" w:rsidP="008A050E">
      <w:pPr>
        <w:pStyle w:val="NormalWeb"/>
      </w:pPr>
      <w:r>
        <w:t xml:space="preserve">Ahora necesitamos instalar todas las dependencias necesarias para poder correr el proyecto. Lo haremos utilizando </w:t>
      </w:r>
      <w:r>
        <w:rPr>
          <w:rStyle w:val="CdigoHTML"/>
        </w:rPr>
        <w:t>npm</w:t>
      </w:r>
      <w:r>
        <w:t>.</w:t>
      </w:r>
    </w:p>
    <w:p w14:paraId="7BEE6907" w14:textId="77777777" w:rsidR="008A050E" w:rsidRDefault="008A050E" w:rsidP="008A050E">
      <w:pPr>
        <w:pStyle w:val="HTMLconformatoprevio"/>
        <w:rPr>
          <w:rStyle w:val="CdigoHTML"/>
        </w:rPr>
      </w:pPr>
      <w:r>
        <w:rPr>
          <w:rStyle w:val="CdigoHTML"/>
        </w:rPr>
        <w:t xml:space="preserve">$ npm </w:t>
      </w:r>
      <w:r>
        <w:rPr>
          <w:rStyle w:val="hljs-keyword"/>
        </w:rPr>
        <w:t>install</w:t>
      </w:r>
    </w:p>
    <w:p w14:paraId="0440356C" w14:textId="77777777" w:rsidR="008A050E" w:rsidRDefault="008A050E" w:rsidP="008A050E">
      <w:pPr>
        <w:pStyle w:val="NormalWeb"/>
      </w:pPr>
      <w:r>
        <w:t>Este proceso puede tardar un poco. Lo que está haciendo es descargando todas las bibliotecas de código que el proyecto necesita.</w:t>
      </w:r>
    </w:p>
    <w:p w14:paraId="2E4E17B9" w14:textId="77777777" w:rsidR="008A050E" w:rsidRDefault="008A050E" w:rsidP="008A050E">
      <w:pPr>
        <w:pStyle w:val="NormalWeb"/>
      </w:pPr>
      <w:r>
        <w:t>Una vez haya concluido, estamos listos para echar a correr el servidor. Lo hacemos con el comando</w:t>
      </w:r>
    </w:p>
    <w:p w14:paraId="04F0E37C" w14:textId="77777777" w:rsidR="008A050E" w:rsidRDefault="008A050E" w:rsidP="008A050E">
      <w:pPr>
        <w:pStyle w:val="HTMLconformatoprevio"/>
        <w:rPr>
          <w:rStyle w:val="CdigoHTML"/>
        </w:rPr>
      </w:pPr>
      <w:r>
        <w:rPr>
          <w:rStyle w:val="CdigoHTML"/>
        </w:rPr>
        <w:t xml:space="preserve">$ npm </w:t>
      </w:r>
      <w:r>
        <w:rPr>
          <w:rStyle w:val="hljs-builtin"/>
        </w:rPr>
        <w:t>run</w:t>
      </w:r>
      <w:r>
        <w:rPr>
          <w:rStyle w:val="CdigoHTML"/>
        </w:rPr>
        <w:t xml:space="preserve"> start</w:t>
      </w:r>
    </w:p>
    <w:p w14:paraId="2853C645" w14:textId="77777777" w:rsidR="008A050E" w:rsidRDefault="008A050E" w:rsidP="008A050E">
      <w:pPr>
        <w:pStyle w:val="NormalWeb"/>
      </w:pPr>
      <w:r>
        <w:t>Cuando el servidor comience, automáticamente va a abrir una pantalla en el navegador con la aplicación.</w:t>
      </w:r>
    </w:p>
    <w:p w14:paraId="30E9FDB7" w14:textId="77777777" w:rsidR="008A050E" w:rsidRDefault="008A050E" w:rsidP="008A050E">
      <w:pPr>
        <w:pStyle w:val="NormalWeb"/>
      </w:pPr>
      <w:r>
        <w:t>Si todo salió bien, vas a ver una pantalla que dice “Hello, Platzi Badges”.</w:t>
      </w:r>
    </w:p>
    <w:p w14:paraId="1BB7153F" w14:textId="77777777" w:rsidR="008A050E" w:rsidRDefault="008A050E" w:rsidP="008A050E">
      <w:pPr>
        <w:pStyle w:val="NormalWeb"/>
      </w:pPr>
      <w:r>
        <w:t>En la próxima clase vas a aprender como fue que “Hello, Platzi Badges” llegó desde el código hasta la pantalla de tu navegador.</w:t>
      </w:r>
    </w:p>
    <w:p w14:paraId="59B6DB77" w14:textId="77777777" w:rsidR="008A050E" w:rsidRDefault="008A050E" w:rsidP="008A050E">
      <w:pPr>
        <w:pStyle w:val="NormalWeb"/>
      </w:pPr>
      <w:r>
        <w:t>*</w:t>
      </w:r>
      <w:hyperlink r:id="rId98" w:tgtFrame="_blank" w:history="1">
        <w:r>
          <w:rPr>
            <w:rStyle w:val="Hipervnculo"/>
            <w:rFonts w:eastAsiaTheme="majorEastAsia"/>
          </w:rPr>
          <w:t>Aquí</w:t>
        </w:r>
      </w:hyperlink>
      <w:r>
        <w:t xml:space="preserve"> encuentras el repositorio.</w:t>
      </w:r>
    </w:p>
    <w:p w14:paraId="570E4C4E" w14:textId="77777777" w:rsidR="008A050E" w:rsidRDefault="008A050E" w:rsidP="008A050E">
      <w:pPr>
        <w:pStyle w:val="NormalWeb"/>
      </w:pPr>
    </w:p>
    <w:p w14:paraId="5A9231A3" w14:textId="77777777" w:rsidR="008A050E" w:rsidRDefault="008A050E" w:rsidP="008A050E">
      <w:pPr>
        <w:pStyle w:val="NormalWeb"/>
      </w:pPr>
    </w:p>
    <w:p w14:paraId="35872A3C" w14:textId="77777777" w:rsidR="008A050E" w:rsidRPr="00BA7AC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A7AC6">
        <w:rPr>
          <w:rFonts w:ascii="Times New Roman" w:eastAsia="Times New Roman" w:hAnsi="Times New Roman" w:cs="Times New Roman"/>
          <w:b/>
          <w:bCs/>
          <w:kern w:val="36"/>
          <w:sz w:val="48"/>
          <w:szCs w:val="48"/>
          <w:lang w:eastAsia="es-CO"/>
        </w:rPr>
        <w:t>ReactDOM.render</w:t>
      </w:r>
    </w:p>
    <w:p w14:paraId="1D6C087B" w14:textId="77777777" w:rsidR="008A050E" w:rsidRPr="00BA7AC6" w:rsidRDefault="008A050E" w:rsidP="008A050E">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b/>
          <w:bCs/>
          <w:sz w:val="24"/>
          <w:szCs w:val="24"/>
          <w:lang w:eastAsia="es-CO"/>
        </w:rPr>
        <w:t>React</w:t>
      </w:r>
      <w:r w:rsidRPr="00BA7AC6">
        <w:rPr>
          <w:rFonts w:ascii="Times New Roman" w:eastAsia="Times New Roman" w:hAnsi="Times New Roman" w:cs="Times New Roman"/>
          <w:sz w:val="24"/>
          <w:szCs w:val="24"/>
          <w:lang w:eastAsia="es-CO"/>
        </w:rPr>
        <w:t xml:space="preserve"> y </w:t>
      </w:r>
      <w:r w:rsidRPr="00BA7AC6">
        <w:rPr>
          <w:rFonts w:ascii="Times New Roman" w:eastAsia="Times New Roman" w:hAnsi="Times New Roman" w:cs="Times New Roman"/>
          <w:b/>
          <w:bCs/>
          <w:sz w:val="24"/>
          <w:szCs w:val="24"/>
          <w:lang w:eastAsia="es-CO"/>
        </w:rPr>
        <w:t>ReactDOM</w:t>
      </w:r>
      <w:r w:rsidRPr="00BA7AC6">
        <w:rPr>
          <w:rFonts w:ascii="Times New Roman" w:eastAsia="Times New Roman" w:hAnsi="Times New Roman" w:cs="Times New Roman"/>
          <w:sz w:val="24"/>
          <w:szCs w:val="24"/>
          <w:lang w:eastAsia="es-CO"/>
        </w:rPr>
        <w:t xml:space="preserve"> trabajarán en conjunto.</w:t>
      </w:r>
    </w:p>
    <w:p w14:paraId="548E1180" w14:textId="77777777" w:rsidR="008A050E" w:rsidRPr="00BA7AC6" w:rsidRDefault="008A050E" w:rsidP="008A050E">
      <w:pPr>
        <w:numPr>
          <w:ilvl w:val="1"/>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sz w:val="24"/>
          <w:szCs w:val="24"/>
          <w:lang w:eastAsia="es-CO"/>
        </w:rPr>
        <w:t xml:space="preserve">React como análogo a </w:t>
      </w:r>
      <w:r w:rsidRPr="00BA7AC6">
        <w:rPr>
          <w:rFonts w:ascii="Times New Roman" w:eastAsia="Times New Roman" w:hAnsi="Times New Roman" w:cs="Times New Roman"/>
          <w:b/>
          <w:bCs/>
          <w:sz w:val="24"/>
          <w:szCs w:val="24"/>
          <w:lang w:eastAsia="es-CO"/>
        </w:rPr>
        <w:t>createElement</w:t>
      </w:r>
    </w:p>
    <w:p w14:paraId="69424BE4" w14:textId="77777777" w:rsidR="008A050E" w:rsidRPr="00BA7AC6" w:rsidRDefault="008A050E" w:rsidP="008A050E">
      <w:pPr>
        <w:numPr>
          <w:ilvl w:val="1"/>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sz w:val="24"/>
          <w:szCs w:val="24"/>
          <w:lang w:eastAsia="es-CO"/>
        </w:rPr>
        <w:t xml:space="preserve">ReactDOM a </w:t>
      </w:r>
      <w:r w:rsidRPr="00BA7AC6">
        <w:rPr>
          <w:rFonts w:ascii="Times New Roman" w:eastAsia="Times New Roman" w:hAnsi="Times New Roman" w:cs="Times New Roman"/>
          <w:b/>
          <w:bCs/>
          <w:sz w:val="24"/>
          <w:szCs w:val="24"/>
          <w:lang w:eastAsia="es-CO"/>
        </w:rPr>
        <w:t>appendChild</w:t>
      </w:r>
    </w:p>
    <w:p w14:paraId="2F66555A" w14:textId="77777777" w:rsidR="008A050E" w:rsidRPr="00BA7AC6" w:rsidRDefault="008A050E" w:rsidP="008A050E">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b/>
          <w:bCs/>
          <w:sz w:val="24"/>
          <w:szCs w:val="24"/>
          <w:lang w:eastAsia="es-CO"/>
        </w:rPr>
        <w:t>ReactDOM.render()</w:t>
      </w:r>
      <w:r w:rsidRPr="00BA7AC6">
        <w:rPr>
          <w:rFonts w:ascii="Times New Roman" w:eastAsia="Times New Roman" w:hAnsi="Times New Roman" w:cs="Times New Roman"/>
          <w:sz w:val="24"/>
          <w:szCs w:val="24"/>
          <w:lang w:eastAsia="es-CO"/>
        </w:rPr>
        <w:t xml:space="preserve"> toma dos argumentos: Qué queremos renderizar y dónde lo queremos renderizar.</w:t>
      </w:r>
    </w:p>
    <w:p w14:paraId="03E52A47" w14:textId="77777777" w:rsidR="008A050E" w:rsidRPr="00BA7AC6" w:rsidRDefault="008A050E" w:rsidP="008A050E">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sz w:val="24"/>
          <w:szCs w:val="24"/>
          <w:lang w:eastAsia="es-CO"/>
        </w:rPr>
        <w:t xml:space="preserve">Siempre que escribas </w:t>
      </w:r>
      <w:r w:rsidRPr="00BA7AC6">
        <w:rPr>
          <w:rFonts w:ascii="Times New Roman" w:eastAsia="Times New Roman" w:hAnsi="Times New Roman" w:cs="Times New Roman"/>
          <w:b/>
          <w:bCs/>
          <w:sz w:val="24"/>
          <w:szCs w:val="24"/>
          <w:lang w:eastAsia="es-CO"/>
        </w:rPr>
        <w:t>JSX</w:t>
      </w:r>
      <w:r w:rsidRPr="00BA7AC6">
        <w:rPr>
          <w:rFonts w:ascii="Times New Roman" w:eastAsia="Times New Roman" w:hAnsi="Times New Roman" w:cs="Times New Roman"/>
          <w:sz w:val="24"/>
          <w:szCs w:val="24"/>
          <w:lang w:eastAsia="es-CO"/>
        </w:rPr>
        <w:t xml:space="preserve"> es requisito importar </w:t>
      </w:r>
      <w:r w:rsidRPr="00BA7AC6">
        <w:rPr>
          <w:rFonts w:ascii="Times New Roman" w:eastAsia="Times New Roman" w:hAnsi="Times New Roman" w:cs="Times New Roman"/>
          <w:b/>
          <w:bCs/>
          <w:sz w:val="24"/>
          <w:szCs w:val="24"/>
          <w:lang w:eastAsia="es-CO"/>
        </w:rPr>
        <w:t>React.</w:t>
      </w:r>
    </w:p>
    <w:p w14:paraId="09938B56" w14:textId="77777777" w:rsidR="008A050E" w:rsidRPr="00BA7AC6" w:rsidRDefault="008A050E" w:rsidP="008A050E">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inline distT="0" distB="0" distL="0" distR="0" wp14:anchorId="264EF28A" wp14:editId="3DBB6383">
            <wp:extent cx="5612130" cy="374269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3742690"/>
                    </a:xfrm>
                    <a:prstGeom prst="rect">
                      <a:avLst/>
                    </a:prstGeom>
                    <a:noFill/>
                    <a:ln>
                      <a:noFill/>
                    </a:ln>
                  </pic:spPr>
                </pic:pic>
              </a:graphicData>
            </a:graphic>
          </wp:inline>
        </w:drawing>
      </w:r>
    </w:p>
    <w:p w14:paraId="7C5515CA" w14:textId="77777777" w:rsidR="008A050E" w:rsidRDefault="008A050E" w:rsidP="008A050E">
      <w:pPr>
        <w:rPr>
          <w:rFonts w:ascii="Times New Roman" w:eastAsia="Times New Roman" w:hAnsi="Times New Roman" w:cs="Times New Roman"/>
          <w:sz w:val="24"/>
          <w:szCs w:val="24"/>
          <w:lang w:eastAsia="es-CO"/>
        </w:rPr>
      </w:pPr>
      <w:r>
        <w:rPr>
          <w:rFonts w:ascii="Times New Roman" w:hAnsi="Times New Roman" w:cs="Times New Roman"/>
          <w:sz w:val="24"/>
          <w:szCs w:val="24"/>
        </w:rPr>
        <w:t>React es JavaScript, pero con React vamos a tener ventajas a la hora escribir nuestro código como por ejemplo: la manera en que Javascript normalmente crea un elemento es con (</w:t>
      </w:r>
      <w:r w:rsidRPr="00BA7AC6">
        <w:rPr>
          <w:rFonts w:ascii="Times New Roman" w:eastAsia="Times New Roman" w:hAnsi="Times New Roman" w:cs="Times New Roman"/>
          <w:b/>
          <w:bCs/>
          <w:sz w:val="24"/>
          <w:szCs w:val="24"/>
          <w:lang w:eastAsia="es-CO"/>
        </w:rPr>
        <w:t>createElement</w:t>
      </w:r>
      <w:r>
        <w:rPr>
          <w:rFonts w:ascii="Times New Roman" w:eastAsia="Times New Roman" w:hAnsi="Times New Roman" w:cs="Times New Roman"/>
          <w:b/>
          <w:bCs/>
          <w:sz w:val="24"/>
          <w:szCs w:val="24"/>
          <w:lang w:eastAsia="es-CO"/>
        </w:rPr>
        <w:t>(‘h1’)</w:t>
      </w:r>
      <w:r>
        <w:rPr>
          <w:rFonts w:ascii="Times New Roman" w:hAnsi="Times New Roman" w:cs="Times New Roman"/>
          <w:sz w:val="24"/>
          <w:szCs w:val="24"/>
        </w:rPr>
        <w:t>) y para añadir ese elemento a un contenedor usamos (</w:t>
      </w:r>
      <w:r w:rsidRPr="00BA7AC6">
        <w:rPr>
          <w:rFonts w:ascii="Times New Roman" w:eastAsia="Times New Roman" w:hAnsi="Times New Roman" w:cs="Times New Roman"/>
          <w:b/>
          <w:bCs/>
          <w:sz w:val="24"/>
          <w:szCs w:val="24"/>
          <w:lang w:eastAsia="es-CO"/>
        </w:rPr>
        <w:t>appendChild</w:t>
      </w:r>
      <w:r>
        <w:rPr>
          <w:rFonts w:ascii="Times New Roman" w:eastAsia="Times New Roman" w:hAnsi="Times New Roman" w:cs="Times New Roman"/>
          <w:b/>
          <w:bCs/>
          <w:sz w:val="24"/>
          <w:szCs w:val="24"/>
          <w:lang w:eastAsia="es-CO"/>
        </w:rPr>
        <w:t>()</w:t>
      </w:r>
      <w:r>
        <w:rPr>
          <w:rFonts w:ascii="Times New Roman" w:hAnsi="Times New Roman" w:cs="Times New Roman"/>
          <w:sz w:val="24"/>
          <w:szCs w:val="24"/>
        </w:rPr>
        <w:t xml:space="preserve">). Pero con React vamos a tener la ventaja de usar </w:t>
      </w:r>
      <w:r w:rsidRPr="00BA7AC6">
        <w:rPr>
          <w:rFonts w:ascii="Times New Roman" w:eastAsia="Times New Roman" w:hAnsi="Times New Roman" w:cs="Times New Roman"/>
          <w:b/>
          <w:bCs/>
          <w:sz w:val="24"/>
          <w:szCs w:val="24"/>
          <w:lang w:eastAsia="es-CO"/>
        </w:rPr>
        <w:t>ReactDOM.render()</w:t>
      </w:r>
      <w:r>
        <w:rPr>
          <w:rFonts w:ascii="Times New Roman" w:eastAsia="Times New Roman" w:hAnsi="Times New Roman" w:cs="Times New Roman"/>
          <w:b/>
          <w:bCs/>
          <w:sz w:val="24"/>
          <w:szCs w:val="24"/>
          <w:lang w:eastAsia="es-CO"/>
        </w:rPr>
        <w:t xml:space="preserve">, </w:t>
      </w:r>
      <w:r w:rsidRPr="00724D96">
        <w:rPr>
          <w:rFonts w:ascii="Times New Roman" w:eastAsia="Times New Roman" w:hAnsi="Times New Roman" w:cs="Times New Roman"/>
          <w:sz w:val="24"/>
          <w:szCs w:val="24"/>
          <w:lang w:eastAsia="es-CO"/>
        </w:rPr>
        <w:t>para realizar</w:t>
      </w:r>
      <w:r>
        <w:rPr>
          <w:rFonts w:ascii="Times New Roman" w:eastAsia="Times New Roman" w:hAnsi="Times New Roman" w:cs="Times New Roman"/>
          <w:sz w:val="24"/>
          <w:szCs w:val="24"/>
          <w:lang w:eastAsia="es-CO"/>
        </w:rPr>
        <w:t xml:space="preserve"> de manera más fácil esto mismo.</w:t>
      </w:r>
    </w:p>
    <w:p w14:paraId="6731E562" w14:textId="77777777" w:rsidR="008A050E" w:rsidRPr="00724D96" w:rsidRDefault="008A050E" w:rsidP="008A050E">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importar</w:t>
      </w:r>
      <w:r w:rsidRPr="00724D96">
        <w:rPr>
          <w:rFonts w:ascii="Times New Roman" w:eastAsia="Times New Roman" w:hAnsi="Times New Roman" w:cs="Times New Roman"/>
          <w:sz w:val="24"/>
          <w:szCs w:val="24"/>
          <w:lang w:eastAsia="es-CO"/>
        </w:rPr>
        <w:t xml:space="preserve"> react, vamos a p</w:t>
      </w:r>
      <w:r>
        <w:rPr>
          <w:rFonts w:ascii="Times New Roman" w:eastAsia="Times New Roman" w:hAnsi="Times New Roman" w:cs="Times New Roman"/>
          <w:sz w:val="24"/>
          <w:szCs w:val="24"/>
          <w:lang w:eastAsia="es-CO"/>
        </w:rPr>
        <w:t xml:space="preserve">oder hacer uso de </w:t>
      </w:r>
      <w:r w:rsidRPr="00724D96">
        <w:rPr>
          <w:rFonts w:ascii="Times New Roman" w:eastAsia="Times New Roman" w:hAnsi="Times New Roman" w:cs="Times New Roman"/>
          <w:b/>
          <w:bCs/>
          <w:sz w:val="24"/>
          <w:szCs w:val="24"/>
          <w:lang w:eastAsia="es-CO"/>
        </w:rPr>
        <w:t>JSX</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que nos permite usar HTML dentro de JS sin problemas.</w:t>
      </w:r>
    </w:p>
    <w:p w14:paraId="0039DC50" w14:textId="77777777" w:rsidR="008A050E" w:rsidRPr="00724D96"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724D96">
        <w:rPr>
          <w:rFonts w:ascii="Consolas" w:eastAsia="Times New Roman" w:hAnsi="Consolas" w:cs="Times New Roman"/>
          <w:color w:val="00BFF9"/>
          <w:sz w:val="21"/>
          <w:szCs w:val="21"/>
          <w:lang w:val="en-US" w:eastAsia="es-CO"/>
        </w:rPr>
        <w:t>import</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D3EED6"/>
          <w:sz w:val="21"/>
          <w:szCs w:val="21"/>
          <w:lang w:val="en-US" w:eastAsia="es-CO"/>
        </w:rPr>
        <w:t>React</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00BFF9"/>
          <w:sz w:val="21"/>
          <w:szCs w:val="21"/>
          <w:lang w:val="en-US" w:eastAsia="es-CO"/>
        </w:rPr>
        <w:t>from</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BCF0C0"/>
          <w:sz w:val="21"/>
          <w:szCs w:val="21"/>
          <w:lang w:val="en-US" w:eastAsia="es-CO"/>
        </w:rPr>
        <w:t>react</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A7DBF7"/>
          <w:sz w:val="21"/>
          <w:szCs w:val="21"/>
          <w:lang w:val="en-US" w:eastAsia="es-CO"/>
        </w:rPr>
        <w:t>;</w:t>
      </w:r>
    </w:p>
    <w:p w14:paraId="46C59844" w14:textId="77777777" w:rsidR="008A050E" w:rsidRPr="00724D96"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724D96">
        <w:rPr>
          <w:rFonts w:ascii="Consolas" w:eastAsia="Times New Roman" w:hAnsi="Consolas" w:cs="Times New Roman"/>
          <w:color w:val="00BFF9"/>
          <w:sz w:val="21"/>
          <w:szCs w:val="21"/>
          <w:lang w:val="en-US" w:eastAsia="es-CO"/>
        </w:rPr>
        <w:t>import</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D3EED6"/>
          <w:sz w:val="21"/>
          <w:szCs w:val="21"/>
          <w:lang w:val="en-US" w:eastAsia="es-CO"/>
        </w:rPr>
        <w:t>ReactDOM</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00BFF9"/>
          <w:sz w:val="21"/>
          <w:szCs w:val="21"/>
          <w:lang w:val="en-US" w:eastAsia="es-CO"/>
        </w:rPr>
        <w:t>from</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BCF0C0"/>
          <w:sz w:val="21"/>
          <w:szCs w:val="21"/>
          <w:lang w:val="en-US" w:eastAsia="es-CO"/>
        </w:rPr>
        <w:t>react-dom</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A7DBF7"/>
          <w:sz w:val="21"/>
          <w:szCs w:val="21"/>
          <w:lang w:val="en-US" w:eastAsia="es-CO"/>
        </w:rPr>
        <w:t>;</w:t>
      </w:r>
    </w:p>
    <w:p w14:paraId="256F532E" w14:textId="77777777" w:rsidR="008A050E" w:rsidRDefault="008A050E" w:rsidP="008A050E">
      <w:pPr>
        <w:rPr>
          <w:rFonts w:ascii="Times New Roman" w:eastAsia="Times New Roman" w:hAnsi="Times New Roman" w:cs="Times New Roman"/>
          <w:b/>
          <w:bCs/>
          <w:sz w:val="24"/>
          <w:szCs w:val="24"/>
          <w:lang w:val="en-US" w:eastAsia="es-CO"/>
        </w:rPr>
      </w:pPr>
    </w:p>
    <w:p w14:paraId="3AD6D1D8" w14:textId="77777777" w:rsidR="008A050E" w:rsidRDefault="008A050E" w:rsidP="008A050E">
      <w:pPr>
        <w:rPr>
          <w:rFonts w:ascii="Times New Roman" w:eastAsia="Times New Roman" w:hAnsi="Times New Roman" w:cs="Times New Roman"/>
          <w:b/>
          <w:bCs/>
          <w:sz w:val="24"/>
          <w:szCs w:val="24"/>
          <w:lang w:val="en-US" w:eastAsia="es-CO"/>
        </w:rPr>
      </w:pPr>
    </w:p>
    <w:p w14:paraId="5E3D25E8" w14:textId="77777777" w:rsidR="008A050E" w:rsidRPr="00947F08"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47F08">
        <w:rPr>
          <w:rFonts w:ascii="Times New Roman" w:eastAsia="Times New Roman" w:hAnsi="Times New Roman" w:cs="Times New Roman"/>
          <w:b/>
          <w:bCs/>
          <w:kern w:val="36"/>
          <w:sz w:val="48"/>
          <w:szCs w:val="48"/>
          <w:lang w:eastAsia="es-CO"/>
        </w:rPr>
        <w:t>JSX</w:t>
      </w:r>
    </w:p>
    <w:p w14:paraId="6AE41856"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JSX es una extensión de JavaScript creada por Facebook para el uso con la biblioteca React. Sirve de preprocesador (como Sass o Stylus a CSS) y transforma el código generado con React a JavaScript.</w:t>
      </w:r>
    </w:p>
    <w:p w14:paraId="4B867A07"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 xml:space="preserve">JSX tiene su alternativa que es </w:t>
      </w:r>
      <w:r w:rsidRPr="00947F08">
        <w:rPr>
          <w:rFonts w:ascii="Times New Roman" w:eastAsia="Times New Roman" w:hAnsi="Times New Roman" w:cs="Times New Roman"/>
          <w:b/>
          <w:bCs/>
          <w:sz w:val="24"/>
          <w:szCs w:val="24"/>
          <w:lang w:eastAsia="es-CO"/>
        </w:rPr>
        <w:t>React.createElement</w:t>
      </w:r>
      <w:r w:rsidRPr="00947F08">
        <w:rPr>
          <w:rFonts w:ascii="Times New Roman" w:eastAsia="Times New Roman" w:hAnsi="Times New Roman" w:cs="Times New Roman"/>
          <w:sz w:val="24"/>
          <w:szCs w:val="24"/>
          <w:lang w:eastAsia="es-CO"/>
        </w:rPr>
        <w:t xml:space="preserve"> pero es preferible JSX porque es mucho más legible y expresivo. Ambos tienen el mismo poder y la misma capacidad.</w:t>
      </w:r>
    </w:p>
    <w:p w14:paraId="01042FD8"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b/>
          <w:bCs/>
          <w:sz w:val="24"/>
          <w:szCs w:val="24"/>
          <w:lang w:eastAsia="es-CO"/>
        </w:rPr>
        <w:t>React.createElement</w:t>
      </w:r>
      <w:r w:rsidRPr="00947F08">
        <w:rPr>
          <w:rFonts w:ascii="Times New Roman" w:eastAsia="Times New Roman" w:hAnsi="Times New Roman" w:cs="Times New Roman"/>
          <w:sz w:val="24"/>
          <w:szCs w:val="24"/>
          <w:lang w:eastAsia="es-CO"/>
        </w:rPr>
        <w:t xml:space="preserve"> recibe 3 argumentos:</w:t>
      </w:r>
    </w:p>
    <w:p w14:paraId="18AC2805" w14:textId="77777777" w:rsidR="008A050E" w:rsidRPr="00947F08" w:rsidRDefault="008A050E" w:rsidP="008A050E">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El tipo de elemento que estamos creando</w:t>
      </w:r>
    </w:p>
    <w:p w14:paraId="1F880449" w14:textId="77777777" w:rsidR="008A050E" w:rsidRPr="00947F08" w:rsidRDefault="008A050E" w:rsidP="008A050E">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 xml:space="preserve">sus atributos o </w:t>
      </w:r>
      <w:r w:rsidRPr="00947F08">
        <w:rPr>
          <w:rFonts w:ascii="Times New Roman" w:eastAsia="Times New Roman" w:hAnsi="Times New Roman" w:cs="Times New Roman"/>
          <w:i/>
          <w:iCs/>
          <w:sz w:val="24"/>
          <w:szCs w:val="24"/>
          <w:lang w:eastAsia="es-CO"/>
        </w:rPr>
        <w:t>props</w:t>
      </w:r>
    </w:p>
    <w:p w14:paraId="401939E7" w14:textId="77777777" w:rsidR="008A050E" w:rsidRPr="00947F08" w:rsidRDefault="008A050E" w:rsidP="008A050E">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 xml:space="preserve">y el </w:t>
      </w:r>
      <w:r w:rsidRPr="00947F08">
        <w:rPr>
          <w:rFonts w:ascii="Times New Roman" w:eastAsia="Times New Roman" w:hAnsi="Times New Roman" w:cs="Times New Roman"/>
          <w:i/>
          <w:iCs/>
          <w:sz w:val="24"/>
          <w:szCs w:val="24"/>
          <w:lang w:eastAsia="es-CO"/>
        </w:rPr>
        <w:t>children</w:t>
      </w:r>
      <w:r w:rsidRPr="00947F08">
        <w:rPr>
          <w:rFonts w:ascii="Times New Roman" w:eastAsia="Times New Roman" w:hAnsi="Times New Roman" w:cs="Times New Roman"/>
          <w:sz w:val="24"/>
          <w:szCs w:val="24"/>
          <w:lang w:eastAsia="es-CO"/>
        </w:rPr>
        <w:t xml:space="preserve"> que es el contenido.</w:t>
      </w:r>
    </w:p>
    <w:p w14:paraId="22CF18CA"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Ejemplo:</w:t>
      </w:r>
      <w:r w:rsidRPr="00947F08">
        <w:rPr>
          <w:rFonts w:ascii="Times New Roman" w:eastAsia="Times New Roman" w:hAnsi="Times New Roman" w:cs="Times New Roman"/>
          <w:sz w:val="24"/>
          <w:szCs w:val="24"/>
          <w:lang w:eastAsia="es-CO"/>
        </w:rPr>
        <w:br/>
      </w:r>
      <w:r w:rsidRPr="00947F08">
        <w:rPr>
          <w:rFonts w:ascii="Courier New" w:eastAsia="Times New Roman" w:hAnsi="Courier New" w:cs="Courier New"/>
          <w:sz w:val="20"/>
          <w:szCs w:val="20"/>
          <w:lang w:eastAsia="es-CO"/>
        </w:rPr>
        <w:t>React.createElement(‘a’, { href: ‘https://platzi.com’ }, ‘Ir a Platzi’);</w:t>
      </w:r>
    </w:p>
    <w:p w14:paraId="7DF6D2A6"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En JSX se utilizan las llaves para introducir variables o expresiones de Javascript. Lo que sea que esté adentro se va a evaluar y su resultado se mostrará en pantalla.</w:t>
      </w:r>
    </w:p>
    <w:p w14:paraId="00FC1F46"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Las expresiones pueden ser llamadas a otras funciones, cálculos matemáticos, etc. Si las expresiones son false, 0, null, undefined, entre otros, no se verán.</w:t>
      </w:r>
    </w:p>
    <w:p w14:paraId="6348625F" w14:textId="77777777" w:rsidR="008A050E" w:rsidRDefault="008A050E" w:rsidP="008A050E">
      <w:pPr>
        <w:rPr>
          <w:rFonts w:ascii="Times New Roman" w:eastAsia="Times New Roman" w:hAnsi="Times New Roman" w:cs="Times New Roman"/>
          <w:b/>
          <w:bCs/>
          <w:sz w:val="24"/>
          <w:szCs w:val="24"/>
          <w:lang w:eastAsia="es-CO"/>
        </w:rPr>
      </w:pPr>
      <w:r>
        <w:rPr>
          <w:noProof/>
        </w:rPr>
        <w:drawing>
          <wp:anchor distT="0" distB="0" distL="114300" distR="114300" simplePos="0" relativeHeight="251663360" behindDoc="1" locked="0" layoutInCell="1" allowOverlap="1" wp14:anchorId="58E56816" wp14:editId="73D7097A">
            <wp:simplePos x="0" y="0"/>
            <wp:positionH relativeFrom="margin">
              <wp:posOffset>-365760</wp:posOffset>
            </wp:positionH>
            <wp:positionV relativeFrom="paragraph">
              <wp:posOffset>255270</wp:posOffset>
            </wp:positionV>
            <wp:extent cx="6678930" cy="1868170"/>
            <wp:effectExtent l="0" t="0" r="7620" b="0"/>
            <wp:wrapTight wrapText="bothSides">
              <wp:wrapPolygon edited="0">
                <wp:start x="0" y="0"/>
                <wp:lineTo x="0" y="21365"/>
                <wp:lineTo x="21563" y="21365"/>
                <wp:lineTo x="21563"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78930" cy="1868170"/>
                    </a:xfrm>
                    <a:prstGeom prst="rect">
                      <a:avLst/>
                    </a:prstGeom>
                  </pic:spPr>
                </pic:pic>
              </a:graphicData>
            </a:graphic>
            <wp14:sizeRelH relativeFrom="margin">
              <wp14:pctWidth>0</wp14:pctWidth>
            </wp14:sizeRelH>
            <wp14:sizeRelV relativeFrom="margin">
              <wp14:pctHeight>0</wp14:pctHeight>
            </wp14:sizeRelV>
          </wp:anchor>
        </w:drawing>
      </w:r>
    </w:p>
    <w:p w14:paraId="6AF2BB37" w14:textId="77777777" w:rsidR="008A050E" w:rsidRDefault="008A050E" w:rsidP="008A050E">
      <w:pPr>
        <w:rPr>
          <w:rFonts w:ascii="Times New Roman" w:eastAsia="Times New Roman" w:hAnsi="Times New Roman" w:cs="Times New Roman"/>
          <w:b/>
          <w:bCs/>
          <w:sz w:val="24"/>
          <w:szCs w:val="24"/>
          <w:lang w:eastAsia="es-CO"/>
        </w:rPr>
      </w:pPr>
    </w:p>
    <w:p w14:paraId="7D051713" w14:textId="77777777" w:rsidR="008A050E" w:rsidRDefault="008A050E" w:rsidP="008A050E">
      <w:pPr>
        <w:rPr>
          <w:rFonts w:ascii="Times New Roman" w:eastAsia="Times New Roman" w:hAnsi="Times New Roman" w:cs="Times New Roman"/>
          <w:b/>
          <w:bCs/>
          <w:sz w:val="24"/>
          <w:szCs w:val="24"/>
          <w:lang w:eastAsia="es-CO"/>
        </w:rPr>
      </w:pPr>
    </w:p>
    <w:p w14:paraId="47533BE6" w14:textId="77777777" w:rsidR="008A050E" w:rsidRDefault="008A050E" w:rsidP="008A050E">
      <w:pPr>
        <w:rPr>
          <w:rFonts w:ascii="Times New Roman" w:eastAsia="Times New Roman" w:hAnsi="Times New Roman" w:cs="Times New Roman"/>
          <w:b/>
          <w:bCs/>
          <w:sz w:val="24"/>
          <w:szCs w:val="24"/>
          <w:lang w:eastAsia="es-CO"/>
        </w:rPr>
      </w:pPr>
    </w:p>
    <w:p w14:paraId="5F2DB41B" w14:textId="77777777" w:rsidR="008A050E" w:rsidRDefault="008A050E" w:rsidP="008A050E">
      <w:pPr>
        <w:rPr>
          <w:rFonts w:ascii="Times New Roman" w:eastAsia="Times New Roman" w:hAnsi="Times New Roman" w:cs="Times New Roman"/>
          <w:b/>
          <w:bCs/>
          <w:sz w:val="24"/>
          <w:szCs w:val="24"/>
          <w:lang w:eastAsia="es-CO"/>
        </w:rPr>
      </w:pPr>
    </w:p>
    <w:p w14:paraId="77634992" w14:textId="77777777" w:rsidR="008A050E" w:rsidRDefault="008A050E" w:rsidP="008A050E">
      <w:pPr>
        <w:rPr>
          <w:rFonts w:ascii="Times New Roman" w:eastAsia="Times New Roman" w:hAnsi="Times New Roman" w:cs="Times New Roman"/>
          <w:b/>
          <w:bCs/>
          <w:sz w:val="24"/>
          <w:szCs w:val="24"/>
          <w:lang w:eastAsia="es-CO"/>
        </w:rPr>
      </w:pPr>
    </w:p>
    <w:p w14:paraId="370A571B" w14:textId="77777777" w:rsidR="008A050E" w:rsidRPr="003C6EB4"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C6EB4">
        <w:rPr>
          <w:rFonts w:ascii="Times New Roman" w:eastAsia="Times New Roman" w:hAnsi="Times New Roman" w:cs="Times New Roman"/>
          <w:b/>
          <w:bCs/>
          <w:kern w:val="36"/>
          <w:sz w:val="48"/>
          <w:szCs w:val="48"/>
          <w:lang w:eastAsia="es-CO"/>
        </w:rPr>
        <w:t>¿Qué es un componente?</w:t>
      </w:r>
    </w:p>
    <w:p w14:paraId="22BC8465"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sz w:val="24"/>
          <w:szCs w:val="24"/>
          <w:lang w:eastAsia="es-CO"/>
        </w:rPr>
        <w:t xml:space="preserve">Los componentes en React son </w:t>
      </w:r>
      <w:r w:rsidRPr="003C6EB4">
        <w:rPr>
          <w:rFonts w:ascii="Times New Roman" w:eastAsia="Times New Roman" w:hAnsi="Times New Roman" w:cs="Times New Roman"/>
          <w:b/>
          <w:bCs/>
          <w:sz w:val="24"/>
          <w:szCs w:val="24"/>
          <w:lang w:eastAsia="es-CO"/>
        </w:rPr>
        <w:t>bloques de construcción</w:t>
      </w:r>
      <w:r w:rsidRPr="003C6EB4">
        <w:rPr>
          <w:rFonts w:ascii="Times New Roman" w:eastAsia="Times New Roman" w:hAnsi="Times New Roman" w:cs="Times New Roman"/>
          <w:sz w:val="24"/>
          <w:szCs w:val="24"/>
          <w:lang w:eastAsia="es-CO"/>
        </w:rPr>
        <w:t>.</w:t>
      </w:r>
      <w:r w:rsidRPr="003C6EB4">
        <w:rPr>
          <w:rFonts w:ascii="Times New Roman" w:eastAsia="Times New Roman" w:hAnsi="Times New Roman" w:cs="Times New Roman"/>
          <w:sz w:val="24"/>
          <w:szCs w:val="24"/>
          <w:lang w:eastAsia="es-CO"/>
        </w:rPr>
        <w:br/>
        <w:t>Las aplicaciones hechas con React son como figuras de Lego. Junta varias piezas (componentes) y puedes construir un website tan pequeño o tan grande como quieras.</w:t>
      </w:r>
      <w:r w:rsidRPr="003C6EB4">
        <w:rPr>
          <w:rFonts w:ascii="Times New Roman" w:eastAsia="Times New Roman" w:hAnsi="Times New Roman" w:cs="Times New Roman"/>
          <w:sz w:val="24"/>
          <w:szCs w:val="24"/>
          <w:lang w:eastAsia="es-CO"/>
        </w:rPr>
        <w:br/>
        <w:t xml:space="preserve">Los componentes serán barras de búsquedas, enlaces, encabezados, el </w:t>
      </w:r>
      <w:r w:rsidRPr="003C6EB4">
        <w:rPr>
          <w:rFonts w:ascii="Times New Roman" w:eastAsia="Times New Roman" w:hAnsi="Times New Roman" w:cs="Times New Roman"/>
          <w:i/>
          <w:iCs/>
          <w:sz w:val="24"/>
          <w:szCs w:val="24"/>
          <w:lang w:eastAsia="es-CO"/>
        </w:rPr>
        <w:t>header</w:t>
      </w:r>
      <w:r w:rsidRPr="003C6EB4">
        <w:rPr>
          <w:rFonts w:ascii="Times New Roman" w:eastAsia="Times New Roman" w:hAnsi="Times New Roman" w:cs="Times New Roman"/>
          <w:sz w:val="24"/>
          <w:szCs w:val="24"/>
          <w:lang w:eastAsia="es-CO"/>
        </w:rPr>
        <w:t>, etc.</w:t>
      </w:r>
    </w:p>
    <w:p w14:paraId="352FEB83"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b/>
          <w:bCs/>
          <w:sz w:val="24"/>
          <w:szCs w:val="24"/>
          <w:lang w:eastAsia="es-CO"/>
        </w:rPr>
        <w:t>”Componente” vs “elemento</w:t>
      </w:r>
      <w:r w:rsidRPr="003C6EB4">
        <w:rPr>
          <w:rFonts w:ascii="Times New Roman" w:eastAsia="Times New Roman" w:hAnsi="Times New Roman" w:cs="Times New Roman"/>
          <w:sz w:val="24"/>
          <w:szCs w:val="24"/>
          <w:lang w:eastAsia="es-CO"/>
        </w:rPr>
        <w:br/>
        <w:t>Un elemento es a un objeto como un componente es a una clase. Si el elemento fuera una casa, el componente serían los planos para hacer esa casa.</w:t>
      </w:r>
    </w:p>
    <w:p w14:paraId="0A6ACBBF"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b/>
          <w:bCs/>
          <w:sz w:val="24"/>
          <w:szCs w:val="24"/>
          <w:lang w:eastAsia="es-CO"/>
        </w:rPr>
        <w:t>Identificación de componentes</w:t>
      </w:r>
      <w:r w:rsidRPr="003C6EB4">
        <w:rPr>
          <w:rFonts w:ascii="Times New Roman" w:eastAsia="Times New Roman" w:hAnsi="Times New Roman" w:cs="Times New Roman"/>
          <w:sz w:val="24"/>
          <w:szCs w:val="24"/>
          <w:lang w:eastAsia="es-CO"/>
        </w:rPr>
        <w:br/>
        <w:t>Para identificarlos debes hacerte las siguientes preguntas:</w:t>
      </w:r>
    </w:p>
    <w:p w14:paraId="3E1718FB" w14:textId="77777777" w:rsidR="008A050E" w:rsidRPr="003C6EB4" w:rsidRDefault="008A050E" w:rsidP="008A05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sz w:val="24"/>
          <w:szCs w:val="24"/>
          <w:lang w:eastAsia="es-CO"/>
        </w:rPr>
        <w:t>¿Qué elementos se repiten? Estos son los elementos en una lista o los que comparten aspecto visual y su funcionalidad</w:t>
      </w:r>
    </w:p>
    <w:p w14:paraId="172630AD" w14:textId="77777777" w:rsidR="008A050E" w:rsidRPr="003C6EB4" w:rsidRDefault="008A050E" w:rsidP="008A05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sz w:val="24"/>
          <w:szCs w:val="24"/>
          <w:lang w:eastAsia="es-CO"/>
        </w:rPr>
        <w:t>¿Qué elementos cumplen una función muy específica? Estos sirven para encapsular la lógica y permiten juntar muchos comportamientos y aspectos visuales en un solo lugar.</w:t>
      </w:r>
    </w:p>
    <w:p w14:paraId="2F260802"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b/>
          <w:bCs/>
          <w:sz w:val="24"/>
          <w:szCs w:val="24"/>
          <w:lang w:eastAsia="es-CO"/>
        </w:rPr>
        <w:t>Identificar componentes es una habilidad esencial para poder desarrollar aplicaciones de React.</w:t>
      </w:r>
    </w:p>
    <w:p w14:paraId="610E002D" w14:textId="77777777" w:rsidR="008A050E" w:rsidRDefault="008A050E" w:rsidP="008A050E">
      <w:pPr>
        <w:jc w:val="center"/>
        <w:rPr>
          <w:rFonts w:ascii="Times New Roman" w:eastAsia="Times New Roman" w:hAnsi="Times New Roman" w:cs="Times New Roman"/>
          <w:b/>
          <w:bCs/>
          <w:sz w:val="24"/>
          <w:szCs w:val="24"/>
          <w:lang w:eastAsia="es-CO"/>
        </w:rPr>
      </w:pPr>
      <w:r>
        <w:rPr>
          <w:noProof/>
        </w:rPr>
        <w:drawing>
          <wp:inline distT="0" distB="0" distL="0" distR="0" wp14:anchorId="1B938655" wp14:editId="05952BD8">
            <wp:extent cx="3607905" cy="36079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10577" cy="3610577"/>
                    </a:xfrm>
                    <a:prstGeom prst="rect">
                      <a:avLst/>
                    </a:prstGeom>
                    <a:noFill/>
                    <a:ln>
                      <a:noFill/>
                    </a:ln>
                  </pic:spPr>
                </pic:pic>
              </a:graphicData>
            </a:graphic>
          </wp:inline>
        </w:drawing>
      </w:r>
    </w:p>
    <w:p w14:paraId="7129BB2D" w14:textId="77777777" w:rsidR="008A050E" w:rsidRDefault="008A050E" w:rsidP="008A050E">
      <w:pPr>
        <w:jc w:val="center"/>
        <w:rPr>
          <w:rFonts w:ascii="Times New Roman" w:eastAsia="Times New Roman" w:hAnsi="Times New Roman" w:cs="Times New Roman"/>
          <w:b/>
          <w:bCs/>
          <w:sz w:val="24"/>
          <w:szCs w:val="24"/>
          <w:lang w:eastAsia="es-CO"/>
        </w:rPr>
      </w:pPr>
    </w:p>
    <w:p w14:paraId="68FE9EB6" w14:textId="77777777" w:rsidR="008A050E" w:rsidRDefault="008A050E" w:rsidP="008A050E">
      <w:pPr>
        <w:pStyle w:val="Ttulo1"/>
      </w:pPr>
      <w:r>
        <w:t>Qué es y cómo funciona un componente en React.js</w:t>
      </w:r>
    </w:p>
    <w:p w14:paraId="0B1BA594" w14:textId="77777777" w:rsidR="008A050E" w:rsidRDefault="008A050E" w:rsidP="008A050E">
      <w:pPr>
        <w:pStyle w:val="NormalWeb"/>
      </w:pPr>
      <w:r>
        <w:t>En esta clase aprenderás acerca del ciclo de vida de los componentes en React para crear aplicaciones dinámicas. Desde la importancia del montaje cuando los usuarios llegan por primera vez a nuestra aplicación, hasta la actualización y desaparición de los componentes.</w:t>
      </w:r>
    </w:p>
    <w:p w14:paraId="3EABE31A" w14:textId="77777777" w:rsidR="008A050E" w:rsidRPr="00C82870"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C82870">
        <w:rPr>
          <w:rFonts w:ascii="Times New Roman" w:eastAsia="Times New Roman" w:hAnsi="Times New Roman" w:cs="Times New Roman"/>
          <w:sz w:val="24"/>
          <w:szCs w:val="24"/>
          <w:lang w:eastAsia="es-CO"/>
        </w:rPr>
        <w:t xml:space="preserve">Los </w:t>
      </w:r>
      <w:r w:rsidRPr="00C82870">
        <w:rPr>
          <w:rFonts w:ascii="Times New Roman" w:eastAsia="Times New Roman" w:hAnsi="Times New Roman" w:cs="Times New Roman"/>
          <w:b/>
          <w:bCs/>
          <w:sz w:val="24"/>
          <w:szCs w:val="24"/>
          <w:lang w:eastAsia="es-CO"/>
        </w:rPr>
        <w:t>componentes en React tienen vida; nacen, crecen y desaparecen</w:t>
      </w:r>
      <w:r w:rsidRPr="00C82870">
        <w:rPr>
          <w:rFonts w:ascii="Times New Roman" w:eastAsia="Times New Roman" w:hAnsi="Times New Roman" w:cs="Times New Roman"/>
          <w:sz w:val="24"/>
          <w:szCs w:val="24"/>
          <w:lang w:eastAsia="es-CO"/>
        </w:rPr>
        <w:t xml:space="preserve"> .</w:t>
      </w:r>
    </w:p>
    <w:p w14:paraId="63342918"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64384" behindDoc="1" locked="0" layoutInCell="1" allowOverlap="1" wp14:anchorId="46BFC374" wp14:editId="45BA05A4">
            <wp:simplePos x="0" y="0"/>
            <wp:positionH relativeFrom="margin">
              <wp:posOffset>-643255</wp:posOffset>
            </wp:positionH>
            <wp:positionV relativeFrom="paragraph">
              <wp:posOffset>1547495</wp:posOffset>
            </wp:positionV>
            <wp:extent cx="6708775" cy="4061460"/>
            <wp:effectExtent l="0" t="0" r="0" b="0"/>
            <wp:wrapTight wrapText="bothSides">
              <wp:wrapPolygon edited="0">
                <wp:start x="0" y="0"/>
                <wp:lineTo x="0" y="21478"/>
                <wp:lineTo x="21528" y="21478"/>
                <wp:lineTo x="2152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0877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2870">
        <w:rPr>
          <w:rFonts w:ascii="Times New Roman" w:eastAsia="Times New Roman" w:hAnsi="Times New Roman" w:cs="Times New Roman"/>
          <w:sz w:val="24"/>
          <w:szCs w:val="24"/>
          <w:lang w:eastAsia="es-CO"/>
        </w:rPr>
        <w:t xml:space="preserve">El </w:t>
      </w:r>
      <w:r w:rsidRPr="00C82870">
        <w:rPr>
          <w:rFonts w:ascii="Times New Roman" w:eastAsia="Times New Roman" w:hAnsi="Times New Roman" w:cs="Times New Roman"/>
          <w:b/>
          <w:bCs/>
          <w:sz w:val="24"/>
          <w:szCs w:val="24"/>
          <w:lang w:eastAsia="es-CO"/>
        </w:rPr>
        <w:t>ciclo de vida de los componentes tiene 3 fases</w:t>
      </w:r>
      <w:r w:rsidRPr="00C82870">
        <w:rPr>
          <w:rFonts w:ascii="Times New Roman" w:eastAsia="Times New Roman" w:hAnsi="Times New Roman" w:cs="Times New Roman"/>
          <w:sz w:val="24"/>
          <w:szCs w:val="24"/>
          <w:lang w:eastAsia="es-CO"/>
        </w:rPr>
        <w:t xml:space="preserve"> :</w:t>
      </w:r>
      <w:r w:rsidRPr="00C82870">
        <w:rPr>
          <w:rFonts w:ascii="Times New Roman" w:eastAsia="Times New Roman" w:hAnsi="Times New Roman" w:cs="Times New Roman"/>
          <w:sz w:val="24"/>
          <w:szCs w:val="24"/>
          <w:lang w:eastAsia="es-CO"/>
        </w:rPr>
        <w:br/>
        <w:t xml:space="preserve">1- El </w:t>
      </w:r>
      <w:r w:rsidRPr="00C82870">
        <w:rPr>
          <w:rFonts w:ascii="Times New Roman" w:eastAsia="Times New Roman" w:hAnsi="Times New Roman" w:cs="Times New Roman"/>
          <w:b/>
          <w:bCs/>
          <w:sz w:val="24"/>
          <w:szCs w:val="24"/>
          <w:lang w:eastAsia="es-CO"/>
        </w:rPr>
        <w:t>Montaje</w:t>
      </w:r>
      <w:r w:rsidRPr="00C82870">
        <w:rPr>
          <w:rFonts w:ascii="Times New Roman" w:eastAsia="Times New Roman" w:hAnsi="Times New Roman" w:cs="Times New Roman"/>
          <w:sz w:val="24"/>
          <w:szCs w:val="24"/>
          <w:lang w:eastAsia="es-CO"/>
        </w:rPr>
        <w:t xml:space="preserve"> es cuando los usuarios llegan a nuestra aplicación, cuando tienen su 1era interacción con él.</w:t>
      </w:r>
      <w:r w:rsidRPr="00C82870">
        <w:rPr>
          <w:rFonts w:ascii="Times New Roman" w:eastAsia="Times New Roman" w:hAnsi="Times New Roman" w:cs="Times New Roman"/>
          <w:sz w:val="24"/>
          <w:szCs w:val="24"/>
          <w:lang w:eastAsia="es-CO"/>
        </w:rPr>
        <w:br/>
        <w:t xml:space="preserve">2- La </w:t>
      </w:r>
      <w:r w:rsidRPr="00C82870">
        <w:rPr>
          <w:rFonts w:ascii="Times New Roman" w:eastAsia="Times New Roman" w:hAnsi="Times New Roman" w:cs="Times New Roman"/>
          <w:b/>
          <w:bCs/>
          <w:sz w:val="24"/>
          <w:szCs w:val="24"/>
          <w:lang w:eastAsia="es-CO"/>
        </w:rPr>
        <w:t>Actualización</w:t>
      </w:r>
      <w:r w:rsidRPr="00C82870">
        <w:rPr>
          <w:rFonts w:ascii="Times New Roman" w:eastAsia="Times New Roman" w:hAnsi="Times New Roman" w:cs="Times New Roman"/>
          <w:sz w:val="24"/>
          <w:szCs w:val="24"/>
          <w:lang w:eastAsia="es-CO"/>
        </w:rPr>
        <w:t xml:space="preserve"> , es cuando </w:t>
      </w:r>
      <w:r w:rsidRPr="00C82870">
        <w:rPr>
          <w:rFonts w:ascii="Times New Roman" w:eastAsia="Times New Roman" w:hAnsi="Times New Roman" w:cs="Times New Roman"/>
          <w:b/>
          <w:bCs/>
          <w:sz w:val="24"/>
          <w:szCs w:val="24"/>
          <w:lang w:eastAsia="es-CO"/>
        </w:rPr>
        <w:t>se ejecuta el render</w:t>
      </w:r>
      <w:r w:rsidRPr="00C82870">
        <w:rPr>
          <w:rFonts w:ascii="Times New Roman" w:eastAsia="Times New Roman" w:hAnsi="Times New Roman" w:cs="Times New Roman"/>
          <w:sz w:val="24"/>
          <w:szCs w:val="24"/>
          <w:lang w:eastAsia="es-CO"/>
        </w:rPr>
        <w:t xml:space="preserve">, </w:t>
      </w:r>
      <w:r w:rsidRPr="00C82870">
        <w:rPr>
          <w:rFonts w:ascii="Times New Roman" w:eastAsia="Times New Roman" w:hAnsi="Times New Roman" w:cs="Times New Roman"/>
          <w:b/>
          <w:bCs/>
          <w:sz w:val="24"/>
          <w:szCs w:val="24"/>
          <w:lang w:eastAsia="es-CO"/>
        </w:rPr>
        <w:t>generando el nuevo DOM</w:t>
      </w:r>
      <w:r w:rsidRPr="00C82870">
        <w:rPr>
          <w:rFonts w:ascii="Times New Roman" w:eastAsia="Times New Roman" w:hAnsi="Times New Roman" w:cs="Times New Roman"/>
          <w:sz w:val="24"/>
          <w:szCs w:val="24"/>
          <w:lang w:eastAsia="es-CO"/>
        </w:rPr>
        <w:t xml:space="preserve">, es cuando React manda una </w:t>
      </w:r>
      <w:r w:rsidRPr="00C82870">
        <w:rPr>
          <w:rFonts w:ascii="Times New Roman" w:eastAsia="Times New Roman" w:hAnsi="Times New Roman" w:cs="Times New Roman"/>
          <w:b/>
          <w:bCs/>
          <w:sz w:val="24"/>
          <w:szCs w:val="24"/>
          <w:lang w:eastAsia="es-CO"/>
        </w:rPr>
        <w:t>señal de actualización componentDidUpdate()</w:t>
      </w:r>
      <w:r w:rsidRPr="00C82870">
        <w:rPr>
          <w:rFonts w:ascii="Times New Roman" w:eastAsia="Times New Roman" w:hAnsi="Times New Roman" w:cs="Times New Roman"/>
          <w:sz w:val="24"/>
          <w:szCs w:val="24"/>
          <w:lang w:eastAsia="es-CO"/>
        </w:rPr>
        <w:t xml:space="preserve"> .</w:t>
      </w:r>
      <w:r w:rsidRPr="00C82870">
        <w:rPr>
          <w:rFonts w:ascii="Times New Roman" w:eastAsia="Times New Roman" w:hAnsi="Times New Roman" w:cs="Times New Roman"/>
          <w:sz w:val="24"/>
          <w:szCs w:val="24"/>
          <w:lang w:eastAsia="es-CO"/>
        </w:rPr>
        <w:br/>
        <w:t xml:space="preserve">3- </w:t>
      </w:r>
      <w:r w:rsidRPr="00C82870">
        <w:rPr>
          <w:rFonts w:ascii="Times New Roman" w:eastAsia="Times New Roman" w:hAnsi="Times New Roman" w:cs="Times New Roman"/>
          <w:b/>
          <w:bCs/>
          <w:sz w:val="24"/>
          <w:szCs w:val="24"/>
          <w:lang w:eastAsia="es-CO"/>
        </w:rPr>
        <w:t>Eliminación</w:t>
      </w:r>
      <w:r w:rsidRPr="00C82870">
        <w:rPr>
          <w:rFonts w:ascii="Times New Roman" w:eastAsia="Times New Roman" w:hAnsi="Times New Roman" w:cs="Times New Roman"/>
          <w:sz w:val="24"/>
          <w:szCs w:val="24"/>
          <w:lang w:eastAsia="es-CO"/>
        </w:rPr>
        <w:t xml:space="preserve"> de los componentes, al entrar a otra página, varios componentes no estarán en ella, React manda la señal </w:t>
      </w:r>
      <w:r w:rsidRPr="00C82870">
        <w:rPr>
          <w:rFonts w:ascii="Times New Roman" w:eastAsia="Times New Roman" w:hAnsi="Times New Roman" w:cs="Times New Roman"/>
          <w:b/>
          <w:bCs/>
          <w:sz w:val="24"/>
          <w:szCs w:val="24"/>
          <w:lang w:eastAsia="es-CO"/>
        </w:rPr>
        <w:t>componentWIllUnmount()</w:t>
      </w:r>
      <w:r w:rsidRPr="00C82870">
        <w:rPr>
          <w:rFonts w:ascii="Times New Roman" w:eastAsia="Times New Roman" w:hAnsi="Times New Roman" w:cs="Times New Roman"/>
          <w:sz w:val="24"/>
          <w:szCs w:val="24"/>
          <w:lang w:eastAsia="es-CO"/>
        </w:rPr>
        <w:t xml:space="preserve">, seguido de la </w:t>
      </w:r>
      <w:r w:rsidRPr="00C82870">
        <w:rPr>
          <w:rFonts w:ascii="Times New Roman" w:eastAsia="Times New Roman" w:hAnsi="Times New Roman" w:cs="Times New Roman"/>
          <w:b/>
          <w:bCs/>
          <w:sz w:val="24"/>
          <w:szCs w:val="24"/>
          <w:lang w:eastAsia="es-CO"/>
        </w:rPr>
        <w:t>eliminación del código en el DOM</w:t>
      </w:r>
      <w:r w:rsidRPr="00C82870">
        <w:rPr>
          <w:rFonts w:ascii="Times New Roman" w:eastAsia="Times New Roman" w:hAnsi="Times New Roman" w:cs="Times New Roman"/>
          <w:sz w:val="24"/>
          <w:szCs w:val="24"/>
          <w:lang w:eastAsia="es-CO"/>
        </w:rPr>
        <w:t>.</w:t>
      </w:r>
    </w:p>
    <w:p w14:paraId="631976F3" w14:textId="77777777" w:rsidR="008A050E" w:rsidRDefault="000D6E1D" w:rsidP="008A050E">
      <w:pPr>
        <w:spacing w:before="100" w:beforeAutospacing="1" w:after="100" w:afterAutospacing="1" w:line="240" w:lineRule="auto"/>
        <w:rPr>
          <w:rFonts w:ascii="Times New Roman" w:eastAsia="Times New Roman" w:hAnsi="Times New Roman" w:cs="Times New Roman"/>
          <w:sz w:val="24"/>
          <w:szCs w:val="24"/>
          <w:lang w:eastAsia="es-CO"/>
        </w:rPr>
      </w:pPr>
      <w:hyperlink r:id="rId103" w:history="1">
        <w:r w:rsidR="008A050E" w:rsidRPr="00E73D39">
          <w:rPr>
            <w:rStyle w:val="Hipervnculo"/>
            <w:rFonts w:ascii="Times New Roman" w:eastAsia="Times New Roman" w:hAnsi="Times New Roman" w:cs="Times New Roman"/>
            <w:lang w:eastAsia="es-CO"/>
          </w:rPr>
          <w:t>https://medium.com/@jmz12/entendiendo-los-ciclos-de-vida-8a70abb3b51a</w:t>
        </w:r>
      </w:hyperlink>
    </w:p>
    <w:p w14:paraId="62F5446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764F2F56" w14:textId="77777777" w:rsidR="008A050E" w:rsidRPr="009C5A70"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 xml:space="preserve">Creación de un </w:t>
      </w:r>
      <w:r w:rsidRPr="009C5A70">
        <w:rPr>
          <w:rFonts w:ascii="Times New Roman" w:eastAsia="Times New Roman" w:hAnsi="Times New Roman" w:cs="Times New Roman"/>
          <w:b/>
          <w:bCs/>
          <w:kern w:val="36"/>
          <w:sz w:val="48"/>
          <w:szCs w:val="48"/>
          <w:lang w:eastAsia="es-CO"/>
        </w:rPr>
        <w:t>componente</w:t>
      </w:r>
    </w:p>
    <w:p w14:paraId="56D7EE5A" w14:textId="77777777" w:rsidR="008A050E" w:rsidRPr="009C5A70" w:rsidRDefault="008A050E" w:rsidP="008A050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9C5A70">
        <w:rPr>
          <w:rFonts w:ascii="Times New Roman" w:eastAsia="Times New Roman" w:hAnsi="Times New Roman" w:cs="Times New Roman"/>
          <w:sz w:val="24"/>
          <w:szCs w:val="24"/>
          <w:lang w:eastAsia="es-CO"/>
        </w:rPr>
        <w:t>Es una buena práctica que los componentes vivan en su propio archivo y para ello se les crea una carpeta.</w:t>
      </w:r>
    </w:p>
    <w:p w14:paraId="34DFD321" w14:textId="77777777" w:rsidR="008A050E" w:rsidRPr="009C5A70" w:rsidRDefault="008A050E" w:rsidP="008A050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9C5A70">
        <w:rPr>
          <w:rFonts w:ascii="Times New Roman" w:eastAsia="Times New Roman" w:hAnsi="Times New Roman" w:cs="Times New Roman"/>
          <w:sz w:val="24"/>
          <w:szCs w:val="24"/>
          <w:lang w:eastAsia="es-CO"/>
        </w:rPr>
        <w:t xml:space="preserve">Todos los componentes requieren por lo menos el método </w:t>
      </w:r>
      <w:r w:rsidRPr="009C5A70">
        <w:rPr>
          <w:rFonts w:ascii="Times New Roman" w:eastAsia="Times New Roman" w:hAnsi="Times New Roman" w:cs="Times New Roman"/>
          <w:b/>
          <w:bCs/>
          <w:sz w:val="24"/>
          <w:szCs w:val="24"/>
          <w:lang w:eastAsia="es-CO"/>
        </w:rPr>
        <w:t>render</w:t>
      </w:r>
      <w:r w:rsidRPr="009C5A70">
        <w:rPr>
          <w:rFonts w:ascii="Times New Roman" w:eastAsia="Times New Roman" w:hAnsi="Times New Roman" w:cs="Times New Roman"/>
          <w:sz w:val="24"/>
          <w:szCs w:val="24"/>
          <w:lang w:eastAsia="es-CO"/>
        </w:rPr>
        <w:t xml:space="preserve"> que define cuál será el resultado que aparecerá en pantalla.</w:t>
      </w:r>
    </w:p>
    <w:p w14:paraId="09B36A10" w14:textId="77777777" w:rsidR="008A050E" w:rsidRPr="009C5A70" w:rsidRDefault="008A050E" w:rsidP="008A050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9C5A70">
        <w:rPr>
          <w:rFonts w:ascii="Times New Roman" w:eastAsia="Times New Roman" w:hAnsi="Times New Roman" w:cs="Times New Roman"/>
          <w:sz w:val="24"/>
          <w:szCs w:val="24"/>
          <w:lang w:eastAsia="es-CO"/>
        </w:rPr>
        <w:t xml:space="preserve">El </w:t>
      </w:r>
      <w:r w:rsidRPr="009C5A70">
        <w:rPr>
          <w:rFonts w:ascii="Times New Roman" w:eastAsia="Times New Roman" w:hAnsi="Times New Roman" w:cs="Times New Roman"/>
          <w:i/>
          <w:iCs/>
          <w:sz w:val="24"/>
          <w:szCs w:val="24"/>
          <w:lang w:eastAsia="es-CO"/>
        </w:rPr>
        <w:t>source</w:t>
      </w:r>
      <w:r w:rsidRPr="009C5A70">
        <w:rPr>
          <w:rFonts w:ascii="Times New Roman" w:eastAsia="Times New Roman" w:hAnsi="Times New Roman" w:cs="Times New Roman"/>
          <w:sz w:val="24"/>
          <w:szCs w:val="24"/>
          <w:lang w:eastAsia="es-CO"/>
        </w:rPr>
        <w:t xml:space="preserve"> de las imágenes en React puede contener direcciones en la web o se le puede hacer una referencia directa importándola. Si se importa deben usarse llaves para que sea evaluado.</w:t>
      </w:r>
    </w:p>
    <w:p w14:paraId="42F8AFD2"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C774FE1" wp14:editId="58402269">
            <wp:extent cx="5612130" cy="219329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193290"/>
                    </a:xfrm>
                    <a:prstGeom prst="rect">
                      <a:avLst/>
                    </a:prstGeom>
                  </pic:spPr>
                </pic:pic>
              </a:graphicData>
            </a:graphic>
          </wp:inline>
        </w:drawing>
      </w:r>
    </w:p>
    <w:p w14:paraId="597DD41E"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4B3F7204" w14:textId="77777777" w:rsidR="008A050E" w:rsidRPr="009C5A70" w:rsidRDefault="008A050E" w:rsidP="008A050E">
      <w:pPr>
        <w:spacing w:before="100" w:beforeAutospacing="1" w:after="100" w:afterAutospacing="1" w:line="240" w:lineRule="auto"/>
        <w:jc w:val="center"/>
        <w:rPr>
          <w:rFonts w:ascii="Times New Roman" w:eastAsia="Times New Roman" w:hAnsi="Times New Roman" w:cs="Times New Roman"/>
          <w:b/>
          <w:bCs/>
          <w:sz w:val="36"/>
          <w:szCs w:val="36"/>
          <w:lang w:eastAsia="es-CO"/>
        </w:rPr>
      </w:pPr>
      <w:r w:rsidRPr="009C5A70">
        <w:rPr>
          <w:rFonts w:ascii="Times New Roman" w:eastAsia="Times New Roman" w:hAnsi="Times New Roman" w:cs="Times New Roman"/>
          <w:b/>
          <w:bCs/>
          <w:sz w:val="36"/>
          <w:szCs w:val="36"/>
          <w:lang w:eastAsia="es-CO"/>
        </w:rPr>
        <w:t>API Útil para imágenes de Avatar.</w:t>
      </w:r>
    </w:p>
    <w:p w14:paraId="5C05EB9A" w14:textId="77777777" w:rsidR="008A050E" w:rsidRDefault="000D6E1D"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hyperlink r:id="rId105" w:history="1">
        <w:r w:rsidR="008A050E" w:rsidRPr="00E73D39">
          <w:rPr>
            <w:rStyle w:val="Hipervnculo"/>
            <w:rFonts w:ascii="Times New Roman" w:eastAsia="Times New Roman" w:hAnsi="Times New Roman" w:cs="Times New Roman"/>
            <w:sz w:val="36"/>
            <w:szCs w:val="36"/>
            <w:lang w:eastAsia="es-CO"/>
          </w:rPr>
          <w:t>https://www.gravatar.com/avatar?d=identicon</w:t>
        </w:r>
      </w:hyperlink>
    </w:p>
    <w:p w14:paraId="6A2C5F37" w14:textId="77777777" w:rsidR="008A050E" w:rsidRDefault="008A050E" w:rsidP="008A050E">
      <w:pPr>
        <w:spacing w:before="100" w:beforeAutospacing="1" w:after="100" w:afterAutospacing="1" w:line="240" w:lineRule="auto"/>
        <w:rPr>
          <w:rFonts w:ascii="Times New Roman" w:eastAsia="Times New Roman" w:hAnsi="Times New Roman" w:cs="Times New Roman"/>
          <w:sz w:val="36"/>
          <w:szCs w:val="36"/>
          <w:lang w:eastAsia="es-CO"/>
        </w:rPr>
      </w:pPr>
      <w:r>
        <w:rPr>
          <w:noProof/>
        </w:rPr>
        <w:drawing>
          <wp:inline distT="0" distB="0" distL="0" distR="0" wp14:anchorId="2F74EE69" wp14:editId="33EB0AF0">
            <wp:extent cx="5612130" cy="218059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180590"/>
                    </a:xfrm>
                    <a:prstGeom prst="rect">
                      <a:avLst/>
                    </a:prstGeom>
                  </pic:spPr>
                </pic:pic>
              </a:graphicData>
            </a:graphic>
          </wp:inline>
        </w:drawing>
      </w:r>
    </w:p>
    <w:p w14:paraId="434DACE1" w14:textId="77777777" w:rsidR="008A050E"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5EDFCCC" w14:textId="77777777" w:rsidR="008A050E" w:rsidRPr="00F92750"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92750">
        <w:rPr>
          <w:rFonts w:ascii="Times New Roman" w:eastAsia="Times New Roman" w:hAnsi="Times New Roman" w:cs="Times New Roman"/>
          <w:b/>
          <w:bCs/>
          <w:kern w:val="36"/>
          <w:sz w:val="48"/>
          <w:szCs w:val="48"/>
          <w:lang w:eastAsia="es-CO"/>
        </w:rPr>
        <w:t>Cómo aplicar estilos</w:t>
      </w:r>
    </w:p>
    <w:p w14:paraId="6607D568"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Para los estilos crearemos una carpeta llamada </w:t>
      </w:r>
      <w:r w:rsidRPr="00F92750">
        <w:rPr>
          <w:rFonts w:ascii="Times New Roman" w:eastAsia="Times New Roman" w:hAnsi="Times New Roman" w:cs="Times New Roman"/>
          <w:b/>
          <w:bCs/>
          <w:sz w:val="24"/>
          <w:szCs w:val="24"/>
          <w:lang w:eastAsia="es-CO"/>
        </w:rPr>
        <w:t>Styles</w:t>
      </w:r>
      <w:r w:rsidRPr="00F92750">
        <w:rPr>
          <w:rFonts w:ascii="Times New Roman" w:eastAsia="Times New Roman" w:hAnsi="Times New Roman" w:cs="Times New Roman"/>
          <w:sz w:val="24"/>
          <w:szCs w:val="24"/>
          <w:lang w:eastAsia="es-CO"/>
        </w:rPr>
        <w:t xml:space="preserve"> y allí vivirán todos los archivos de estilos que tienen que ver con los componentes.</w:t>
      </w:r>
    </w:p>
    <w:p w14:paraId="5592D291"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Para usar los estilos es necesario importarlos con </w:t>
      </w:r>
      <w:r w:rsidRPr="00F92750">
        <w:rPr>
          <w:rFonts w:ascii="Times New Roman" w:eastAsia="Times New Roman" w:hAnsi="Times New Roman" w:cs="Times New Roman"/>
          <w:i/>
          <w:iCs/>
          <w:sz w:val="24"/>
          <w:szCs w:val="24"/>
          <w:lang w:eastAsia="es-CO"/>
        </w:rPr>
        <w:t>import</w:t>
      </w:r>
    </w:p>
    <w:p w14:paraId="7CA4F211"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React funciona ligeramente diferente y para los atributos de clases no se utiliza </w:t>
      </w:r>
      <w:r w:rsidRPr="00F92750">
        <w:rPr>
          <w:rFonts w:ascii="Times New Roman" w:eastAsia="Times New Roman" w:hAnsi="Times New Roman" w:cs="Times New Roman"/>
          <w:i/>
          <w:iCs/>
          <w:sz w:val="24"/>
          <w:szCs w:val="24"/>
          <w:lang w:eastAsia="es-CO"/>
        </w:rPr>
        <w:t>class</w:t>
      </w:r>
      <w:r w:rsidRPr="00F92750">
        <w:rPr>
          <w:rFonts w:ascii="Times New Roman" w:eastAsia="Times New Roman" w:hAnsi="Times New Roman" w:cs="Times New Roman"/>
          <w:sz w:val="24"/>
          <w:szCs w:val="24"/>
          <w:lang w:eastAsia="es-CO"/>
        </w:rPr>
        <w:t xml:space="preserve"> sino </w:t>
      </w:r>
      <w:r w:rsidRPr="00F92750">
        <w:rPr>
          <w:rFonts w:ascii="Times New Roman" w:eastAsia="Times New Roman" w:hAnsi="Times New Roman" w:cs="Times New Roman"/>
          <w:i/>
          <w:iCs/>
          <w:sz w:val="24"/>
          <w:szCs w:val="24"/>
          <w:lang w:eastAsia="es-CO"/>
        </w:rPr>
        <w:t>className</w:t>
      </w:r>
    </w:p>
    <w:p w14:paraId="5EE77DDF"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Es posible utilizar </w:t>
      </w:r>
      <w:r w:rsidRPr="00F92750">
        <w:rPr>
          <w:rFonts w:ascii="Times New Roman" w:eastAsia="Times New Roman" w:hAnsi="Times New Roman" w:cs="Times New Roman"/>
          <w:b/>
          <w:bCs/>
          <w:sz w:val="24"/>
          <w:szCs w:val="24"/>
          <w:lang w:eastAsia="es-CO"/>
        </w:rPr>
        <w:t>Bootstrap</w:t>
      </w:r>
      <w:r w:rsidRPr="00F92750">
        <w:rPr>
          <w:rFonts w:ascii="Times New Roman" w:eastAsia="Times New Roman" w:hAnsi="Times New Roman" w:cs="Times New Roman"/>
          <w:sz w:val="24"/>
          <w:szCs w:val="24"/>
          <w:lang w:eastAsia="es-CO"/>
        </w:rPr>
        <w:t xml:space="preserve"> con React, sólo debe ser instalado con </w:t>
      </w:r>
      <w:r w:rsidRPr="00F92750">
        <w:rPr>
          <w:rFonts w:ascii="Courier New" w:eastAsia="Times New Roman" w:hAnsi="Courier New" w:cs="Courier New"/>
          <w:sz w:val="20"/>
          <w:szCs w:val="20"/>
          <w:lang w:eastAsia="es-CO"/>
        </w:rPr>
        <w:t>npm install bootstrap</w:t>
      </w:r>
      <w:r w:rsidRPr="00F92750">
        <w:rPr>
          <w:rFonts w:ascii="Times New Roman" w:eastAsia="Times New Roman" w:hAnsi="Times New Roman" w:cs="Times New Roman"/>
          <w:sz w:val="24"/>
          <w:szCs w:val="24"/>
          <w:lang w:eastAsia="es-CO"/>
        </w:rPr>
        <w:t xml:space="preserve"> y debe ser importado en el </w:t>
      </w:r>
      <w:r w:rsidRPr="00F92750">
        <w:rPr>
          <w:rFonts w:ascii="Times New Roman" w:eastAsia="Times New Roman" w:hAnsi="Times New Roman" w:cs="Times New Roman"/>
          <w:b/>
          <w:bCs/>
          <w:sz w:val="24"/>
          <w:szCs w:val="24"/>
          <w:lang w:eastAsia="es-CO"/>
        </w:rPr>
        <w:t>index.js</w:t>
      </w:r>
    </w:p>
    <w:p w14:paraId="71D4AC0D"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Existen estilos que son usados de manera global o en varios componentes, así que deben ser importados en el index.js</w:t>
      </w:r>
    </w:p>
    <w:p w14:paraId="06D958FA"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Pr>
          <w:noProof/>
        </w:rPr>
        <w:drawing>
          <wp:inline distT="0" distB="0" distL="0" distR="0" wp14:anchorId="5B0F5607" wp14:editId="76643743">
            <wp:extent cx="4224131" cy="5131282"/>
            <wp:effectExtent l="0" t="0" r="508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27478" cy="5135348"/>
                    </a:xfrm>
                    <a:prstGeom prst="rect">
                      <a:avLst/>
                    </a:prstGeom>
                    <a:noFill/>
                    <a:ln>
                      <a:noFill/>
                    </a:ln>
                  </pic:spPr>
                </pic:pic>
              </a:graphicData>
            </a:graphic>
          </wp:inline>
        </w:drawing>
      </w:r>
    </w:p>
    <w:p w14:paraId="5B3711CF"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p>
    <w:p w14:paraId="6AB32BBB" w14:textId="77777777" w:rsidR="008A050E" w:rsidRDefault="008A050E" w:rsidP="008A050E">
      <w:pPr>
        <w:pStyle w:val="Ttulo1"/>
      </w:pPr>
      <w:r>
        <w:t>Props</w:t>
      </w:r>
    </w:p>
    <w:p w14:paraId="76A19699" w14:textId="77777777" w:rsidR="008A050E" w:rsidRDefault="008A050E" w:rsidP="008A050E">
      <w:pPr>
        <w:pStyle w:val="NormalWeb"/>
      </w:pPr>
      <w:r>
        <w:t xml:space="preserve">Los </w:t>
      </w:r>
      <w:r>
        <w:rPr>
          <w:rStyle w:val="Textoennegrita"/>
        </w:rPr>
        <w:t>props</w:t>
      </w:r>
      <w:r>
        <w:t xml:space="preserve"> que es la forma corta de </w:t>
      </w:r>
      <w:r>
        <w:rPr>
          <w:rStyle w:val="nfasis"/>
        </w:rPr>
        <w:t>properties</w:t>
      </w:r>
      <w:r>
        <w:t xml:space="preserve"> son argumentos de una función y en este caso serán los atributos de nuestro componente como </w:t>
      </w:r>
      <w:r>
        <w:rPr>
          <w:rStyle w:val="Textoennegrita"/>
        </w:rPr>
        <w:t>class</w:t>
      </w:r>
      <w:r>
        <w:t xml:space="preserve">, </w:t>
      </w:r>
      <w:r>
        <w:rPr>
          <w:rStyle w:val="Textoennegrita"/>
        </w:rPr>
        <w:t>src</w:t>
      </w:r>
      <w:r>
        <w:t>, etc.</w:t>
      </w:r>
    </w:p>
    <w:p w14:paraId="301B5A7A" w14:textId="77777777" w:rsidR="008A050E" w:rsidRDefault="008A050E" w:rsidP="008A050E">
      <w:pPr>
        <w:pStyle w:val="NormalWeb"/>
      </w:pPr>
      <w:r>
        <w:t xml:space="preserve">Estos props salen de una variable de la clase que se llama </w:t>
      </w:r>
      <w:r>
        <w:rPr>
          <w:rStyle w:val="nfasis"/>
        </w:rPr>
        <w:t>this.props</w:t>
      </w:r>
      <w:r>
        <w:t xml:space="preserve"> y los valores son asignados directamente en el </w:t>
      </w:r>
      <w:r>
        <w:rPr>
          <w:rStyle w:val="Textoennegrita"/>
        </w:rPr>
        <w:t>ReactDOM.render()</w:t>
      </w:r>
      <w:r>
        <w:t>.</w:t>
      </w:r>
    </w:p>
    <w:p w14:paraId="246ACD91"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Pr>
          <w:noProof/>
        </w:rPr>
        <w:drawing>
          <wp:inline distT="0" distB="0" distL="0" distR="0" wp14:anchorId="7DA8F4AE" wp14:editId="55BFB46A">
            <wp:extent cx="5612130" cy="514985"/>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514985"/>
                    </a:xfrm>
                    <a:prstGeom prst="rect">
                      <a:avLst/>
                    </a:prstGeom>
                  </pic:spPr>
                </pic:pic>
              </a:graphicData>
            </a:graphic>
          </wp:inline>
        </w:drawing>
      </w:r>
    </w:p>
    <w:p w14:paraId="305D05F3"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Pr>
          <w:noProof/>
        </w:rPr>
        <w:drawing>
          <wp:inline distT="0" distB="0" distL="0" distR="0" wp14:anchorId="3679346E" wp14:editId="62DD2558">
            <wp:extent cx="5612130" cy="2587625"/>
            <wp:effectExtent l="0" t="0" r="7620" b="317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587625"/>
                    </a:xfrm>
                    <a:prstGeom prst="rect">
                      <a:avLst/>
                    </a:prstGeom>
                  </pic:spPr>
                </pic:pic>
              </a:graphicData>
            </a:graphic>
          </wp:inline>
        </w:drawing>
      </w:r>
    </w:p>
    <w:p w14:paraId="7BB9FFAF" w14:textId="77777777" w:rsidR="008A050E" w:rsidRDefault="008A050E" w:rsidP="008A050E">
      <w:pPr>
        <w:spacing w:before="100" w:beforeAutospacing="1" w:after="100" w:afterAutospacing="1" w:line="240" w:lineRule="auto"/>
        <w:rPr>
          <w:rFonts w:ascii="Times New Roman" w:hAnsi="Times New Roman" w:cs="Times New Roman"/>
          <w:sz w:val="24"/>
          <w:szCs w:val="24"/>
        </w:rPr>
      </w:pPr>
      <w:r w:rsidRPr="008510B5">
        <w:rPr>
          <w:rFonts w:ascii="Times New Roman" w:eastAsia="Times New Roman" w:hAnsi="Times New Roman" w:cs="Times New Roman"/>
          <w:sz w:val="24"/>
          <w:szCs w:val="24"/>
          <w:lang w:eastAsia="es-CO"/>
        </w:rPr>
        <w:t xml:space="preserve">Podemos hacer </w:t>
      </w:r>
      <w:r w:rsidRPr="008510B5">
        <w:rPr>
          <w:rFonts w:ascii="Times New Roman" w:hAnsi="Times New Roman" w:cs="Times New Roman"/>
          <w:b/>
          <w:bCs/>
          <w:sz w:val="24"/>
          <w:szCs w:val="24"/>
        </w:rPr>
        <w:t>destructuring</w:t>
      </w:r>
      <w:r w:rsidRPr="008510B5">
        <w:rPr>
          <w:rFonts w:ascii="Times New Roman" w:hAnsi="Times New Roman" w:cs="Times New Roman"/>
          <w:sz w:val="24"/>
          <w:szCs w:val="24"/>
        </w:rPr>
        <w:t xml:space="preserve"> para acceder fácilmente a las props.</w:t>
      </w:r>
    </w:p>
    <w:p w14:paraId="2992D68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8EE8273" wp14:editId="510F5BAE">
            <wp:extent cx="5612130" cy="46482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464820"/>
                    </a:xfrm>
                    <a:prstGeom prst="rect">
                      <a:avLst/>
                    </a:prstGeom>
                  </pic:spPr>
                </pic:pic>
              </a:graphicData>
            </a:graphic>
          </wp:inline>
        </w:drawing>
      </w:r>
    </w:p>
    <w:p w14:paraId="013DFAB4"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53CFD3F" wp14:editId="1FCC4E54">
            <wp:extent cx="5612130" cy="4648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464820"/>
                    </a:xfrm>
                    <a:prstGeom prst="rect">
                      <a:avLst/>
                    </a:prstGeom>
                  </pic:spPr>
                </pic:pic>
              </a:graphicData>
            </a:graphic>
          </wp:inline>
        </w:drawing>
      </w:r>
    </w:p>
    <w:p w14:paraId="41C77B32"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1CCE02A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2648D600"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53469836"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564A4421" w14:textId="77777777" w:rsidR="008A050E" w:rsidRPr="0074567F"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4567F">
        <w:rPr>
          <w:rFonts w:ascii="Times New Roman" w:eastAsia="Times New Roman" w:hAnsi="Times New Roman" w:cs="Times New Roman"/>
          <w:b/>
          <w:bCs/>
          <w:kern w:val="36"/>
          <w:sz w:val="48"/>
          <w:szCs w:val="48"/>
          <w:lang w:eastAsia="es-CO"/>
        </w:rPr>
        <w:t>Enlazando eventos</w:t>
      </w:r>
      <w:r>
        <w:rPr>
          <w:rFonts w:ascii="Times New Roman" w:eastAsia="Times New Roman" w:hAnsi="Times New Roman" w:cs="Times New Roman"/>
          <w:b/>
          <w:bCs/>
          <w:kern w:val="36"/>
          <w:sz w:val="48"/>
          <w:szCs w:val="48"/>
          <w:lang w:eastAsia="es-CO"/>
        </w:rPr>
        <w:t>.</w:t>
      </w:r>
    </w:p>
    <w:p w14:paraId="7A249122" w14:textId="77777777" w:rsidR="008A050E" w:rsidRPr="0074567F" w:rsidRDefault="008A050E" w:rsidP="008A050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4567F">
        <w:rPr>
          <w:rFonts w:ascii="Times New Roman" w:eastAsia="Times New Roman" w:hAnsi="Times New Roman" w:cs="Times New Roman"/>
          <w:sz w:val="24"/>
          <w:szCs w:val="24"/>
          <w:lang w:eastAsia="es-CO"/>
        </w:rPr>
        <w:t xml:space="preserve">React dispone de </w:t>
      </w:r>
      <w:r w:rsidRPr="0074567F">
        <w:rPr>
          <w:rFonts w:ascii="Times New Roman" w:eastAsia="Times New Roman" w:hAnsi="Times New Roman" w:cs="Times New Roman"/>
          <w:b/>
          <w:bCs/>
          <w:sz w:val="24"/>
          <w:szCs w:val="24"/>
          <w:lang w:eastAsia="es-CO"/>
        </w:rPr>
        <w:t>eventos</w:t>
      </w:r>
      <w:r w:rsidRPr="0074567F">
        <w:rPr>
          <w:rFonts w:ascii="Times New Roman" w:eastAsia="Times New Roman" w:hAnsi="Times New Roman" w:cs="Times New Roman"/>
          <w:sz w:val="24"/>
          <w:szCs w:val="24"/>
          <w:lang w:eastAsia="es-CO"/>
        </w:rPr>
        <w:t xml:space="preserve">. Cada vez que se recibe información en un input se obtiene un evento </w:t>
      </w:r>
      <w:r w:rsidRPr="0074567F">
        <w:rPr>
          <w:rFonts w:ascii="Times New Roman" w:eastAsia="Times New Roman" w:hAnsi="Times New Roman" w:cs="Times New Roman"/>
          <w:b/>
          <w:bCs/>
          <w:sz w:val="24"/>
          <w:szCs w:val="24"/>
          <w:lang w:eastAsia="es-CO"/>
        </w:rPr>
        <w:t>onChange</w:t>
      </w:r>
      <w:r w:rsidRPr="0074567F">
        <w:rPr>
          <w:rFonts w:ascii="Times New Roman" w:eastAsia="Times New Roman" w:hAnsi="Times New Roman" w:cs="Times New Roman"/>
          <w:sz w:val="24"/>
          <w:szCs w:val="24"/>
          <w:lang w:eastAsia="es-CO"/>
        </w:rPr>
        <w:t xml:space="preserve"> y se maneja con un método de la clase </w:t>
      </w:r>
      <w:r w:rsidRPr="0074567F">
        <w:rPr>
          <w:rFonts w:ascii="Times New Roman" w:eastAsia="Times New Roman" w:hAnsi="Times New Roman" w:cs="Times New Roman"/>
          <w:i/>
          <w:iCs/>
          <w:sz w:val="24"/>
          <w:szCs w:val="24"/>
          <w:lang w:eastAsia="es-CO"/>
        </w:rPr>
        <w:t>this.handleChange</w:t>
      </w:r>
    </w:p>
    <w:p w14:paraId="67E0BBD0" w14:textId="77777777" w:rsidR="008A050E" w:rsidRPr="0074567F" w:rsidRDefault="008A050E" w:rsidP="008A050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4567F">
        <w:rPr>
          <w:rFonts w:ascii="Times New Roman" w:eastAsia="Times New Roman" w:hAnsi="Times New Roman" w:cs="Times New Roman"/>
          <w:sz w:val="24"/>
          <w:szCs w:val="24"/>
          <w:lang w:eastAsia="es-CO"/>
        </w:rPr>
        <w:t xml:space="preserve">Los elementos </w:t>
      </w:r>
      <w:r w:rsidRPr="0074567F">
        <w:rPr>
          <w:rFonts w:ascii="Times New Roman" w:eastAsia="Times New Roman" w:hAnsi="Times New Roman" w:cs="Times New Roman"/>
          <w:i/>
          <w:iCs/>
          <w:sz w:val="24"/>
          <w:szCs w:val="24"/>
          <w:lang w:eastAsia="es-CO"/>
        </w:rPr>
        <w:t>button</w:t>
      </w:r>
      <w:r w:rsidRPr="0074567F">
        <w:rPr>
          <w:rFonts w:ascii="Times New Roman" w:eastAsia="Times New Roman" w:hAnsi="Times New Roman" w:cs="Times New Roman"/>
          <w:sz w:val="24"/>
          <w:szCs w:val="24"/>
          <w:lang w:eastAsia="es-CO"/>
        </w:rPr>
        <w:t xml:space="preserve"> también tienen un evento que es </w:t>
      </w:r>
      <w:r w:rsidRPr="0074567F">
        <w:rPr>
          <w:rFonts w:ascii="Times New Roman" w:eastAsia="Times New Roman" w:hAnsi="Times New Roman" w:cs="Times New Roman"/>
          <w:b/>
          <w:bCs/>
          <w:sz w:val="24"/>
          <w:szCs w:val="24"/>
          <w:lang w:eastAsia="es-CO"/>
        </w:rPr>
        <w:t>onClick</w:t>
      </w:r>
      <w:r w:rsidRPr="0074567F">
        <w:rPr>
          <w:rFonts w:ascii="Times New Roman" w:eastAsia="Times New Roman" w:hAnsi="Times New Roman" w:cs="Times New Roman"/>
          <w:sz w:val="24"/>
          <w:szCs w:val="24"/>
          <w:lang w:eastAsia="es-CO"/>
        </w:rPr>
        <w:t>.</w:t>
      </w:r>
    </w:p>
    <w:p w14:paraId="3391FB25" w14:textId="77777777" w:rsidR="008A050E" w:rsidRPr="00841C56" w:rsidRDefault="008A050E" w:rsidP="008A050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4567F">
        <w:rPr>
          <w:rFonts w:ascii="Times New Roman" w:eastAsia="Times New Roman" w:hAnsi="Times New Roman" w:cs="Times New Roman"/>
          <w:sz w:val="24"/>
          <w:szCs w:val="24"/>
          <w:lang w:eastAsia="es-CO"/>
        </w:rPr>
        <w:t xml:space="preserve">Cuando hay un botón dentro de un formulario, este automáticamente será de tipo </w:t>
      </w:r>
      <w:r w:rsidRPr="0074567F">
        <w:rPr>
          <w:rFonts w:ascii="Times New Roman" w:eastAsia="Times New Roman" w:hAnsi="Times New Roman" w:cs="Times New Roman"/>
          <w:b/>
          <w:bCs/>
          <w:sz w:val="24"/>
          <w:szCs w:val="24"/>
          <w:lang w:eastAsia="es-CO"/>
        </w:rPr>
        <w:t>submit</w:t>
      </w:r>
      <w:r w:rsidRPr="0074567F">
        <w:rPr>
          <w:rFonts w:ascii="Times New Roman" w:eastAsia="Times New Roman" w:hAnsi="Times New Roman" w:cs="Times New Roman"/>
          <w:sz w:val="24"/>
          <w:szCs w:val="24"/>
          <w:lang w:eastAsia="es-CO"/>
        </w:rPr>
        <w:t xml:space="preserve">. Si no queremos que pase así hay dos maneras de evitarlo: especificando que su valor es de tipo </w:t>
      </w:r>
      <w:r w:rsidRPr="00481B39">
        <w:rPr>
          <w:rFonts w:ascii="Times New Roman" w:eastAsia="Times New Roman" w:hAnsi="Times New Roman" w:cs="Times New Roman"/>
          <w:i/>
          <w:iCs/>
          <w:sz w:val="24"/>
          <w:szCs w:val="24"/>
          <w:lang w:eastAsia="es-CO"/>
        </w:rPr>
        <w:t>type=</w:t>
      </w:r>
      <w:r>
        <w:rPr>
          <w:rFonts w:ascii="Times New Roman" w:eastAsia="Times New Roman" w:hAnsi="Times New Roman" w:cs="Times New Roman"/>
          <w:sz w:val="24"/>
          <w:szCs w:val="24"/>
          <w:lang w:eastAsia="es-CO"/>
        </w:rPr>
        <w:t>”</w:t>
      </w:r>
      <w:r w:rsidRPr="0074567F">
        <w:rPr>
          <w:rFonts w:ascii="Times New Roman" w:eastAsia="Times New Roman" w:hAnsi="Times New Roman" w:cs="Times New Roman"/>
          <w:i/>
          <w:iCs/>
          <w:sz w:val="24"/>
          <w:szCs w:val="24"/>
          <w:lang w:eastAsia="es-CO"/>
        </w:rPr>
        <w:t>button</w:t>
      </w:r>
      <w:r>
        <w:rPr>
          <w:rFonts w:ascii="Times New Roman" w:eastAsia="Times New Roman" w:hAnsi="Times New Roman" w:cs="Times New Roman"/>
          <w:i/>
          <w:iCs/>
          <w:sz w:val="24"/>
          <w:szCs w:val="24"/>
          <w:lang w:eastAsia="es-CO"/>
        </w:rPr>
        <w:t>”</w:t>
      </w:r>
      <w:r w:rsidRPr="0074567F">
        <w:rPr>
          <w:rFonts w:ascii="Times New Roman" w:eastAsia="Times New Roman" w:hAnsi="Times New Roman" w:cs="Times New Roman"/>
          <w:sz w:val="24"/>
          <w:szCs w:val="24"/>
          <w:lang w:eastAsia="es-CO"/>
        </w:rPr>
        <w:t xml:space="preserve"> o manejándolo desde el formulario cuando ocurre el evento </w:t>
      </w:r>
      <w:r w:rsidRPr="0074567F">
        <w:rPr>
          <w:rFonts w:ascii="Times New Roman" w:eastAsia="Times New Roman" w:hAnsi="Times New Roman" w:cs="Times New Roman"/>
          <w:b/>
          <w:bCs/>
          <w:sz w:val="24"/>
          <w:szCs w:val="24"/>
          <w:lang w:eastAsia="es-CO"/>
        </w:rPr>
        <w:t>onSubmit</w:t>
      </w:r>
      <w:r>
        <w:rPr>
          <w:rFonts w:ascii="Times New Roman" w:eastAsia="Times New Roman" w:hAnsi="Times New Roman" w:cs="Times New Roman"/>
          <w:sz w:val="24"/>
          <w:szCs w:val="24"/>
          <w:lang w:eastAsia="es-CO"/>
        </w:rPr>
        <w:t xml:space="preserve"> </w:t>
      </w:r>
      <w:r w:rsidRPr="00481B39">
        <w:rPr>
          <w:rFonts w:ascii="Times New Roman" w:eastAsia="Times New Roman" w:hAnsi="Times New Roman" w:cs="Times New Roman"/>
          <w:i/>
          <w:iCs/>
          <w:sz w:val="24"/>
          <w:szCs w:val="24"/>
          <w:lang w:eastAsia="es-CO"/>
        </w:rPr>
        <w:t>e.preventDefault();</w:t>
      </w:r>
    </w:p>
    <w:p w14:paraId="025C9974" w14:textId="77777777" w:rsidR="008A050E"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noProof/>
        </w:rPr>
        <w:lastRenderedPageBreak/>
        <w:drawing>
          <wp:inline distT="0" distB="0" distL="0" distR="0" wp14:anchorId="7BE5AA54" wp14:editId="34C45319">
            <wp:extent cx="4780721" cy="8428355"/>
            <wp:effectExtent l="0" t="0" r="127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88989" cy="8442931"/>
                    </a:xfrm>
                    <a:prstGeom prst="rect">
                      <a:avLst/>
                    </a:prstGeom>
                    <a:noFill/>
                    <a:ln>
                      <a:noFill/>
                    </a:ln>
                  </pic:spPr>
                </pic:pic>
              </a:graphicData>
            </a:graphic>
          </wp:inline>
        </w:drawing>
      </w:r>
    </w:p>
    <w:p w14:paraId="3577B6E8" w14:textId="77777777" w:rsidR="008A050E"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p>
    <w:p w14:paraId="4CB0ABDD" w14:textId="77777777" w:rsidR="008A050E" w:rsidRPr="00962F9B"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62F9B">
        <w:rPr>
          <w:rFonts w:ascii="Times New Roman" w:eastAsia="Times New Roman" w:hAnsi="Times New Roman" w:cs="Times New Roman"/>
          <w:b/>
          <w:bCs/>
          <w:kern w:val="36"/>
          <w:sz w:val="48"/>
          <w:szCs w:val="48"/>
          <w:lang w:eastAsia="es-CO"/>
        </w:rPr>
        <w:t>Manejo de estado</w:t>
      </w:r>
    </w:p>
    <w:p w14:paraId="30BE1600" w14:textId="77777777" w:rsidR="008A050E" w:rsidRPr="00962F9B"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62F9B">
        <w:rPr>
          <w:rFonts w:ascii="Times New Roman" w:eastAsia="Times New Roman" w:hAnsi="Times New Roman" w:cs="Times New Roman"/>
          <w:sz w:val="24"/>
          <w:szCs w:val="24"/>
          <w:lang w:eastAsia="es-CO"/>
        </w:rPr>
        <w:t xml:space="preserve">Hasta esta clase todos los componentes han obtenido su información a través de </w:t>
      </w:r>
      <w:r w:rsidRPr="00962F9B">
        <w:rPr>
          <w:rFonts w:ascii="Times New Roman" w:eastAsia="Times New Roman" w:hAnsi="Times New Roman" w:cs="Times New Roman"/>
          <w:i/>
          <w:iCs/>
          <w:sz w:val="24"/>
          <w:szCs w:val="24"/>
          <w:lang w:eastAsia="es-CO"/>
        </w:rPr>
        <w:t>props</w:t>
      </w:r>
      <w:r w:rsidRPr="00962F9B">
        <w:rPr>
          <w:rFonts w:ascii="Times New Roman" w:eastAsia="Times New Roman" w:hAnsi="Times New Roman" w:cs="Times New Roman"/>
          <w:sz w:val="24"/>
          <w:szCs w:val="24"/>
          <w:lang w:eastAsia="es-CO"/>
        </w:rPr>
        <w:t xml:space="preserve"> que vienen desde afuera (otros componentes) pero hay otra manera en la que los componentes pueden producir su propia información y guardarla para ser consumida o pasada a otros componentes a través de sus </w:t>
      </w:r>
      <w:r w:rsidRPr="00962F9B">
        <w:rPr>
          <w:rFonts w:ascii="Times New Roman" w:eastAsia="Times New Roman" w:hAnsi="Times New Roman" w:cs="Times New Roman"/>
          <w:i/>
          <w:iCs/>
          <w:sz w:val="24"/>
          <w:szCs w:val="24"/>
          <w:lang w:eastAsia="es-CO"/>
        </w:rPr>
        <w:t>props</w:t>
      </w:r>
      <w:r w:rsidRPr="00962F9B">
        <w:rPr>
          <w:rFonts w:ascii="Times New Roman" w:eastAsia="Times New Roman" w:hAnsi="Times New Roman" w:cs="Times New Roman"/>
          <w:sz w:val="24"/>
          <w:szCs w:val="24"/>
          <w:lang w:eastAsia="es-CO"/>
        </w:rPr>
        <w:t xml:space="preserve">. La clave está en que la información del </w:t>
      </w:r>
      <w:r w:rsidRPr="00962F9B">
        <w:rPr>
          <w:rFonts w:ascii="Times New Roman" w:eastAsia="Times New Roman" w:hAnsi="Times New Roman" w:cs="Times New Roman"/>
          <w:b/>
          <w:bCs/>
          <w:sz w:val="24"/>
          <w:szCs w:val="24"/>
          <w:lang w:eastAsia="es-CO"/>
        </w:rPr>
        <w:t>state</w:t>
      </w:r>
      <w:r w:rsidRPr="00962F9B">
        <w:rPr>
          <w:rFonts w:ascii="Times New Roman" w:eastAsia="Times New Roman" w:hAnsi="Times New Roman" w:cs="Times New Roman"/>
          <w:sz w:val="24"/>
          <w:szCs w:val="24"/>
          <w:lang w:eastAsia="es-CO"/>
        </w:rPr>
        <w:t xml:space="preserve"> a otros componentes pasará en una sola dirección y podrá ser consumida pero no modificada.</w:t>
      </w:r>
    </w:p>
    <w:p w14:paraId="075EDA3E" w14:textId="77777777" w:rsidR="008A050E" w:rsidRPr="00962F9B" w:rsidRDefault="008A050E" w:rsidP="008A050E">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962F9B">
        <w:rPr>
          <w:rFonts w:ascii="Times New Roman" w:eastAsia="Times New Roman" w:hAnsi="Times New Roman" w:cs="Times New Roman"/>
          <w:sz w:val="24"/>
          <w:szCs w:val="24"/>
          <w:lang w:eastAsia="es-CO"/>
        </w:rPr>
        <w:t xml:space="preserve">Para guardar la información en el estado se usa una función de la clase </w:t>
      </w:r>
      <w:r w:rsidRPr="00962F9B">
        <w:rPr>
          <w:rFonts w:ascii="Times New Roman" w:eastAsia="Times New Roman" w:hAnsi="Times New Roman" w:cs="Times New Roman"/>
          <w:i/>
          <w:iCs/>
          <w:sz w:val="24"/>
          <w:szCs w:val="24"/>
          <w:lang w:eastAsia="es-CO"/>
        </w:rPr>
        <w:t>component</w:t>
      </w:r>
      <w:r w:rsidRPr="00962F9B">
        <w:rPr>
          <w:rFonts w:ascii="Times New Roman" w:eastAsia="Times New Roman" w:hAnsi="Times New Roman" w:cs="Times New Roman"/>
          <w:sz w:val="24"/>
          <w:szCs w:val="24"/>
          <w:lang w:eastAsia="es-CO"/>
        </w:rPr>
        <w:t xml:space="preserve"> llamada </w:t>
      </w:r>
      <w:r w:rsidRPr="00E8049D">
        <w:rPr>
          <w:rFonts w:ascii="Times New Roman" w:eastAsia="Times New Roman" w:hAnsi="Times New Roman" w:cs="Times New Roman"/>
          <w:b/>
          <w:bCs/>
          <w:sz w:val="24"/>
          <w:szCs w:val="24"/>
          <w:highlight w:val="yellow"/>
          <w:lang w:eastAsia="es-CO"/>
        </w:rPr>
        <w:t>this.</w:t>
      </w:r>
      <w:r w:rsidRPr="00962F9B">
        <w:rPr>
          <w:rFonts w:ascii="Times New Roman" w:eastAsia="Times New Roman" w:hAnsi="Times New Roman" w:cs="Times New Roman"/>
          <w:b/>
          <w:bCs/>
          <w:sz w:val="24"/>
          <w:szCs w:val="24"/>
          <w:highlight w:val="yellow"/>
          <w:lang w:eastAsia="es-CO"/>
        </w:rPr>
        <w:t>setState</w:t>
      </w:r>
      <w:r w:rsidRPr="00962F9B">
        <w:rPr>
          <w:rFonts w:ascii="Times New Roman" w:eastAsia="Times New Roman" w:hAnsi="Times New Roman" w:cs="Times New Roman"/>
          <w:sz w:val="24"/>
          <w:szCs w:val="24"/>
          <w:lang w:eastAsia="es-CO"/>
        </w:rPr>
        <w:t xml:space="preserve"> a la cual se le debe pasar un objeto con la información que se quiere guardar.</w:t>
      </w:r>
    </w:p>
    <w:p w14:paraId="5CE720A3" w14:textId="77777777" w:rsidR="008A050E" w:rsidRPr="004A4CBD" w:rsidRDefault="008A050E" w:rsidP="008A050E">
      <w:pPr>
        <w:pStyle w:val="Prrafodelista"/>
        <w:numPr>
          <w:ilvl w:val="0"/>
          <w:numId w:val="11"/>
        </w:numPr>
        <w:spacing w:before="100" w:beforeAutospacing="1" w:after="100" w:afterAutospacing="1" w:line="240" w:lineRule="auto"/>
        <w:rPr>
          <w:rFonts w:ascii="Times New Roman" w:hAnsi="Times New Roman" w:cs="Times New Roman"/>
          <w:sz w:val="24"/>
          <w:szCs w:val="24"/>
        </w:rPr>
      </w:pPr>
      <w:r w:rsidRPr="004A4CBD">
        <w:rPr>
          <w:rFonts w:ascii="Times New Roman" w:hAnsi="Times New Roman" w:cs="Times New Roman"/>
          <w:sz w:val="24"/>
          <w:szCs w:val="24"/>
        </w:rPr>
        <w:t xml:space="preserve">El </w:t>
      </w:r>
      <w:r w:rsidRPr="004A4CBD">
        <w:rPr>
          <w:rStyle w:val="Textoennegrita"/>
          <w:rFonts w:ascii="Times New Roman" w:hAnsi="Times New Roman" w:cs="Times New Roman"/>
          <w:sz w:val="24"/>
          <w:szCs w:val="24"/>
        </w:rPr>
        <w:t>state</w:t>
      </w:r>
      <w:r w:rsidRPr="004A4CBD">
        <w:rPr>
          <w:rFonts w:ascii="Times New Roman" w:hAnsi="Times New Roman" w:cs="Times New Roman"/>
          <w:sz w:val="24"/>
          <w:szCs w:val="24"/>
        </w:rPr>
        <w:t xml:space="preserve"> en React es un objeto que deriva de la clase React Component. Puede definirse a sí mismo como un objeto que almacena las propiedades observables que controlan el comportamiento del componente. (como en este caso el value de los inputs de los formularios)</w:t>
      </w:r>
    </w:p>
    <w:p w14:paraId="29DBFC2F"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28"/>
          <w:szCs w:val="28"/>
          <w:lang w:eastAsia="es-CO"/>
        </w:rPr>
      </w:pPr>
      <w:r>
        <w:rPr>
          <w:noProof/>
        </w:rPr>
        <w:drawing>
          <wp:inline distT="0" distB="0" distL="0" distR="0" wp14:anchorId="6AB4C636" wp14:editId="3425078B">
            <wp:extent cx="3558209" cy="2664031"/>
            <wp:effectExtent l="0" t="0" r="4445"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5495" cy="2669486"/>
                    </a:xfrm>
                    <a:prstGeom prst="rect">
                      <a:avLst/>
                    </a:prstGeom>
                  </pic:spPr>
                </pic:pic>
              </a:graphicData>
            </a:graphic>
          </wp:inline>
        </w:drawing>
      </w:r>
    </w:p>
    <w:p w14:paraId="77667149" w14:textId="77777777" w:rsidR="008A050E" w:rsidRPr="00151728" w:rsidRDefault="008A050E" w:rsidP="008A050E">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Aquí</w:t>
      </w:r>
      <w:r w:rsidRPr="00962F9B">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lo que estamos haciendo es que </w:t>
      </w:r>
      <w:r w:rsidRPr="00962F9B">
        <w:rPr>
          <w:rFonts w:ascii="Times New Roman" w:eastAsia="Times New Roman" w:hAnsi="Times New Roman" w:cs="Times New Roman"/>
          <w:sz w:val="24"/>
          <w:szCs w:val="24"/>
          <w:lang w:eastAsia="es-CO"/>
        </w:rPr>
        <w:t xml:space="preserve">la información está siendo guardada en dos sitios. Cada </w:t>
      </w:r>
      <w:r w:rsidRPr="00962F9B">
        <w:rPr>
          <w:rFonts w:ascii="Times New Roman" w:eastAsia="Times New Roman" w:hAnsi="Times New Roman" w:cs="Times New Roman"/>
          <w:i/>
          <w:iCs/>
          <w:sz w:val="24"/>
          <w:szCs w:val="24"/>
          <w:lang w:eastAsia="es-CO"/>
        </w:rPr>
        <w:t>input</w:t>
      </w:r>
      <w:r w:rsidRPr="00962F9B">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tiene una funcion enlazada a su evento OnChange así este </w:t>
      </w:r>
      <w:r w:rsidRPr="00962F9B">
        <w:rPr>
          <w:rFonts w:ascii="Times New Roman" w:eastAsia="Times New Roman" w:hAnsi="Times New Roman" w:cs="Times New Roman"/>
          <w:sz w:val="24"/>
          <w:szCs w:val="24"/>
          <w:lang w:eastAsia="es-CO"/>
        </w:rPr>
        <w:t xml:space="preserve">guarda su propio valor y al tiempo la está guardando en </w:t>
      </w:r>
      <w:r w:rsidRPr="00962F9B">
        <w:rPr>
          <w:rFonts w:ascii="Times New Roman" w:eastAsia="Times New Roman" w:hAnsi="Times New Roman" w:cs="Times New Roman"/>
          <w:i/>
          <w:iCs/>
          <w:sz w:val="24"/>
          <w:szCs w:val="24"/>
          <w:lang w:eastAsia="es-CO"/>
        </w:rPr>
        <w:t>setState</w:t>
      </w:r>
      <w:r w:rsidRPr="00962F9B">
        <w:rPr>
          <w:rFonts w:ascii="Times New Roman" w:eastAsia="Times New Roman" w:hAnsi="Times New Roman" w:cs="Times New Roman"/>
          <w:sz w:val="24"/>
          <w:szCs w:val="24"/>
          <w:lang w:eastAsia="es-CO"/>
        </w:rPr>
        <w:t xml:space="preserve">, lo cual no es ideal. Para solucionarlo hay que modificar los </w:t>
      </w:r>
      <w:r w:rsidRPr="00962F9B">
        <w:rPr>
          <w:rFonts w:ascii="Times New Roman" w:eastAsia="Times New Roman" w:hAnsi="Times New Roman" w:cs="Times New Roman"/>
          <w:i/>
          <w:iCs/>
          <w:sz w:val="24"/>
          <w:szCs w:val="24"/>
          <w:lang w:eastAsia="es-CO"/>
        </w:rPr>
        <w:t>inputs</w:t>
      </w:r>
      <w:r w:rsidRPr="00962F9B">
        <w:rPr>
          <w:rFonts w:ascii="Times New Roman" w:eastAsia="Times New Roman" w:hAnsi="Times New Roman" w:cs="Times New Roman"/>
          <w:sz w:val="24"/>
          <w:szCs w:val="24"/>
          <w:lang w:eastAsia="es-CO"/>
        </w:rPr>
        <w:t xml:space="preserve"> de un estado de no controlados a controlados.</w:t>
      </w:r>
      <w:r>
        <w:rPr>
          <w:rFonts w:ascii="Times New Roman" w:eastAsia="Times New Roman" w:hAnsi="Times New Roman" w:cs="Times New Roman"/>
          <w:sz w:val="24"/>
          <w:szCs w:val="24"/>
          <w:lang w:eastAsia="es-CO"/>
        </w:rPr>
        <w:t xml:space="preserve"> Para eso vamos a tener que agregar a nuestro input el atributo </w:t>
      </w:r>
      <w:r w:rsidRPr="008C7746">
        <w:rPr>
          <w:rFonts w:ascii="Times New Roman" w:eastAsia="Times New Roman" w:hAnsi="Times New Roman" w:cs="Times New Roman"/>
          <w:b/>
          <w:bCs/>
          <w:sz w:val="24"/>
          <w:szCs w:val="24"/>
          <w:lang w:eastAsia="es-CO"/>
        </w:rPr>
        <w:t>Value</w:t>
      </w:r>
      <w:r w:rsidRPr="00151728">
        <w:rPr>
          <w:noProof/>
        </w:rPr>
        <w:t xml:space="preserve"> </w:t>
      </w:r>
    </w:p>
    <w:p w14:paraId="3014F209"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lastRenderedPageBreak/>
        <w:drawing>
          <wp:inline distT="0" distB="0" distL="0" distR="0" wp14:anchorId="0B9F37FD" wp14:editId="7633AC3D">
            <wp:extent cx="3600450" cy="27813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450" cy="2781300"/>
                    </a:xfrm>
                    <a:prstGeom prst="rect">
                      <a:avLst/>
                    </a:prstGeom>
                  </pic:spPr>
                </pic:pic>
              </a:graphicData>
            </a:graphic>
          </wp:inline>
        </w:drawing>
      </w:r>
    </w:p>
    <w:p w14:paraId="2E960821" w14:textId="77777777" w:rsidR="008A050E" w:rsidRDefault="008A050E" w:rsidP="008A050E">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importante tener en cuenta que este </w:t>
      </w:r>
      <w:r w:rsidRPr="0087120B">
        <w:rPr>
          <w:rFonts w:ascii="Times New Roman" w:eastAsia="Times New Roman" w:hAnsi="Times New Roman" w:cs="Times New Roman"/>
          <w:b/>
          <w:bCs/>
          <w:sz w:val="24"/>
          <w:szCs w:val="24"/>
          <w:lang w:eastAsia="es-CO"/>
        </w:rPr>
        <w:t>estado</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de nuestro componente al ser un objeto debe estar inicializado al principio de nuestro componente.</w:t>
      </w:r>
    </w:p>
    <w:p w14:paraId="4CC2B10E"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37639D5E" wp14:editId="0398E6B5">
            <wp:extent cx="5612130" cy="309054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090545"/>
                    </a:xfrm>
                    <a:prstGeom prst="rect">
                      <a:avLst/>
                    </a:prstGeom>
                  </pic:spPr>
                </pic:pic>
              </a:graphicData>
            </a:graphic>
          </wp:inline>
        </w:drawing>
      </w:r>
    </w:p>
    <w:p w14:paraId="640F4278"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3875F460"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202CC73E"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70E44A1F"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00FC74BC"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7017124E" w14:textId="77777777" w:rsidR="008A050E" w:rsidRDefault="008A050E" w:rsidP="008A050E">
      <w:pPr>
        <w:pStyle w:val="Ttulo1"/>
      </w:pPr>
      <w:r>
        <w:t>Levantamiento del estado</w:t>
      </w:r>
    </w:p>
    <w:p w14:paraId="40263B84" w14:textId="77777777" w:rsidR="008A050E" w:rsidRDefault="008A050E" w:rsidP="008A050E">
      <w:pPr>
        <w:pStyle w:val="NormalWeb"/>
      </w:pPr>
      <w:r>
        <w:rPr>
          <w:rStyle w:val="Textoennegrita"/>
        </w:rPr>
        <w:t>Levantar el estado</w:t>
      </w:r>
      <w:r>
        <w:t xml:space="preserve"> es una técnica de React que pone el estado en una localización donde se le pueda pasar como </w:t>
      </w:r>
      <w:r>
        <w:rPr>
          <w:rStyle w:val="nfasis"/>
        </w:rPr>
        <w:t>props</w:t>
      </w:r>
      <w:r>
        <w:t xml:space="preserve"> a los componentes. Lo ideal es poner el estado en el lugar más cercano a todos los componentes que quieren compartir esa información.</w:t>
      </w:r>
    </w:p>
    <w:p w14:paraId="15C5FBAA" w14:textId="77777777" w:rsidR="008A050E" w:rsidRDefault="008A050E" w:rsidP="008A050E">
      <w:pPr>
        <w:pStyle w:val="NormalWeb"/>
      </w:pPr>
      <w:r>
        <w:t xml:space="preserve">Algo interesante que le da el nombre a React es su parte de “reactivo” ya que cada vez que hay un cambio en el estado o en los </w:t>
      </w:r>
      <w:r>
        <w:rPr>
          <w:rStyle w:val="nfasis"/>
        </w:rPr>
        <w:t>props</w:t>
      </w:r>
      <w:r>
        <w:t xml:space="preserve"> que recibe un componente se vuelve a renderizar todo el componente y todos sus descendientes.</w:t>
      </w:r>
    </w:p>
    <w:p w14:paraId="675471E3"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1BD77324" wp14:editId="3368E733">
            <wp:extent cx="5381625" cy="383857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1625" cy="3838575"/>
                    </a:xfrm>
                    <a:prstGeom prst="rect">
                      <a:avLst/>
                    </a:prstGeom>
                  </pic:spPr>
                </pic:pic>
              </a:graphicData>
            </a:graphic>
          </wp:inline>
        </w:drawing>
      </w:r>
    </w:p>
    <w:p w14:paraId="2DA1F618"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396ACE63"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5A7A4F11" wp14:editId="21381A37">
            <wp:extent cx="5612130" cy="904240"/>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904240"/>
                    </a:xfrm>
                    <a:prstGeom prst="rect">
                      <a:avLst/>
                    </a:prstGeom>
                  </pic:spPr>
                </pic:pic>
              </a:graphicData>
            </a:graphic>
          </wp:inline>
        </w:drawing>
      </w:r>
    </w:p>
    <w:p w14:paraId="517C735F"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2E62E153" w14:textId="77777777" w:rsidR="008A050E" w:rsidRPr="0087120B"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226AF084" w14:textId="77777777" w:rsidR="008A050E" w:rsidRDefault="008A050E" w:rsidP="008A050E">
      <w:pPr>
        <w:spacing w:before="100" w:beforeAutospacing="1" w:after="100" w:afterAutospacing="1" w:line="240" w:lineRule="auto"/>
        <w:rPr>
          <w:rFonts w:ascii="Times New Roman" w:eastAsia="Times New Roman" w:hAnsi="Times New Roman" w:cs="Times New Roman"/>
          <w:b/>
          <w:bCs/>
          <w:sz w:val="48"/>
          <w:szCs w:val="48"/>
          <w:lang w:eastAsia="es-CO"/>
        </w:rPr>
      </w:pPr>
      <w:r w:rsidRPr="0036773C">
        <w:rPr>
          <w:rFonts w:ascii="Times New Roman" w:eastAsia="Times New Roman" w:hAnsi="Times New Roman" w:cs="Times New Roman"/>
          <w:b/>
          <w:bCs/>
          <w:sz w:val="48"/>
          <w:szCs w:val="48"/>
          <w:lang w:eastAsia="es-CO"/>
        </w:rPr>
        <w:t>Layouts</w:t>
      </w:r>
      <w:r>
        <w:rPr>
          <w:rFonts w:ascii="Times New Roman" w:eastAsia="Times New Roman" w:hAnsi="Times New Roman" w:cs="Times New Roman"/>
          <w:b/>
          <w:bCs/>
          <w:sz w:val="48"/>
          <w:szCs w:val="48"/>
          <w:lang w:eastAsia="es-CO"/>
        </w:rPr>
        <w:t>.</w:t>
      </w:r>
    </w:p>
    <w:p w14:paraId="7B99B6BD" w14:textId="77777777" w:rsidR="008A050E" w:rsidRDefault="008A050E" w:rsidP="008A050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anchor distT="0" distB="0" distL="114300" distR="114300" simplePos="0" relativeHeight="251667456" behindDoc="1" locked="0" layoutInCell="1" allowOverlap="1" wp14:anchorId="00527E0F" wp14:editId="77BAC343">
            <wp:simplePos x="0" y="0"/>
            <wp:positionH relativeFrom="column">
              <wp:posOffset>3152775</wp:posOffset>
            </wp:positionH>
            <wp:positionV relativeFrom="paragraph">
              <wp:posOffset>724535</wp:posOffset>
            </wp:positionV>
            <wp:extent cx="3120390" cy="2883535"/>
            <wp:effectExtent l="0" t="0" r="3810" b="0"/>
            <wp:wrapTight wrapText="bothSides">
              <wp:wrapPolygon edited="0">
                <wp:start x="0" y="0"/>
                <wp:lineTo x="0" y="21405"/>
                <wp:lineTo x="21495" y="21405"/>
                <wp:lineTo x="21495"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20390" cy="2883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52E1DBEC" wp14:editId="3DBEDB41">
            <wp:simplePos x="0" y="0"/>
            <wp:positionH relativeFrom="column">
              <wp:posOffset>-583565</wp:posOffset>
            </wp:positionH>
            <wp:positionV relativeFrom="paragraph">
              <wp:posOffset>821055</wp:posOffset>
            </wp:positionV>
            <wp:extent cx="3524250" cy="2714625"/>
            <wp:effectExtent l="0" t="0" r="0" b="9525"/>
            <wp:wrapTight wrapText="bothSides">
              <wp:wrapPolygon edited="0">
                <wp:start x="0" y="0"/>
                <wp:lineTo x="0" y="21524"/>
                <wp:lineTo x="21483" y="21524"/>
                <wp:lineTo x="21483"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24250" cy="2714625"/>
                    </a:xfrm>
                    <a:prstGeom prst="rect">
                      <a:avLst/>
                    </a:prstGeom>
                  </pic:spPr>
                </pic:pic>
              </a:graphicData>
            </a:graphic>
          </wp:anchor>
        </w:drawing>
      </w:r>
      <w:r w:rsidRPr="007B664B">
        <w:rPr>
          <w:noProof/>
        </w:rPr>
        <w:t xml:space="preserve"> </w:t>
      </w:r>
      <w:r>
        <w:rPr>
          <w:rFonts w:ascii="Times New Roman" w:eastAsia="Times New Roman" w:hAnsi="Times New Roman" w:cs="Times New Roman"/>
          <w:sz w:val="24"/>
          <w:szCs w:val="24"/>
          <w:lang w:eastAsia="es-CO"/>
        </w:rPr>
        <w:t xml:space="preserve">Cuando tenemos elementos en nuestro DOM que se repiten podremos agregar toda esta configuración en un componente llamado App. En este incluiremos la configuración del React Router y agregaremos dentro, otro componente </w:t>
      </w:r>
      <w:r w:rsidRPr="0036773C">
        <w:rPr>
          <w:rFonts w:ascii="Times New Roman" w:eastAsia="Times New Roman" w:hAnsi="Times New Roman" w:cs="Times New Roman"/>
          <w:b/>
          <w:bCs/>
          <w:sz w:val="24"/>
          <w:szCs w:val="24"/>
          <w:lang w:eastAsia="es-CO"/>
        </w:rPr>
        <w:t>Layout</w:t>
      </w:r>
      <w:r>
        <w:rPr>
          <w:rFonts w:ascii="Times New Roman" w:eastAsia="Times New Roman" w:hAnsi="Times New Roman" w:cs="Times New Roman"/>
          <w:b/>
          <w:bCs/>
          <w:sz w:val="24"/>
          <w:szCs w:val="24"/>
          <w:lang w:eastAsia="es-CO"/>
        </w:rPr>
        <w:t xml:space="preserve"> que será elementos que se repiten (como un NavBar).</w:t>
      </w:r>
    </w:p>
    <w:p w14:paraId="5304791B" w14:textId="77777777" w:rsidR="008A050E" w:rsidRDefault="008A050E" w:rsidP="008A050E">
      <w:pPr>
        <w:pStyle w:val="Ttulo1"/>
      </w:pPr>
      <w:r>
        <w:t>React.Fragment.</w:t>
      </w:r>
    </w:p>
    <w:p w14:paraId="6DA6D1CE" w14:textId="77777777" w:rsidR="008A050E" w:rsidRDefault="008A050E" w:rsidP="008A050E">
      <w:pPr>
        <w:pStyle w:val="NormalWeb"/>
        <w:numPr>
          <w:ilvl w:val="0"/>
          <w:numId w:val="14"/>
        </w:numPr>
      </w:pPr>
      <w:r>
        <w:t xml:space="preserve">React.Fragment es la herramienta que te ayudará a renderizar varios componentes y/o elementos sin necesidad de colocar un </w:t>
      </w:r>
      <w:r>
        <w:rPr>
          <w:rStyle w:val="CdigoHTML"/>
        </w:rPr>
        <w:t>div</w:t>
      </w:r>
      <w:r>
        <w:t xml:space="preserve"> o cualquier otro elemento de </w:t>
      </w:r>
      <w:r>
        <w:rPr>
          <w:rStyle w:val="Textoennegrita"/>
        </w:rPr>
        <w:t>HTML</w:t>
      </w:r>
      <w:r>
        <w:t xml:space="preserve"> para renderizar sus hijos. Al usar esta característica de React podremos renderizar un código más limpio y legible, ya que ``React.Fragment` no se renderiza en el navegador.</w:t>
      </w:r>
    </w:p>
    <w:p w14:paraId="33CBB33D" w14:textId="77777777" w:rsidR="008A050E" w:rsidRDefault="008A050E" w:rsidP="008A050E">
      <w:pPr>
        <w:pStyle w:val="NormalWeb"/>
        <w:jc w:val="center"/>
      </w:pPr>
      <w:r>
        <w:rPr>
          <w:noProof/>
        </w:rPr>
        <w:drawing>
          <wp:inline distT="0" distB="0" distL="0" distR="0" wp14:anchorId="5DEE2361" wp14:editId="13D0271E">
            <wp:extent cx="3220278" cy="2069029"/>
            <wp:effectExtent l="0" t="0" r="0"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30131" cy="2075360"/>
                    </a:xfrm>
                    <a:prstGeom prst="rect">
                      <a:avLst/>
                    </a:prstGeom>
                  </pic:spPr>
                </pic:pic>
              </a:graphicData>
            </a:graphic>
          </wp:inline>
        </w:drawing>
      </w:r>
    </w:p>
    <w:p w14:paraId="28A7F81D" w14:textId="77777777" w:rsidR="008A050E"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EE638EA" w14:textId="77777777" w:rsidR="008A050E" w:rsidRPr="00836A04"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6A04">
        <w:rPr>
          <w:rFonts w:ascii="Times New Roman" w:eastAsia="Times New Roman" w:hAnsi="Times New Roman" w:cs="Times New Roman"/>
          <w:b/>
          <w:bCs/>
          <w:kern w:val="36"/>
          <w:sz w:val="48"/>
          <w:szCs w:val="48"/>
          <w:lang w:eastAsia="es-CO"/>
        </w:rPr>
        <w:t>Introducción a React Router</w:t>
      </w:r>
    </w:p>
    <w:p w14:paraId="712254AD" w14:textId="77777777" w:rsidR="008A050E" w:rsidRPr="00836A0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sz w:val="24"/>
          <w:szCs w:val="24"/>
          <w:lang w:eastAsia="es-CO"/>
        </w:rPr>
        <w:t xml:space="preserve">Las aplicaciones que se trabajan en React son llamadas </w:t>
      </w:r>
      <w:r w:rsidRPr="00836A04">
        <w:rPr>
          <w:rFonts w:ascii="Times New Roman" w:eastAsia="Times New Roman" w:hAnsi="Times New Roman" w:cs="Times New Roman"/>
          <w:b/>
          <w:bCs/>
          <w:sz w:val="24"/>
          <w:szCs w:val="24"/>
          <w:lang w:eastAsia="es-CO"/>
        </w:rPr>
        <w:t>single page apps</w:t>
      </w:r>
      <w:r w:rsidRPr="00836A04">
        <w:rPr>
          <w:rFonts w:ascii="Times New Roman" w:eastAsia="Times New Roman" w:hAnsi="Times New Roman" w:cs="Times New Roman"/>
          <w:sz w:val="24"/>
          <w:szCs w:val="24"/>
          <w:lang w:eastAsia="es-CO"/>
        </w:rPr>
        <w:t xml:space="preserve">. Esto es posible gracias a </w:t>
      </w:r>
      <w:r w:rsidRPr="00836A04">
        <w:rPr>
          <w:rFonts w:ascii="Times New Roman" w:eastAsia="Times New Roman" w:hAnsi="Times New Roman" w:cs="Times New Roman"/>
          <w:b/>
          <w:bCs/>
          <w:sz w:val="24"/>
          <w:szCs w:val="24"/>
          <w:lang w:eastAsia="es-CO"/>
        </w:rPr>
        <w:t>React Router</w:t>
      </w:r>
      <w:r w:rsidRPr="00836A04">
        <w:rPr>
          <w:rFonts w:ascii="Times New Roman" w:eastAsia="Times New Roman" w:hAnsi="Times New Roman" w:cs="Times New Roman"/>
          <w:sz w:val="24"/>
          <w:szCs w:val="24"/>
          <w:lang w:eastAsia="es-CO"/>
        </w:rPr>
        <w:t xml:space="preserve"> que es una librería </w:t>
      </w:r>
      <w:r w:rsidRPr="00836A04">
        <w:rPr>
          <w:rFonts w:ascii="Times New Roman" w:eastAsia="Times New Roman" w:hAnsi="Times New Roman" w:cs="Times New Roman"/>
          <w:i/>
          <w:iCs/>
          <w:sz w:val="24"/>
          <w:szCs w:val="24"/>
          <w:lang w:eastAsia="es-CO"/>
        </w:rPr>
        <w:t>Open Source</w:t>
      </w:r>
      <w:r w:rsidRPr="00836A04">
        <w:rPr>
          <w:rFonts w:ascii="Times New Roman" w:eastAsia="Times New Roman" w:hAnsi="Times New Roman" w:cs="Times New Roman"/>
          <w:sz w:val="24"/>
          <w:szCs w:val="24"/>
          <w:lang w:eastAsia="es-CO"/>
        </w:rPr>
        <w:t>.</w:t>
      </w:r>
    </w:p>
    <w:p w14:paraId="4D1771B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Multi Page Apps</w:t>
      </w:r>
      <w:r>
        <w:rPr>
          <w:rFonts w:ascii="Times New Roman" w:eastAsia="Times New Roman" w:hAnsi="Times New Roman" w:cs="Times New Roman"/>
          <w:b/>
          <w:bCs/>
          <w:sz w:val="24"/>
          <w:szCs w:val="24"/>
          <w:lang w:eastAsia="es-CO"/>
        </w:rPr>
        <w:t xml:space="preserve"> (MPA)</w:t>
      </w:r>
      <w:r w:rsidRPr="00836A04">
        <w:rPr>
          <w:rFonts w:ascii="Times New Roman" w:eastAsia="Times New Roman" w:hAnsi="Times New Roman" w:cs="Times New Roman"/>
          <w:b/>
          <w:bCs/>
          <w:sz w:val="24"/>
          <w:szCs w:val="24"/>
          <w:lang w:eastAsia="es-CO"/>
        </w:rPr>
        <w:t>:</w:t>
      </w:r>
      <w:r w:rsidRPr="00836A04">
        <w:rPr>
          <w:rFonts w:ascii="Times New Roman" w:eastAsia="Times New Roman" w:hAnsi="Times New Roman" w:cs="Times New Roman"/>
          <w:sz w:val="24"/>
          <w:szCs w:val="24"/>
          <w:lang w:eastAsia="es-CO"/>
        </w:rPr>
        <w:t xml:space="preserve"> Cada página implica una petición al servidor. La respuesta usualmente tiene todo el contenido de la página</w:t>
      </w:r>
      <w:r>
        <w:rPr>
          <w:rFonts w:ascii="Times New Roman" w:eastAsia="Times New Roman" w:hAnsi="Times New Roman" w:cs="Times New Roman"/>
          <w:sz w:val="24"/>
          <w:szCs w:val="24"/>
          <w:lang w:eastAsia="es-CO"/>
        </w:rPr>
        <w:t>, por lo que de esta manera era mucho más lento la visualización del contenido en nuestro navegador</w:t>
      </w:r>
      <w:r w:rsidRPr="00836A04">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Esta era la forma antigua.</w:t>
      </w:r>
    </w:p>
    <w:p w14:paraId="1772B03C" w14:textId="77777777" w:rsidR="008A050E" w:rsidRPr="00836A04"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3796C70" wp14:editId="5441C38D">
            <wp:extent cx="3428736" cy="2494722"/>
            <wp:effectExtent l="0" t="0" r="635"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4871" cy="2513737"/>
                    </a:xfrm>
                    <a:prstGeom prst="rect">
                      <a:avLst/>
                    </a:prstGeom>
                  </pic:spPr>
                </pic:pic>
              </a:graphicData>
            </a:graphic>
          </wp:inline>
        </w:drawing>
      </w:r>
    </w:p>
    <w:p w14:paraId="25DFA21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Single Page Apps (SPA):</w:t>
      </w:r>
      <w:r w:rsidRPr="00836A04">
        <w:rPr>
          <w:rFonts w:ascii="Times New Roman" w:eastAsia="Times New Roman" w:hAnsi="Times New Roman" w:cs="Times New Roman"/>
          <w:sz w:val="24"/>
          <w:szCs w:val="24"/>
          <w:lang w:eastAsia="es-CO"/>
        </w:rPr>
        <w:t xml:space="preserve"> Aplicaciones que cargan una sola página de HTML y cualquier actualización la hacen reescribiendo el HTML que ya tenían.</w:t>
      </w:r>
      <w:r>
        <w:rPr>
          <w:rFonts w:ascii="Times New Roman" w:eastAsia="Times New Roman" w:hAnsi="Times New Roman" w:cs="Times New Roman"/>
          <w:sz w:val="24"/>
          <w:szCs w:val="24"/>
          <w:lang w:eastAsia="es-CO"/>
        </w:rPr>
        <w:t xml:space="preserve"> Esto es lo que se logra por ejemplo con JS y React.</w:t>
      </w:r>
    </w:p>
    <w:p w14:paraId="0F5A6AAF" w14:textId="77777777" w:rsidR="008A050E" w:rsidRPr="00836A04"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79F7E145" wp14:editId="358A073B">
            <wp:extent cx="3766930" cy="2460709"/>
            <wp:effectExtent l="0" t="0" r="508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73964" cy="2465304"/>
                    </a:xfrm>
                    <a:prstGeom prst="rect">
                      <a:avLst/>
                    </a:prstGeom>
                  </pic:spPr>
                </pic:pic>
              </a:graphicData>
            </a:graphic>
          </wp:inline>
        </w:drawing>
      </w:r>
    </w:p>
    <w:p w14:paraId="1ABB67A2" w14:textId="77777777" w:rsidR="008A050E" w:rsidRPr="00836A0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lastRenderedPageBreak/>
        <w:t>React Router (v4):</w:t>
      </w:r>
      <w:r w:rsidRPr="00836A04">
        <w:rPr>
          <w:rFonts w:ascii="Times New Roman" w:eastAsia="Times New Roman" w:hAnsi="Times New Roman" w:cs="Times New Roman"/>
          <w:sz w:val="24"/>
          <w:szCs w:val="24"/>
          <w:lang w:eastAsia="es-CO"/>
        </w:rPr>
        <w:t xml:space="preserve"> Nos da las herramientas para poder hacer SPA fácilmente. Usaremos 4 componentes:</w:t>
      </w:r>
    </w:p>
    <w:p w14:paraId="22838433" w14:textId="77777777" w:rsidR="008A050E"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BrowserRouter</w:t>
      </w:r>
      <w:r w:rsidRPr="00836A04">
        <w:rPr>
          <w:rFonts w:ascii="Times New Roman" w:eastAsia="Times New Roman" w:hAnsi="Times New Roman" w:cs="Times New Roman"/>
          <w:sz w:val="24"/>
          <w:szCs w:val="24"/>
          <w:lang w:eastAsia="es-CO"/>
        </w:rPr>
        <w:t>: es un componente que debe estar siempre lo más arriba de la aplicación. Todo lo que esté adentro funcionará como una SPA.</w:t>
      </w:r>
    </w:p>
    <w:p w14:paraId="2A7363E8" w14:textId="77777777" w:rsidR="008A050E" w:rsidRPr="00836A04"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0B444352" wp14:editId="54D74EF2">
            <wp:extent cx="4572000" cy="336176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90220" cy="3375162"/>
                    </a:xfrm>
                    <a:prstGeom prst="rect">
                      <a:avLst/>
                    </a:prstGeom>
                  </pic:spPr>
                </pic:pic>
              </a:graphicData>
            </a:graphic>
          </wp:inline>
        </w:drawing>
      </w:r>
    </w:p>
    <w:p w14:paraId="27CC8AC8" w14:textId="77777777" w:rsidR="008A050E"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Route</w:t>
      </w:r>
      <w:r w:rsidRPr="00836A04">
        <w:rPr>
          <w:rFonts w:ascii="Times New Roman" w:eastAsia="Times New Roman" w:hAnsi="Times New Roman" w:cs="Times New Roman"/>
          <w:sz w:val="24"/>
          <w:szCs w:val="24"/>
          <w:lang w:eastAsia="es-CO"/>
        </w:rPr>
        <w:t xml:space="preserve">: Cuando hay un match con el </w:t>
      </w:r>
      <w:ins w:id="0" w:author="Unknown">
        <w:r w:rsidRPr="00836A04">
          <w:rPr>
            <w:rFonts w:ascii="Times New Roman" w:eastAsia="Times New Roman" w:hAnsi="Times New Roman" w:cs="Times New Roman"/>
            <w:sz w:val="24"/>
            <w:szCs w:val="24"/>
            <w:lang w:eastAsia="es-CO"/>
          </w:rPr>
          <w:t>path</w:t>
        </w:r>
      </w:ins>
      <w:r w:rsidRPr="00836A04">
        <w:rPr>
          <w:rFonts w:ascii="Times New Roman" w:eastAsia="Times New Roman" w:hAnsi="Times New Roman" w:cs="Times New Roman"/>
          <w:sz w:val="24"/>
          <w:szCs w:val="24"/>
          <w:lang w:eastAsia="es-CO"/>
        </w:rPr>
        <w:t xml:space="preserve">, se hace render del </w:t>
      </w:r>
      <w:ins w:id="1" w:author="Unknown">
        <w:r w:rsidRPr="00836A04">
          <w:rPr>
            <w:rFonts w:ascii="Times New Roman" w:eastAsia="Times New Roman" w:hAnsi="Times New Roman" w:cs="Times New Roman"/>
            <w:sz w:val="24"/>
            <w:szCs w:val="24"/>
            <w:lang w:eastAsia="es-CO"/>
          </w:rPr>
          <w:t>component</w:t>
        </w:r>
      </w:ins>
      <w:r w:rsidRPr="00836A04">
        <w:rPr>
          <w:rFonts w:ascii="Times New Roman" w:eastAsia="Times New Roman" w:hAnsi="Times New Roman" w:cs="Times New Roman"/>
          <w:sz w:val="24"/>
          <w:szCs w:val="24"/>
          <w:lang w:eastAsia="es-CO"/>
        </w:rPr>
        <w:t>. El component va a recibir tres props: match, history, location.</w:t>
      </w:r>
    </w:p>
    <w:p w14:paraId="6CF4E9C7" w14:textId="77777777" w:rsidR="008A050E" w:rsidRPr="00836A04"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62FC6F8E" wp14:editId="09508C08">
            <wp:extent cx="4277139" cy="1107735"/>
            <wp:effectExtent l="76200" t="76200" r="123825" b="13081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0455"/>
                    <a:stretch/>
                  </pic:blipFill>
                  <pic:spPr bwMode="auto">
                    <a:xfrm>
                      <a:off x="0" y="0"/>
                      <a:ext cx="4320233" cy="111889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B9704E" w14:textId="77777777" w:rsidR="008A050E" w:rsidRPr="00836A04"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Switch</w:t>
      </w:r>
      <w:r w:rsidRPr="00836A04">
        <w:rPr>
          <w:rFonts w:ascii="Times New Roman" w:eastAsia="Times New Roman" w:hAnsi="Times New Roman" w:cs="Times New Roman"/>
          <w:sz w:val="24"/>
          <w:szCs w:val="24"/>
          <w:lang w:eastAsia="es-CO"/>
        </w:rPr>
        <w:t>: Dentro de Switch solamente van elementos de Route. Switch se asegura que solamente un Route se renderice.</w:t>
      </w:r>
    </w:p>
    <w:p w14:paraId="0716214D" w14:textId="77777777" w:rsidR="008A050E" w:rsidRPr="00836A04"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Link</w:t>
      </w:r>
      <w:r w:rsidRPr="00836A04">
        <w:rPr>
          <w:rFonts w:ascii="Times New Roman" w:eastAsia="Times New Roman" w:hAnsi="Times New Roman" w:cs="Times New Roman"/>
          <w:sz w:val="24"/>
          <w:szCs w:val="24"/>
          <w:lang w:eastAsia="es-CO"/>
        </w:rPr>
        <w:t>: Toma el lugar del elemento &lt;a&gt;, evita que se recargue la página completamente y actualiza la URL.</w:t>
      </w:r>
    </w:p>
    <w:p w14:paraId="77084CF4" w14:textId="77777777" w:rsidR="008A050E" w:rsidRPr="0015172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147D1F82" w14:textId="77777777" w:rsidR="008A050E" w:rsidRDefault="008A050E" w:rsidP="008A050E">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1F2E833D" w14:textId="77777777" w:rsidR="008A050E" w:rsidRPr="0074567F"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p>
    <w:p w14:paraId="566D79CD"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40E6819E"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218C287" wp14:editId="3AEBBB04">
            <wp:extent cx="5612130" cy="2022475"/>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022475"/>
                    </a:xfrm>
                    <a:prstGeom prst="rect">
                      <a:avLst/>
                    </a:prstGeom>
                  </pic:spPr>
                </pic:pic>
              </a:graphicData>
            </a:graphic>
          </wp:inline>
        </w:drawing>
      </w:r>
    </w:p>
    <w:p w14:paraId="66076390"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Con el atributo </w:t>
      </w:r>
      <w:r w:rsidRPr="00FB4E61">
        <w:rPr>
          <w:rFonts w:ascii="Times New Roman" w:eastAsia="Times New Roman" w:hAnsi="Times New Roman" w:cs="Times New Roman"/>
          <w:b/>
          <w:bCs/>
          <w:sz w:val="24"/>
          <w:szCs w:val="24"/>
          <w:lang w:eastAsia="es-CO"/>
        </w:rPr>
        <w:t>exact</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 xml:space="preserve">vamos a decir que la ruta tiene que ser exactamente como se la configuramos, ya que si no colocáramos este atributo, en este caso cuando quisiéramos entrar a </w:t>
      </w:r>
      <w:r w:rsidRPr="00FB4E61">
        <w:rPr>
          <w:rFonts w:ascii="Times New Roman" w:eastAsia="Times New Roman" w:hAnsi="Times New Roman" w:cs="Times New Roman"/>
          <w:b/>
          <w:bCs/>
          <w:sz w:val="24"/>
          <w:szCs w:val="24"/>
          <w:lang w:eastAsia="es-CO"/>
        </w:rPr>
        <w:t>/badge/new</w:t>
      </w:r>
      <w:r>
        <w:rPr>
          <w:rFonts w:ascii="Times New Roman" w:eastAsia="Times New Roman" w:hAnsi="Times New Roman" w:cs="Times New Roman"/>
          <w:sz w:val="24"/>
          <w:szCs w:val="24"/>
          <w:lang w:eastAsia="es-CO"/>
        </w:rPr>
        <w:t xml:space="preserve">  entraría a </w:t>
      </w:r>
      <w:r w:rsidRPr="00FB4E61">
        <w:rPr>
          <w:rFonts w:ascii="Times New Roman" w:eastAsia="Times New Roman" w:hAnsi="Times New Roman" w:cs="Times New Roman"/>
          <w:b/>
          <w:bCs/>
          <w:sz w:val="24"/>
          <w:szCs w:val="24"/>
          <w:lang w:eastAsia="es-CO"/>
        </w:rPr>
        <w:t>/badges</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porque al identificar que coinciden en sus palabras me llevara a esa ruta por coincidencia.</w:t>
      </w:r>
    </w:p>
    <w:p w14:paraId="44836AF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072599B" wp14:editId="3DE437EC">
            <wp:extent cx="5612130" cy="176149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1761490"/>
                    </a:xfrm>
                    <a:prstGeom prst="rect">
                      <a:avLst/>
                    </a:prstGeom>
                  </pic:spPr>
                </pic:pic>
              </a:graphicData>
            </a:graphic>
          </wp:inline>
        </w:drawing>
      </w:r>
    </w:p>
    <w:p w14:paraId="00AC90C2" w14:textId="77777777" w:rsidR="008A050E" w:rsidRDefault="008A050E" w:rsidP="008A050E">
      <w:p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sz w:val="24"/>
          <w:szCs w:val="24"/>
          <w:lang w:eastAsia="es-CO"/>
        </w:rPr>
        <w:t xml:space="preserve">Aquí lo que hicimos es que cambiamos el </w:t>
      </w:r>
      <w:r w:rsidRPr="004458B2">
        <w:rPr>
          <w:rFonts w:ascii="Times New Roman" w:eastAsia="Times New Roman" w:hAnsi="Times New Roman" w:cs="Times New Roman"/>
          <w:b/>
          <w:bCs/>
          <w:sz w:val="24"/>
          <w:szCs w:val="24"/>
          <w:lang w:eastAsia="es-CO"/>
        </w:rPr>
        <w:t>&lt;a&gt;</w:t>
      </w:r>
      <w:r>
        <w:rPr>
          <w:rFonts w:ascii="Times New Roman" w:eastAsia="Times New Roman" w:hAnsi="Times New Roman" w:cs="Times New Roman"/>
          <w:sz w:val="24"/>
          <w:szCs w:val="24"/>
          <w:lang w:eastAsia="es-CO"/>
        </w:rPr>
        <w:t xml:space="preserve"> por un etiqueta que nos ofrece react-router llamada </w:t>
      </w:r>
      <w:r w:rsidRPr="004458B2">
        <w:rPr>
          <w:rFonts w:ascii="Times New Roman" w:eastAsia="Times New Roman" w:hAnsi="Times New Roman" w:cs="Times New Roman"/>
          <w:b/>
          <w:bCs/>
          <w:sz w:val="24"/>
          <w:szCs w:val="24"/>
          <w:lang w:eastAsia="es-CO"/>
        </w:rPr>
        <w:t>&lt;Link&gt;</w:t>
      </w:r>
      <w:r>
        <w:rPr>
          <w:rFonts w:ascii="Times New Roman" w:eastAsia="Times New Roman" w:hAnsi="Times New Roman" w:cs="Times New Roman"/>
          <w:sz w:val="24"/>
          <w:szCs w:val="24"/>
          <w:lang w:eastAsia="es-CO"/>
        </w:rPr>
        <w:t xml:space="preserve"> con el que el atributo </w:t>
      </w:r>
      <w:r w:rsidRPr="004458B2">
        <w:rPr>
          <w:rFonts w:ascii="Times New Roman" w:eastAsia="Times New Roman" w:hAnsi="Times New Roman" w:cs="Times New Roman"/>
          <w:b/>
          <w:bCs/>
          <w:sz w:val="24"/>
          <w:szCs w:val="24"/>
          <w:lang w:eastAsia="es-CO"/>
        </w:rPr>
        <w:t>to</w:t>
      </w:r>
      <w:r>
        <w:rPr>
          <w:rFonts w:ascii="Times New Roman" w:eastAsia="Times New Roman" w:hAnsi="Times New Roman" w:cs="Times New Roman"/>
          <w:sz w:val="24"/>
          <w:szCs w:val="24"/>
          <w:lang w:eastAsia="es-CO"/>
        </w:rPr>
        <w:t xml:space="preserve"> indicaremos  hacia donde va ir como </w:t>
      </w:r>
      <w:r w:rsidRPr="004458B2">
        <w:rPr>
          <w:rFonts w:ascii="Times New Roman" w:eastAsia="Times New Roman" w:hAnsi="Times New Roman" w:cs="Times New Roman"/>
          <w:b/>
          <w:bCs/>
          <w:sz w:val="24"/>
          <w:szCs w:val="24"/>
          <w:lang w:eastAsia="es-CO"/>
        </w:rPr>
        <w:t>href</w:t>
      </w:r>
      <w:r>
        <w:rPr>
          <w:rFonts w:ascii="Times New Roman" w:eastAsia="Times New Roman" w:hAnsi="Times New Roman" w:cs="Times New Roman"/>
          <w:b/>
          <w:bCs/>
          <w:sz w:val="24"/>
          <w:szCs w:val="24"/>
          <w:lang w:eastAsia="es-CO"/>
        </w:rPr>
        <w:t>.</w:t>
      </w:r>
    </w:p>
    <w:p w14:paraId="773A06F7"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7421D71" wp14:editId="3E707302">
            <wp:extent cx="5612130" cy="1697355"/>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1697355"/>
                    </a:xfrm>
                    <a:prstGeom prst="rect">
                      <a:avLst/>
                    </a:prstGeom>
                  </pic:spPr>
                </pic:pic>
              </a:graphicData>
            </a:graphic>
          </wp:inline>
        </w:drawing>
      </w:r>
    </w:p>
    <w:p w14:paraId="082A1D2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52AE3EDC" w14:textId="77777777" w:rsidR="008A050E" w:rsidRPr="008A0FF7"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Usar React Router.</w:t>
      </w:r>
    </w:p>
    <w:p w14:paraId="01AE4CE7"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A0FF7">
        <w:rPr>
          <w:rFonts w:ascii="Times New Roman" w:eastAsia="Times New Roman" w:hAnsi="Times New Roman" w:cs="Times New Roman"/>
          <w:sz w:val="24"/>
          <w:szCs w:val="24"/>
          <w:lang w:eastAsia="es-CO"/>
        </w:rPr>
        <w:t xml:space="preserve">Para instalar </w:t>
      </w:r>
      <w:r w:rsidRPr="008A0FF7">
        <w:rPr>
          <w:rFonts w:ascii="Times New Roman" w:eastAsia="Times New Roman" w:hAnsi="Times New Roman" w:cs="Times New Roman"/>
          <w:b/>
          <w:bCs/>
          <w:sz w:val="24"/>
          <w:szCs w:val="24"/>
          <w:lang w:eastAsia="es-CO"/>
        </w:rPr>
        <w:t>React Router</w:t>
      </w:r>
      <w:r w:rsidRPr="008A0FF7">
        <w:rPr>
          <w:rFonts w:ascii="Times New Roman" w:eastAsia="Times New Roman" w:hAnsi="Times New Roman" w:cs="Times New Roman"/>
          <w:sz w:val="24"/>
          <w:szCs w:val="24"/>
          <w:lang w:eastAsia="es-CO"/>
        </w:rPr>
        <w:t xml:space="preserve"> lo hacemos desde la terminal con</w:t>
      </w:r>
      <w:r>
        <w:rPr>
          <w:rFonts w:ascii="Times New Roman" w:eastAsia="Times New Roman" w:hAnsi="Times New Roman" w:cs="Times New Roman"/>
          <w:sz w:val="24"/>
          <w:szCs w:val="24"/>
          <w:lang w:eastAsia="es-CO"/>
        </w:rPr>
        <w:t>:</w:t>
      </w:r>
    </w:p>
    <w:p w14:paraId="16C8D844" w14:textId="77777777" w:rsidR="008A050E" w:rsidRPr="0074498B"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sidRPr="008A0FF7">
        <w:rPr>
          <w:rFonts w:ascii="Times New Roman" w:eastAsia="Times New Roman" w:hAnsi="Times New Roman" w:cs="Times New Roman"/>
          <w:i/>
          <w:iCs/>
          <w:sz w:val="36"/>
          <w:szCs w:val="36"/>
          <w:lang w:eastAsia="es-CO"/>
        </w:rPr>
        <w:t>npm install react-router-dom</w:t>
      </w:r>
    </w:p>
    <w:p w14:paraId="321D71D6" w14:textId="77777777" w:rsidR="008A050E" w:rsidRPr="008A0FF7"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A0FF7">
        <w:rPr>
          <w:rFonts w:ascii="Times New Roman" w:eastAsia="Times New Roman" w:hAnsi="Times New Roman" w:cs="Times New Roman"/>
          <w:sz w:val="24"/>
          <w:szCs w:val="24"/>
          <w:lang w:eastAsia="es-CO"/>
        </w:rPr>
        <w:t xml:space="preserve"> Como es importante usar exactamente la misma versión, del package.json en “dependencies” se quita lo que está delante del 4.</w:t>
      </w:r>
    </w:p>
    <w:p w14:paraId="2EA4F403" w14:textId="77777777" w:rsidR="008A050E" w:rsidRDefault="008A050E" w:rsidP="008A050E">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8A0FF7">
        <w:rPr>
          <w:rFonts w:ascii="Times New Roman" w:eastAsia="Times New Roman" w:hAnsi="Times New Roman" w:cs="Times New Roman"/>
          <w:b/>
          <w:bCs/>
          <w:sz w:val="24"/>
          <w:szCs w:val="24"/>
          <w:lang w:eastAsia="es-CO"/>
        </w:rPr>
        <w:t>Link</w:t>
      </w:r>
      <w:r w:rsidRPr="008A0FF7">
        <w:rPr>
          <w:rFonts w:ascii="Times New Roman" w:eastAsia="Times New Roman" w:hAnsi="Times New Roman" w:cs="Times New Roman"/>
          <w:sz w:val="24"/>
          <w:szCs w:val="24"/>
          <w:lang w:eastAsia="es-CO"/>
        </w:rPr>
        <w:t xml:space="preserve"> internamente tiene un elemento </w:t>
      </w:r>
      <w:r w:rsidRPr="008A0FF7">
        <w:rPr>
          <w:rFonts w:ascii="Courier New" w:eastAsia="Times New Roman" w:hAnsi="Courier New" w:cs="Courier New"/>
          <w:sz w:val="20"/>
          <w:szCs w:val="20"/>
          <w:lang w:eastAsia="es-CO"/>
        </w:rPr>
        <w:t>&lt;a&gt;</w:t>
      </w:r>
      <w:r w:rsidRPr="008A0FF7">
        <w:rPr>
          <w:rFonts w:ascii="Times New Roman" w:eastAsia="Times New Roman" w:hAnsi="Times New Roman" w:cs="Times New Roman"/>
          <w:sz w:val="24"/>
          <w:szCs w:val="24"/>
          <w:lang w:eastAsia="es-CO"/>
        </w:rPr>
        <w:t xml:space="preserve"> pero va a interceptar el clic para navegar de manera interna sin refrescar toda la página.</w:t>
      </w:r>
    </w:p>
    <w:p w14:paraId="0931E5B1" w14:textId="77777777" w:rsidR="008A050E" w:rsidRDefault="008A050E" w:rsidP="008A050E">
      <w:pPr>
        <w:pStyle w:val="NormalWeb"/>
        <w:numPr>
          <w:ilvl w:val="0"/>
          <w:numId w:val="13"/>
        </w:numPr>
      </w:pPr>
      <w:r>
        <w:t>El 404 es la ruta que se renderizará cuando ninguna otra coincida con la dirección ingresada.</w:t>
      </w:r>
    </w:p>
    <w:p w14:paraId="5A457F88" w14:textId="77777777" w:rsidR="008A050E" w:rsidRDefault="008A050E" w:rsidP="008A050E">
      <w:pPr>
        <w:spacing w:before="100" w:beforeAutospacing="1" w:after="100" w:afterAutospacing="1" w:line="240" w:lineRule="auto"/>
        <w:ind w:left="360"/>
        <w:rPr>
          <w:rFonts w:ascii="Times New Roman" w:eastAsia="Times New Roman" w:hAnsi="Times New Roman" w:cs="Times New Roman"/>
          <w:sz w:val="24"/>
          <w:szCs w:val="24"/>
          <w:lang w:eastAsia="es-CO"/>
        </w:rPr>
      </w:pPr>
      <w:r>
        <w:rPr>
          <w:noProof/>
        </w:rPr>
        <w:drawing>
          <wp:inline distT="0" distB="0" distL="0" distR="0" wp14:anchorId="7AF8F069" wp14:editId="3B2BE06F">
            <wp:extent cx="5612130" cy="19691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969135"/>
                    </a:xfrm>
                    <a:prstGeom prst="rect">
                      <a:avLst/>
                    </a:prstGeom>
                  </pic:spPr>
                </pic:pic>
              </a:graphicData>
            </a:graphic>
          </wp:inline>
        </w:drawing>
      </w:r>
    </w:p>
    <w:p w14:paraId="373A6224" w14:textId="77777777" w:rsidR="008A050E" w:rsidRDefault="008A050E" w:rsidP="008A050E">
      <w:pPr>
        <w:pStyle w:val="NormalWeb"/>
      </w:pPr>
      <w:r>
        <w:t>Otra forma de hacer que todas tus URL’s que no existan sean redirigidas a tu componente de 404 sería de la siguiente forma:</w:t>
      </w:r>
    </w:p>
    <w:p w14:paraId="55D3E1D5" w14:textId="77777777" w:rsidR="008A050E" w:rsidRDefault="008A050E" w:rsidP="008A050E">
      <w:pPr>
        <w:pStyle w:val="Ttulo1"/>
        <w:jc w:val="center"/>
      </w:pPr>
      <w:r>
        <w:rPr>
          <w:noProof/>
        </w:rPr>
        <w:drawing>
          <wp:inline distT="0" distB="0" distL="0" distR="0" wp14:anchorId="1D4DD892" wp14:editId="4E7A0F23">
            <wp:extent cx="4267200" cy="904875"/>
            <wp:effectExtent l="0" t="0" r="0"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7200" cy="904875"/>
                    </a:xfrm>
                    <a:prstGeom prst="rect">
                      <a:avLst/>
                    </a:prstGeom>
                  </pic:spPr>
                </pic:pic>
              </a:graphicData>
            </a:graphic>
          </wp:inline>
        </w:drawing>
      </w:r>
    </w:p>
    <w:p w14:paraId="3C8B91A7" w14:textId="77777777" w:rsidR="008A050E" w:rsidRDefault="008A050E" w:rsidP="008A050E">
      <w:pPr>
        <w:pStyle w:val="NormalWeb"/>
      </w:pPr>
      <w:r>
        <w:t xml:space="preserve">Como podemos observar llamamos a nuestro componente 404 y luego utilizamos </w:t>
      </w:r>
      <w:r>
        <w:rPr>
          <w:rStyle w:val="CdigoHTML"/>
        </w:rPr>
        <w:t>Redirect</w:t>
      </w:r>
      <w:r>
        <w:t xml:space="preserve">, el cual es un componente de </w:t>
      </w:r>
      <w:r>
        <w:rPr>
          <w:rStyle w:val="Textoennegrita"/>
        </w:rPr>
        <w:t>React Router</w:t>
      </w:r>
      <w:r>
        <w:t xml:space="preserve"> para hacer redirecciones; en este caso hacemos que todas las URL’s que no correspondan a alguna que hayamos declarado, sean redirigidas a </w:t>
      </w:r>
      <w:r>
        <w:rPr>
          <w:rStyle w:val="CdigoHTML"/>
        </w:rPr>
        <w:t>MiComponente404</w:t>
      </w:r>
      <w:r>
        <w:t>.</w:t>
      </w:r>
    </w:p>
    <w:p w14:paraId="515F9560" w14:textId="77777777" w:rsidR="008A050E" w:rsidRDefault="008A050E" w:rsidP="008A050E">
      <w:pPr>
        <w:pStyle w:val="Ttulo1"/>
      </w:pPr>
    </w:p>
    <w:p w14:paraId="5AF25851" w14:textId="77777777" w:rsidR="008A050E" w:rsidRDefault="008A050E" w:rsidP="008A050E">
      <w:pPr>
        <w:pStyle w:val="Ttulo1"/>
      </w:pPr>
    </w:p>
    <w:p w14:paraId="1E331077" w14:textId="77777777" w:rsidR="008A050E" w:rsidRDefault="008A050E" w:rsidP="008A050E">
      <w:pPr>
        <w:pStyle w:val="Ttulo1"/>
        <w:jc w:val="center"/>
      </w:pPr>
      <w:r>
        <w:t xml:space="preserve">Ilustraciones en </w:t>
      </w:r>
      <w:hyperlink r:id="rId130" w:tgtFrame="_blank" w:history="1">
        <w:r>
          <w:rPr>
            <w:rStyle w:val="Hipervnculo"/>
            <w:rFonts w:eastAsiaTheme="majorEastAsia"/>
          </w:rPr>
          <w:t>https://stories.freepik.com/</w:t>
        </w:r>
      </w:hyperlink>
      <w:r>
        <w:t xml:space="preserve"> </w:t>
      </w:r>
    </w:p>
    <w:p w14:paraId="280B746E" w14:textId="77777777" w:rsidR="008A050E" w:rsidRDefault="008A050E" w:rsidP="008A050E">
      <w:pPr>
        <w:pStyle w:val="Ttulo1"/>
        <w:jc w:val="center"/>
      </w:pPr>
      <w:r>
        <w:rPr>
          <w:noProof/>
        </w:rPr>
        <w:drawing>
          <wp:inline distT="0" distB="0" distL="0" distR="0" wp14:anchorId="3BA39119" wp14:editId="0D024EB1">
            <wp:extent cx="5612130" cy="316992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12130" cy="3169920"/>
                    </a:xfrm>
                    <a:prstGeom prst="rect">
                      <a:avLst/>
                    </a:prstGeom>
                    <a:noFill/>
                    <a:ln>
                      <a:noFill/>
                    </a:ln>
                  </pic:spPr>
                </pic:pic>
              </a:graphicData>
            </a:graphic>
          </wp:inline>
        </w:drawing>
      </w:r>
    </w:p>
    <w:p w14:paraId="5A7E7993" w14:textId="77777777" w:rsidR="008A050E" w:rsidRDefault="008A050E" w:rsidP="008A050E">
      <w:pPr>
        <w:pStyle w:val="Ttulo1"/>
        <w:jc w:val="center"/>
      </w:pPr>
    </w:p>
    <w:p w14:paraId="410ADF88" w14:textId="77777777" w:rsidR="008A050E" w:rsidRDefault="008A050E" w:rsidP="008A050E">
      <w:pPr>
        <w:pStyle w:val="Ttulo1"/>
        <w:jc w:val="center"/>
      </w:pPr>
    </w:p>
    <w:p w14:paraId="592E4A28" w14:textId="77777777" w:rsidR="008A050E" w:rsidRDefault="008A050E" w:rsidP="008A050E">
      <w:pPr>
        <w:pStyle w:val="Ttulo1"/>
        <w:jc w:val="center"/>
      </w:pPr>
    </w:p>
    <w:p w14:paraId="5FDFD3FE" w14:textId="77777777" w:rsidR="008A050E" w:rsidRDefault="008A050E" w:rsidP="008A050E">
      <w:pPr>
        <w:pStyle w:val="Ttulo1"/>
        <w:jc w:val="center"/>
      </w:pPr>
    </w:p>
    <w:p w14:paraId="28D4B3F5" w14:textId="77777777" w:rsidR="008A050E" w:rsidRDefault="008A050E" w:rsidP="008A050E">
      <w:pPr>
        <w:pStyle w:val="Ttulo1"/>
        <w:jc w:val="center"/>
      </w:pPr>
    </w:p>
    <w:p w14:paraId="03087B13" w14:textId="77777777" w:rsidR="008A050E" w:rsidRDefault="008A050E" w:rsidP="008A050E">
      <w:pPr>
        <w:pStyle w:val="Ttulo1"/>
        <w:jc w:val="center"/>
      </w:pPr>
    </w:p>
    <w:p w14:paraId="77663CCC" w14:textId="77777777" w:rsidR="008A050E" w:rsidRDefault="008A050E" w:rsidP="008A050E">
      <w:pPr>
        <w:pStyle w:val="Ttulo1"/>
        <w:jc w:val="center"/>
      </w:pPr>
    </w:p>
    <w:p w14:paraId="28376775" w14:textId="77777777" w:rsidR="008A050E" w:rsidRPr="00EF31C5"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F31C5">
        <w:rPr>
          <w:rFonts w:ascii="Times New Roman" w:eastAsia="Times New Roman" w:hAnsi="Times New Roman" w:cs="Times New Roman"/>
          <w:b/>
          <w:bCs/>
          <w:kern w:val="36"/>
          <w:sz w:val="48"/>
          <w:szCs w:val="48"/>
          <w:lang w:eastAsia="es-CO"/>
        </w:rPr>
        <w:t>Introducción del ciclo de vida de un componente</w:t>
      </w:r>
    </w:p>
    <w:p w14:paraId="7088BBF5"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Cuando React renderiza los componentes decimos que entran en escena, cuando su estado cambia o recibe unos </w:t>
      </w:r>
      <w:r w:rsidRPr="00EF31C5">
        <w:rPr>
          <w:rFonts w:ascii="Times New Roman" w:eastAsia="Times New Roman" w:hAnsi="Times New Roman" w:cs="Times New Roman"/>
          <w:i/>
          <w:iCs/>
          <w:sz w:val="24"/>
          <w:szCs w:val="24"/>
          <w:lang w:eastAsia="es-CO"/>
        </w:rPr>
        <w:t>props</w:t>
      </w:r>
      <w:r w:rsidRPr="00EF31C5">
        <w:rPr>
          <w:rFonts w:ascii="Times New Roman" w:eastAsia="Times New Roman" w:hAnsi="Times New Roman" w:cs="Times New Roman"/>
          <w:sz w:val="24"/>
          <w:szCs w:val="24"/>
          <w:lang w:eastAsia="es-CO"/>
        </w:rPr>
        <w:t xml:space="preserve"> diferentes se actualizan y cuando cambiamos de página se dice que se desmontan.</w:t>
      </w:r>
    </w:p>
    <w:p w14:paraId="489F98A5"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b/>
          <w:bCs/>
          <w:sz w:val="24"/>
          <w:szCs w:val="24"/>
          <w:lang w:eastAsia="es-CO"/>
        </w:rPr>
        <w:t>Montaje:</w:t>
      </w:r>
    </w:p>
    <w:p w14:paraId="2DAFC87C" w14:textId="77777777" w:rsidR="008A050E" w:rsidRPr="00EF31C5" w:rsidRDefault="008A050E" w:rsidP="008A050E">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Representa el momento donde se inserta el código del componente en el DOM.</w:t>
      </w:r>
    </w:p>
    <w:p w14:paraId="4BAB0F05" w14:textId="77777777" w:rsidR="008A050E" w:rsidRPr="00EF31C5" w:rsidRDefault="008A050E" w:rsidP="008A050E">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Se llaman tres métodos: </w:t>
      </w:r>
      <w:r w:rsidRPr="00EF31C5">
        <w:rPr>
          <w:rFonts w:ascii="Times New Roman" w:eastAsia="Times New Roman" w:hAnsi="Times New Roman" w:cs="Times New Roman"/>
          <w:i/>
          <w:iCs/>
          <w:sz w:val="24"/>
          <w:szCs w:val="24"/>
          <w:lang w:eastAsia="es-CO"/>
        </w:rPr>
        <w:t>constructor</w:t>
      </w:r>
      <w:r w:rsidRPr="00EF31C5">
        <w:rPr>
          <w:rFonts w:ascii="Times New Roman" w:eastAsia="Times New Roman" w:hAnsi="Times New Roman" w:cs="Times New Roman"/>
          <w:sz w:val="24"/>
          <w:szCs w:val="24"/>
          <w:lang w:eastAsia="es-CO"/>
        </w:rPr>
        <w:t xml:space="preserve">, </w:t>
      </w:r>
      <w:r w:rsidRPr="00EF31C5">
        <w:rPr>
          <w:rFonts w:ascii="Times New Roman" w:eastAsia="Times New Roman" w:hAnsi="Times New Roman" w:cs="Times New Roman"/>
          <w:i/>
          <w:iCs/>
          <w:sz w:val="24"/>
          <w:szCs w:val="24"/>
          <w:lang w:eastAsia="es-CO"/>
        </w:rPr>
        <w:t>render</w:t>
      </w:r>
      <w:r w:rsidRPr="00EF31C5">
        <w:rPr>
          <w:rFonts w:ascii="Times New Roman" w:eastAsia="Times New Roman" w:hAnsi="Times New Roman" w:cs="Times New Roman"/>
          <w:sz w:val="24"/>
          <w:szCs w:val="24"/>
          <w:lang w:eastAsia="es-CO"/>
        </w:rPr>
        <w:t xml:space="preserve">, </w:t>
      </w:r>
      <w:r w:rsidRPr="00EF31C5">
        <w:rPr>
          <w:rFonts w:ascii="Times New Roman" w:eastAsia="Times New Roman" w:hAnsi="Times New Roman" w:cs="Times New Roman"/>
          <w:i/>
          <w:iCs/>
          <w:sz w:val="24"/>
          <w:szCs w:val="24"/>
          <w:lang w:eastAsia="es-CO"/>
        </w:rPr>
        <w:t>componentDidMount</w:t>
      </w:r>
      <w:r w:rsidRPr="00EF31C5">
        <w:rPr>
          <w:rFonts w:ascii="Times New Roman" w:eastAsia="Times New Roman" w:hAnsi="Times New Roman" w:cs="Times New Roman"/>
          <w:sz w:val="24"/>
          <w:szCs w:val="24"/>
          <w:lang w:eastAsia="es-CO"/>
        </w:rPr>
        <w:t>.</w:t>
      </w:r>
    </w:p>
    <w:p w14:paraId="7C6C01B6"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b/>
          <w:bCs/>
          <w:sz w:val="24"/>
          <w:szCs w:val="24"/>
          <w:lang w:eastAsia="es-CO"/>
        </w:rPr>
        <w:t>Actualización:</w:t>
      </w:r>
    </w:p>
    <w:p w14:paraId="568AAD95" w14:textId="77777777" w:rsidR="008A050E" w:rsidRPr="00EF31C5" w:rsidRDefault="008A050E" w:rsidP="008A050E">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Ocurre cuando los </w:t>
      </w:r>
      <w:r w:rsidRPr="00EF31C5">
        <w:rPr>
          <w:rFonts w:ascii="Times New Roman" w:eastAsia="Times New Roman" w:hAnsi="Times New Roman" w:cs="Times New Roman"/>
          <w:i/>
          <w:iCs/>
          <w:sz w:val="24"/>
          <w:szCs w:val="24"/>
          <w:lang w:eastAsia="es-CO"/>
        </w:rPr>
        <w:t>props</w:t>
      </w:r>
      <w:r w:rsidRPr="00EF31C5">
        <w:rPr>
          <w:rFonts w:ascii="Times New Roman" w:eastAsia="Times New Roman" w:hAnsi="Times New Roman" w:cs="Times New Roman"/>
          <w:sz w:val="24"/>
          <w:szCs w:val="24"/>
          <w:lang w:eastAsia="es-CO"/>
        </w:rPr>
        <w:t xml:space="preserve"> o el estado del componente cambian.</w:t>
      </w:r>
    </w:p>
    <w:p w14:paraId="213220BF" w14:textId="77777777" w:rsidR="008A050E" w:rsidRPr="00EF31C5" w:rsidRDefault="008A050E" w:rsidP="008A050E">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Se llaman dos métodos: </w:t>
      </w:r>
      <w:r w:rsidRPr="00EF31C5">
        <w:rPr>
          <w:rFonts w:ascii="Times New Roman" w:eastAsia="Times New Roman" w:hAnsi="Times New Roman" w:cs="Times New Roman"/>
          <w:i/>
          <w:iCs/>
          <w:sz w:val="24"/>
          <w:szCs w:val="24"/>
          <w:lang w:eastAsia="es-CO"/>
        </w:rPr>
        <w:t>render</w:t>
      </w:r>
      <w:r w:rsidRPr="00EF31C5">
        <w:rPr>
          <w:rFonts w:ascii="Times New Roman" w:eastAsia="Times New Roman" w:hAnsi="Times New Roman" w:cs="Times New Roman"/>
          <w:sz w:val="24"/>
          <w:szCs w:val="24"/>
          <w:lang w:eastAsia="es-CO"/>
        </w:rPr>
        <w:t xml:space="preserve">, </w:t>
      </w:r>
      <w:r w:rsidRPr="00EF31C5">
        <w:rPr>
          <w:rFonts w:ascii="Times New Roman" w:eastAsia="Times New Roman" w:hAnsi="Times New Roman" w:cs="Times New Roman"/>
          <w:i/>
          <w:iCs/>
          <w:sz w:val="24"/>
          <w:szCs w:val="24"/>
          <w:lang w:eastAsia="es-CO"/>
        </w:rPr>
        <w:t>componentDidUpdate</w:t>
      </w:r>
      <w:r w:rsidRPr="00EF31C5">
        <w:rPr>
          <w:rFonts w:ascii="Times New Roman" w:eastAsia="Times New Roman" w:hAnsi="Times New Roman" w:cs="Times New Roman"/>
          <w:sz w:val="24"/>
          <w:szCs w:val="24"/>
          <w:lang w:eastAsia="es-CO"/>
        </w:rPr>
        <w:t>.</w:t>
      </w:r>
    </w:p>
    <w:p w14:paraId="1B1EFD48"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b/>
          <w:bCs/>
          <w:sz w:val="24"/>
          <w:szCs w:val="24"/>
          <w:lang w:eastAsia="es-CO"/>
        </w:rPr>
        <w:t>Desmontaje:</w:t>
      </w:r>
    </w:p>
    <w:p w14:paraId="0EE767FC" w14:textId="77777777" w:rsidR="008A050E" w:rsidRPr="00EF31C5" w:rsidRDefault="008A050E" w:rsidP="008A050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Nos da la oportunidad de hacer limpieza de nuestro componente.</w:t>
      </w:r>
    </w:p>
    <w:p w14:paraId="5E8CE432" w14:textId="77777777" w:rsidR="008A050E" w:rsidRDefault="008A050E" w:rsidP="008A050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Se llama un método: </w:t>
      </w:r>
      <w:r w:rsidRPr="00EF31C5">
        <w:rPr>
          <w:rFonts w:ascii="Times New Roman" w:eastAsia="Times New Roman" w:hAnsi="Times New Roman" w:cs="Times New Roman"/>
          <w:i/>
          <w:iCs/>
          <w:sz w:val="24"/>
          <w:szCs w:val="24"/>
          <w:lang w:eastAsia="es-CO"/>
        </w:rPr>
        <w:t>componentWillUnmount</w:t>
      </w:r>
      <w:r w:rsidRPr="00EF31C5">
        <w:rPr>
          <w:rFonts w:ascii="Times New Roman" w:eastAsia="Times New Roman" w:hAnsi="Times New Roman" w:cs="Times New Roman"/>
          <w:sz w:val="24"/>
          <w:szCs w:val="24"/>
          <w:lang w:eastAsia="es-CO"/>
        </w:rPr>
        <w:t>.</w:t>
      </w:r>
    </w:p>
    <w:p w14:paraId="5E1B2E19" w14:textId="77777777" w:rsidR="008A050E" w:rsidRPr="00EF31C5"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sidRPr="00134A44">
        <w:rPr>
          <w:rFonts w:ascii="Times New Roman" w:eastAsia="Times New Roman" w:hAnsi="Times New Roman" w:cs="Times New Roman"/>
          <w:sz w:val="24"/>
          <w:szCs w:val="24"/>
          <w:highlight w:val="yellow"/>
          <w:lang w:eastAsia="es-CO"/>
        </w:rPr>
        <w:t>Ciclo de vida de un componente de React.docx</w:t>
      </w:r>
    </w:p>
    <w:p w14:paraId="53C4706A" w14:textId="77777777" w:rsidR="008A050E" w:rsidRDefault="008A050E" w:rsidP="008A050E">
      <w:pPr>
        <w:pStyle w:val="Ttulo1"/>
        <w:jc w:val="center"/>
      </w:pPr>
      <w:r>
        <w:rPr>
          <w:noProof/>
        </w:rPr>
        <w:drawing>
          <wp:inline distT="0" distB="0" distL="0" distR="0" wp14:anchorId="2C919147" wp14:editId="677F1460">
            <wp:extent cx="5612130" cy="2531110"/>
            <wp:effectExtent l="76200" t="76200" r="140970" b="1358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2130" cy="253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196B99" w14:textId="77777777" w:rsidR="008A050E" w:rsidRDefault="008A050E" w:rsidP="008A050E">
      <w:pPr>
        <w:pStyle w:val="Ttulo1"/>
        <w:rPr>
          <w:sz w:val="36"/>
          <w:szCs w:val="36"/>
        </w:rPr>
      </w:pPr>
    </w:p>
    <w:p w14:paraId="1441A54D" w14:textId="77777777" w:rsidR="008A050E" w:rsidRDefault="008A050E" w:rsidP="008A050E">
      <w:pPr>
        <w:pStyle w:val="Ttulo1"/>
        <w:rPr>
          <w:sz w:val="36"/>
          <w:szCs w:val="36"/>
        </w:rPr>
      </w:pPr>
      <w:r>
        <w:rPr>
          <w:sz w:val="36"/>
          <w:szCs w:val="36"/>
        </w:rPr>
        <w:t>Ejemplo de un uso claro.</w:t>
      </w:r>
    </w:p>
    <w:p w14:paraId="356F30D9" w14:textId="77777777" w:rsidR="008A050E" w:rsidRDefault="008A050E" w:rsidP="008A050E">
      <w:pPr>
        <w:pStyle w:val="Ttulo1"/>
        <w:rPr>
          <w:b w:val="0"/>
          <w:bCs w:val="0"/>
          <w:sz w:val="24"/>
          <w:szCs w:val="24"/>
        </w:rPr>
      </w:pPr>
      <w:r w:rsidRPr="00EF5BB5">
        <w:rPr>
          <w:b w:val="0"/>
          <w:bCs w:val="0"/>
          <w:sz w:val="24"/>
          <w:szCs w:val="24"/>
        </w:rPr>
        <w:t>En</w:t>
      </w:r>
      <w:r>
        <w:rPr>
          <w:b w:val="0"/>
          <w:bCs w:val="0"/>
          <w:sz w:val="24"/>
          <w:szCs w:val="24"/>
        </w:rPr>
        <w:t xml:space="preserve"> un caso muy específico en el que podemos usar </w:t>
      </w:r>
      <w:r w:rsidRPr="00EF5BB5">
        <w:rPr>
          <w:sz w:val="24"/>
          <w:szCs w:val="24"/>
        </w:rPr>
        <w:t>componentWillUn</w:t>
      </w:r>
      <w:r>
        <w:rPr>
          <w:sz w:val="24"/>
          <w:szCs w:val="24"/>
        </w:rPr>
        <w:t>m</w:t>
      </w:r>
      <w:r w:rsidRPr="00EF5BB5">
        <w:rPr>
          <w:sz w:val="24"/>
          <w:szCs w:val="24"/>
        </w:rPr>
        <w:t>ount()</w:t>
      </w:r>
      <w:r>
        <w:rPr>
          <w:sz w:val="24"/>
          <w:szCs w:val="24"/>
        </w:rPr>
        <w:t xml:space="preserve"> </w:t>
      </w:r>
      <w:r>
        <w:rPr>
          <w:b w:val="0"/>
          <w:bCs w:val="0"/>
          <w:sz w:val="24"/>
          <w:szCs w:val="24"/>
        </w:rPr>
        <w:t>es en lel uso de limpiar  nuestro componente ya que esta funcion es llamada antes de desmontarse.</w:t>
      </w:r>
    </w:p>
    <w:p w14:paraId="05B1BF51" w14:textId="77777777" w:rsidR="008A050E" w:rsidRDefault="008A050E" w:rsidP="008A050E">
      <w:pPr>
        <w:pStyle w:val="Ttulo1"/>
        <w:rPr>
          <w:b w:val="0"/>
          <w:bCs w:val="0"/>
          <w:sz w:val="24"/>
          <w:szCs w:val="24"/>
        </w:rPr>
      </w:pPr>
      <w:r>
        <w:rPr>
          <w:b w:val="0"/>
          <w:bCs w:val="0"/>
          <w:sz w:val="24"/>
          <w:szCs w:val="24"/>
        </w:rPr>
        <w:t xml:space="preserve">En este ejemplo podemos ver que hay un componente en el que guarda una propiedad interna llamada </w:t>
      </w:r>
      <w:r w:rsidRPr="002729FE">
        <w:rPr>
          <w:sz w:val="24"/>
          <w:szCs w:val="24"/>
        </w:rPr>
        <w:t>this.</w:t>
      </w:r>
      <w:r w:rsidRPr="00EF5BB5">
        <w:rPr>
          <w:sz w:val="24"/>
          <w:szCs w:val="24"/>
        </w:rPr>
        <w:t>timeOutId</w:t>
      </w:r>
      <w:r>
        <w:rPr>
          <w:sz w:val="24"/>
          <w:szCs w:val="24"/>
        </w:rPr>
        <w:t xml:space="preserve"> </w:t>
      </w:r>
      <w:r>
        <w:rPr>
          <w:b w:val="0"/>
          <w:bCs w:val="0"/>
          <w:sz w:val="24"/>
          <w:szCs w:val="24"/>
        </w:rPr>
        <w:t xml:space="preserve">en el que almacena el Id de una </w:t>
      </w:r>
      <w:r w:rsidRPr="002729FE">
        <w:rPr>
          <w:sz w:val="24"/>
          <w:szCs w:val="24"/>
        </w:rPr>
        <w:t>funcion setTimeout</w:t>
      </w:r>
      <w:r>
        <w:rPr>
          <w:b w:val="0"/>
          <w:bCs w:val="0"/>
          <w:sz w:val="24"/>
          <w:szCs w:val="24"/>
        </w:rPr>
        <w:t xml:space="preserve">, para que eventualmente en caso de que esta funcion aun no responda y el componente ya no se encuentre en el DOM (por cuestiones de interacción del usuario) y no nos vaya a generar errores, con </w:t>
      </w:r>
      <w:r w:rsidRPr="00EF5BB5">
        <w:rPr>
          <w:sz w:val="24"/>
          <w:szCs w:val="24"/>
        </w:rPr>
        <w:t>componentWillUn</w:t>
      </w:r>
      <w:r>
        <w:rPr>
          <w:sz w:val="24"/>
          <w:szCs w:val="24"/>
        </w:rPr>
        <w:t>m</w:t>
      </w:r>
      <w:r w:rsidRPr="00EF5BB5">
        <w:rPr>
          <w:sz w:val="24"/>
          <w:szCs w:val="24"/>
        </w:rPr>
        <w:t>ount()</w:t>
      </w:r>
      <w:r>
        <w:rPr>
          <w:sz w:val="24"/>
          <w:szCs w:val="24"/>
        </w:rPr>
        <w:t xml:space="preserve"> </w:t>
      </w:r>
      <w:r>
        <w:rPr>
          <w:b w:val="0"/>
          <w:bCs w:val="0"/>
          <w:sz w:val="24"/>
          <w:szCs w:val="24"/>
        </w:rPr>
        <w:t xml:space="preserve">va a hacer que </w:t>
      </w:r>
      <w:r w:rsidRPr="00EF5BB5">
        <w:rPr>
          <w:sz w:val="24"/>
          <w:szCs w:val="24"/>
        </w:rPr>
        <w:t>ANTES</w:t>
      </w:r>
      <w:r>
        <w:rPr>
          <w:sz w:val="24"/>
          <w:szCs w:val="24"/>
        </w:rPr>
        <w:t xml:space="preserve"> </w:t>
      </w:r>
      <w:r w:rsidRPr="00EF5BB5">
        <w:rPr>
          <w:b w:val="0"/>
          <w:bCs w:val="0"/>
          <w:sz w:val="24"/>
          <w:szCs w:val="24"/>
        </w:rPr>
        <w:t>nos cancele</w:t>
      </w:r>
      <w:r>
        <w:rPr>
          <w:b w:val="0"/>
          <w:bCs w:val="0"/>
          <w:sz w:val="24"/>
          <w:szCs w:val="24"/>
        </w:rPr>
        <w:t xml:space="preserve"> esta funcion en su proceso de </w:t>
      </w:r>
      <w:r w:rsidRPr="00772F0A">
        <w:rPr>
          <w:sz w:val="24"/>
          <w:szCs w:val="24"/>
        </w:rPr>
        <w:t>Desmont</w:t>
      </w:r>
      <w:r>
        <w:rPr>
          <w:sz w:val="24"/>
          <w:szCs w:val="24"/>
        </w:rPr>
        <w:t>aje</w:t>
      </w:r>
      <w:r>
        <w:rPr>
          <w:b w:val="0"/>
          <w:bCs w:val="0"/>
          <w:sz w:val="24"/>
          <w:szCs w:val="24"/>
        </w:rPr>
        <w:t xml:space="preserve"> y no genere errores. </w:t>
      </w:r>
    </w:p>
    <w:p w14:paraId="0F0528AC" w14:textId="77777777" w:rsidR="008A050E" w:rsidRDefault="008A050E" w:rsidP="008A050E">
      <w:pPr>
        <w:pStyle w:val="Ttulo1"/>
        <w:rPr>
          <w:sz w:val="24"/>
          <w:szCs w:val="24"/>
        </w:rPr>
      </w:pPr>
      <w:r>
        <w:rPr>
          <w:b w:val="0"/>
          <w:bCs w:val="0"/>
          <w:sz w:val="24"/>
          <w:szCs w:val="24"/>
        </w:rPr>
        <w:t xml:space="preserve">Para ello existe una función que nos permite limpiar estas funciones Timeout.  </w:t>
      </w:r>
      <w:r w:rsidRPr="00EF5BB5">
        <w:rPr>
          <w:sz w:val="24"/>
          <w:szCs w:val="24"/>
        </w:rPr>
        <w:t>clearTimeout()</w:t>
      </w:r>
    </w:p>
    <w:p w14:paraId="53F60255" w14:textId="77777777" w:rsidR="008A050E" w:rsidRPr="00EF5BB5" w:rsidRDefault="008A050E" w:rsidP="008A050E">
      <w:pPr>
        <w:pStyle w:val="Ttulo1"/>
        <w:rPr>
          <w:b w:val="0"/>
          <w:bCs w:val="0"/>
          <w:sz w:val="24"/>
          <w:szCs w:val="24"/>
        </w:rPr>
      </w:pPr>
    </w:p>
    <w:p w14:paraId="1FC46B65" w14:textId="77777777" w:rsidR="008A050E" w:rsidRDefault="008A050E" w:rsidP="008A050E">
      <w:pPr>
        <w:pStyle w:val="Ttulo1"/>
        <w:jc w:val="center"/>
        <w:rPr>
          <w:sz w:val="36"/>
          <w:szCs w:val="36"/>
        </w:rPr>
      </w:pPr>
      <w:r>
        <w:rPr>
          <w:noProof/>
        </w:rPr>
        <w:drawing>
          <wp:inline distT="0" distB="0" distL="0" distR="0" wp14:anchorId="113DA0F0" wp14:editId="0453C68C">
            <wp:extent cx="4562475" cy="158115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62475" cy="1581150"/>
                    </a:xfrm>
                    <a:prstGeom prst="rect">
                      <a:avLst/>
                    </a:prstGeom>
                  </pic:spPr>
                </pic:pic>
              </a:graphicData>
            </a:graphic>
          </wp:inline>
        </w:drawing>
      </w:r>
    </w:p>
    <w:p w14:paraId="4D58C67A" w14:textId="77777777" w:rsidR="008A050E" w:rsidRDefault="008A050E" w:rsidP="008A050E">
      <w:pPr>
        <w:pStyle w:val="Ttulo1"/>
        <w:jc w:val="center"/>
        <w:rPr>
          <w:sz w:val="36"/>
          <w:szCs w:val="36"/>
        </w:rPr>
      </w:pPr>
    </w:p>
    <w:p w14:paraId="61C3066B" w14:textId="77777777" w:rsidR="008A050E" w:rsidRDefault="008A050E" w:rsidP="008A050E">
      <w:pPr>
        <w:pStyle w:val="Ttulo1"/>
        <w:jc w:val="center"/>
        <w:rPr>
          <w:sz w:val="36"/>
          <w:szCs w:val="36"/>
        </w:rPr>
      </w:pPr>
      <w:r>
        <w:rPr>
          <w:noProof/>
        </w:rPr>
        <w:drawing>
          <wp:inline distT="0" distB="0" distL="0" distR="0" wp14:anchorId="1CF4948C" wp14:editId="6DF36E5D">
            <wp:extent cx="4981575" cy="134302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1575" cy="1343025"/>
                    </a:xfrm>
                    <a:prstGeom prst="rect">
                      <a:avLst/>
                    </a:prstGeom>
                  </pic:spPr>
                </pic:pic>
              </a:graphicData>
            </a:graphic>
          </wp:inline>
        </w:drawing>
      </w:r>
    </w:p>
    <w:p w14:paraId="11DA1762" w14:textId="77777777" w:rsidR="008A050E" w:rsidRDefault="008A050E" w:rsidP="008A050E">
      <w:pPr>
        <w:pStyle w:val="Ttulo1"/>
        <w:jc w:val="center"/>
        <w:rPr>
          <w:sz w:val="36"/>
          <w:szCs w:val="36"/>
        </w:rPr>
      </w:pPr>
    </w:p>
    <w:p w14:paraId="76BFBC47" w14:textId="77777777" w:rsidR="008A050E" w:rsidRDefault="008A050E" w:rsidP="008A050E">
      <w:pPr>
        <w:pStyle w:val="Ttulo1"/>
        <w:jc w:val="center"/>
        <w:rPr>
          <w:sz w:val="36"/>
          <w:szCs w:val="36"/>
        </w:rPr>
      </w:pPr>
    </w:p>
    <w:p w14:paraId="34A6DA0B" w14:textId="77777777" w:rsidR="008A050E" w:rsidRDefault="008A050E" w:rsidP="008A050E">
      <w:pPr>
        <w:pStyle w:val="Ttulo1"/>
        <w:jc w:val="center"/>
        <w:rPr>
          <w:sz w:val="36"/>
          <w:szCs w:val="36"/>
        </w:rPr>
      </w:pPr>
    </w:p>
    <w:p w14:paraId="0007A15B" w14:textId="77777777" w:rsidR="008A050E" w:rsidRPr="00EC526C"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C526C">
        <w:rPr>
          <w:rFonts w:ascii="Times New Roman" w:eastAsia="Times New Roman" w:hAnsi="Times New Roman" w:cs="Times New Roman"/>
          <w:b/>
          <w:bCs/>
          <w:kern w:val="36"/>
          <w:sz w:val="48"/>
          <w:szCs w:val="48"/>
          <w:lang w:eastAsia="es-CO"/>
        </w:rPr>
        <w:t>Introducción llamadas a un API</w:t>
      </w:r>
    </w:p>
    <w:p w14:paraId="3FC5CCDE" w14:textId="77777777" w:rsidR="008A050E" w:rsidRPr="00EC526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sz w:val="24"/>
          <w:szCs w:val="24"/>
          <w:lang w:eastAsia="es-CO"/>
        </w:rPr>
        <w:t>Las llamadas a una API siguen un patrón similar siempre que las hacemos, cada llamada consta de tres estados:</w:t>
      </w:r>
    </w:p>
    <w:p w14:paraId="22512BF4" w14:textId="77777777" w:rsidR="008A050E" w:rsidRPr="00EC526C" w:rsidRDefault="008A050E" w:rsidP="008A050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b/>
          <w:bCs/>
          <w:sz w:val="24"/>
          <w:szCs w:val="24"/>
          <w:lang w:eastAsia="es-CO"/>
        </w:rPr>
        <w:t>Loading</w:t>
      </w:r>
      <w:r w:rsidRPr="00EC526C">
        <w:rPr>
          <w:rFonts w:ascii="Times New Roman" w:eastAsia="Times New Roman" w:hAnsi="Times New Roman" w:cs="Times New Roman"/>
          <w:sz w:val="24"/>
          <w:szCs w:val="24"/>
          <w:lang w:eastAsia="es-CO"/>
        </w:rPr>
        <w:t>: cuando la petición se envía y estamos esperando.</w:t>
      </w:r>
    </w:p>
    <w:p w14:paraId="1F1005CF" w14:textId="77777777" w:rsidR="008A050E" w:rsidRPr="00EC526C" w:rsidRDefault="008A050E" w:rsidP="008A050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b/>
          <w:bCs/>
          <w:sz w:val="24"/>
          <w:szCs w:val="24"/>
          <w:lang w:eastAsia="es-CO"/>
        </w:rPr>
        <w:t>Error</w:t>
      </w:r>
      <w:r w:rsidRPr="00EC526C">
        <w:rPr>
          <w:rFonts w:ascii="Times New Roman" w:eastAsia="Times New Roman" w:hAnsi="Times New Roman" w:cs="Times New Roman"/>
          <w:sz w:val="24"/>
          <w:szCs w:val="24"/>
          <w:lang w:eastAsia="es-CO"/>
        </w:rPr>
        <w:t>: se debe dejar un mensaje para el usuario para arreglar el error o volver a intentarlo.</w:t>
      </w:r>
    </w:p>
    <w:p w14:paraId="44BBABB1" w14:textId="77777777" w:rsidR="008A050E" w:rsidRPr="00EC526C" w:rsidRDefault="008A050E" w:rsidP="008A050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b/>
          <w:bCs/>
          <w:sz w:val="24"/>
          <w:szCs w:val="24"/>
          <w:lang w:eastAsia="es-CO"/>
        </w:rPr>
        <w:t>Data</w:t>
      </w:r>
      <w:r w:rsidRPr="00EC526C">
        <w:rPr>
          <w:rFonts w:ascii="Times New Roman" w:eastAsia="Times New Roman" w:hAnsi="Times New Roman" w:cs="Times New Roman"/>
          <w:sz w:val="24"/>
          <w:szCs w:val="24"/>
          <w:lang w:eastAsia="es-CO"/>
        </w:rPr>
        <w:t>: los datos nos pueden llegar de dos formas, o en error o con los datos requeridos.</w:t>
      </w:r>
    </w:p>
    <w:p w14:paraId="6EB688CE" w14:textId="77777777" w:rsidR="008A050E" w:rsidRDefault="008A050E" w:rsidP="008A050E">
      <w:pPr>
        <w:pStyle w:val="Ttulo1"/>
        <w:jc w:val="center"/>
        <w:rPr>
          <w:sz w:val="36"/>
          <w:szCs w:val="36"/>
        </w:rPr>
      </w:pPr>
      <w:r>
        <w:rPr>
          <w:noProof/>
        </w:rPr>
        <w:drawing>
          <wp:anchor distT="0" distB="0" distL="114300" distR="114300" simplePos="0" relativeHeight="251670528" behindDoc="1" locked="0" layoutInCell="1" allowOverlap="1" wp14:anchorId="2EDDC5C5" wp14:editId="0CF8E445">
            <wp:simplePos x="0" y="0"/>
            <wp:positionH relativeFrom="column">
              <wp:posOffset>943610</wp:posOffset>
            </wp:positionH>
            <wp:positionV relativeFrom="paragraph">
              <wp:posOffset>72390</wp:posOffset>
            </wp:positionV>
            <wp:extent cx="3710305" cy="2341245"/>
            <wp:effectExtent l="76200" t="76200" r="137795" b="135255"/>
            <wp:wrapTight wrapText="bothSides">
              <wp:wrapPolygon edited="0">
                <wp:start x="-222" y="-703"/>
                <wp:lineTo x="-444" y="-527"/>
                <wp:lineTo x="-444" y="21969"/>
                <wp:lineTo x="-222" y="22672"/>
                <wp:lineTo x="22069" y="22672"/>
                <wp:lineTo x="22291" y="21969"/>
                <wp:lineTo x="22291" y="2285"/>
                <wp:lineTo x="22069" y="-352"/>
                <wp:lineTo x="22069" y="-703"/>
                <wp:lineTo x="-222" y="-703"/>
              </wp:wrapPolygon>
            </wp:wrapTight>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710305" cy="2341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BAB2911" w14:textId="77777777" w:rsidR="008A050E" w:rsidRDefault="008A050E" w:rsidP="008A050E">
      <w:pPr>
        <w:pStyle w:val="Ttulo1"/>
        <w:jc w:val="center"/>
        <w:rPr>
          <w:sz w:val="36"/>
          <w:szCs w:val="36"/>
        </w:rPr>
      </w:pPr>
    </w:p>
    <w:p w14:paraId="2053501D" w14:textId="77777777" w:rsidR="008A050E" w:rsidRDefault="008A050E" w:rsidP="008A050E">
      <w:pPr>
        <w:pStyle w:val="Ttulo1"/>
        <w:rPr>
          <w:b w:val="0"/>
          <w:bCs w:val="0"/>
          <w:sz w:val="28"/>
          <w:szCs w:val="28"/>
        </w:rPr>
      </w:pPr>
    </w:p>
    <w:p w14:paraId="37352168" w14:textId="77777777" w:rsidR="008A050E" w:rsidRDefault="008A050E" w:rsidP="008A050E">
      <w:pPr>
        <w:pStyle w:val="Ttulo1"/>
        <w:rPr>
          <w:b w:val="0"/>
          <w:bCs w:val="0"/>
          <w:sz w:val="28"/>
          <w:szCs w:val="28"/>
        </w:rPr>
      </w:pPr>
    </w:p>
    <w:p w14:paraId="0C4F6774" w14:textId="77777777" w:rsidR="008A050E" w:rsidRDefault="008A050E" w:rsidP="008A050E">
      <w:pPr>
        <w:pStyle w:val="Ttulo1"/>
        <w:rPr>
          <w:b w:val="0"/>
          <w:bCs w:val="0"/>
          <w:sz w:val="28"/>
          <w:szCs w:val="28"/>
        </w:rPr>
      </w:pPr>
    </w:p>
    <w:p w14:paraId="5D408A5B" w14:textId="77777777" w:rsidR="008A050E" w:rsidRDefault="008A050E" w:rsidP="008A050E">
      <w:pPr>
        <w:pStyle w:val="Ttulo1"/>
        <w:rPr>
          <w:b w:val="0"/>
          <w:bCs w:val="0"/>
          <w:sz w:val="28"/>
          <w:szCs w:val="28"/>
        </w:rPr>
      </w:pPr>
    </w:p>
    <w:p w14:paraId="1008AE43" w14:textId="77777777" w:rsidR="008A050E" w:rsidRDefault="008A050E" w:rsidP="008A050E">
      <w:pPr>
        <w:pStyle w:val="Ttulo1"/>
        <w:rPr>
          <w:b w:val="0"/>
          <w:bCs w:val="0"/>
          <w:sz w:val="28"/>
          <w:szCs w:val="28"/>
        </w:rPr>
      </w:pPr>
    </w:p>
    <w:p w14:paraId="3811F4B7" w14:textId="77777777" w:rsidR="008A050E" w:rsidRDefault="008A050E" w:rsidP="008A050E">
      <w:pPr>
        <w:pStyle w:val="Ttulo1"/>
        <w:jc w:val="center"/>
        <w:rPr>
          <w:b w:val="0"/>
          <w:bCs w:val="0"/>
          <w:sz w:val="24"/>
          <w:szCs w:val="24"/>
        </w:rPr>
      </w:pPr>
      <w:r w:rsidRPr="00E17790">
        <w:rPr>
          <w:noProof/>
          <w:sz w:val="44"/>
          <w:szCs w:val="44"/>
        </w:rPr>
        <w:drawing>
          <wp:anchor distT="0" distB="0" distL="114300" distR="114300" simplePos="0" relativeHeight="251669504" behindDoc="1" locked="0" layoutInCell="1" allowOverlap="1" wp14:anchorId="4359EC67" wp14:editId="6BCF143E">
            <wp:simplePos x="0" y="0"/>
            <wp:positionH relativeFrom="margin">
              <wp:align>center</wp:align>
            </wp:positionH>
            <wp:positionV relativeFrom="paragraph">
              <wp:posOffset>485140</wp:posOffset>
            </wp:positionV>
            <wp:extent cx="3451860" cy="2282825"/>
            <wp:effectExtent l="76200" t="76200" r="129540" b="136525"/>
            <wp:wrapTight wrapText="bothSides">
              <wp:wrapPolygon edited="0">
                <wp:start x="-238" y="-721"/>
                <wp:lineTo x="-477" y="-541"/>
                <wp:lineTo x="-477" y="21991"/>
                <wp:lineTo x="-238" y="22712"/>
                <wp:lineTo x="22053" y="22712"/>
                <wp:lineTo x="22053" y="22531"/>
                <wp:lineTo x="22291" y="19828"/>
                <wp:lineTo x="22291" y="2343"/>
                <wp:lineTo x="22053" y="-361"/>
                <wp:lineTo x="22053" y="-721"/>
                <wp:lineTo x="-238" y="-721"/>
              </wp:wrapPolygon>
            </wp:wrapTight>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451860" cy="228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17790">
        <w:rPr>
          <w:b w:val="0"/>
          <w:bCs w:val="0"/>
          <w:sz w:val="24"/>
          <w:szCs w:val="24"/>
        </w:rPr>
        <w:t>Los datos nos pueden llegar vacíos o con datos.</w:t>
      </w:r>
    </w:p>
    <w:p w14:paraId="23E5E90C" w14:textId="77777777" w:rsidR="008A050E" w:rsidRDefault="008A050E" w:rsidP="008A050E">
      <w:pPr>
        <w:pStyle w:val="Ttulo1"/>
        <w:jc w:val="center"/>
        <w:rPr>
          <w:b w:val="0"/>
          <w:bCs w:val="0"/>
          <w:sz w:val="24"/>
          <w:szCs w:val="24"/>
        </w:rPr>
      </w:pPr>
    </w:p>
    <w:p w14:paraId="462A3FA9" w14:textId="77777777" w:rsidR="008A050E" w:rsidRDefault="008A050E" w:rsidP="008A050E">
      <w:pPr>
        <w:pStyle w:val="Ttulo1"/>
        <w:jc w:val="center"/>
        <w:rPr>
          <w:b w:val="0"/>
          <w:bCs w:val="0"/>
          <w:sz w:val="24"/>
          <w:szCs w:val="24"/>
        </w:rPr>
      </w:pPr>
    </w:p>
    <w:p w14:paraId="5DD9091D" w14:textId="77777777" w:rsidR="008A050E" w:rsidRDefault="008A050E" w:rsidP="008A050E">
      <w:pPr>
        <w:pStyle w:val="Ttulo1"/>
        <w:jc w:val="center"/>
        <w:rPr>
          <w:b w:val="0"/>
          <w:bCs w:val="0"/>
          <w:sz w:val="24"/>
          <w:szCs w:val="24"/>
        </w:rPr>
      </w:pPr>
    </w:p>
    <w:p w14:paraId="6A3F8BC1" w14:textId="77777777" w:rsidR="008A050E" w:rsidRDefault="008A050E" w:rsidP="008A050E">
      <w:pPr>
        <w:pStyle w:val="Ttulo1"/>
        <w:jc w:val="center"/>
        <w:rPr>
          <w:b w:val="0"/>
          <w:bCs w:val="0"/>
          <w:sz w:val="24"/>
          <w:szCs w:val="24"/>
        </w:rPr>
      </w:pPr>
    </w:p>
    <w:p w14:paraId="22E14C5F" w14:textId="77777777" w:rsidR="008A050E" w:rsidRDefault="008A050E" w:rsidP="008A050E">
      <w:pPr>
        <w:pStyle w:val="Ttulo1"/>
        <w:jc w:val="center"/>
        <w:rPr>
          <w:b w:val="0"/>
          <w:bCs w:val="0"/>
          <w:sz w:val="24"/>
          <w:szCs w:val="24"/>
        </w:rPr>
      </w:pPr>
    </w:p>
    <w:p w14:paraId="383BA983" w14:textId="77777777" w:rsidR="008A050E" w:rsidRDefault="008A050E" w:rsidP="008A050E">
      <w:pPr>
        <w:pStyle w:val="Ttulo1"/>
        <w:jc w:val="center"/>
        <w:rPr>
          <w:b w:val="0"/>
          <w:bCs w:val="0"/>
          <w:sz w:val="24"/>
          <w:szCs w:val="24"/>
        </w:rPr>
      </w:pPr>
    </w:p>
    <w:p w14:paraId="63E2C7A0" w14:textId="77777777" w:rsidR="008A050E" w:rsidRDefault="008A050E" w:rsidP="008A050E">
      <w:pPr>
        <w:pStyle w:val="Ttulo1"/>
        <w:jc w:val="center"/>
        <w:rPr>
          <w:b w:val="0"/>
          <w:bCs w:val="0"/>
          <w:sz w:val="24"/>
          <w:szCs w:val="24"/>
        </w:rPr>
      </w:pPr>
    </w:p>
    <w:p w14:paraId="0E113871" w14:textId="77777777" w:rsidR="008A050E" w:rsidRDefault="008A050E" w:rsidP="008A050E">
      <w:pPr>
        <w:pStyle w:val="Ttulo1"/>
        <w:jc w:val="center"/>
        <w:rPr>
          <w:b w:val="0"/>
          <w:bCs w:val="0"/>
          <w:sz w:val="24"/>
          <w:szCs w:val="24"/>
        </w:rPr>
      </w:pPr>
    </w:p>
    <w:p w14:paraId="45AF0F6E" w14:textId="77777777" w:rsidR="008A050E" w:rsidRDefault="008A050E" w:rsidP="008A050E">
      <w:pPr>
        <w:pStyle w:val="Ttulo1"/>
      </w:pPr>
      <w:r>
        <w:t>React.js: Cómo traer datos de un API en React</w:t>
      </w:r>
    </w:p>
    <w:p w14:paraId="67EFDAA1" w14:textId="77777777" w:rsidR="008A050E" w:rsidRDefault="008A050E" w:rsidP="008A050E">
      <w:pPr>
        <w:pStyle w:val="NormalWeb"/>
      </w:pPr>
      <w:r>
        <w:t xml:space="preserve">Una llamada a una </w:t>
      </w:r>
      <w:r>
        <w:rPr>
          <w:rStyle w:val="Textoennegrita"/>
        </w:rPr>
        <w:t>API</w:t>
      </w:r>
      <w:r>
        <w:t xml:space="preserve"> es un proceso asíncrono, es decir que lo comenzamos pero no sabemos cuándo acabará. Por lo mismo la función a escribir debe ser asíncrona.</w:t>
      </w:r>
      <w:r>
        <w:br/>
        <w:t xml:space="preserve">La llamada se hará usando </w:t>
      </w:r>
      <w:r>
        <w:rPr>
          <w:rStyle w:val="Textoennegrita"/>
        </w:rPr>
        <w:t>fetch</w:t>
      </w:r>
      <w:r>
        <w:t xml:space="preserve"> que es una función de JavaScript que al pasarle una dirección de internet, hará una petición </w:t>
      </w:r>
      <w:r>
        <w:rPr>
          <w:rStyle w:val="Textoennegrita"/>
        </w:rPr>
        <w:t>GET</w:t>
      </w:r>
      <w:r>
        <w:t xml:space="preserve"> y lo que sea que exista ahí será devuelto.</w:t>
      </w:r>
    </w:p>
    <w:p w14:paraId="77A3535D" w14:textId="77777777" w:rsidR="008A050E" w:rsidRDefault="008A050E" w:rsidP="008A050E">
      <w:pPr>
        <w:pStyle w:val="Ttulo1"/>
        <w:jc w:val="center"/>
        <w:rPr>
          <w:b w:val="0"/>
          <w:bCs w:val="0"/>
          <w:sz w:val="24"/>
          <w:szCs w:val="24"/>
        </w:rPr>
      </w:pPr>
      <w:r>
        <w:rPr>
          <w:noProof/>
        </w:rPr>
        <w:drawing>
          <wp:inline distT="0" distB="0" distL="0" distR="0" wp14:anchorId="02486CCA" wp14:editId="2F8221FA">
            <wp:extent cx="5612130" cy="2107096"/>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40168"/>
                    <a:stretch/>
                  </pic:blipFill>
                  <pic:spPr bwMode="auto">
                    <a:xfrm>
                      <a:off x="0" y="0"/>
                      <a:ext cx="5612130" cy="21070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5E4E30" wp14:editId="72EA5429">
            <wp:extent cx="5612130" cy="3253105"/>
            <wp:effectExtent l="0" t="0" r="7620" b="444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3253105"/>
                    </a:xfrm>
                    <a:prstGeom prst="rect">
                      <a:avLst/>
                    </a:prstGeom>
                  </pic:spPr>
                </pic:pic>
              </a:graphicData>
            </a:graphic>
          </wp:inline>
        </w:drawing>
      </w:r>
    </w:p>
    <w:p w14:paraId="4FC200CF" w14:textId="77777777" w:rsidR="008A050E" w:rsidRDefault="008A050E" w:rsidP="008A050E">
      <w:pPr>
        <w:pStyle w:val="Ttulo1"/>
        <w:jc w:val="center"/>
        <w:rPr>
          <w:b w:val="0"/>
          <w:bCs w:val="0"/>
          <w:sz w:val="24"/>
          <w:szCs w:val="24"/>
        </w:rPr>
      </w:pPr>
    </w:p>
    <w:p w14:paraId="60A5DFF0" w14:textId="77777777" w:rsidR="008A050E" w:rsidRDefault="008A050E" w:rsidP="008A050E">
      <w:pPr>
        <w:pStyle w:val="Ttulo1"/>
        <w:jc w:val="center"/>
        <w:rPr>
          <w:b w:val="0"/>
          <w:bCs w:val="0"/>
          <w:sz w:val="24"/>
          <w:szCs w:val="24"/>
        </w:rPr>
      </w:pPr>
    </w:p>
    <w:p w14:paraId="568CD2C0" w14:textId="77777777" w:rsidR="008A050E" w:rsidRDefault="008A050E" w:rsidP="008A050E">
      <w:pPr>
        <w:pStyle w:val="Ttulo1"/>
        <w:jc w:val="center"/>
        <w:rPr>
          <w:b w:val="0"/>
          <w:bCs w:val="0"/>
          <w:sz w:val="24"/>
          <w:szCs w:val="24"/>
        </w:rPr>
      </w:pPr>
    </w:p>
    <w:p w14:paraId="737E0469" w14:textId="77777777" w:rsidR="008A050E" w:rsidRDefault="008A050E" w:rsidP="008A050E">
      <w:pPr>
        <w:pStyle w:val="Ttulo1"/>
        <w:rPr>
          <w:sz w:val="44"/>
          <w:szCs w:val="44"/>
        </w:rPr>
      </w:pPr>
      <w:r w:rsidRPr="005022DB">
        <w:rPr>
          <w:sz w:val="44"/>
          <w:szCs w:val="44"/>
        </w:rPr>
        <w:t>Controlar Visualmente el llamado a una API.</w:t>
      </w:r>
    </w:p>
    <w:p w14:paraId="447C293B" w14:textId="77777777" w:rsidR="008A050E" w:rsidRPr="00216A03" w:rsidRDefault="008A050E" w:rsidP="008A050E">
      <w:pPr>
        <w:pStyle w:val="Ttulo1"/>
        <w:rPr>
          <w:b w:val="0"/>
          <w:bCs w:val="0"/>
          <w:sz w:val="24"/>
          <w:szCs w:val="24"/>
        </w:rPr>
      </w:pPr>
      <w:r w:rsidRPr="00216A03">
        <w:rPr>
          <w:b w:val="0"/>
          <w:bCs w:val="0"/>
          <w:sz w:val="24"/>
          <w:szCs w:val="24"/>
        </w:rPr>
        <w:t>Para ello</w:t>
      </w:r>
      <w:r>
        <w:rPr>
          <w:b w:val="0"/>
          <w:bCs w:val="0"/>
          <w:sz w:val="24"/>
          <w:szCs w:val="24"/>
        </w:rPr>
        <w:t xml:space="preserve">, en la </w:t>
      </w:r>
      <w:r w:rsidRPr="00216A03">
        <w:rPr>
          <w:sz w:val="24"/>
          <w:szCs w:val="24"/>
        </w:rPr>
        <w:t>state</w:t>
      </w:r>
      <w:r>
        <w:rPr>
          <w:sz w:val="24"/>
          <w:szCs w:val="24"/>
        </w:rPr>
        <w:t xml:space="preserve"> </w:t>
      </w:r>
      <w:r>
        <w:rPr>
          <w:b w:val="0"/>
          <w:bCs w:val="0"/>
          <w:sz w:val="24"/>
          <w:szCs w:val="24"/>
        </w:rPr>
        <w:t>del componente inicializamos unas propiedades con el que vamos a estar controlando según cambien de valor. Por ejemple el Loading de True a False.</w:t>
      </w:r>
    </w:p>
    <w:p w14:paraId="6A46844A" w14:textId="77777777" w:rsidR="008A050E" w:rsidRDefault="008A050E" w:rsidP="008A050E">
      <w:pPr>
        <w:pStyle w:val="Ttulo1"/>
        <w:rPr>
          <w:sz w:val="44"/>
          <w:szCs w:val="44"/>
        </w:rPr>
      </w:pPr>
      <w:r>
        <w:rPr>
          <w:noProof/>
        </w:rPr>
        <w:drawing>
          <wp:inline distT="0" distB="0" distL="0" distR="0" wp14:anchorId="22ABA919" wp14:editId="2E82F5D5">
            <wp:extent cx="5612130" cy="2255520"/>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2255520"/>
                    </a:xfrm>
                    <a:prstGeom prst="rect">
                      <a:avLst/>
                    </a:prstGeom>
                  </pic:spPr>
                </pic:pic>
              </a:graphicData>
            </a:graphic>
          </wp:inline>
        </w:drawing>
      </w:r>
    </w:p>
    <w:p w14:paraId="2E4DEC24" w14:textId="77777777" w:rsidR="008A050E" w:rsidRDefault="008A050E" w:rsidP="008A050E">
      <w:pPr>
        <w:pStyle w:val="Ttulo1"/>
        <w:rPr>
          <w:sz w:val="44"/>
          <w:szCs w:val="44"/>
        </w:rPr>
      </w:pPr>
      <w:r>
        <w:rPr>
          <w:noProof/>
        </w:rPr>
        <w:drawing>
          <wp:inline distT="0" distB="0" distL="0" distR="0" wp14:anchorId="711DA65F" wp14:editId="19847AFB">
            <wp:extent cx="5612130" cy="3233420"/>
            <wp:effectExtent l="0" t="0" r="762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3233420"/>
                    </a:xfrm>
                    <a:prstGeom prst="rect">
                      <a:avLst/>
                    </a:prstGeom>
                  </pic:spPr>
                </pic:pic>
              </a:graphicData>
            </a:graphic>
          </wp:inline>
        </w:drawing>
      </w:r>
    </w:p>
    <w:p w14:paraId="7E68F212" w14:textId="77777777" w:rsidR="008A050E" w:rsidRDefault="008A050E" w:rsidP="008A050E">
      <w:pPr>
        <w:pStyle w:val="Ttulo1"/>
        <w:rPr>
          <w:b w:val="0"/>
          <w:bCs w:val="0"/>
          <w:sz w:val="24"/>
          <w:szCs w:val="24"/>
        </w:rPr>
      </w:pPr>
    </w:p>
    <w:p w14:paraId="1B1BAA4E" w14:textId="77777777" w:rsidR="008A050E" w:rsidRDefault="008A050E" w:rsidP="008A050E">
      <w:pPr>
        <w:pStyle w:val="Ttulo1"/>
        <w:rPr>
          <w:b w:val="0"/>
          <w:bCs w:val="0"/>
          <w:sz w:val="24"/>
          <w:szCs w:val="24"/>
        </w:rPr>
      </w:pPr>
    </w:p>
    <w:p w14:paraId="0F613F4A" w14:textId="77777777" w:rsidR="008A050E" w:rsidRDefault="008A050E" w:rsidP="008A050E">
      <w:pPr>
        <w:pStyle w:val="Ttulo1"/>
        <w:rPr>
          <w:b w:val="0"/>
          <w:bCs w:val="0"/>
          <w:sz w:val="24"/>
          <w:szCs w:val="24"/>
        </w:rPr>
      </w:pPr>
    </w:p>
    <w:p w14:paraId="20C5C244" w14:textId="77777777" w:rsidR="008A050E" w:rsidRDefault="008A050E" w:rsidP="008A050E">
      <w:pPr>
        <w:pStyle w:val="Ttulo1"/>
        <w:rPr>
          <w:b w:val="0"/>
          <w:bCs w:val="0"/>
          <w:sz w:val="24"/>
          <w:szCs w:val="24"/>
        </w:rPr>
      </w:pPr>
    </w:p>
    <w:p w14:paraId="5DBA7003" w14:textId="77777777" w:rsidR="008A050E" w:rsidRDefault="008A050E" w:rsidP="008A050E">
      <w:pPr>
        <w:pStyle w:val="Ttulo1"/>
        <w:rPr>
          <w:b w:val="0"/>
          <w:bCs w:val="0"/>
          <w:sz w:val="24"/>
          <w:szCs w:val="24"/>
        </w:rPr>
      </w:pPr>
      <w:r w:rsidRPr="002A6020">
        <w:rPr>
          <w:b w:val="0"/>
          <w:bCs w:val="0"/>
          <w:sz w:val="24"/>
          <w:szCs w:val="24"/>
        </w:rPr>
        <w:t xml:space="preserve">Según </w:t>
      </w:r>
      <w:r>
        <w:rPr>
          <w:b w:val="0"/>
          <w:bCs w:val="0"/>
          <w:sz w:val="24"/>
          <w:szCs w:val="24"/>
        </w:rPr>
        <w:t xml:space="preserve">corresponda, estas propiedades en el </w:t>
      </w:r>
      <w:r w:rsidRPr="002A6020">
        <w:rPr>
          <w:sz w:val="24"/>
          <w:szCs w:val="24"/>
        </w:rPr>
        <w:t>state</w:t>
      </w:r>
      <w:r>
        <w:rPr>
          <w:b w:val="0"/>
          <w:bCs w:val="0"/>
          <w:sz w:val="24"/>
          <w:szCs w:val="24"/>
        </w:rPr>
        <w:t xml:space="preserve"> nos permitirán ir cambiando elementos en el DOM en nuestro render.</w:t>
      </w:r>
    </w:p>
    <w:p w14:paraId="5467FD9A" w14:textId="77777777" w:rsidR="008A050E" w:rsidRDefault="008A050E" w:rsidP="008A050E">
      <w:pPr>
        <w:pStyle w:val="Ttulo1"/>
        <w:rPr>
          <w:b w:val="0"/>
          <w:bCs w:val="0"/>
          <w:sz w:val="24"/>
          <w:szCs w:val="24"/>
        </w:rPr>
      </w:pPr>
      <w:r>
        <w:rPr>
          <w:noProof/>
        </w:rPr>
        <w:drawing>
          <wp:inline distT="0" distB="0" distL="0" distR="0" wp14:anchorId="0A6EBB64" wp14:editId="55179463">
            <wp:extent cx="5448300" cy="210502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8300" cy="2105025"/>
                    </a:xfrm>
                    <a:prstGeom prst="rect">
                      <a:avLst/>
                    </a:prstGeom>
                  </pic:spPr>
                </pic:pic>
              </a:graphicData>
            </a:graphic>
          </wp:inline>
        </w:drawing>
      </w:r>
    </w:p>
    <w:p w14:paraId="3478E6F8" w14:textId="77777777" w:rsidR="008A050E" w:rsidRDefault="008A050E" w:rsidP="008A050E">
      <w:pPr>
        <w:pStyle w:val="Ttulo1"/>
        <w:rPr>
          <w:b w:val="0"/>
          <w:bCs w:val="0"/>
          <w:sz w:val="24"/>
          <w:szCs w:val="24"/>
        </w:rPr>
      </w:pPr>
      <w:r>
        <w:rPr>
          <w:b w:val="0"/>
          <w:bCs w:val="0"/>
          <w:sz w:val="24"/>
          <w:szCs w:val="24"/>
        </w:rPr>
        <w:t>Otra manera de realizarlo es:</w:t>
      </w:r>
    </w:p>
    <w:p w14:paraId="1D4192C2" w14:textId="77777777" w:rsidR="008A050E" w:rsidRDefault="008A050E" w:rsidP="008A050E">
      <w:pPr>
        <w:pStyle w:val="Ttulo1"/>
        <w:jc w:val="center"/>
        <w:rPr>
          <w:b w:val="0"/>
          <w:bCs w:val="0"/>
          <w:sz w:val="24"/>
          <w:szCs w:val="24"/>
        </w:rPr>
      </w:pPr>
      <w:r>
        <w:rPr>
          <w:noProof/>
        </w:rPr>
        <w:drawing>
          <wp:inline distT="0" distB="0" distL="0" distR="0" wp14:anchorId="04A4887D" wp14:editId="3714D3D1">
            <wp:extent cx="3371850" cy="20383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71850" cy="2038350"/>
                    </a:xfrm>
                    <a:prstGeom prst="rect">
                      <a:avLst/>
                    </a:prstGeom>
                  </pic:spPr>
                </pic:pic>
              </a:graphicData>
            </a:graphic>
          </wp:inline>
        </w:drawing>
      </w:r>
    </w:p>
    <w:p w14:paraId="77A7EE12" w14:textId="77777777" w:rsidR="008A050E" w:rsidRDefault="008A050E" w:rsidP="008A050E">
      <w:pPr>
        <w:pStyle w:val="Ttulo1"/>
        <w:jc w:val="center"/>
        <w:rPr>
          <w:b w:val="0"/>
          <w:bCs w:val="0"/>
          <w:sz w:val="24"/>
          <w:szCs w:val="24"/>
        </w:rPr>
      </w:pPr>
    </w:p>
    <w:p w14:paraId="00652154" w14:textId="77777777" w:rsidR="008A050E" w:rsidRDefault="008A050E" w:rsidP="008A050E">
      <w:pPr>
        <w:pStyle w:val="Ttulo1"/>
        <w:jc w:val="center"/>
        <w:rPr>
          <w:sz w:val="32"/>
          <w:szCs w:val="32"/>
        </w:rPr>
      </w:pPr>
      <w:r w:rsidRPr="00FA7CF7">
        <w:rPr>
          <w:sz w:val="32"/>
          <w:szCs w:val="32"/>
        </w:rPr>
        <w:t>Skeleton como herramienta de Loader.</w:t>
      </w:r>
    </w:p>
    <w:p w14:paraId="42BC3F80" w14:textId="77777777" w:rsidR="008A050E" w:rsidRDefault="000D6E1D" w:rsidP="008A050E">
      <w:pPr>
        <w:pStyle w:val="Ttulo1"/>
        <w:jc w:val="center"/>
        <w:rPr>
          <w:sz w:val="44"/>
          <w:szCs w:val="44"/>
        </w:rPr>
      </w:pPr>
      <w:hyperlink r:id="rId143" w:history="1">
        <w:r w:rsidR="008A050E" w:rsidRPr="00E159A8">
          <w:rPr>
            <w:rStyle w:val="Hipervnculo"/>
            <w:rFonts w:eastAsiaTheme="majorEastAsia"/>
            <w:sz w:val="44"/>
            <w:szCs w:val="44"/>
          </w:rPr>
          <w:t>https://www.npmjs.com/package/react-loading-skeleton</w:t>
        </w:r>
      </w:hyperlink>
    </w:p>
    <w:p w14:paraId="4ADCDCE1" w14:textId="77777777" w:rsidR="008A050E" w:rsidRDefault="000D6E1D" w:rsidP="008A050E">
      <w:pPr>
        <w:pStyle w:val="Ttulo1"/>
        <w:jc w:val="center"/>
        <w:rPr>
          <w:sz w:val="44"/>
          <w:szCs w:val="44"/>
        </w:rPr>
      </w:pPr>
      <w:hyperlink r:id="rId144" w:history="1">
        <w:r w:rsidR="008A050E" w:rsidRPr="00E159A8">
          <w:rPr>
            <w:rStyle w:val="Hipervnculo"/>
            <w:rFonts w:eastAsiaTheme="majorEastAsia"/>
            <w:sz w:val="44"/>
            <w:szCs w:val="44"/>
          </w:rPr>
          <w:t>https://loading.io/css/</w:t>
        </w:r>
      </w:hyperlink>
    </w:p>
    <w:p w14:paraId="161281A0" w14:textId="77777777" w:rsidR="008A050E" w:rsidRDefault="008A050E" w:rsidP="008A050E">
      <w:pPr>
        <w:pStyle w:val="Ttulo1"/>
        <w:jc w:val="center"/>
        <w:rPr>
          <w:sz w:val="44"/>
          <w:szCs w:val="44"/>
        </w:rPr>
      </w:pPr>
    </w:p>
    <w:p w14:paraId="5F03A174" w14:textId="77777777" w:rsidR="008A050E" w:rsidRDefault="008A050E" w:rsidP="008A050E">
      <w:pPr>
        <w:pStyle w:val="Ttulo1"/>
        <w:jc w:val="center"/>
        <w:rPr>
          <w:sz w:val="44"/>
          <w:szCs w:val="44"/>
        </w:rPr>
      </w:pPr>
    </w:p>
    <w:p w14:paraId="2955C02D" w14:textId="77777777" w:rsidR="008A050E" w:rsidRPr="00F4392A" w:rsidRDefault="008A050E" w:rsidP="008A050E">
      <w:pPr>
        <w:pStyle w:val="Ttulo1"/>
        <w:jc w:val="center"/>
        <w:rPr>
          <w:sz w:val="32"/>
          <w:szCs w:val="32"/>
        </w:rPr>
      </w:pPr>
      <w:r>
        <w:rPr>
          <w:sz w:val="32"/>
          <w:szCs w:val="32"/>
        </w:rPr>
        <w:t>Herramienta para barra de progreso</w:t>
      </w:r>
      <w:r w:rsidRPr="00FA7CF7">
        <w:rPr>
          <w:sz w:val="32"/>
          <w:szCs w:val="32"/>
        </w:rPr>
        <w:t>.</w:t>
      </w:r>
    </w:p>
    <w:p w14:paraId="59BA3A70" w14:textId="77777777" w:rsidR="008A050E" w:rsidRDefault="000D6E1D" w:rsidP="008A050E">
      <w:pPr>
        <w:pStyle w:val="Ttulo1"/>
        <w:jc w:val="center"/>
        <w:rPr>
          <w:sz w:val="44"/>
          <w:szCs w:val="44"/>
        </w:rPr>
      </w:pPr>
      <w:hyperlink r:id="rId145" w:history="1">
        <w:r w:rsidR="008A050E" w:rsidRPr="00E159A8">
          <w:rPr>
            <w:rStyle w:val="Hipervnculo"/>
            <w:rFonts w:eastAsiaTheme="majorEastAsia"/>
            <w:sz w:val="44"/>
            <w:szCs w:val="44"/>
          </w:rPr>
          <w:t>https://react-bootstrap.github.io/components/progress/</w:t>
        </w:r>
      </w:hyperlink>
    </w:p>
    <w:p w14:paraId="5860CE73" w14:textId="77777777" w:rsidR="008A050E" w:rsidRDefault="008A050E" w:rsidP="008A050E">
      <w:pPr>
        <w:pStyle w:val="Ttulo1"/>
        <w:jc w:val="center"/>
        <w:rPr>
          <w:sz w:val="44"/>
          <w:szCs w:val="44"/>
        </w:rPr>
      </w:pPr>
    </w:p>
    <w:p w14:paraId="14DD03F9" w14:textId="77777777" w:rsidR="008A050E" w:rsidRDefault="008A050E" w:rsidP="008A050E">
      <w:pPr>
        <w:pStyle w:val="Ttulo1"/>
      </w:pPr>
    </w:p>
    <w:p w14:paraId="7DEE1409" w14:textId="77777777" w:rsidR="008A050E" w:rsidRDefault="008A050E" w:rsidP="008A050E">
      <w:pPr>
        <w:pStyle w:val="Ttulo1"/>
      </w:pPr>
    </w:p>
    <w:p w14:paraId="3183A065" w14:textId="77777777" w:rsidR="008A050E" w:rsidRDefault="008A050E" w:rsidP="008A050E">
      <w:pPr>
        <w:pStyle w:val="Ttulo1"/>
      </w:pPr>
    </w:p>
    <w:p w14:paraId="21AD17BD" w14:textId="77777777" w:rsidR="008A050E" w:rsidRDefault="008A050E" w:rsidP="008A050E">
      <w:pPr>
        <w:pStyle w:val="Ttulo1"/>
      </w:pPr>
      <w:r>
        <w:t>UI Components y Container Components</w:t>
      </w:r>
    </w:p>
    <w:p w14:paraId="0874675C" w14:textId="77777777" w:rsidR="008A050E" w:rsidRDefault="008A050E" w:rsidP="008A050E">
      <w:pPr>
        <w:pStyle w:val="NormalWeb"/>
      </w:pPr>
      <w:r>
        <w:t>En la programación es bueno separar las tareas en diferentes funciones y en React sucede lo mismo. Cuando un componente hace demasiado, probablemente es mejor dividirlo en dos.</w:t>
      </w:r>
    </w:p>
    <w:p w14:paraId="74ADE2A6" w14:textId="77777777" w:rsidR="008A050E" w:rsidRDefault="008A050E" w:rsidP="008A050E">
      <w:pPr>
        <w:pStyle w:val="NormalWeb"/>
      </w:pPr>
      <w:r>
        <w:t xml:space="preserve">Esta técnica de componentes presentacionales y componentes </w:t>
      </w:r>
      <w:r>
        <w:rPr>
          <w:rStyle w:val="nfasis"/>
        </w:rPr>
        <w:t>container</w:t>
      </w:r>
      <w:r>
        <w:t xml:space="preserve"> es común, útil y hace parte de las buenas prácticas.</w:t>
      </w:r>
    </w:p>
    <w:p w14:paraId="4DDCFD47" w14:textId="77777777" w:rsidR="008A050E" w:rsidRDefault="008A050E" w:rsidP="008A050E">
      <w:pPr>
        <w:pStyle w:val="NormalWeb"/>
      </w:pPr>
      <w:r>
        <w:rPr>
          <w:noProof/>
        </w:rPr>
        <w:drawing>
          <wp:inline distT="0" distB="0" distL="0" distR="0" wp14:anchorId="350EB971" wp14:editId="10ECE697">
            <wp:extent cx="5612130" cy="1711325"/>
            <wp:effectExtent l="0" t="0" r="762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11325"/>
                    </a:xfrm>
                    <a:prstGeom prst="rect">
                      <a:avLst/>
                    </a:prstGeom>
                  </pic:spPr>
                </pic:pic>
              </a:graphicData>
            </a:graphic>
          </wp:inline>
        </w:drawing>
      </w:r>
    </w:p>
    <w:p w14:paraId="31ED7A1D" w14:textId="77777777" w:rsidR="008A050E" w:rsidRDefault="008A050E" w:rsidP="008A050E">
      <w:pPr>
        <w:pStyle w:val="Ttulo1"/>
        <w:jc w:val="center"/>
        <w:rPr>
          <w:sz w:val="44"/>
          <w:szCs w:val="44"/>
        </w:rPr>
      </w:pPr>
    </w:p>
    <w:p w14:paraId="7E7284E5" w14:textId="77777777" w:rsidR="008A050E" w:rsidRDefault="008A050E" w:rsidP="008A050E">
      <w:pPr>
        <w:pStyle w:val="Ttulo1"/>
        <w:jc w:val="center"/>
        <w:rPr>
          <w:sz w:val="44"/>
          <w:szCs w:val="44"/>
        </w:rPr>
      </w:pPr>
    </w:p>
    <w:p w14:paraId="0A6147A5" w14:textId="77777777" w:rsidR="008A050E" w:rsidRDefault="008A050E" w:rsidP="008A050E">
      <w:pPr>
        <w:pStyle w:val="Ttulo1"/>
        <w:rPr>
          <w:sz w:val="44"/>
          <w:szCs w:val="44"/>
        </w:rPr>
      </w:pPr>
    </w:p>
    <w:p w14:paraId="5106418F" w14:textId="77777777" w:rsidR="008A050E" w:rsidRDefault="008A050E" w:rsidP="008A050E">
      <w:pPr>
        <w:pStyle w:val="Ttulo1"/>
      </w:pPr>
      <w:r>
        <w:t>Portales</w:t>
      </w:r>
    </w:p>
    <w:p w14:paraId="780DE2C3" w14:textId="77777777" w:rsidR="008A050E" w:rsidRDefault="008A050E" w:rsidP="008A050E">
      <w:pPr>
        <w:pStyle w:val="NormalWeb"/>
      </w:pPr>
      <w:r>
        <w:t xml:space="preserve">Hay momentos en los que queremos renderizar un modal, un </w:t>
      </w:r>
      <w:r>
        <w:rPr>
          <w:rStyle w:val="nfasis"/>
        </w:rPr>
        <w:t>tooltip</w:t>
      </w:r>
      <w:r>
        <w:t xml:space="preserve">, etc. Esto puede volverse algo complicado ya sea por la presencia de un </w:t>
      </w:r>
      <w:r>
        <w:rPr>
          <w:rStyle w:val="nfasis"/>
        </w:rPr>
        <w:t>z-index</w:t>
      </w:r>
      <w:r>
        <w:t xml:space="preserve"> o un </w:t>
      </w:r>
      <w:r>
        <w:rPr>
          <w:rStyle w:val="nfasis"/>
        </w:rPr>
        <w:t>overflow hidden</w:t>
      </w:r>
      <w:r>
        <w:t>.</w:t>
      </w:r>
    </w:p>
    <w:p w14:paraId="47C14E8C" w14:textId="77777777" w:rsidR="008A050E" w:rsidRDefault="008A050E" w:rsidP="008A050E">
      <w:pPr>
        <w:pStyle w:val="NormalWeb"/>
      </w:pPr>
      <w:r>
        <w:t xml:space="preserve">En estos casos lo ideal será renderizar en un nodo completamente aparte y para esto React tiene una herramienta llamada </w:t>
      </w:r>
      <w:r>
        <w:rPr>
          <w:rStyle w:val="Textoennegrita"/>
        </w:rPr>
        <w:t>Portales</w:t>
      </w:r>
      <w:r>
        <w:t xml:space="preserve"> que funcionan parecido a ReactDOM.render; se les dice qué se desea renderizar y dónde, con la diferencia de que ese dónde puede ser fuera de la aplicación.</w:t>
      </w:r>
    </w:p>
    <w:p w14:paraId="5DEF2680" w14:textId="77777777" w:rsidR="008A050E" w:rsidRDefault="008A050E" w:rsidP="008A050E">
      <w:pPr>
        <w:pStyle w:val="Ttulo1"/>
        <w:jc w:val="center"/>
        <w:rPr>
          <w:sz w:val="44"/>
          <w:szCs w:val="44"/>
        </w:rPr>
      </w:pPr>
      <w:r>
        <w:rPr>
          <w:noProof/>
        </w:rPr>
        <w:drawing>
          <wp:inline distT="0" distB="0" distL="0" distR="0" wp14:anchorId="6B56EDB8" wp14:editId="00EA94E6">
            <wp:extent cx="5612130" cy="37350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735070"/>
                    </a:xfrm>
                    <a:prstGeom prst="rect">
                      <a:avLst/>
                    </a:prstGeom>
                  </pic:spPr>
                </pic:pic>
              </a:graphicData>
            </a:graphic>
          </wp:inline>
        </w:drawing>
      </w:r>
    </w:p>
    <w:p w14:paraId="3AA4EDF1" w14:textId="77777777" w:rsidR="008A050E" w:rsidRDefault="008A050E" w:rsidP="008A050E">
      <w:pPr>
        <w:pStyle w:val="Ttulo1"/>
        <w:jc w:val="center"/>
        <w:rPr>
          <w:sz w:val="44"/>
          <w:szCs w:val="44"/>
        </w:rPr>
      </w:pPr>
      <w:r>
        <w:rPr>
          <w:noProof/>
        </w:rPr>
        <w:drawing>
          <wp:inline distT="0" distB="0" distL="0" distR="0" wp14:anchorId="425EE225" wp14:editId="4D166DD3">
            <wp:extent cx="3419475" cy="188595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19475" cy="1885950"/>
                    </a:xfrm>
                    <a:prstGeom prst="rect">
                      <a:avLst/>
                    </a:prstGeom>
                  </pic:spPr>
                </pic:pic>
              </a:graphicData>
            </a:graphic>
          </wp:inline>
        </w:drawing>
      </w:r>
    </w:p>
    <w:p w14:paraId="6449108A" w14:textId="77777777" w:rsidR="008A050E" w:rsidRDefault="008A050E" w:rsidP="008A050E">
      <w:pPr>
        <w:pStyle w:val="Ttulo1"/>
        <w:jc w:val="center"/>
        <w:rPr>
          <w:sz w:val="44"/>
          <w:szCs w:val="44"/>
        </w:rPr>
      </w:pPr>
    </w:p>
    <w:p w14:paraId="620C5DBD" w14:textId="77777777" w:rsidR="008A050E" w:rsidRDefault="008A050E" w:rsidP="008A050E">
      <w:pPr>
        <w:pStyle w:val="Ttulo1"/>
      </w:pPr>
      <w:r>
        <w:t>Modales</w:t>
      </w:r>
    </w:p>
    <w:p w14:paraId="0F75132D" w14:textId="77777777" w:rsidR="008A050E" w:rsidRDefault="008A050E" w:rsidP="008A050E">
      <w:pPr>
        <w:pStyle w:val="NormalWeb"/>
      </w:pPr>
      <w:r>
        <w:t xml:space="preserve">La técnica de usar componentes genéricos para crear uno nuevo especializado se llama </w:t>
      </w:r>
      <w:r>
        <w:rPr>
          <w:rStyle w:val="Textoennegrita"/>
        </w:rPr>
        <w:t>composición</w:t>
      </w:r>
      <w:r>
        <w:t xml:space="preserve"> y es una herramienta que todo buen programador debe saber utilizar.</w:t>
      </w:r>
    </w:p>
    <w:p w14:paraId="196D4DF6" w14:textId="77777777" w:rsidR="008A050E" w:rsidRPr="002A3979"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2A3979">
        <w:rPr>
          <w:rFonts w:ascii="Times New Roman" w:eastAsia="Times New Roman" w:hAnsi="Times New Roman" w:cs="Times New Roman"/>
          <w:b/>
          <w:bCs/>
          <w:sz w:val="24"/>
          <w:szCs w:val="24"/>
          <w:lang w:eastAsia="es-CO"/>
        </w:rPr>
        <w:t>La técnica de composición</w:t>
      </w:r>
    </w:p>
    <w:p w14:paraId="11549B14" w14:textId="77777777" w:rsidR="008A050E" w:rsidRDefault="008A050E" w:rsidP="008A050E">
      <w:pPr>
        <w:spacing w:before="100" w:beforeAutospacing="1" w:after="100" w:afterAutospacing="1" w:line="240" w:lineRule="auto"/>
        <w:rPr>
          <w:rFonts w:ascii="Times New Roman" w:eastAsia="Times New Roman" w:hAnsi="Times New Roman" w:cs="Times New Roman"/>
          <w:i/>
          <w:iCs/>
          <w:sz w:val="24"/>
          <w:szCs w:val="24"/>
          <w:lang w:eastAsia="es-CO"/>
        </w:rPr>
      </w:pPr>
      <w:r w:rsidRPr="002A3979">
        <w:rPr>
          <w:rFonts w:ascii="Times New Roman" w:eastAsia="Times New Roman" w:hAnsi="Times New Roman" w:cs="Times New Roman"/>
          <w:i/>
          <w:iCs/>
          <w:sz w:val="24"/>
          <w:szCs w:val="24"/>
          <w:lang w:eastAsia="es-CO"/>
        </w:rPr>
        <w:t>- Crear específico en base a genérico, extraer instancias de un componente padre</w:t>
      </w:r>
    </w:p>
    <w:p w14:paraId="75CE1765" w14:textId="77777777" w:rsidR="008A050E" w:rsidRPr="002A3979" w:rsidRDefault="008A050E" w:rsidP="008A050E">
      <w:pPr>
        <w:spacing w:before="100" w:beforeAutospacing="1" w:after="100" w:afterAutospacing="1" w:line="240" w:lineRule="auto"/>
        <w:jc w:val="center"/>
        <w:rPr>
          <w:rFonts w:ascii="Times New Roman" w:eastAsia="Times New Roman" w:hAnsi="Times New Roman" w:cs="Times New Roman"/>
          <w:b/>
          <w:bCs/>
          <w:sz w:val="24"/>
          <w:szCs w:val="24"/>
          <w:u w:val="single"/>
          <w:lang w:eastAsia="es-CO"/>
        </w:rPr>
      </w:pPr>
      <w:r w:rsidRPr="009515E4">
        <w:rPr>
          <w:rFonts w:ascii="Times New Roman" w:eastAsia="Times New Roman" w:hAnsi="Times New Roman" w:cs="Times New Roman"/>
          <w:b/>
          <w:bCs/>
          <w:i/>
          <w:iCs/>
          <w:sz w:val="24"/>
          <w:szCs w:val="24"/>
          <w:u w:val="single"/>
          <w:lang w:eastAsia="es-CO"/>
        </w:rPr>
        <w:t>Podemos revisar el ejemplo del Modal creado de este curso.</w:t>
      </w:r>
    </w:p>
    <w:p w14:paraId="7E646251" w14:textId="77777777" w:rsidR="008A050E" w:rsidRDefault="008A050E" w:rsidP="008A050E">
      <w:pPr>
        <w:pStyle w:val="NormalWeb"/>
      </w:pPr>
    </w:p>
    <w:p w14:paraId="6C1CBB87" w14:textId="77777777" w:rsidR="008A050E" w:rsidRDefault="008A050E" w:rsidP="008A050E">
      <w:pPr>
        <w:pStyle w:val="NormalWeb"/>
      </w:pPr>
    </w:p>
    <w:p w14:paraId="25531EDC" w14:textId="77777777" w:rsidR="008A050E" w:rsidRPr="007E171C"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71C">
        <w:rPr>
          <w:rFonts w:ascii="Times New Roman" w:eastAsia="Times New Roman" w:hAnsi="Times New Roman" w:cs="Times New Roman"/>
          <w:b/>
          <w:bCs/>
          <w:kern w:val="36"/>
          <w:sz w:val="48"/>
          <w:szCs w:val="48"/>
          <w:lang w:eastAsia="es-CO"/>
        </w:rPr>
        <w:t>Hooks</w:t>
      </w:r>
      <w:r>
        <w:rPr>
          <w:rFonts w:ascii="Times New Roman" w:eastAsia="Times New Roman" w:hAnsi="Times New Roman" w:cs="Times New Roman"/>
          <w:b/>
          <w:bCs/>
          <w:kern w:val="36"/>
          <w:sz w:val="48"/>
          <w:szCs w:val="48"/>
          <w:lang w:eastAsia="es-CO"/>
        </w:rPr>
        <w:t xml:space="preserve">. </w:t>
      </w:r>
    </w:p>
    <w:p w14:paraId="00D3984C"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sz w:val="24"/>
          <w:szCs w:val="24"/>
          <w:lang w:eastAsia="es-CO"/>
        </w:rPr>
        <w:t>Las funciones no tienen un estado propio que manejar como ciclos de vida a los que deben suscribirse, mientras tanto las clases sí cuentan con ello.</w:t>
      </w:r>
    </w:p>
    <w:p w14:paraId="50863BD4"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sz w:val="24"/>
          <w:szCs w:val="24"/>
          <w:lang w:eastAsia="es-CO"/>
        </w:rPr>
        <w:t xml:space="preserve">React tiene un feature llamado </w:t>
      </w:r>
      <w:r w:rsidRPr="007E171C">
        <w:rPr>
          <w:rFonts w:ascii="Times New Roman" w:eastAsia="Times New Roman" w:hAnsi="Times New Roman" w:cs="Times New Roman"/>
          <w:b/>
          <w:bCs/>
          <w:sz w:val="24"/>
          <w:szCs w:val="24"/>
          <w:lang w:eastAsia="es-CO"/>
        </w:rPr>
        <w:t>Hooks</w:t>
      </w:r>
      <w:r w:rsidRPr="007E171C">
        <w:rPr>
          <w:rFonts w:ascii="Times New Roman" w:eastAsia="Times New Roman" w:hAnsi="Times New Roman" w:cs="Times New Roman"/>
          <w:sz w:val="24"/>
          <w:szCs w:val="24"/>
          <w:lang w:eastAsia="es-CO"/>
        </w:rPr>
        <w:t xml:space="preserve"> que permite que las funciones también tengan </w:t>
      </w:r>
      <w:r w:rsidRPr="007E171C">
        <w:rPr>
          <w:rFonts w:ascii="Times New Roman" w:eastAsia="Times New Roman" w:hAnsi="Times New Roman" w:cs="Times New Roman"/>
          <w:i/>
          <w:iCs/>
          <w:sz w:val="24"/>
          <w:szCs w:val="24"/>
          <w:lang w:eastAsia="es-CO"/>
        </w:rPr>
        <w:t>features</w:t>
      </w:r>
      <w:r w:rsidRPr="007E171C">
        <w:rPr>
          <w:rFonts w:ascii="Times New Roman" w:eastAsia="Times New Roman" w:hAnsi="Times New Roman" w:cs="Times New Roman"/>
          <w:sz w:val="24"/>
          <w:szCs w:val="24"/>
          <w:lang w:eastAsia="es-CO"/>
        </w:rPr>
        <w:t xml:space="preserve"> que solamente tienen las clases.</w:t>
      </w:r>
    </w:p>
    <w:p w14:paraId="48B211E7"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Hooks:</w:t>
      </w:r>
      <w:r w:rsidRPr="007E171C">
        <w:rPr>
          <w:rFonts w:ascii="Times New Roman" w:eastAsia="Times New Roman" w:hAnsi="Times New Roman" w:cs="Times New Roman"/>
          <w:sz w:val="24"/>
          <w:szCs w:val="24"/>
          <w:lang w:eastAsia="es-CO"/>
        </w:rPr>
        <w:t xml:space="preserve"> Permiten a los componentes funcionales tener características que solo las clases tienen:</w:t>
      </w:r>
    </w:p>
    <w:p w14:paraId="7265A0B5" w14:textId="77777777" w:rsidR="008A050E" w:rsidRPr="007E171C" w:rsidRDefault="008A050E" w:rsidP="008A05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useState:</w:t>
      </w:r>
      <w:r w:rsidRPr="007E171C">
        <w:rPr>
          <w:rFonts w:ascii="Times New Roman" w:eastAsia="Times New Roman" w:hAnsi="Times New Roman" w:cs="Times New Roman"/>
          <w:sz w:val="24"/>
          <w:szCs w:val="24"/>
          <w:lang w:eastAsia="es-CO"/>
        </w:rPr>
        <w:t xml:space="preserve"> Para manejo de estado.</w:t>
      </w:r>
    </w:p>
    <w:p w14:paraId="3FD33F22" w14:textId="77777777" w:rsidR="008A050E" w:rsidRPr="007E171C" w:rsidRDefault="008A050E" w:rsidP="008A05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useEffect:</w:t>
      </w:r>
      <w:r w:rsidRPr="007E171C">
        <w:rPr>
          <w:rFonts w:ascii="Times New Roman" w:eastAsia="Times New Roman" w:hAnsi="Times New Roman" w:cs="Times New Roman"/>
          <w:sz w:val="24"/>
          <w:szCs w:val="24"/>
          <w:lang w:eastAsia="es-CO"/>
        </w:rPr>
        <w:t xml:space="preserve"> Para suscribir el componente a su ciclo de vida.</w:t>
      </w:r>
    </w:p>
    <w:p w14:paraId="2629CD1A" w14:textId="77777777" w:rsidR="008A050E" w:rsidRPr="007E171C" w:rsidRDefault="008A050E" w:rsidP="008A05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useReducer:</w:t>
      </w:r>
      <w:r w:rsidRPr="007E171C">
        <w:rPr>
          <w:rFonts w:ascii="Times New Roman" w:eastAsia="Times New Roman" w:hAnsi="Times New Roman" w:cs="Times New Roman"/>
          <w:sz w:val="24"/>
          <w:szCs w:val="24"/>
          <w:lang w:eastAsia="es-CO"/>
        </w:rPr>
        <w:t xml:space="preserve"> Ejecutar un efecto basado en una acción.</w:t>
      </w:r>
    </w:p>
    <w:p w14:paraId="2CAE1871"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Custom Hooks:</w:t>
      </w:r>
      <w:r w:rsidRPr="007E171C">
        <w:rPr>
          <w:rFonts w:ascii="Times New Roman" w:eastAsia="Times New Roman" w:hAnsi="Times New Roman" w:cs="Times New Roman"/>
          <w:sz w:val="24"/>
          <w:szCs w:val="24"/>
          <w:lang w:eastAsia="es-CO"/>
        </w:rPr>
        <w:t xml:space="preserve"> Usamos los </w:t>
      </w:r>
      <w:r w:rsidRPr="007E171C">
        <w:rPr>
          <w:rFonts w:ascii="Times New Roman" w:eastAsia="Times New Roman" w:hAnsi="Times New Roman" w:cs="Times New Roman"/>
          <w:i/>
          <w:iCs/>
          <w:sz w:val="24"/>
          <w:szCs w:val="24"/>
          <w:lang w:eastAsia="es-CO"/>
        </w:rPr>
        <w:t>hooks</w:t>
      </w:r>
      <w:r w:rsidRPr="007E171C">
        <w:rPr>
          <w:rFonts w:ascii="Times New Roman" w:eastAsia="Times New Roman" w:hAnsi="Times New Roman" w:cs="Times New Roman"/>
          <w:sz w:val="24"/>
          <w:szCs w:val="24"/>
          <w:lang w:eastAsia="es-CO"/>
        </w:rPr>
        <w:t xml:space="preserve"> fundamentales para crear nuevos </w:t>
      </w:r>
      <w:r w:rsidRPr="007E171C">
        <w:rPr>
          <w:rFonts w:ascii="Times New Roman" w:eastAsia="Times New Roman" w:hAnsi="Times New Roman" w:cs="Times New Roman"/>
          <w:i/>
          <w:iCs/>
          <w:sz w:val="24"/>
          <w:szCs w:val="24"/>
          <w:lang w:eastAsia="es-CO"/>
        </w:rPr>
        <w:t>hooks custom</w:t>
      </w:r>
      <w:r w:rsidRPr="007E171C">
        <w:rPr>
          <w:rFonts w:ascii="Times New Roman" w:eastAsia="Times New Roman" w:hAnsi="Times New Roman" w:cs="Times New Roman"/>
          <w:sz w:val="24"/>
          <w:szCs w:val="24"/>
          <w:lang w:eastAsia="es-CO"/>
        </w:rPr>
        <w:t xml:space="preserve">. Estos </w:t>
      </w:r>
      <w:r w:rsidRPr="007E171C">
        <w:rPr>
          <w:rFonts w:ascii="Times New Roman" w:eastAsia="Times New Roman" w:hAnsi="Times New Roman" w:cs="Times New Roman"/>
          <w:i/>
          <w:iCs/>
          <w:sz w:val="24"/>
          <w:szCs w:val="24"/>
          <w:lang w:eastAsia="es-CO"/>
        </w:rPr>
        <w:t>hooks</w:t>
      </w:r>
      <w:r w:rsidRPr="007E171C">
        <w:rPr>
          <w:rFonts w:ascii="Times New Roman" w:eastAsia="Times New Roman" w:hAnsi="Times New Roman" w:cs="Times New Roman"/>
          <w:sz w:val="24"/>
          <w:szCs w:val="24"/>
          <w:lang w:eastAsia="es-CO"/>
        </w:rPr>
        <w:t xml:space="preserve"> irán en su propia función y su nombre comenzará con la palabra </w:t>
      </w:r>
      <w:r w:rsidRPr="007E171C">
        <w:rPr>
          <w:rFonts w:ascii="Times New Roman" w:eastAsia="Times New Roman" w:hAnsi="Times New Roman" w:cs="Times New Roman"/>
          <w:i/>
          <w:iCs/>
          <w:sz w:val="24"/>
          <w:szCs w:val="24"/>
          <w:lang w:eastAsia="es-CO"/>
        </w:rPr>
        <w:t>use</w:t>
      </w:r>
      <w:r w:rsidRPr="007E171C">
        <w:rPr>
          <w:rFonts w:ascii="Times New Roman" w:eastAsia="Times New Roman" w:hAnsi="Times New Roman" w:cs="Times New Roman"/>
          <w:sz w:val="24"/>
          <w:szCs w:val="24"/>
          <w:lang w:eastAsia="es-CO"/>
        </w:rPr>
        <w:t>. Otra de sus características es que no pueden ser ejecutados condicionalmente (</w:t>
      </w:r>
      <w:r w:rsidRPr="007E171C">
        <w:rPr>
          <w:rFonts w:ascii="Times New Roman" w:eastAsia="Times New Roman" w:hAnsi="Times New Roman" w:cs="Times New Roman"/>
          <w:i/>
          <w:iCs/>
          <w:sz w:val="24"/>
          <w:szCs w:val="24"/>
          <w:lang w:eastAsia="es-CO"/>
        </w:rPr>
        <w:t>if</w:t>
      </w:r>
      <w:r w:rsidRPr="007E171C">
        <w:rPr>
          <w:rFonts w:ascii="Times New Roman" w:eastAsia="Times New Roman" w:hAnsi="Times New Roman" w:cs="Times New Roman"/>
          <w:sz w:val="24"/>
          <w:szCs w:val="24"/>
          <w:lang w:eastAsia="es-CO"/>
        </w:rPr>
        <w:t>).</w:t>
      </w:r>
    </w:p>
    <w:p w14:paraId="2DEC7128" w14:textId="77777777" w:rsidR="008A050E" w:rsidRDefault="008A050E" w:rsidP="008A050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i/>
          <w:iCs/>
          <w:sz w:val="24"/>
          <w:szCs w:val="24"/>
          <w:lang w:eastAsia="es-CO"/>
        </w:rPr>
        <w:t>useState</w:t>
      </w:r>
      <w:r w:rsidRPr="007E171C">
        <w:rPr>
          <w:rFonts w:ascii="Times New Roman" w:eastAsia="Times New Roman" w:hAnsi="Times New Roman" w:cs="Times New Roman"/>
          <w:sz w:val="24"/>
          <w:szCs w:val="24"/>
          <w:lang w:eastAsia="es-CO"/>
        </w:rPr>
        <w:t xml:space="preserve"> regresa un arreglo de dos argumentos.</w:t>
      </w:r>
    </w:p>
    <w:p w14:paraId="62BDD7A8" w14:textId="77777777" w:rsidR="008A050E" w:rsidRDefault="000D6E1D" w:rsidP="008A050E">
      <w:pPr>
        <w:spacing w:before="100" w:beforeAutospacing="1" w:after="100" w:afterAutospacing="1" w:line="240" w:lineRule="auto"/>
        <w:rPr>
          <w:rFonts w:ascii="Times New Roman" w:eastAsia="Times New Roman" w:hAnsi="Times New Roman" w:cs="Times New Roman"/>
          <w:sz w:val="24"/>
          <w:szCs w:val="24"/>
          <w:lang w:eastAsia="es-CO"/>
        </w:rPr>
      </w:pPr>
      <w:hyperlink r:id="rId149" w:history="1">
        <w:r w:rsidR="008A050E" w:rsidRPr="00E159A8">
          <w:rPr>
            <w:rStyle w:val="Hipervnculo"/>
            <w:rFonts w:ascii="Times New Roman" w:eastAsia="Times New Roman" w:hAnsi="Times New Roman" w:cs="Times New Roman"/>
            <w:lang w:eastAsia="es-CO"/>
          </w:rPr>
          <w:t>https://desarrollofront.medium.com/entendiendo-los-hooks-de-react-c%C3%B3mo-usar-usestate-y-useeffect-en-nuestros-componentes-611b9e826dfa</w:t>
        </w:r>
      </w:hyperlink>
    </w:p>
    <w:p w14:paraId="280736DA" w14:textId="77777777" w:rsidR="008A050E" w:rsidRDefault="000D6E1D" w:rsidP="008A050E">
      <w:pPr>
        <w:spacing w:before="100" w:beforeAutospacing="1" w:after="100" w:afterAutospacing="1" w:line="240" w:lineRule="auto"/>
        <w:rPr>
          <w:rFonts w:ascii="Times New Roman" w:eastAsia="Times New Roman" w:hAnsi="Times New Roman" w:cs="Times New Roman"/>
          <w:sz w:val="24"/>
          <w:szCs w:val="24"/>
          <w:lang w:eastAsia="es-CO"/>
        </w:rPr>
      </w:pPr>
      <w:hyperlink r:id="rId150" w:history="1">
        <w:r w:rsidR="008A050E" w:rsidRPr="00E159A8">
          <w:rPr>
            <w:rStyle w:val="Hipervnculo"/>
            <w:rFonts w:ascii="Times New Roman" w:eastAsia="Times New Roman" w:hAnsi="Times New Roman" w:cs="Times New Roman"/>
            <w:lang w:eastAsia="es-CO"/>
          </w:rPr>
          <w:t>https://es.reactjs.org/docs/hooks-custom.html</w:t>
        </w:r>
      </w:hyperlink>
    </w:p>
    <w:p w14:paraId="37D0157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44D4995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2B0BD5BB" w14:textId="77777777" w:rsidR="008A050E" w:rsidRPr="001F096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este caso podemos ver que a la funcion </w:t>
      </w:r>
      <w:r w:rsidRPr="001F0961">
        <w:rPr>
          <w:rFonts w:ascii="Times New Roman" w:eastAsia="Times New Roman" w:hAnsi="Times New Roman" w:cs="Times New Roman"/>
          <w:b/>
          <w:bCs/>
          <w:sz w:val="24"/>
          <w:szCs w:val="24"/>
          <w:lang w:eastAsia="es-CO"/>
        </w:rPr>
        <w:t>BadgesList</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 xml:space="preserve"> que es un componente funcional, vamos  a agregarle un </w:t>
      </w:r>
      <w:r w:rsidRPr="001F0961">
        <w:rPr>
          <w:rFonts w:ascii="Times New Roman" w:eastAsia="Times New Roman" w:hAnsi="Times New Roman" w:cs="Times New Roman"/>
          <w:b/>
          <w:bCs/>
          <w:sz w:val="24"/>
          <w:szCs w:val="24"/>
          <w:lang w:eastAsia="es-CO"/>
        </w:rPr>
        <w:t>state</w:t>
      </w:r>
      <w:r>
        <w:rPr>
          <w:rFonts w:ascii="Times New Roman" w:eastAsia="Times New Roman" w:hAnsi="Times New Roman" w:cs="Times New Roman"/>
          <w:b/>
          <w:bCs/>
          <w:sz w:val="24"/>
          <w:szCs w:val="24"/>
          <w:lang w:eastAsia="es-CO"/>
        </w:rPr>
        <w:t xml:space="preserve"> </w:t>
      </w:r>
      <w:r w:rsidRPr="001F0961">
        <w:rPr>
          <w:rFonts w:ascii="Times New Roman" w:eastAsia="Times New Roman" w:hAnsi="Times New Roman" w:cs="Times New Roman"/>
          <w:sz w:val="24"/>
          <w:szCs w:val="24"/>
          <w:lang w:eastAsia="es-CO"/>
        </w:rPr>
        <w:t>como si fuer</w:t>
      </w:r>
      <w:r>
        <w:rPr>
          <w:rFonts w:ascii="Times New Roman" w:eastAsia="Times New Roman" w:hAnsi="Times New Roman" w:cs="Times New Roman"/>
          <w:sz w:val="24"/>
          <w:szCs w:val="24"/>
          <w:lang w:eastAsia="es-CO"/>
        </w:rPr>
        <w:t>a</w:t>
      </w:r>
      <w:r w:rsidRPr="001F0961">
        <w:rPr>
          <w:rFonts w:ascii="Times New Roman" w:eastAsia="Times New Roman" w:hAnsi="Times New Roman" w:cs="Times New Roman"/>
          <w:sz w:val="24"/>
          <w:szCs w:val="24"/>
          <w:lang w:eastAsia="es-CO"/>
        </w:rPr>
        <w:t xml:space="preserve"> un</w:t>
      </w:r>
      <w:r>
        <w:rPr>
          <w:rFonts w:ascii="Times New Roman" w:eastAsia="Times New Roman" w:hAnsi="Times New Roman" w:cs="Times New Roman"/>
          <w:sz w:val="24"/>
          <w:szCs w:val="24"/>
          <w:lang w:eastAsia="es-CO"/>
        </w:rPr>
        <w:t xml:space="preserve"> componente de tipo clase con </w:t>
      </w:r>
      <w:r w:rsidRPr="001F0961">
        <w:rPr>
          <w:rFonts w:ascii="Times New Roman" w:eastAsia="Times New Roman" w:hAnsi="Times New Roman" w:cs="Times New Roman"/>
          <w:b/>
          <w:bCs/>
          <w:sz w:val="24"/>
          <w:szCs w:val="24"/>
          <w:lang w:eastAsia="es-CO"/>
        </w:rPr>
        <w:t>React.useState</w:t>
      </w:r>
      <w:r>
        <w:rPr>
          <w:rFonts w:ascii="Times New Roman" w:eastAsia="Times New Roman" w:hAnsi="Times New Roman" w:cs="Times New Roman"/>
          <w:b/>
          <w:bCs/>
          <w:sz w:val="24"/>
          <w:szCs w:val="24"/>
          <w:lang w:eastAsia="es-CO"/>
        </w:rPr>
        <w:t>.</w:t>
      </w:r>
    </w:p>
    <w:p w14:paraId="00133E14"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080086C" wp14:editId="7AD01017">
            <wp:extent cx="5238750" cy="13906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38750" cy="1390650"/>
                    </a:xfrm>
                    <a:prstGeom prst="rect">
                      <a:avLst/>
                    </a:prstGeom>
                  </pic:spPr>
                </pic:pic>
              </a:graphicData>
            </a:graphic>
          </wp:inline>
        </w:drawing>
      </w:r>
    </w:p>
    <w:p w14:paraId="7D414241" w14:textId="77777777" w:rsidR="008A050E" w:rsidRPr="001F096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este caso el </w:t>
      </w:r>
      <w:r w:rsidRPr="001F0961">
        <w:rPr>
          <w:rFonts w:ascii="Times New Roman" w:eastAsia="Times New Roman" w:hAnsi="Times New Roman" w:cs="Times New Roman"/>
          <w:b/>
          <w:bCs/>
          <w:sz w:val="24"/>
          <w:szCs w:val="24"/>
          <w:lang w:eastAsia="es-CO"/>
        </w:rPr>
        <w:t>query</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 xml:space="preserve">va a ser una propiedad del estado de este componente. Y </w:t>
      </w:r>
      <w:r w:rsidRPr="001F0961">
        <w:rPr>
          <w:rFonts w:ascii="Times New Roman" w:eastAsia="Times New Roman" w:hAnsi="Times New Roman" w:cs="Times New Roman"/>
          <w:b/>
          <w:bCs/>
          <w:sz w:val="24"/>
          <w:szCs w:val="24"/>
          <w:lang w:eastAsia="es-CO"/>
        </w:rPr>
        <w:t>setQuery</w:t>
      </w:r>
      <w:r>
        <w:rPr>
          <w:rFonts w:ascii="Times New Roman" w:eastAsia="Times New Roman" w:hAnsi="Times New Roman" w:cs="Times New Roman"/>
          <w:b/>
          <w:bCs/>
          <w:sz w:val="24"/>
          <w:szCs w:val="24"/>
          <w:lang w:eastAsia="es-CO"/>
        </w:rPr>
        <w:t xml:space="preserve"> </w:t>
      </w:r>
      <w:r w:rsidRPr="001F0961">
        <w:rPr>
          <w:rFonts w:ascii="Times New Roman" w:eastAsia="Times New Roman" w:hAnsi="Times New Roman" w:cs="Times New Roman"/>
          <w:sz w:val="24"/>
          <w:szCs w:val="24"/>
          <w:lang w:eastAsia="es-CO"/>
        </w:rPr>
        <w:t>nos va a</w:t>
      </w:r>
      <w:r>
        <w:rPr>
          <w:rFonts w:ascii="Times New Roman" w:eastAsia="Times New Roman" w:hAnsi="Times New Roman" w:cs="Times New Roman"/>
          <w:sz w:val="24"/>
          <w:szCs w:val="24"/>
          <w:lang w:eastAsia="es-CO"/>
        </w:rPr>
        <w:t xml:space="preserve"> </w:t>
      </w:r>
      <w:r w:rsidRPr="001F0961">
        <w:rPr>
          <w:rFonts w:ascii="Times New Roman" w:eastAsia="Times New Roman" w:hAnsi="Times New Roman" w:cs="Times New Roman"/>
          <w:sz w:val="24"/>
          <w:szCs w:val="24"/>
          <w:lang w:eastAsia="es-CO"/>
        </w:rPr>
        <w:t>permitir</w:t>
      </w:r>
      <w:r>
        <w:rPr>
          <w:rFonts w:ascii="Times New Roman" w:eastAsia="Times New Roman" w:hAnsi="Times New Roman" w:cs="Times New Roman"/>
          <w:b/>
          <w:bCs/>
          <w:sz w:val="24"/>
          <w:szCs w:val="24"/>
          <w:lang w:eastAsia="es-CO"/>
        </w:rPr>
        <w:t xml:space="preserve"> </w:t>
      </w:r>
      <w:r w:rsidRPr="001F0961">
        <w:rPr>
          <w:rFonts w:ascii="Times New Roman" w:eastAsia="Times New Roman" w:hAnsi="Times New Roman" w:cs="Times New Roman"/>
          <w:sz w:val="24"/>
          <w:szCs w:val="24"/>
          <w:lang w:eastAsia="es-CO"/>
        </w:rPr>
        <w:t>cambiar e</w:t>
      </w:r>
      <w:r>
        <w:rPr>
          <w:rFonts w:ascii="Times New Roman" w:eastAsia="Times New Roman" w:hAnsi="Times New Roman" w:cs="Times New Roman"/>
          <w:sz w:val="24"/>
          <w:szCs w:val="24"/>
          <w:lang w:eastAsia="es-CO"/>
        </w:rPr>
        <w:t>l valor de este propiedad:</w:t>
      </w:r>
    </w:p>
    <w:p w14:paraId="4B97B246"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B06421C" wp14:editId="5A22FA78">
            <wp:extent cx="5048250" cy="3752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48250" cy="3752850"/>
                    </a:xfrm>
                    <a:prstGeom prst="rect">
                      <a:avLst/>
                    </a:prstGeom>
                  </pic:spPr>
                </pic:pic>
              </a:graphicData>
            </a:graphic>
          </wp:inline>
        </w:drawing>
      </w:r>
    </w:p>
    <w:p w14:paraId="159EF5E2" w14:textId="77777777" w:rsidR="008A050E" w:rsidRPr="0056087B" w:rsidRDefault="008A050E" w:rsidP="008A050E">
      <w:pPr>
        <w:spacing w:before="100" w:beforeAutospacing="1" w:after="100" w:afterAutospacing="1" w:line="240" w:lineRule="auto"/>
        <w:rPr>
          <w:rFonts w:ascii="Times New Roman" w:eastAsia="Times New Roman" w:hAnsi="Times New Roman" w:cs="Times New Roman"/>
          <w:sz w:val="28"/>
          <w:szCs w:val="28"/>
          <w:lang w:eastAsia="es-CO"/>
        </w:rPr>
      </w:pPr>
    </w:p>
    <w:p w14:paraId="0E4B9966" w14:textId="77777777" w:rsidR="008A050E" w:rsidRPr="0056087B" w:rsidRDefault="008A050E" w:rsidP="008A050E">
      <w:pPr>
        <w:spacing w:before="100" w:beforeAutospacing="1" w:after="100" w:afterAutospacing="1" w:line="240" w:lineRule="auto"/>
        <w:jc w:val="center"/>
        <w:rPr>
          <w:rFonts w:ascii="Times New Roman" w:eastAsia="Times New Roman" w:hAnsi="Times New Roman" w:cs="Times New Roman"/>
          <w:sz w:val="28"/>
          <w:szCs w:val="28"/>
          <w:lang w:eastAsia="es-CO"/>
        </w:rPr>
      </w:pPr>
      <w:r w:rsidRPr="0056087B">
        <w:rPr>
          <w:rStyle w:val="nfasis"/>
          <w:rFonts w:ascii="Times New Roman" w:hAnsi="Times New Roman" w:cs="Times New Roman"/>
          <w:sz w:val="24"/>
          <w:szCs w:val="24"/>
        </w:rPr>
        <w:t>“Hooks son una nueva característica en React 16.8. Estos te permiten usar el estado y otras características de React sin escribir una clase.”</w:t>
      </w:r>
    </w:p>
    <w:p w14:paraId="4DD58B20" w14:textId="6DC6D4D1"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7FDF4DE2" w14:textId="77777777" w:rsidR="000D6E1D" w:rsidRDefault="000D6E1D"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14473AF2" w14:textId="77777777" w:rsidR="008A050E" w:rsidRDefault="008A050E" w:rsidP="008A050E">
      <w:pPr>
        <w:spacing w:before="100" w:beforeAutospacing="1" w:after="100" w:afterAutospacing="1" w:line="240" w:lineRule="auto"/>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useMemo.</w:t>
      </w:r>
    </w:p>
    <w:p w14:paraId="0BAD141C" w14:textId="77777777" w:rsidR="008A050E" w:rsidRPr="00826F82" w:rsidRDefault="008A050E" w:rsidP="008A050E">
      <w:pPr>
        <w:spacing w:before="100" w:beforeAutospacing="1" w:after="100" w:afterAutospacing="1" w:line="240" w:lineRule="auto"/>
        <w:rPr>
          <w:rFonts w:ascii="Times New Roman" w:eastAsia="Times New Roman" w:hAnsi="Times New Roman" w:cs="Times New Roman"/>
          <w:sz w:val="28"/>
          <w:szCs w:val="28"/>
          <w:lang w:eastAsia="es-CO"/>
        </w:rPr>
      </w:pPr>
      <w:r>
        <w:rPr>
          <w:rFonts w:ascii="Times New Roman" w:hAnsi="Times New Roman" w:cs="Times New Roman"/>
          <w:sz w:val="24"/>
          <w:szCs w:val="24"/>
        </w:rPr>
        <w:t>O</w:t>
      </w:r>
      <w:r w:rsidRPr="00826F82">
        <w:rPr>
          <w:rFonts w:ascii="Times New Roman" w:hAnsi="Times New Roman" w:cs="Times New Roman"/>
          <w:sz w:val="24"/>
          <w:szCs w:val="24"/>
        </w:rPr>
        <w:t xml:space="preserve">tro hook que trae React que se llama useMemo, le vamos a dar un función y unos argumentos y la primera vez que reciba ese par de argumentos va a correr la función y va a calcular el resultado y lo regresa, pero la segunda vez que tenga esos argumentos de nuevo ya tiene la contestación memorizada y la </w:t>
      </w:r>
      <w:r>
        <w:rPr>
          <w:rFonts w:ascii="Times New Roman" w:hAnsi="Times New Roman" w:cs="Times New Roman"/>
          <w:sz w:val="24"/>
          <w:szCs w:val="24"/>
        </w:rPr>
        <w:t xml:space="preserve">va a poder </w:t>
      </w:r>
      <w:r w:rsidRPr="00826F82">
        <w:rPr>
          <w:rFonts w:ascii="Times New Roman" w:hAnsi="Times New Roman" w:cs="Times New Roman"/>
          <w:sz w:val="24"/>
          <w:szCs w:val="24"/>
        </w:rPr>
        <w:t>regresa</w:t>
      </w:r>
      <w:r>
        <w:rPr>
          <w:rFonts w:ascii="Times New Roman" w:hAnsi="Times New Roman" w:cs="Times New Roman"/>
          <w:sz w:val="24"/>
          <w:szCs w:val="24"/>
        </w:rPr>
        <w:t>r mucho más</w:t>
      </w:r>
      <w:r w:rsidRPr="00826F82">
        <w:rPr>
          <w:rFonts w:ascii="Times New Roman" w:hAnsi="Times New Roman" w:cs="Times New Roman"/>
          <w:sz w:val="24"/>
          <w:szCs w:val="24"/>
        </w:rPr>
        <w:t xml:space="preserve"> rápido.</w:t>
      </w:r>
    </w:p>
    <w:p w14:paraId="09E92083" w14:textId="18C8124F"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AEFC6AE" wp14:editId="2BA5C912">
            <wp:extent cx="5612130" cy="2419350"/>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419350"/>
                    </a:xfrm>
                    <a:prstGeom prst="rect">
                      <a:avLst/>
                    </a:prstGeom>
                  </pic:spPr>
                </pic:pic>
              </a:graphicData>
            </a:graphic>
          </wp:inline>
        </w:drawing>
      </w:r>
    </w:p>
    <w:p w14:paraId="4E730F87" w14:textId="2F279C0A" w:rsidR="000D6E1D" w:rsidRDefault="000D6E1D"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36CB5BE9" w14:textId="77777777" w:rsidR="000D6E1D" w:rsidRDefault="000D6E1D" w:rsidP="000D6E1D">
      <w:pPr>
        <w:pStyle w:val="Ttulo1"/>
      </w:pPr>
      <w:r>
        <w:t>Animaciones con React Transicion Group.</w:t>
      </w:r>
    </w:p>
    <w:p w14:paraId="3291B98F" w14:textId="77777777" w:rsidR="000D6E1D" w:rsidRPr="006F090B" w:rsidRDefault="000D6E1D" w:rsidP="000D6E1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6F090B">
        <w:rPr>
          <w:rFonts w:ascii="Times New Roman" w:eastAsia="Times New Roman" w:hAnsi="Times New Roman" w:cs="Times New Roman"/>
          <w:sz w:val="24"/>
          <w:szCs w:val="24"/>
          <w:lang w:eastAsia="es-CO"/>
        </w:rPr>
        <w:t>Instalación:</w:t>
      </w:r>
    </w:p>
    <w:p w14:paraId="1B887A78" w14:textId="77777777" w:rsidR="000D6E1D" w:rsidRPr="006F090B" w:rsidRDefault="000D6E1D" w:rsidP="000D6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val="en-US" w:eastAsia="es-CO"/>
        </w:rPr>
      </w:pPr>
      <w:r w:rsidRPr="006F090B">
        <w:rPr>
          <w:rFonts w:ascii="Courier New" w:eastAsia="Times New Roman" w:hAnsi="Courier New" w:cs="Courier New"/>
          <w:sz w:val="20"/>
          <w:szCs w:val="20"/>
          <w:lang w:val="en-US" w:eastAsia="es-CO"/>
        </w:rPr>
        <w:t>npm install react-transition-group --save</w:t>
      </w:r>
    </w:p>
    <w:p w14:paraId="5DCF0710" w14:textId="77777777" w:rsidR="000D6E1D" w:rsidRPr="006F090B" w:rsidRDefault="000D6E1D" w:rsidP="000D6E1D">
      <w:pPr>
        <w:pStyle w:val="Prrafodelista"/>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6F090B">
        <w:rPr>
          <w:rFonts w:ascii="Times New Roman" w:eastAsia="Times New Roman" w:hAnsi="Times New Roman" w:cs="Times New Roman"/>
          <w:sz w:val="24"/>
          <w:szCs w:val="24"/>
          <w:lang w:eastAsia="es-CO"/>
        </w:rPr>
        <w:t xml:space="preserve">Importar el componente </w:t>
      </w:r>
      <w:r w:rsidRPr="006F090B">
        <w:rPr>
          <w:rFonts w:ascii="Times New Roman" w:eastAsia="Times New Roman" w:hAnsi="Times New Roman" w:cs="Times New Roman"/>
          <w:b/>
          <w:bCs/>
          <w:sz w:val="24"/>
          <w:szCs w:val="24"/>
          <w:lang w:eastAsia="es-CO"/>
        </w:rPr>
        <w:t>CSSTransitionGroup</w:t>
      </w:r>
      <w:r w:rsidRPr="006F090B">
        <w:rPr>
          <w:rFonts w:ascii="Times New Roman" w:eastAsia="Times New Roman" w:hAnsi="Times New Roman" w:cs="Times New Roman"/>
          <w:sz w:val="24"/>
          <w:szCs w:val="24"/>
          <w:lang w:eastAsia="es-CO"/>
        </w:rPr>
        <w:t xml:space="preserve">  de la siguiente forma:</w:t>
      </w:r>
    </w:p>
    <w:p w14:paraId="6A4ED6DD" w14:textId="77777777" w:rsidR="000D6E1D" w:rsidRDefault="000D6E1D" w:rsidP="000D6E1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ED3FEDE" wp14:editId="45E5579A">
            <wp:extent cx="5612130" cy="791210"/>
            <wp:effectExtent l="0" t="0" r="7620" b="889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791210"/>
                    </a:xfrm>
                    <a:prstGeom prst="rect">
                      <a:avLst/>
                    </a:prstGeom>
                  </pic:spPr>
                </pic:pic>
              </a:graphicData>
            </a:graphic>
          </wp:inline>
        </w:drawing>
      </w:r>
      <w:r w:rsidRPr="006F090B">
        <w:rPr>
          <w:rFonts w:ascii="Times New Roman" w:eastAsia="Times New Roman" w:hAnsi="Times New Roman" w:cs="Times New Roman"/>
          <w:sz w:val="24"/>
          <w:szCs w:val="24"/>
          <w:lang w:eastAsia="es-CO"/>
        </w:rPr>
        <w:t xml:space="preserve"> </w:t>
      </w:r>
    </w:p>
    <w:p w14:paraId="6D95C542" w14:textId="77777777" w:rsidR="000D6E1D" w:rsidRPr="002056DA" w:rsidRDefault="000D6E1D" w:rsidP="000D6E1D">
      <w:pPr>
        <w:pStyle w:val="Prrafodelista"/>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2056DA">
        <w:rPr>
          <w:rFonts w:ascii="Times New Roman" w:eastAsia="Times New Roman" w:hAnsi="Times New Roman" w:cs="Times New Roman"/>
          <w:sz w:val="24"/>
          <w:szCs w:val="24"/>
          <w:lang w:eastAsia="es-CO"/>
        </w:rPr>
        <w:t>La sintaxis de la transición queda de la siguiente forma:</w:t>
      </w:r>
    </w:p>
    <w:p w14:paraId="25BD612D" w14:textId="77777777" w:rsidR="000D6E1D" w:rsidRDefault="000D6E1D" w:rsidP="000D6E1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0A5E7754" wp14:editId="651496D3">
            <wp:extent cx="5612130" cy="2654935"/>
            <wp:effectExtent l="0" t="0" r="762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654935"/>
                    </a:xfrm>
                    <a:prstGeom prst="rect">
                      <a:avLst/>
                    </a:prstGeom>
                  </pic:spPr>
                </pic:pic>
              </a:graphicData>
            </a:graphic>
          </wp:inline>
        </w:drawing>
      </w:r>
    </w:p>
    <w:p w14:paraId="6D45B9E9" w14:textId="77777777" w:rsidR="000D6E1D" w:rsidRDefault="000D6E1D" w:rsidP="000D6E1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1EAF72A" wp14:editId="0E18F049">
            <wp:extent cx="3150704" cy="1951601"/>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56004" cy="1954884"/>
                    </a:xfrm>
                    <a:prstGeom prst="rect">
                      <a:avLst/>
                    </a:prstGeom>
                  </pic:spPr>
                </pic:pic>
              </a:graphicData>
            </a:graphic>
          </wp:inline>
        </w:drawing>
      </w:r>
    </w:p>
    <w:p w14:paraId="26FA1330" w14:textId="77777777" w:rsidR="000D6E1D" w:rsidRPr="006F090B" w:rsidRDefault="000D6E1D" w:rsidP="000D6E1D">
      <w:pPr>
        <w:spacing w:before="100" w:beforeAutospacing="1" w:after="100" w:afterAutospacing="1" w:line="240" w:lineRule="auto"/>
        <w:rPr>
          <w:rFonts w:ascii="Times New Roman" w:eastAsia="Times New Roman" w:hAnsi="Times New Roman" w:cs="Times New Roman"/>
          <w:sz w:val="24"/>
          <w:szCs w:val="24"/>
          <w:lang w:eastAsia="es-CO"/>
        </w:rPr>
      </w:pPr>
    </w:p>
    <w:p w14:paraId="2425E9C2" w14:textId="77777777" w:rsidR="000D6E1D" w:rsidRDefault="000D6E1D" w:rsidP="000D6E1D">
      <w:pPr>
        <w:pStyle w:val="Ttulo1"/>
      </w:pPr>
    </w:p>
    <w:p w14:paraId="66671624" w14:textId="77777777" w:rsidR="000D6E1D" w:rsidRDefault="000D6E1D" w:rsidP="000D6E1D">
      <w:pPr>
        <w:pStyle w:val="Ttulo1"/>
      </w:pPr>
    </w:p>
    <w:p w14:paraId="15DECAC2" w14:textId="77777777" w:rsidR="000D6E1D" w:rsidRDefault="000D6E1D" w:rsidP="000D6E1D">
      <w:pPr>
        <w:pStyle w:val="Ttulo1"/>
      </w:pPr>
    </w:p>
    <w:p w14:paraId="08DE7680" w14:textId="77777777" w:rsidR="000D6E1D" w:rsidRDefault="000D6E1D" w:rsidP="000D6E1D">
      <w:pPr>
        <w:pStyle w:val="Ttulo1"/>
      </w:pPr>
    </w:p>
    <w:p w14:paraId="6CBF64F8" w14:textId="77777777" w:rsidR="000D6E1D" w:rsidRDefault="000D6E1D" w:rsidP="000D6E1D">
      <w:pPr>
        <w:pStyle w:val="Ttulo1"/>
      </w:pPr>
    </w:p>
    <w:p w14:paraId="34C4938A" w14:textId="77777777" w:rsidR="000D6E1D" w:rsidRDefault="000D6E1D" w:rsidP="000D6E1D">
      <w:pPr>
        <w:pStyle w:val="Ttulo1"/>
      </w:pPr>
    </w:p>
    <w:p w14:paraId="62BECF82" w14:textId="05915DB5" w:rsidR="000D6E1D" w:rsidRDefault="000D6E1D" w:rsidP="000D6E1D">
      <w:pPr>
        <w:pStyle w:val="Ttulo1"/>
      </w:pPr>
      <w:r>
        <w:t>Añadiendo Cheet JS.</w:t>
      </w:r>
    </w:p>
    <w:p w14:paraId="4D2B9B79" w14:textId="77777777" w:rsidR="000D6E1D" w:rsidRDefault="000D6E1D" w:rsidP="000D6E1D">
      <w:pPr>
        <w:pStyle w:val="Ttulo2"/>
      </w:pPr>
      <w:hyperlink r:id="rId157" w:anchor="clase36" w:tgtFrame="_blank" w:history="1">
        <w:r>
          <w:rPr>
            <w:rStyle w:val="Hipervnculo"/>
          </w:rPr>
          <w:t>Añadiendo Cheet JS</w:t>
        </w:r>
      </w:hyperlink>
    </w:p>
    <w:p w14:paraId="1CF8445B" w14:textId="77777777" w:rsidR="000D6E1D" w:rsidRDefault="000D6E1D" w:rsidP="000D6E1D">
      <w:pPr>
        <w:pStyle w:val="NormalWeb"/>
      </w:pPr>
      <w:hyperlink r:id="rId158" w:tgtFrame="_blank" w:history="1">
        <w:r>
          <w:rPr>
            <w:rStyle w:val="Hipervnculo"/>
          </w:rPr>
          <w:t>cheet.js</w:t>
        </w:r>
      </w:hyperlink>
      <w:r>
        <w:t xml:space="preserve"> es una librería que nos permite ‘escuchar’ el teclado de una manera muy sencilla.</w:t>
      </w:r>
    </w:p>
    <w:p w14:paraId="7B6310E6" w14:textId="77777777" w:rsidR="000D6E1D" w:rsidRPr="00E032EE" w:rsidRDefault="000D6E1D" w:rsidP="000D6E1D">
      <w:pPr>
        <w:pStyle w:val="NormalWeb"/>
        <w:rPr>
          <w:lang w:val="en-US"/>
        </w:rPr>
      </w:pPr>
      <w:r w:rsidRPr="00E032EE">
        <w:rPr>
          <w:b/>
          <w:bCs/>
          <w:lang w:val="en-US"/>
        </w:rPr>
        <w:t>Instalar</w:t>
      </w:r>
      <w:r w:rsidRPr="00E032EE">
        <w:rPr>
          <w:lang w:val="en-US"/>
        </w:rPr>
        <w:t>:</w:t>
      </w:r>
    </w:p>
    <w:p w14:paraId="228C5073" w14:textId="77777777" w:rsidR="000D6E1D" w:rsidRPr="00E032EE" w:rsidRDefault="000D6E1D" w:rsidP="000D6E1D">
      <w:pPr>
        <w:pStyle w:val="HTMLconformatoprevio"/>
        <w:rPr>
          <w:rStyle w:val="CdigoHTML"/>
          <w:lang w:val="en-US"/>
        </w:rPr>
      </w:pPr>
    </w:p>
    <w:p w14:paraId="7BF72038" w14:textId="77777777" w:rsidR="000D6E1D" w:rsidRPr="00E032EE" w:rsidRDefault="000D6E1D" w:rsidP="000D6E1D">
      <w:pPr>
        <w:pStyle w:val="HTMLconformatoprevio"/>
        <w:rPr>
          <w:rStyle w:val="CdigoHTML"/>
          <w:lang w:val="en-US"/>
        </w:rPr>
      </w:pPr>
      <w:r w:rsidRPr="00E032EE">
        <w:rPr>
          <w:rStyle w:val="CdigoHTML"/>
          <w:lang w:val="en-US"/>
        </w:rPr>
        <w:tab/>
      </w:r>
      <w:r w:rsidRPr="00E032EE">
        <w:rPr>
          <w:rStyle w:val="hljs-keyword"/>
          <w:lang w:val="en-US"/>
        </w:rPr>
        <w:t>project</w:t>
      </w:r>
      <w:r w:rsidRPr="00E032EE">
        <w:rPr>
          <w:rStyle w:val="CdigoHTML"/>
          <w:lang w:val="en-US"/>
        </w:rPr>
        <w:t xml:space="preserve">-folder npm </w:t>
      </w:r>
      <w:r w:rsidRPr="00E032EE">
        <w:rPr>
          <w:rStyle w:val="hljs-keyword"/>
          <w:lang w:val="en-US"/>
        </w:rPr>
        <w:t>install</w:t>
      </w:r>
      <w:r w:rsidRPr="00E032EE">
        <w:rPr>
          <w:rStyle w:val="CdigoHTML"/>
          <w:lang w:val="en-US"/>
        </w:rPr>
        <w:t xml:space="preserve"> cheet.js</w:t>
      </w:r>
    </w:p>
    <w:p w14:paraId="529BF962" w14:textId="77777777" w:rsidR="000D6E1D" w:rsidRPr="00E032EE" w:rsidRDefault="000D6E1D" w:rsidP="000D6E1D">
      <w:pPr>
        <w:pStyle w:val="HTMLconformatoprevio"/>
        <w:rPr>
          <w:rStyle w:val="CdigoHTML"/>
          <w:lang w:val="en-US"/>
        </w:rPr>
      </w:pPr>
    </w:p>
    <w:p w14:paraId="44BAF3F3" w14:textId="77777777" w:rsidR="000D6E1D" w:rsidRPr="00E032EE" w:rsidRDefault="000D6E1D" w:rsidP="000D6E1D">
      <w:pPr>
        <w:pStyle w:val="HTMLconformatoprevio"/>
        <w:rPr>
          <w:rStyle w:val="CdigoHTML"/>
          <w:lang w:val="en-US"/>
        </w:rPr>
      </w:pPr>
    </w:p>
    <w:p w14:paraId="532D98D4" w14:textId="77777777" w:rsidR="000D6E1D" w:rsidRDefault="000D6E1D" w:rsidP="000D6E1D">
      <w:pPr>
        <w:pStyle w:val="NormalWeb"/>
      </w:pPr>
      <w:r>
        <w:t>Cheet recibe dos parámetros para funcionar. El primero es el string o set de teclas del keyboard que queremos ‘oír’ y el segundo una función con lo que queremos que suceda si el string es tipeado por el cliente.</w:t>
      </w:r>
    </w:p>
    <w:p w14:paraId="174CD7E8" w14:textId="77777777" w:rsidR="000D6E1D" w:rsidRDefault="000D6E1D" w:rsidP="000D6E1D">
      <w:pPr>
        <w:pStyle w:val="HTMLconformatoprevio"/>
        <w:rPr>
          <w:rStyle w:val="CdigoHTML"/>
        </w:rPr>
      </w:pPr>
    </w:p>
    <w:p w14:paraId="7A039F6B" w14:textId="77777777" w:rsidR="000D6E1D" w:rsidRPr="00E032EE" w:rsidRDefault="000D6E1D" w:rsidP="000D6E1D">
      <w:pPr>
        <w:pStyle w:val="HTMLconformatoprevio"/>
        <w:rPr>
          <w:rStyle w:val="CdigoHTML"/>
          <w:lang w:val="en-US"/>
        </w:rPr>
      </w:pPr>
      <w:r>
        <w:rPr>
          <w:rStyle w:val="CdigoHTML"/>
        </w:rPr>
        <w:tab/>
      </w:r>
      <w:r w:rsidRPr="00E032EE">
        <w:rPr>
          <w:rStyle w:val="CdigoHTML"/>
          <w:lang w:val="en-US"/>
        </w:rPr>
        <w:t xml:space="preserve">cheet( </w:t>
      </w:r>
      <w:r w:rsidRPr="00E032EE">
        <w:rPr>
          <w:rStyle w:val="hljs-string"/>
          <w:lang w:val="en-US"/>
        </w:rPr>
        <w:t>'s t r i n g'</w:t>
      </w:r>
      <w:r w:rsidRPr="00E032EE">
        <w:rPr>
          <w:rStyle w:val="CdigoHTML"/>
          <w:lang w:val="en-US"/>
        </w:rPr>
        <w:t xml:space="preserve">, </w:t>
      </w:r>
      <w:r w:rsidRPr="00E032EE">
        <w:rPr>
          <w:rStyle w:val="hljs-params"/>
          <w:lang w:val="en-US"/>
        </w:rPr>
        <w:t>()</w:t>
      </w:r>
      <w:r w:rsidRPr="00E032EE">
        <w:rPr>
          <w:rStyle w:val="hljs-function"/>
          <w:lang w:val="en-US"/>
        </w:rPr>
        <w:t xml:space="preserve"> =&gt;</w:t>
      </w:r>
      <w:r w:rsidRPr="00E032EE">
        <w:rPr>
          <w:rStyle w:val="CdigoHTML"/>
          <w:lang w:val="en-US"/>
        </w:rPr>
        <w:t xml:space="preserve"> {} )</w:t>
      </w:r>
    </w:p>
    <w:p w14:paraId="7807B84A" w14:textId="77777777" w:rsidR="000D6E1D" w:rsidRPr="00E032EE" w:rsidRDefault="000D6E1D" w:rsidP="000D6E1D">
      <w:pPr>
        <w:pStyle w:val="HTMLconformatoprevio"/>
        <w:rPr>
          <w:rStyle w:val="CdigoHTML"/>
          <w:lang w:val="en-US"/>
        </w:rPr>
      </w:pPr>
    </w:p>
    <w:p w14:paraId="5B35E8CA" w14:textId="77777777" w:rsidR="000D6E1D" w:rsidRPr="00E032EE" w:rsidRDefault="000D6E1D" w:rsidP="000D6E1D">
      <w:pPr>
        <w:pStyle w:val="HTMLconformatoprevio"/>
        <w:rPr>
          <w:rStyle w:val="CdigoHTML"/>
          <w:lang w:val="en-US"/>
        </w:rPr>
      </w:pPr>
    </w:p>
    <w:p w14:paraId="3E307B9A" w14:textId="77777777" w:rsidR="000D6E1D" w:rsidRDefault="000D6E1D" w:rsidP="000D6E1D">
      <w:pPr>
        <w:pStyle w:val="NormalWeb"/>
      </w:pPr>
      <w:r>
        <w:t>Usaremos cheet para animar nuestros llamados ‘easterEggs’ o animaciones sorpresa.</w:t>
      </w:r>
    </w:p>
    <w:p w14:paraId="6502A433" w14:textId="77777777" w:rsidR="000D6E1D" w:rsidRDefault="000D6E1D" w:rsidP="000D6E1D">
      <w:pPr>
        <w:pStyle w:val="Ttulo1"/>
      </w:pPr>
    </w:p>
    <w:p w14:paraId="31622FE4" w14:textId="77777777" w:rsidR="000D6E1D" w:rsidRPr="003E089B" w:rsidRDefault="000D6E1D" w:rsidP="000D6E1D">
      <w:pPr>
        <w:jc w:val="center"/>
        <w:rPr>
          <w:rFonts w:ascii="Times New Roman" w:hAnsi="Times New Roman" w:cs="Times New Roman"/>
          <w:b/>
          <w:bCs/>
          <w:i/>
          <w:iCs/>
          <w:sz w:val="48"/>
          <w:szCs w:val="48"/>
        </w:rPr>
      </w:pPr>
    </w:p>
    <w:p w14:paraId="1D99F7FD" w14:textId="77777777" w:rsidR="000D6E1D" w:rsidRPr="007E171C" w:rsidRDefault="000D6E1D"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4F90E6C1" w14:textId="745CE41B" w:rsidR="008A050E" w:rsidRDefault="008A050E" w:rsidP="008A050E">
      <w:pPr>
        <w:pStyle w:val="Ttulo1"/>
        <w:jc w:val="center"/>
        <w:rPr>
          <w:sz w:val="44"/>
          <w:szCs w:val="44"/>
          <w:highlight w:val="yellow"/>
        </w:rPr>
      </w:pPr>
    </w:p>
    <w:p w14:paraId="2AA7CAE2" w14:textId="021F0950" w:rsidR="000D6E1D" w:rsidRDefault="000D6E1D" w:rsidP="008A050E">
      <w:pPr>
        <w:pStyle w:val="Ttulo1"/>
        <w:jc w:val="center"/>
        <w:rPr>
          <w:sz w:val="44"/>
          <w:szCs w:val="44"/>
          <w:highlight w:val="yellow"/>
        </w:rPr>
      </w:pPr>
    </w:p>
    <w:p w14:paraId="7BB4E0EE" w14:textId="6526045F" w:rsidR="000D6E1D" w:rsidRDefault="000D6E1D" w:rsidP="008A050E">
      <w:pPr>
        <w:pStyle w:val="Ttulo1"/>
        <w:jc w:val="center"/>
        <w:rPr>
          <w:sz w:val="44"/>
          <w:szCs w:val="44"/>
          <w:highlight w:val="yellow"/>
        </w:rPr>
      </w:pPr>
    </w:p>
    <w:p w14:paraId="7E828F4B" w14:textId="71C027D4" w:rsidR="000D6E1D" w:rsidRDefault="000D6E1D" w:rsidP="008A050E">
      <w:pPr>
        <w:pStyle w:val="Ttulo1"/>
        <w:jc w:val="center"/>
        <w:rPr>
          <w:sz w:val="44"/>
          <w:szCs w:val="44"/>
          <w:highlight w:val="yellow"/>
        </w:rPr>
      </w:pPr>
    </w:p>
    <w:p w14:paraId="73C4EC52" w14:textId="77777777" w:rsidR="000D6E1D" w:rsidRDefault="000D6E1D" w:rsidP="008A050E">
      <w:pPr>
        <w:pStyle w:val="Ttulo1"/>
        <w:jc w:val="center"/>
        <w:rPr>
          <w:sz w:val="44"/>
          <w:szCs w:val="44"/>
          <w:highlight w:val="yellow"/>
        </w:rPr>
      </w:pPr>
      <w:bookmarkStart w:id="2" w:name="_GoBack"/>
      <w:bookmarkEnd w:id="2"/>
    </w:p>
    <w:p w14:paraId="04F1578E" w14:textId="77777777" w:rsidR="008A050E" w:rsidRDefault="008A050E" w:rsidP="008A050E">
      <w:pPr>
        <w:pStyle w:val="Ttulo1"/>
        <w:jc w:val="center"/>
        <w:rPr>
          <w:sz w:val="44"/>
          <w:szCs w:val="44"/>
        </w:rPr>
      </w:pPr>
      <w:r w:rsidRPr="00A3726B">
        <w:rPr>
          <w:sz w:val="44"/>
          <w:szCs w:val="44"/>
          <w:highlight w:val="yellow"/>
        </w:rPr>
        <w:t>Importants Questions and Answers.</w:t>
      </w:r>
    </w:p>
    <w:p w14:paraId="39B8831B" w14:textId="77777777" w:rsidR="008A050E" w:rsidRDefault="008A050E" w:rsidP="008A050E">
      <w:pPr>
        <w:pStyle w:val="Ttulo1"/>
        <w:jc w:val="center"/>
        <w:rPr>
          <w:sz w:val="44"/>
          <w:szCs w:val="44"/>
        </w:rPr>
      </w:pPr>
      <w:r>
        <w:rPr>
          <w:noProof/>
        </w:rPr>
        <w:drawing>
          <wp:inline distT="0" distB="0" distL="0" distR="0" wp14:anchorId="121F7270" wp14:editId="5B75DD52">
            <wp:extent cx="5612130" cy="168965"/>
            <wp:effectExtent l="0" t="0" r="762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87766"/>
                    <a:stretch/>
                  </pic:blipFill>
                  <pic:spPr bwMode="auto">
                    <a:xfrm>
                      <a:off x="0" y="0"/>
                      <a:ext cx="5612130" cy="168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B87A30" wp14:editId="673476C0">
            <wp:extent cx="5611361" cy="30811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6132" b="21556"/>
                    <a:stretch/>
                  </pic:blipFill>
                  <pic:spPr bwMode="auto">
                    <a:xfrm>
                      <a:off x="0" y="0"/>
                      <a:ext cx="5612130" cy="308155"/>
                    </a:xfrm>
                    <a:prstGeom prst="rect">
                      <a:avLst/>
                    </a:prstGeom>
                    <a:ln>
                      <a:noFill/>
                    </a:ln>
                    <a:extLst>
                      <a:ext uri="{53640926-AAD7-44D8-BBD7-CCE9431645EC}">
                        <a14:shadowObscured xmlns:a14="http://schemas.microsoft.com/office/drawing/2010/main"/>
                      </a:ext>
                    </a:extLst>
                  </pic:spPr>
                </pic:pic>
              </a:graphicData>
            </a:graphic>
          </wp:inline>
        </w:drawing>
      </w:r>
    </w:p>
    <w:p w14:paraId="768A7633" w14:textId="77777777" w:rsidR="008A050E" w:rsidRDefault="008A050E" w:rsidP="008A050E">
      <w:pPr>
        <w:pStyle w:val="Ttulo1"/>
        <w:jc w:val="center"/>
        <w:rPr>
          <w:noProof/>
        </w:rPr>
      </w:pPr>
      <w:r>
        <w:rPr>
          <w:noProof/>
        </w:rPr>
        <w:drawing>
          <wp:inline distT="0" distB="0" distL="0" distR="0" wp14:anchorId="62BC927E" wp14:editId="774CD771">
            <wp:extent cx="5612130" cy="487680"/>
            <wp:effectExtent l="0" t="0" r="762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487680"/>
                    </a:xfrm>
                    <a:prstGeom prst="rect">
                      <a:avLst/>
                    </a:prstGeom>
                  </pic:spPr>
                </pic:pic>
              </a:graphicData>
            </a:graphic>
          </wp:inline>
        </w:drawing>
      </w:r>
      <w:r>
        <w:rPr>
          <w:noProof/>
        </w:rPr>
        <w:drawing>
          <wp:inline distT="0" distB="0" distL="0" distR="0" wp14:anchorId="59F20AED" wp14:editId="359A101F">
            <wp:extent cx="5612130" cy="21866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84517"/>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694FEC" wp14:editId="4D2C08B2">
            <wp:extent cx="5612130" cy="318935"/>
            <wp:effectExtent l="0" t="0" r="0" b="508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77416"/>
                    <a:stretch/>
                  </pic:blipFill>
                  <pic:spPr bwMode="auto">
                    <a:xfrm>
                      <a:off x="0" y="0"/>
                      <a:ext cx="5612130" cy="3189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66729" wp14:editId="66C06935">
            <wp:extent cx="5612130" cy="198783"/>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85842"/>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9103DF" wp14:editId="1C4E7840">
            <wp:extent cx="5612130" cy="33055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76456"/>
                    <a:stretch/>
                  </pic:blipFill>
                  <pic:spPr bwMode="auto">
                    <a:xfrm>
                      <a:off x="0" y="0"/>
                      <a:ext cx="5612130" cy="330559"/>
                    </a:xfrm>
                    <a:prstGeom prst="rect">
                      <a:avLst/>
                    </a:prstGeom>
                    <a:ln>
                      <a:noFill/>
                    </a:ln>
                    <a:extLst>
                      <a:ext uri="{53640926-AAD7-44D8-BBD7-CCE9431645EC}">
                        <a14:shadowObscured xmlns:a14="http://schemas.microsoft.com/office/drawing/2010/main"/>
                      </a:ext>
                    </a:extLst>
                  </pic:spPr>
                </pic:pic>
              </a:graphicData>
            </a:graphic>
          </wp:inline>
        </w:drawing>
      </w:r>
    </w:p>
    <w:p w14:paraId="38E58919" w14:textId="77777777" w:rsidR="008A050E" w:rsidRDefault="008A050E" w:rsidP="008A050E">
      <w:pPr>
        <w:pStyle w:val="Ttulo1"/>
        <w:jc w:val="center"/>
        <w:rPr>
          <w:sz w:val="44"/>
          <w:szCs w:val="44"/>
        </w:rPr>
      </w:pPr>
      <w:r>
        <w:rPr>
          <w:noProof/>
        </w:rPr>
        <w:drawing>
          <wp:inline distT="0" distB="0" distL="0" distR="0" wp14:anchorId="0967FB02" wp14:editId="75152156">
            <wp:extent cx="5612130" cy="188843"/>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86358"/>
                    <a:stretch/>
                  </pic:blipFill>
                  <pic:spPr bwMode="auto">
                    <a:xfrm>
                      <a:off x="0" y="0"/>
                      <a:ext cx="5612130" cy="188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ACE77D" wp14:editId="72397B00">
            <wp:extent cx="5607139" cy="298174"/>
            <wp:effectExtent l="0" t="0" r="0" b="698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57439" b="21002"/>
                    <a:stretch/>
                  </pic:blipFill>
                  <pic:spPr bwMode="auto">
                    <a:xfrm>
                      <a:off x="0" y="0"/>
                      <a:ext cx="5612130" cy="2984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30B1FA" wp14:editId="41288AC7">
            <wp:extent cx="5612130" cy="198782"/>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85867"/>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0CEA8" wp14:editId="5BE4DF1E">
            <wp:extent cx="5610369" cy="318052"/>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7452" b="39928"/>
                    <a:stretch/>
                  </pic:blipFill>
                  <pic:spPr bwMode="auto">
                    <a:xfrm>
                      <a:off x="0" y="0"/>
                      <a:ext cx="5612130" cy="318152"/>
                    </a:xfrm>
                    <a:prstGeom prst="rect">
                      <a:avLst/>
                    </a:prstGeom>
                    <a:ln>
                      <a:noFill/>
                    </a:ln>
                    <a:extLst>
                      <a:ext uri="{53640926-AAD7-44D8-BBD7-CCE9431645EC}">
                        <a14:shadowObscured xmlns:a14="http://schemas.microsoft.com/office/drawing/2010/main"/>
                      </a:ext>
                    </a:extLst>
                  </pic:spPr>
                </pic:pic>
              </a:graphicData>
            </a:graphic>
          </wp:inline>
        </w:drawing>
      </w:r>
    </w:p>
    <w:p w14:paraId="58C9669D" w14:textId="77777777" w:rsidR="008A050E" w:rsidRDefault="008A050E" w:rsidP="008A050E">
      <w:pPr>
        <w:pStyle w:val="Ttulo1"/>
        <w:jc w:val="center"/>
        <w:rPr>
          <w:sz w:val="44"/>
          <w:szCs w:val="44"/>
        </w:rPr>
      </w:pPr>
      <w:r>
        <w:rPr>
          <w:noProof/>
        </w:rPr>
        <w:drawing>
          <wp:inline distT="0" distB="0" distL="0" distR="0" wp14:anchorId="765064CD" wp14:editId="053803B0">
            <wp:extent cx="5612130" cy="59118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591185"/>
                    </a:xfrm>
                    <a:prstGeom prst="rect">
                      <a:avLst/>
                    </a:prstGeom>
                  </pic:spPr>
                </pic:pic>
              </a:graphicData>
            </a:graphic>
          </wp:inline>
        </w:drawing>
      </w:r>
      <w:r>
        <w:rPr>
          <w:noProof/>
        </w:rPr>
        <w:drawing>
          <wp:inline distT="0" distB="0" distL="0" distR="0" wp14:anchorId="50F22A1D" wp14:editId="754676B2">
            <wp:extent cx="5612130" cy="168965"/>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87783"/>
                    <a:stretch/>
                  </pic:blipFill>
                  <pic:spPr bwMode="auto">
                    <a:xfrm>
                      <a:off x="0" y="0"/>
                      <a:ext cx="5612130" cy="168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44748A" wp14:editId="7C379EEE">
            <wp:extent cx="5609276" cy="298174"/>
            <wp:effectExtent l="0" t="0" r="0" b="698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56773" b="21657"/>
                    <a:stretch/>
                  </pic:blipFill>
                  <pic:spPr bwMode="auto">
                    <a:xfrm>
                      <a:off x="0" y="0"/>
                      <a:ext cx="5612130" cy="298326"/>
                    </a:xfrm>
                    <a:prstGeom prst="rect">
                      <a:avLst/>
                    </a:prstGeom>
                    <a:ln>
                      <a:noFill/>
                    </a:ln>
                    <a:extLst>
                      <a:ext uri="{53640926-AAD7-44D8-BBD7-CCE9431645EC}">
                        <a14:shadowObscured xmlns:a14="http://schemas.microsoft.com/office/drawing/2010/main"/>
                      </a:ext>
                    </a:extLst>
                  </pic:spPr>
                </pic:pic>
              </a:graphicData>
            </a:graphic>
          </wp:inline>
        </w:drawing>
      </w:r>
    </w:p>
    <w:p w14:paraId="41726968" w14:textId="77777777" w:rsidR="008A050E" w:rsidRDefault="008A050E" w:rsidP="008A050E">
      <w:pPr>
        <w:pStyle w:val="Ttulo1"/>
        <w:jc w:val="center"/>
        <w:rPr>
          <w:noProof/>
        </w:rPr>
      </w:pPr>
      <w:r>
        <w:rPr>
          <w:noProof/>
        </w:rPr>
        <w:lastRenderedPageBreak/>
        <w:drawing>
          <wp:inline distT="0" distB="0" distL="0" distR="0" wp14:anchorId="7CD917A1" wp14:editId="2F6C6F67">
            <wp:extent cx="5606240" cy="1351639"/>
            <wp:effectExtent l="0" t="0" r="0" b="127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447" b="3208"/>
                    <a:stretch/>
                  </pic:blipFill>
                  <pic:spPr bwMode="auto">
                    <a:xfrm>
                      <a:off x="0" y="0"/>
                      <a:ext cx="5612130" cy="1353059"/>
                    </a:xfrm>
                    <a:prstGeom prst="rect">
                      <a:avLst/>
                    </a:prstGeom>
                    <a:ln>
                      <a:noFill/>
                    </a:ln>
                    <a:extLst>
                      <a:ext uri="{53640926-AAD7-44D8-BBD7-CCE9431645EC}">
                        <a14:shadowObscured xmlns:a14="http://schemas.microsoft.com/office/drawing/2010/main"/>
                      </a:ext>
                    </a:extLst>
                  </pic:spPr>
                </pic:pic>
              </a:graphicData>
            </a:graphic>
          </wp:inline>
        </w:drawing>
      </w:r>
      <w:r w:rsidRPr="00533CDE">
        <w:rPr>
          <w:noProof/>
        </w:rPr>
        <w:t xml:space="preserve"> </w:t>
      </w:r>
      <w:r>
        <w:rPr>
          <w:noProof/>
        </w:rPr>
        <w:drawing>
          <wp:inline distT="0" distB="0" distL="0" distR="0" wp14:anchorId="6DFA9C41" wp14:editId="424961A6">
            <wp:extent cx="5612130" cy="198782"/>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86130"/>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3F6D9" wp14:editId="289198A2">
            <wp:extent cx="5610184" cy="308113"/>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8836" b="39659"/>
                    <a:stretch/>
                  </pic:blipFill>
                  <pic:spPr bwMode="auto">
                    <a:xfrm>
                      <a:off x="0" y="0"/>
                      <a:ext cx="5612130" cy="308220"/>
                    </a:xfrm>
                    <a:prstGeom prst="rect">
                      <a:avLst/>
                    </a:prstGeom>
                    <a:ln>
                      <a:noFill/>
                    </a:ln>
                    <a:extLst>
                      <a:ext uri="{53640926-AAD7-44D8-BBD7-CCE9431645EC}">
                        <a14:shadowObscured xmlns:a14="http://schemas.microsoft.com/office/drawing/2010/main"/>
                      </a:ext>
                    </a:extLst>
                  </pic:spPr>
                </pic:pic>
              </a:graphicData>
            </a:graphic>
          </wp:inline>
        </w:drawing>
      </w:r>
    </w:p>
    <w:p w14:paraId="5D42827C" w14:textId="77777777" w:rsidR="008A050E" w:rsidRDefault="008A050E" w:rsidP="008A050E">
      <w:pPr>
        <w:pStyle w:val="Ttulo1"/>
        <w:jc w:val="center"/>
        <w:rPr>
          <w:noProof/>
        </w:rPr>
      </w:pPr>
      <w:r>
        <w:rPr>
          <w:noProof/>
        </w:rPr>
        <w:drawing>
          <wp:inline distT="0" distB="0" distL="0" distR="0" wp14:anchorId="7499425C" wp14:editId="3693B683">
            <wp:extent cx="5612130" cy="492760"/>
            <wp:effectExtent l="0" t="0" r="7620" b="254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492760"/>
                    </a:xfrm>
                    <a:prstGeom prst="rect">
                      <a:avLst/>
                    </a:prstGeom>
                  </pic:spPr>
                </pic:pic>
              </a:graphicData>
            </a:graphic>
          </wp:inline>
        </w:drawing>
      </w:r>
      <w:r>
        <w:rPr>
          <w:noProof/>
        </w:rPr>
        <w:drawing>
          <wp:inline distT="0" distB="0" distL="0" distR="0" wp14:anchorId="5BCD996D" wp14:editId="7983E2A1">
            <wp:extent cx="5612130" cy="208721"/>
            <wp:effectExtent l="0" t="0" r="0" b="12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85073"/>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9A3A3D" wp14:editId="5EB92AD2">
            <wp:extent cx="5612130" cy="314905"/>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77479"/>
                    <a:stretch/>
                  </pic:blipFill>
                  <pic:spPr bwMode="auto">
                    <a:xfrm>
                      <a:off x="0" y="0"/>
                      <a:ext cx="5612130" cy="314905"/>
                    </a:xfrm>
                    <a:prstGeom prst="rect">
                      <a:avLst/>
                    </a:prstGeom>
                    <a:ln>
                      <a:noFill/>
                    </a:ln>
                    <a:extLst>
                      <a:ext uri="{53640926-AAD7-44D8-BBD7-CCE9431645EC}">
                        <a14:shadowObscured xmlns:a14="http://schemas.microsoft.com/office/drawing/2010/main"/>
                      </a:ext>
                    </a:extLst>
                  </pic:spPr>
                </pic:pic>
              </a:graphicData>
            </a:graphic>
          </wp:inline>
        </w:drawing>
      </w:r>
    </w:p>
    <w:p w14:paraId="5B94C8BB" w14:textId="77777777" w:rsidR="008A050E" w:rsidRDefault="008A050E" w:rsidP="008A050E">
      <w:pPr>
        <w:pStyle w:val="Ttulo1"/>
        <w:jc w:val="center"/>
        <w:rPr>
          <w:noProof/>
        </w:rPr>
      </w:pPr>
      <w:r>
        <w:rPr>
          <w:noProof/>
        </w:rPr>
        <w:drawing>
          <wp:inline distT="0" distB="0" distL="0" distR="0" wp14:anchorId="00ACB361" wp14:editId="7C6A31BA">
            <wp:extent cx="5612130" cy="55659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60939"/>
                    <a:stretch/>
                  </pic:blipFill>
                  <pic:spPr bwMode="auto">
                    <a:xfrm>
                      <a:off x="0" y="0"/>
                      <a:ext cx="5612130" cy="556591"/>
                    </a:xfrm>
                    <a:prstGeom prst="rect">
                      <a:avLst/>
                    </a:prstGeom>
                    <a:ln>
                      <a:noFill/>
                    </a:ln>
                    <a:extLst>
                      <a:ext uri="{53640926-AAD7-44D8-BBD7-CCE9431645EC}">
                        <a14:shadowObscured xmlns:a14="http://schemas.microsoft.com/office/drawing/2010/main"/>
                      </a:ext>
                    </a:extLst>
                  </pic:spPr>
                </pic:pic>
              </a:graphicData>
            </a:graphic>
          </wp:inline>
        </w:drawing>
      </w:r>
    </w:p>
    <w:p w14:paraId="75E5872C" w14:textId="77777777" w:rsidR="008A050E" w:rsidRDefault="008A050E" w:rsidP="008A050E">
      <w:pPr>
        <w:pStyle w:val="Ttulo1"/>
        <w:jc w:val="center"/>
        <w:rPr>
          <w:noProof/>
        </w:rPr>
      </w:pPr>
      <w:r>
        <w:rPr>
          <w:noProof/>
        </w:rPr>
        <w:drawing>
          <wp:inline distT="0" distB="0" distL="0" distR="0" wp14:anchorId="1102B432" wp14:editId="2FC79857">
            <wp:extent cx="5612130" cy="54229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542290"/>
                    </a:xfrm>
                    <a:prstGeom prst="rect">
                      <a:avLst/>
                    </a:prstGeom>
                  </pic:spPr>
                </pic:pic>
              </a:graphicData>
            </a:graphic>
          </wp:inline>
        </w:drawing>
      </w:r>
      <w:r>
        <w:rPr>
          <w:noProof/>
        </w:rPr>
        <w:drawing>
          <wp:inline distT="0" distB="0" distL="0" distR="0" wp14:anchorId="172C0199" wp14:editId="0E4602B5">
            <wp:extent cx="5612130" cy="168965"/>
            <wp:effectExtent l="0" t="0" r="762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88268"/>
                    <a:stretch/>
                  </pic:blipFill>
                  <pic:spPr bwMode="auto">
                    <a:xfrm>
                      <a:off x="0" y="0"/>
                      <a:ext cx="5612130" cy="168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E28F1B" wp14:editId="4498BEDF">
            <wp:extent cx="5610434" cy="308113"/>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36577" b="42022"/>
                    <a:stretch/>
                  </pic:blipFill>
                  <pic:spPr bwMode="auto">
                    <a:xfrm>
                      <a:off x="0" y="0"/>
                      <a:ext cx="5612130" cy="3082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DF5677" wp14:editId="3D04EAD2">
            <wp:extent cx="5612130" cy="258417"/>
            <wp:effectExtent l="0" t="0" r="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82451"/>
                    <a:stretch/>
                  </pic:blipFill>
                  <pic:spPr bwMode="auto">
                    <a:xfrm>
                      <a:off x="0" y="0"/>
                      <a:ext cx="5612130" cy="2584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B16118" wp14:editId="2FE6914A">
            <wp:extent cx="5612130" cy="339504"/>
            <wp:effectExtent l="0" t="0" r="0" b="381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76945"/>
                    <a:stretch/>
                  </pic:blipFill>
                  <pic:spPr bwMode="auto">
                    <a:xfrm>
                      <a:off x="0" y="0"/>
                      <a:ext cx="5612130" cy="339504"/>
                    </a:xfrm>
                    <a:prstGeom prst="rect">
                      <a:avLst/>
                    </a:prstGeom>
                    <a:ln>
                      <a:noFill/>
                    </a:ln>
                    <a:extLst>
                      <a:ext uri="{53640926-AAD7-44D8-BBD7-CCE9431645EC}">
                        <a14:shadowObscured xmlns:a14="http://schemas.microsoft.com/office/drawing/2010/main"/>
                      </a:ext>
                    </a:extLst>
                  </pic:spPr>
                </pic:pic>
              </a:graphicData>
            </a:graphic>
          </wp:inline>
        </w:drawing>
      </w:r>
    </w:p>
    <w:p w14:paraId="017F89A4" w14:textId="77777777" w:rsidR="008A050E" w:rsidRDefault="008A050E" w:rsidP="008A050E">
      <w:pPr>
        <w:pStyle w:val="Ttulo1"/>
        <w:jc w:val="center"/>
        <w:rPr>
          <w:noProof/>
        </w:rPr>
      </w:pPr>
      <w:r>
        <w:rPr>
          <w:noProof/>
        </w:rPr>
        <w:drawing>
          <wp:inline distT="0" distB="0" distL="0" distR="0" wp14:anchorId="3B6086DF" wp14:editId="0122E6D4">
            <wp:extent cx="5612130" cy="55626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556260"/>
                    </a:xfrm>
                    <a:prstGeom prst="rect">
                      <a:avLst/>
                    </a:prstGeom>
                  </pic:spPr>
                </pic:pic>
              </a:graphicData>
            </a:graphic>
          </wp:inline>
        </w:drawing>
      </w:r>
      <w:r>
        <w:rPr>
          <w:noProof/>
        </w:rPr>
        <w:drawing>
          <wp:inline distT="0" distB="0" distL="0" distR="0" wp14:anchorId="32FE0BAA" wp14:editId="57123886">
            <wp:extent cx="5612130" cy="188843"/>
            <wp:effectExtent l="0" t="0" r="0"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86652"/>
                    <a:stretch/>
                  </pic:blipFill>
                  <pic:spPr bwMode="auto">
                    <a:xfrm>
                      <a:off x="0" y="0"/>
                      <a:ext cx="5612130" cy="188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F41C2" wp14:editId="715AA629">
            <wp:extent cx="5611402" cy="337931"/>
            <wp:effectExtent l="0" t="0" r="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54796" b="21314"/>
                    <a:stretch/>
                  </pic:blipFill>
                  <pic:spPr bwMode="auto">
                    <a:xfrm>
                      <a:off x="0" y="0"/>
                      <a:ext cx="5612130" cy="337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A5684F" wp14:editId="0D9F6A75">
            <wp:extent cx="5612130" cy="21866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84830"/>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7C3B01E" wp14:editId="69484FC7">
            <wp:extent cx="5611616" cy="308113"/>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37924" b="40699"/>
                    <a:stretch/>
                  </pic:blipFill>
                  <pic:spPr bwMode="auto">
                    <a:xfrm>
                      <a:off x="0" y="0"/>
                      <a:ext cx="5612130" cy="3081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29802E" wp14:editId="512713FD">
            <wp:extent cx="5612130" cy="178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87129"/>
                    <a:stretch/>
                  </pic:blipFill>
                  <pic:spPr bwMode="auto">
                    <a:xfrm>
                      <a:off x="0" y="0"/>
                      <a:ext cx="5612130" cy="178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36C25A" wp14:editId="46CAD0AF">
            <wp:extent cx="5609309" cy="3279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56488" b="19904"/>
                    <a:stretch/>
                  </pic:blipFill>
                  <pic:spPr bwMode="auto">
                    <a:xfrm>
                      <a:off x="0" y="0"/>
                      <a:ext cx="5612130" cy="328156"/>
                    </a:xfrm>
                    <a:prstGeom prst="rect">
                      <a:avLst/>
                    </a:prstGeom>
                    <a:ln>
                      <a:noFill/>
                    </a:ln>
                    <a:extLst>
                      <a:ext uri="{53640926-AAD7-44D8-BBD7-CCE9431645EC}">
                        <a14:shadowObscured xmlns:a14="http://schemas.microsoft.com/office/drawing/2010/main"/>
                      </a:ext>
                    </a:extLst>
                  </pic:spPr>
                </pic:pic>
              </a:graphicData>
            </a:graphic>
          </wp:inline>
        </w:drawing>
      </w:r>
    </w:p>
    <w:p w14:paraId="14D0065D" w14:textId="77777777" w:rsidR="008A050E" w:rsidRDefault="008A050E" w:rsidP="008A050E">
      <w:pPr>
        <w:pStyle w:val="Ttulo1"/>
        <w:jc w:val="center"/>
        <w:rPr>
          <w:noProof/>
        </w:rPr>
      </w:pPr>
      <w:r>
        <w:rPr>
          <w:noProof/>
        </w:rPr>
        <w:drawing>
          <wp:inline distT="0" distB="0" distL="0" distR="0" wp14:anchorId="6DB4A92E" wp14:editId="46CB4139">
            <wp:extent cx="5612130" cy="51683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61734"/>
                    <a:stretch/>
                  </pic:blipFill>
                  <pic:spPr bwMode="auto">
                    <a:xfrm>
                      <a:off x="0" y="0"/>
                      <a:ext cx="5612130" cy="516835"/>
                    </a:xfrm>
                    <a:prstGeom prst="rect">
                      <a:avLst/>
                    </a:prstGeom>
                    <a:ln>
                      <a:noFill/>
                    </a:ln>
                    <a:extLst>
                      <a:ext uri="{53640926-AAD7-44D8-BBD7-CCE9431645EC}">
                        <a14:shadowObscured xmlns:a14="http://schemas.microsoft.com/office/drawing/2010/main"/>
                      </a:ext>
                    </a:extLst>
                  </pic:spPr>
                </pic:pic>
              </a:graphicData>
            </a:graphic>
          </wp:inline>
        </w:drawing>
      </w:r>
    </w:p>
    <w:p w14:paraId="0B90D097" w14:textId="77777777" w:rsidR="008A050E" w:rsidRPr="00180F63" w:rsidRDefault="008A050E" w:rsidP="008A050E">
      <w:pPr>
        <w:pStyle w:val="Ttulo1"/>
        <w:jc w:val="center"/>
        <w:rPr>
          <w:noProof/>
        </w:rPr>
      </w:pPr>
      <w:r>
        <w:rPr>
          <w:noProof/>
        </w:rPr>
        <w:drawing>
          <wp:inline distT="0" distB="0" distL="0" distR="0" wp14:anchorId="7E91F6C1" wp14:editId="40B43C28">
            <wp:extent cx="5612130" cy="506895"/>
            <wp:effectExtent l="0" t="0" r="762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63449"/>
                    <a:stretch/>
                  </pic:blipFill>
                  <pic:spPr bwMode="auto">
                    <a:xfrm>
                      <a:off x="0" y="0"/>
                      <a:ext cx="5612130" cy="5068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48FB0" wp14:editId="5BB945E0">
            <wp:extent cx="5612130" cy="15902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88648"/>
                    <a:stretch/>
                  </pic:blipFill>
                  <pic:spPr bwMode="auto">
                    <a:xfrm>
                      <a:off x="0" y="0"/>
                      <a:ext cx="5612130" cy="1590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BA94A3" wp14:editId="29E5317E">
            <wp:extent cx="5612130" cy="337323"/>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75919"/>
                    <a:stretch/>
                  </pic:blipFill>
                  <pic:spPr bwMode="auto">
                    <a:xfrm>
                      <a:off x="0" y="0"/>
                      <a:ext cx="5612130" cy="337323"/>
                    </a:xfrm>
                    <a:prstGeom prst="rect">
                      <a:avLst/>
                    </a:prstGeom>
                    <a:ln>
                      <a:noFill/>
                    </a:ln>
                    <a:extLst>
                      <a:ext uri="{53640926-AAD7-44D8-BBD7-CCE9431645EC}">
                        <a14:shadowObscured xmlns:a14="http://schemas.microsoft.com/office/drawing/2010/main"/>
                      </a:ext>
                    </a:extLst>
                  </pic:spPr>
                </pic:pic>
              </a:graphicData>
            </a:graphic>
          </wp:inline>
        </w:drawing>
      </w:r>
    </w:p>
    <w:p w14:paraId="4D9EF5AD" w14:textId="77777777" w:rsidR="008A050E" w:rsidRDefault="008A050E" w:rsidP="008A050E">
      <w:pPr>
        <w:pStyle w:val="Ttulo1"/>
        <w:jc w:val="center"/>
        <w:rPr>
          <w:sz w:val="44"/>
          <w:szCs w:val="44"/>
        </w:rPr>
      </w:pPr>
      <w:r>
        <w:rPr>
          <w:noProof/>
        </w:rPr>
        <w:drawing>
          <wp:inline distT="0" distB="0" distL="0" distR="0" wp14:anchorId="58A8876A" wp14:editId="545FC2C6">
            <wp:extent cx="5612130" cy="546100"/>
            <wp:effectExtent l="0" t="0" r="7620"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546100"/>
                    </a:xfrm>
                    <a:prstGeom prst="rect">
                      <a:avLst/>
                    </a:prstGeom>
                  </pic:spPr>
                </pic:pic>
              </a:graphicData>
            </a:graphic>
          </wp:inline>
        </w:drawing>
      </w:r>
    </w:p>
    <w:p w14:paraId="6643D49C" w14:textId="77777777" w:rsidR="008A050E" w:rsidRPr="00FA7CF7" w:rsidRDefault="008A050E" w:rsidP="008A050E">
      <w:pPr>
        <w:pStyle w:val="Ttulo1"/>
        <w:jc w:val="center"/>
        <w:rPr>
          <w:sz w:val="44"/>
          <w:szCs w:val="44"/>
        </w:rPr>
      </w:pPr>
      <w:r>
        <w:rPr>
          <w:noProof/>
        </w:rPr>
        <w:drawing>
          <wp:inline distT="0" distB="0" distL="0" distR="0" wp14:anchorId="78C01AE4" wp14:editId="7CD48B6B">
            <wp:extent cx="5612130" cy="198783"/>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64018"/>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F58BF9" wp14:editId="67078BEC">
            <wp:extent cx="5610863" cy="32774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54711" b="22160"/>
                    <a:stretch/>
                  </pic:blipFill>
                  <pic:spPr bwMode="auto">
                    <a:xfrm>
                      <a:off x="0" y="0"/>
                      <a:ext cx="5612130" cy="3278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8FCCFB" wp14:editId="52B77BDE">
            <wp:extent cx="5612130" cy="337931"/>
            <wp:effectExtent l="0" t="0" r="7620"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78190"/>
                    <a:stretch/>
                  </pic:blipFill>
                  <pic:spPr bwMode="auto">
                    <a:xfrm>
                      <a:off x="0" y="0"/>
                      <a:ext cx="5612130" cy="3379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7E6D0" wp14:editId="03FE9A60">
            <wp:extent cx="5608516" cy="317444"/>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40908" b="38352"/>
                    <a:stretch/>
                  </pic:blipFill>
                  <pic:spPr bwMode="auto">
                    <a:xfrm>
                      <a:off x="0" y="0"/>
                      <a:ext cx="5612130" cy="3176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4FC10" wp14:editId="77F6CB93">
            <wp:extent cx="5612130" cy="17890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87303"/>
                    <a:stretch/>
                  </pic:blipFill>
                  <pic:spPr bwMode="auto">
                    <a:xfrm>
                      <a:off x="0" y="0"/>
                      <a:ext cx="5612130" cy="178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ECB778" wp14:editId="0147542F">
            <wp:extent cx="5610868" cy="297925"/>
            <wp:effectExtent l="0" t="0" r="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56688" b="22333"/>
                    <a:stretch/>
                  </pic:blipFill>
                  <pic:spPr bwMode="auto">
                    <a:xfrm>
                      <a:off x="0" y="0"/>
                      <a:ext cx="5612130" cy="2979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753D88" wp14:editId="34C65590">
            <wp:extent cx="5612130" cy="17890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65001"/>
                    <a:stretch/>
                  </pic:blipFill>
                  <pic:spPr bwMode="auto">
                    <a:xfrm>
                      <a:off x="0" y="0"/>
                      <a:ext cx="5612130" cy="178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CD3B69" wp14:editId="576CEEEB">
            <wp:extent cx="5610044" cy="317749"/>
            <wp:effectExtent l="0" t="0" r="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35880" b="41179"/>
                    <a:stretch/>
                  </pic:blipFill>
                  <pic:spPr bwMode="auto">
                    <a:xfrm>
                      <a:off x="0" y="0"/>
                      <a:ext cx="5612130" cy="3178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167F59" wp14:editId="3F2021DE">
            <wp:extent cx="5612130" cy="2484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82262"/>
                    <a:stretch/>
                  </pic:blipFill>
                  <pic:spPr bwMode="auto">
                    <a:xfrm>
                      <a:off x="0" y="0"/>
                      <a:ext cx="5612130" cy="248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C025C1" wp14:editId="3C752A5D">
            <wp:extent cx="5608470" cy="317528"/>
            <wp:effectExtent l="0" t="0" r="0" b="63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35580" b="41223"/>
                    <a:stretch/>
                  </pic:blipFill>
                  <pic:spPr bwMode="auto">
                    <a:xfrm>
                      <a:off x="0" y="0"/>
                      <a:ext cx="5612130" cy="317735"/>
                    </a:xfrm>
                    <a:prstGeom prst="rect">
                      <a:avLst/>
                    </a:prstGeom>
                    <a:ln>
                      <a:noFill/>
                    </a:ln>
                    <a:extLst>
                      <a:ext uri="{53640926-AAD7-44D8-BBD7-CCE9431645EC}">
                        <a14:shadowObscured xmlns:a14="http://schemas.microsoft.com/office/drawing/2010/main"/>
                      </a:ext>
                    </a:extLst>
                  </pic:spPr>
                </pic:pic>
              </a:graphicData>
            </a:graphic>
          </wp:inline>
        </w:drawing>
      </w:r>
    </w:p>
    <w:p w14:paraId="4E0DFD65" w14:textId="77777777" w:rsidR="008A050E" w:rsidRPr="002E7656" w:rsidRDefault="008A050E" w:rsidP="00FD6EA4">
      <w:pPr>
        <w:rPr>
          <w:rFonts w:ascii="Times New Roman" w:hAnsi="Times New Roman" w:cs="Times New Roman"/>
          <w:b/>
          <w:bCs/>
          <w:color w:val="FFC000" w:themeColor="accent4"/>
          <w:sz w:val="28"/>
          <w:szCs w:val="28"/>
        </w:rPr>
      </w:pPr>
    </w:p>
    <w:p w14:paraId="3C84457B" w14:textId="77777777" w:rsidR="00FD6EA4" w:rsidRPr="00B668CF" w:rsidRDefault="00FD6EA4" w:rsidP="002E6E5F">
      <w:pPr>
        <w:rPr>
          <w:rFonts w:ascii="Times New Roman" w:hAnsi="Times New Roman" w:cs="Times New Roman"/>
          <w:sz w:val="24"/>
          <w:szCs w:val="24"/>
        </w:rPr>
      </w:pPr>
    </w:p>
    <w:sectPr w:rsidR="00FD6EA4" w:rsidRPr="00B668C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D9E"/>
    <w:multiLevelType w:val="multilevel"/>
    <w:tmpl w:val="40E6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E691E"/>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95BE0"/>
    <w:multiLevelType w:val="multilevel"/>
    <w:tmpl w:val="F1CE1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CF40EA"/>
    <w:multiLevelType w:val="hybridMultilevel"/>
    <w:tmpl w:val="07D010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FC64E3"/>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637FB6"/>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D16CEA"/>
    <w:multiLevelType w:val="multilevel"/>
    <w:tmpl w:val="188A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C7075E"/>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E364B"/>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2B0896"/>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D87644"/>
    <w:multiLevelType w:val="multilevel"/>
    <w:tmpl w:val="E104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7D7ED0"/>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5C5864"/>
    <w:multiLevelType w:val="multilevel"/>
    <w:tmpl w:val="7606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4B6686"/>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E16BDC"/>
    <w:multiLevelType w:val="multilevel"/>
    <w:tmpl w:val="FCC8120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F11A19"/>
    <w:multiLevelType w:val="multilevel"/>
    <w:tmpl w:val="E0E6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38608C"/>
    <w:multiLevelType w:val="multilevel"/>
    <w:tmpl w:val="4212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155952"/>
    <w:multiLevelType w:val="multilevel"/>
    <w:tmpl w:val="BFF2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EE52A3"/>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CB18D6"/>
    <w:multiLevelType w:val="multilevel"/>
    <w:tmpl w:val="0716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6D46FF"/>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9"/>
  </w:num>
  <w:num w:numId="3">
    <w:abstractNumId w:val="0"/>
  </w:num>
  <w:num w:numId="4">
    <w:abstractNumId w:val="17"/>
  </w:num>
  <w:num w:numId="5">
    <w:abstractNumId w:val="2"/>
  </w:num>
  <w:num w:numId="6">
    <w:abstractNumId w:val="10"/>
  </w:num>
  <w:num w:numId="7">
    <w:abstractNumId w:val="6"/>
  </w:num>
  <w:num w:numId="8">
    <w:abstractNumId w:val="12"/>
  </w:num>
  <w:num w:numId="9">
    <w:abstractNumId w:val="15"/>
  </w:num>
  <w:num w:numId="10">
    <w:abstractNumId w:val="16"/>
  </w:num>
  <w:num w:numId="11">
    <w:abstractNumId w:val="13"/>
  </w:num>
  <w:num w:numId="12">
    <w:abstractNumId w:val="20"/>
  </w:num>
  <w:num w:numId="13">
    <w:abstractNumId w:val="4"/>
  </w:num>
  <w:num w:numId="14">
    <w:abstractNumId w:val="8"/>
  </w:num>
  <w:num w:numId="15">
    <w:abstractNumId w:val="5"/>
  </w:num>
  <w:num w:numId="16">
    <w:abstractNumId w:val="11"/>
  </w:num>
  <w:num w:numId="17">
    <w:abstractNumId w:val="7"/>
  </w:num>
  <w:num w:numId="18">
    <w:abstractNumId w:val="18"/>
  </w:num>
  <w:num w:numId="19">
    <w:abstractNumId w:val="9"/>
  </w:num>
  <w:num w:numId="20">
    <w:abstractNumId w:val="1"/>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108"/>
    <w:rsid w:val="000029D2"/>
    <w:rsid w:val="00040885"/>
    <w:rsid w:val="00046618"/>
    <w:rsid w:val="00087393"/>
    <w:rsid w:val="000A18A7"/>
    <w:rsid w:val="000A1FCD"/>
    <w:rsid w:val="000B03FB"/>
    <w:rsid w:val="000D6E1D"/>
    <w:rsid w:val="000E7823"/>
    <w:rsid w:val="000F6835"/>
    <w:rsid w:val="0011072C"/>
    <w:rsid w:val="00126363"/>
    <w:rsid w:val="00145CAB"/>
    <w:rsid w:val="00155F48"/>
    <w:rsid w:val="001823D9"/>
    <w:rsid w:val="001B1376"/>
    <w:rsid w:val="001C47E3"/>
    <w:rsid w:val="001D5CAA"/>
    <w:rsid w:val="00221971"/>
    <w:rsid w:val="00223E9F"/>
    <w:rsid w:val="00254277"/>
    <w:rsid w:val="00271A6C"/>
    <w:rsid w:val="002A2B69"/>
    <w:rsid w:val="002C5F2F"/>
    <w:rsid w:val="002D0E5B"/>
    <w:rsid w:val="002E1108"/>
    <w:rsid w:val="002E6E5F"/>
    <w:rsid w:val="003325C6"/>
    <w:rsid w:val="003F2FD5"/>
    <w:rsid w:val="00426765"/>
    <w:rsid w:val="00454491"/>
    <w:rsid w:val="004629B6"/>
    <w:rsid w:val="00471B8D"/>
    <w:rsid w:val="0049767C"/>
    <w:rsid w:val="004A3BCF"/>
    <w:rsid w:val="004A6359"/>
    <w:rsid w:val="004B567F"/>
    <w:rsid w:val="004C0273"/>
    <w:rsid w:val="00504DB4"/>
    <w:rsid w:val="00553BF7"/>
    <w:rsid w:val="005B7730"/>
    <w:rsid w:val="005F3CB6"/>
    <w:rsid w:val="00625529"/>
    <w:rsid w:val="006701CA"/>
    <w:rsid w:val="006A7B65"/>
    <w:rsid w:val="006B3680"/>
    <w:rsid w:val="006C4E66"/>
    <w:rsid w:val="00741ED9"/>
    <w:rsid w:val="007E1C7F"/>
    <w:rsid w:val="0086091D"/>
    <w:rsid w:val="008809B1"/>
    <w:rsid w:val="008A050E"/>
    <w:rsid w:val="008E227C"/>
    <w:rsid w:val="008E2926"/>
    <w:rsid w:val="008F080F"/>
    <w:rsid w:val="009306B3"/>
    <w:rsid w:val="009509E9"/>
    <w:rsid w:val="00961430"/>
    <w:rsid w:val="009966FC"/>
    <w:rsid w:val="009B1895"/>
    <w:rsid w:val="009E1BA0"/>
    <w:rsid w:val="00A12318"/>
    <w:rsid w:val="00A1741E"/>
    <w:rsid w:val="00A35EB1"/>
    <w:rsid w:val="00A725F7"/>
    <w:rsid w:val="00A8766C"/>
    <w:rsid w:val="00A94F5A"/>
    <w:rsid w:val="00AA7897"/>
    <w:rsid w:val="00B1015C"/>
    <w:rsid w:val="00B3489A"/>
    <w:rsid w:val="00B4671B"/>
    <w:rsid w:val="00B668CF"/>
    <w:rsid w:val="00B86355"/>
    <w:rsid w:val="00BA6685"/>
    <w:rsid w:val="00BE61AD"/>
    <w:rsid w:val="00C04652"/>
    <w:rsid w:val="00C350B1"/>
    <w:rsid w:val="00C53B67"/>
    <w:rsid w:val="00C7259D"/>
    <w:rsid w:val="00C77441"/>
    <w:rsid w:val="00CA0E7F"/>
    <w:rsid w:val="00D91AE6"/>
    <w:rsid w:val="00D93E92"/>
    <w:rsid w:val="00DC55E9"/>
    <w:rsid w:val="00DD319C"/>
    <w:rsid w:val="00E10BB6"/>
    <w:rsid w:val="00E25F96"/>
    <w:rsid w:val="00E4288A"/>
    <w:rsid w:val="00E60E98"/>
    <w:rsid w:val="00E72202"/>
    <w:rsid w:val="00EB116C"/>
    <w:rsid w:val="00EF34B9"/>
    <w:rsid w:val="00F05BDA"/>
    <w:rsid w:val="00F07EC3"/>
    <w:rsid w:val="00F35A27"/>
    <w:rsid w:val="00F77C33"/>
    <w:rsid w:val="00F84D27"/>
    <w:rsid w:val="00FD6EA4"/>
    <w:rsid w:val="00FD7B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F228E"/>
  <w15:chartTrackingRefBased/>
  <w15:docId w15:val="{0FBCCD2B-E600-4CFB-8E82-C11D0E3E7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A2B6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4629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A174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A2B69"/>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2A2B6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A2B69"/>
    <w:rPr>
      <w:b/>
      <w:bCs/>
    </w:rPr>
  </w:style>
  <w:style w:type="character" w:styleId="nfasis">
    <w:name w:val="Emphasis"/>
    <w:basedOn w:val="Fuentedeprrafopredeter"/>
    <w:uiPriority w:val="20"/>
    <w:qFormat/>
    <w:rsid w:val="006B3680"/>
    <w:rPr>
      <w:i/>
      <w:iCs/>
    </w:rPr>
  </w:style>
  <w:style w:type="character" w:customStyle="1" w:styleId="Ttulo3Car">
    <w:name w:val="Título 3 Car"/>
    <w:basedOn w:val="Fuentedeprrafopredeter"/>
    <w:link w:val="Ttulo3"/>
    <w:uiPriority w:val="9"/>
    <w:semiHidden/>
    <w:rsid w:val="00A1741E"/>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A1741E"/>
    <w:rPr>
      <w:color w:val="0000FF"/>
      <w:u w:val="single"/>
    </w:rPr>
  </w:style>
  <w:style w:type="paragraph" w:styleId="HTMLconformatoprevio">
    <w:name w:val="HTML Preformatted"/>
    <w:basedOn w:val="Normal"/>
    <w:link w:val="HTMLconformatoprevioCar"/>
    <w:uiPriority w:val="99"/>
    <w:semiHidden/>
    <w:unhideWhenUsed/>
    <w:rsid w:val="00A174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A1741E"/>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A1741E"/>
    <w:rPr>
      <w:rFonts w:ascii="Courier New" w:eastAsia="Times New Roman" w:hAnsi="Courier New" w:cs="Courier New"/>
      <w:sz w:val="20"/>
      <w:szCs w:val="20"/>
    </w:rPr>
  </w:style>
  <w:style w:type="character" w:customStyle="1" w:styleId="hljs-keyword">
    <w:name w:val="hljs-keyword"/>
    <w:basedOn w:val="Fuentedeprrafopredeter"/>
    <w:rsid w:val="00A1741E"/>
  </w:style>
  <w:style w:type="character" w:customStyle="1" w:styleId="hljs-string">
    <w:name w:val="hljs-string"/>
    <w:basedOn w:val="Fuentedeprrafopredeter"/>
    <w:rsid w:val="00A1741E"/>
  </w:style>
  <w:style w:type="character" w:customStyle="1" w:styleId="hljs-class">
    <w:name w:val="hljs-class"/>
    <w:basedOn w:val="Fuentedeprrafopredeter"/>
    <w:rsid w:val="00A1741E"/>
  </w:style>
  <w:style w:type="character" w:customStyle="1" w:styleId="hljs-title">
    <w:name w:val="hljs-title"/>
    <w:basedOn w:val="Fuentedeprrafopredeter"/>
    <w:rsid w:val="00A1741E"/>
  </w:style>
  <w:style w:type="character" w:customStyle="1" w:styleId="xml">
    <w:name w:val="xml"/>
    <w:basedOn w:val="Fuentedeprrafopredeter"/>
    <w:rsid w:val="00A1741E"/>
  </w:style>
  <w:style w:type="character" w:customStyle="1" w:styleId="hljs-tag">
    <w:name w:val="hljs-tag"/>
    <w:basedOn w:val="Fuentedeprrafopredeter"/>
    <w:rsid w:val="00A1741E"/>
  </w:style>
  <w:style w:type="character" w:customStyle="1" w:styleId="hljs-name">
    <w:name w:val="hljs-name"/>
    <w:basedOn w:val="Fuentedeprrafopredeter"/>
    <w:rsid w:val="00A1741E"/>
  </w:style>
  <w:style w:type="character" w:customStyle="1" w:styleId="hljs-comment">
    <w:name w:val="hljs-comment"/>
    <w:basedOn w:val="Fuentedeprrafopredeter"/>
    <w:rsid w:val="00A1741E"/>
  </w:style>
  <w:style w:type="character" w:customStyle="1" w:styleId="Ttulo2Car">
    <w:name w:val="Título 2 Car"/>
    <w:basedOn w:val="Fuentedeprrafopredeter"/>
    <w:link w:val="Ttulo2"/>
    <w:uiPriority w:val="9"/>
    <w:semiHidden/>
    <w:rsid w:val="004629B6"/>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Fuentedeprrafopredeter"/>
    <w:rsid w:val="0049767C"/>
  </w:style>
  <w:style w:type="character" w:customStyle="1" w:styleId="hljs-attr">
    <w:name w:val="hljs-attr"/>
    <w:basedOn w:val="Fuentedeprrafopredeter"/>
    <w:rsid w:val="0049767C"/>
  </w:style>
  <w:style w:type="character" w:styleId="Mencinsinresolver">
    <w:name w:val="Unresolved Mention"/>
    <w:basedOn w:val="Fuentedeprrafopredeter"/>
    <w:uiPriority w:val="99"/>
    <w:semiHidden/>
    <w:unhideWhenUsed/>
    <w:rsid w:val="00DC55E9"/>
    <w:rPr>
      <w:color w:val="605E5C"/>
      <w:shd w:val="clear" w:color="auto" w:fill="E1DFDD"/>
    </w:rPr>
  </w:style>
  <w:style w:type="paragraph" w:customStyle="1" w:styleId="discussioninfo-time">
    <w:name w:val="discussioninfo-time"/>
    <w:basedOn w:val="Normal"/>
    <w:rsid w:val="00504D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hljs-builtin">
    <w:name w:val="hljs-built_in"/>
    <w:basedOn w:val="Fuentedeprrafopredeter"/>
    <w:rsid w:val="00504DB4"/>
  </w:style>
  <w:style w:type="character" w:customStyle="1" w:styleId="dynamic-keybinding">
    <w:name w:val="dynamic-keybinding"/>
    <w:basedOn w:val="Fuentedeprrafopredeter"/>
    <w:rsid w:val="008A050E"/>
  </w:style>
  <w:style w:type="paragraph" w:styleId="Prrafodelista">
    <w:name w:val="List Paragraph"/>
    <w:basedOn w:val="Normal"/>
    <w:uiPriority w:val="34"/>
    <w:qFormat/>
    <w:rsid w:val="008A050E"/>
    <w:pPr>
      <w:ind w:left="720"/>
      <w:contextualSpacing/>
    </w:pPr>
  </w:style>
  <w:style w:type="character" w:customStyle="1" w:styleId="hljs-function">
    <w:name w:val="hljs-function"/>
    <w:basedOn w:val="Fuentedeprrafopredeter"/>
    <w:rsid w:val="000D6E1D"/>
  </w:style>
  <w:style w:type="character" w:customStyle="1" w:styleId="hljs-params">
    <w:name w:val="hljs-params"/>
    <w:basedOn w:val="Fuentedeprrafopredeter"/>
    <w:rsid w:val="000D6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2064">
      <w:bodyDiv w:val="1"/>
      <w:marLeft w:val="0"/>
      <w:marRight w:val="0"/>
      <w:marTop w:val="0"/>
      <w:marBottom w:val="0"/>
      <w:divBdr>
        <w:top w:val="none" w:sz="0" w:space="0" w:color="auto"/>
        <w:left w:val="none" w:sz="0" w:space="0" w:color="auto"/>
        <w:bottom w:val="none" w:sz="0" w:space="0" w:color="auto"/>
        <w:right w:val="none" w:sz="0" w:space="0" w:color="auto"/>
      </w:divBdr>
      <w:divsChild>
        <w:div w:id="1816946061">
          <w:marLeft w:val="0"/>
          <w:marRight w:val="0"/>
          <w:marTop w:val="0"/>
          <w:marBottom w:val="0"/>
          <w:divBdr>
            <w:top w:val="none" w:sz="0" w:space="0" w:color="auto"/>
            <w:left w:val="none" w:sz="0" w:space="0" w:color="auto"/>
            <w:bottom w:val="none" w:sz="0" w:space="0" w:color="auto"/>
            <w:right w:val="none" w:sz="0" w:space="0" w:color="auto"/>
          </w:divBdr>
        </w:div>
      </w:divsChild>
    </w:div>
    <w:div w:id="137959953">
      <w:bodyDiv w:val="1"/>
      <w:marLeft w:val="0"/>
      <w:marRight w:val="0"/>
      <w:marTop w:val="0"/>
      <w:marBottom w:val="0"/>
      <w:divBdr>
        <w:top w:val="none" w:sz="0" w:space="0" w:color="auto"/>
        <w:left w:val="none" w:sz="0" w:space="0" w:color="auto"/>
        <w:bottom w:val="none" w:sz="0" w:space="0" w:color="auto"/>
        <w:right w:val="none" w:sz="0" w:space="0" w:color="auto"/>
      </w:divBdr>
      <w:divsChild>
        <w:div w:id="446660103">
          <w:marLeft w:val="0"/>
          <w:marRight w:val="0"/>
          <w:marTop w:val="0"/>
          <w:marBottom w:val="0"/>
          <w:divBdr>
            <w:top w:val="none" w:sz="0" w:space="0" w:color="auto"/>
            <w:left w:val="none" w:sz="0" w:space="0" w:color="auto"/>
            <w:bottom w:val="none" w:sz="0" w:space="0" w:color="auto"/>
            <w:right w:val="none" w:sz="0" w:space="0" w:color="auto"/>
          </w:divBdr>
        </w:div>
      </w:divsChild>
    </w:div>
    <w:div w:id="284191280">
      <w:bodyDiv w:val="1"/>
      <w:marLeft w:val="0"/>
      <w:marRight w:val="0"/>
      <w:marTop w:val="0"/>
      <w:marBottom w:val="0"/>
      <w:divBdr>
        <w:top w:val="none" w:sz="0" w:space="0" w:color="auto"/>
        <w:left w:val="none" w:sz="0" w:space="0" w:color="auto"/>
        <w:bottom w:val="none" w:sz="0" w:space="0" w:color="auto"/>
        <w:right w:val="none" w:sz="0" w:space="0" w:color="auto"/>
      </w:divBdr>
      <w:divsChild>
        <w:div w:id="221212186">
          <w:marLeft w:val="0"/>
          <w:marRight w:val="0"/>
          <w:marTop w:val="0"/>
          <w:marBottom w:val="0"/>
          <w:divBdr>
            <w:top w:val="none" w:sz="0" w:space="0" w:color="auto"/>
            <w:left w:val="none" w:sz="0" w:space="0" w:color="auto"/>
            <w:bottom w:val="none" w:sz="0" w:space="0" w:color="auto"/>
            <w:right w:val="none" w:sz="0" w:space="0" w:color="auto"/>
          </w:divBdr>
        </w:div>
      </w:divsChild>
    </w:div>
    <w:div w:id="315574285">
      <w:bodyDiv w:val="1"/>
      <w:marLeft w:val="0"/>
      <w:marRight w:val="0"/>
      <w:marTop w:val="0"/>
      <w:marBottom w:val="0"/>
      <w:divBdr>
        <w:top w:val="none" w:sz="0" w:space="0" w:color="auto"/>
        <w:left w:val="none" w:sz="0" w:space="0" w:color="auto"/>
        <w:bottom w:val="none" w:sz="0" w:space="0" w:color="auto"/>
        <w:right w:val="none" w:sz="0" w:space="0" w:color="auto"/>
      </w:divBdr>
      <w:divsChild>
        <w:div w:id="826554339">
          <w:marLeft w:val="0"/>
          <w:marRight w:val="0"/>
          <w:marTop w:val="0"/>
          <w:marBottom w:val="0"/>
          <w:divBdr>
            <w:top w:val="none" w:sz="0" w:space="0" w:color="auto"/>
            <w:left w:val="none" w:sz="0" w:space="0" w:color="auto"/>
            <w:bottom w:val="none" w:sz="0" w:space="0" w:color="auto"/>
            <w:right w:val="none" w:sz="0" w:space="0" w:color="auto"/>
          </w:divBdr>
        </w:div>
      </w:divsChild>
    </w:div>
    <w:div w:id="359355324">
      <w:bodyDiv w:val="1"/>
      <w:marLeft w:val="0"/>
      <w:marRight w:val="0"/>
      <w:marTop w:val="0"/>
      <w:marBottom w:val="0"/>
      <w:divBdr>
        <w:top w:val="none" w:sz="0" w:space="0" w:color="auto"/>
        <w:left w:val="none" w:sz="0" w:space="0" w:color="auto"/>
        <w:bottom w:val="none" w:sz="0" w:space="0" w:color="auto"/>
        <w:right w:val="none" w:sz="0" w:space="0" w:color="auto"/>
      </w:divBdr>
      <w:divsChild>
        <w:div w:id="154565684">
          <w:marLeft w:val="0"/>
          <w:marRight w:val="0"/>
          <w:marTop w:val="0"/>
          <w:marBottom w:val="0"/>
          <w:divBdr>
            <w:top w:val="none" w:sz="0" w:space="0" w:color="auto"/>
            <w:left w:val="none" w:sz="0" w:space="0" w:color="auto"/>
            <w:bottom w:val="none" w:sz="0" w:space="0" w:color="auto"/>
            <w:right w:val="none" w:sz="0" w:space="0" w:color="auto"/>
          </w:divBdr>
        </w:div>
      </w:divsChild>
    </w:div>
    <w:div w:id="647516432">
      <w:bodyDiv w:val="1"/>
      <w:marLeft w:val="0"/>
      <w:marRight w:val="0"/>
      <w:marTop w:val="0"/>
      <w:marBottom w:val="0"/>
      <w:divBdr>
        <w:top w:val="none" w:sz="0" w:space="0" w:color="auto"/>
        <w:left w:val="none" w:sz="0" w:space="0" w:color="auto"/>
        <w:bottom w:val="none" w:sz="0" w:space="0" w:color="auto"/>
        <w:right w:val="none" w:sz="0" w:space="0" w:color="auto"/>
      </w:divBdr>
      <w:divsChild>
        <w:div w:id="1579903471">
          <w:marLeft w:val="0"/>
          <w:marRight w:val="0"/>
          <w:marTop w:val="0"/>
          <w:marBottom w:val="0"/>
          <w:divBdr>
            <w:top w:val="none" w:sz="0" w:space="0" w:color="auto"/>
            <w:left w:val="none" w:sz="0" w:space="0" w:color="auto"/>
            <w:bottom w:val="none" w:sz="0" w:space="0" w:color="auto"/>
            <w:right w:val="none" w:sz="0" w:space="0" w:color="auto"/>
          </w:divBdr>
          <w:divsChild>
            <w:div w:id="1146359852">
              <w:marLeft w:val="0"/>
              <w:marRight w:val="0"/>
              <w:marTop w:val="0"/>
              <w:marBottom w:val="0"/>
              <w:divBdr>
                <w:top w:val="none" w:sz="0" w:space="0" w:color="auto"/>
                <w:left w:val="none" w:sz="0" w:space="0" w:color="auto"/>
                <w:bottom w:val="none" w:sz="0" w:space="0" w:color="auto"/>
                <w:right w:val="none" w:sz="0" w:space="0" w:color="auto"/>
              </w:divBdr>
            </w:div>
            <w:div w:id="2068454308">
              <w:marLeft w:val="0"/>
              <w:marRight w:val="0"/>
              <w:marTop w:val="0"/>
              <w:marBottom w:val="0"/>
              <w:divBdr>
                <w:top w:val="none" w:sz="0" w:space="0" w:color="auto"/>
                <w:left w:val="none" w:sz="0" w:space="0" w:color="auto"/>
                <w:bottom w:val="none" w:sz="0" w:space="0" w:color="auto"/>
                <w:right w:val="none" w:sz="0" w:space="0" w:color="auto"/>
              </w:divBdr>
            </w:div>
            <w:div w:id="1621960812">
              <w:marLeft w:val="0"/>
              <w:marRight w:val="0"/>
              <w:marTop w:val="0"/>
              <w:marBottom w:val="0"/>
              <w:divBdr>
                <w:top w:val="none" w:sz="0" w:space="0" w:color="auto"/>
                <w:left w:val="none" w:sz="0" w:space="0" w:color="auto"/>
                <w:bottom w:val="none" w:sz="0" w:space="0" w:color="auto"/>
                <w:right w:val="none" w:sz="0" w:space="0" w:color="auto"/>
              </w:divBdr>
            </w:div>
            <w:div w:id="1404377288">
              <w:marLeft w:val="0"/>
              <w:marRight w:val="0"/>
              <w:marTop w:val="0"/>
              <w:marBottom w:val="0"/>
              <w:divBdr>
                <w:top w:val="none" w:sz="0" w:space="0" w:color="auto"/>
                <w:left w:val="none" w:sz="0" w:space="0" w:color="auto"/>
                <w:bottom w:val="none" w:sz="0" w:space="0" w:color="auto"/>
                <w:right w:val="none" w:sz="0" w:space="0" w:color="auto"/>
              </w:divBdr>
            </w:div>
            <w:div w:id="1191065523">
              <w:marLeft w:val="0"/>
              <w:marRight w:val="0"/>
              <w:marTop w:val="0"/>
              <w:marBottom w:val="0"/>
              <w:divBdr>
                <w:top w:val="none" w:sz="0" w:space="0" w:color="auto"/>
                <w:left w:val="none" w:sz="0" w:space="0" w:color="auto"/>
                <w:bottom w:val="none" w:sz="0" w:space="0" w:color="auto"/>
                <w:right w:val="none" w:sz="0" w:space="0" w:color="auto"/>
              </w:divBdr>
            </w:div>
            <w:div w:id="1938321572">
              <w:marLeft w:val="0"/>
              <w:marRight w:val="0"/>
              <w:marTop w:val="0"/>
              <w:marBottom w:val="0"/>
              <w:divBdr>
                <w:top w:val="none" w:sz="0" w:space="0" w:color="auto"/>
                <w:left w:val="none" w:sz="0" w:space="0" w:color="auto"/>
                <w:bottom w:val="none" w:sz="0" w:space="0" w:color="auto"/>
                <w:right w:val="none" w:sz="0" w:space="0" w:color="auto"/>
              </w:divBdr>
            </w:div>
            <w:div w:id="1791244749">
              <w:marLeft w:val="0"/>
              <w:marRight w:val="0"/>
              <w:marTop w:val="0"/>
              <w:marBottom w:val="0"/>
              <w:divBdr>
                <w:top w:val="none" w:sz="0" w:space="0" w:color="auto"/>
                <w:left w:val="none" w:sz="0" w:space="0" w:color="auto"/>
                <w:bottom w:val="none" w:sz="0" w:space="0" w:color="auto"/>
                <w:right w:val="none" w:sz="0" w:space="0" w:color="auto"/>
              </w:divBdr>
            </w:div>
            <w:div w:id="256645382">
              <w:marLeft w:val="0"/>
              <w:marRight w:val="0"/>
              <w:marTop w:val="0"/>
              <w:marBottom w:val="0"/>
              <w:divBdr>
                <w:top w:val="none" w:sz="0" w:space="0" w:color="auto"/>
                <w:left w:val="none" w:sz="0" w:space="0" w:color="auto"/>
                <w:bottom w:val="none" w:sz="0" w:space="0" w:color="auto"/>
                <w:right w:val="none" w:sz="0" w:space="0" w:color="auto"/>
              </w:divBdr>
            </w:div>
            <w:div w:id="351106072">
              <w:marLeft w:val="0"/>
              <w:marRight w:val="0"/>
              <w:marTop w:val="0"/>
              <w:marBottom w:val="0"/>
              <w:divBdr>
                <w:top w:val="none" w:sz="0" w:space="0" w:color="auto"/>
                <w:left w:val="none" w:sz="0" w:space="0" w:color="auto"/>
                <w:bottom w:val="none" w:sz="0" w:space="0" w:color="auto"/>
                <w:right w:val="none" w:sz="0" w:space="0" w:color="auto"/>
              </w:divBdr>
            </w:div>
            <w:div w:id="1525828001">
              <w:marLeft w:val="0"/>
              <w:marRight w:val="0"/>
              <w:marTop w:val="0"/>
              <w:marBottom w:val="0"/>
              <w:divBdr>
                <w:top w:val="none" w:sz="0" w:space="0" w:color="auto"/>
                <w:left w:val="none" w:sz="0" w:space="0" w:color="auto"/>
                <w:bottom w:val="none" w:sz="0" w:space="0" w:color="auto"/>
                <w:right w:val="none" w:sz="0" w:space="0" w:color="auto"/>
              </w:divBdr>
            </w:div>
            <w:div w:id="1294865860">
              <w:marLeft w:val="0"/>
              <w:marRight w:val="0"/>
              <w:marTop w:val="0"/>
              <w:marBottom w:val="0"/>
              <w:divBdr>
                <w:top w:val="none" w:sz="0" w:space="0" w:color="auto"/>
                <w:left w:val="none" w:sz="0" w:space="0" w:color="auto"/>
                <w:bottom w:val="none" w:sz="0" w:space="0" w:color="auto"/>
                <w:right w:val="none" w:sz="0" w:space="0" w:color="auto"/>
              </w:divBdr>
            </w:div>
            <w:div w:id="207646146">
              <w:marLeft w:val="0"/>
              <w:marRight w:val="0"/>
              <w:marTop w:val="0"/>
              <w:marBottom w:val="0"/>
              <w:divBdr>
                <w:top w:val="none" w:sz="0" w:space="0" w:color="auto"/>
                <w:left w:val="none" w:sz="0" w:space="0" w:color="auto"/>
                <w:bottom w:val="none" w:sz="0" w:space="0" w:color="auto"/>
                <w:right w:val="none" w:sz="0" w:space="0" w:color="auto"/>
              </w:divBdr>
            </w:div>
            <w:div w:id="1448163058">
              <w:marLeft w:val="0"/>
              <w:marRight w:val="0"/>
              <w:marTop w:val="0"/>
              <w:marBottom w:val="0"/>
              <w:divBdr>
                <w:top w:val="none" w:sz="0" w:space="0" w:color="auto"/>
                <w:left w:val="none" w:sz="0" w:space="0" w:color="auto"/>
                <w:bottom w:val="none" w:sz="0" w:space="0" w:color="auto"/>
                <w:right w:val="none" w:sz="0" w:space="0" w:color="auto"/>
              </w:divBdr>
            </w:div>
            <w:div w:id="1861508343">
              <w:marLeft w:val="0"/>
              <w:marRight w:val="0"/>
              <w:marTop w:val="0"/>
              <w:marBottom w:val="0"/>
              <w:divBdr>
                <w:top w:val="none" w:sz="0" w:space="0" w:color="auto"/>
                <w:left w:val="none" w:sz="0" w:space="0" w:color="auto"/>
                <w:bottom w:val="none" w:sz="0" w:space="0" w:color="auto"/>
                <w:right w:val="none" w:sz="0" w:space="0" w:color="auto"/>
              </w:divBdr>
            </w:div>
            <w:div w:id="641812530">
              <w:marLeft w:val="0"/>
              <w:marRight w:val="0"/>
              <w:marTop w:val="0"/>
              <w:marBottom w:val="0"/>
              <w:divBdr>
                <w:top w:val="none" w:sz="0" w:space="0" w:color="auto"/>
                <w:left w:val="none" w:sz="0" w:space="0" w:color="auto"/>
                <w:bottom w:val="none" w:sz="0" w:space="0" w:color="auto"/>
                <w:right w:val="none" w:sz="0" w:space="0" w:color="auto"/>
              </w:divBdr>
            </w:div>
            <w:div w:id="1370297272">
              <w:marLeft w:val="0"/>
              <w:marRight w:val="0"/>
              <w:marTop w:val="0"/>
              <w:marBottom w:val="0"/>
              <w:divBdr>
                <w:top w:val="none" w:sz="0" w:space="0" w:color="auto"/>
                <w:left w:val="none" w:sz="0" w:space="0" w:color="auto"/>
                <w:bottom w:val="none" w:sz="0" w:space="0" w:color="auto"/>
                <w:right w:val="none" w:sz="0" w:space="0" w:color="auto"/>
              </w:divBdr>
            </w:div>
            <w:div w:id="274599472">
              <w:marLeft w:val="0"/>
              <w:marRight w:val="0"/>
              <w:marTop w:val="0"/>
              <w:marBottom w:val="0"/>
              <w:divBdr>
                <w:top w:val="none" w:sz="0" w:space="0" w:color="auto"/>
                <w:left w:val="none" w:sz="0" w:space="0" w:color="auto"/>
                <w:bottom w:val="none" w:sz="0" w:space="0" w:color="auto"/>
                <w:right w:val="none" w:sz="0" w:space="0" w:color="auto"/>
              </w:divBdr>
            </w:div>
            <w:div w:id="1142044706">
              <w:marLeft w:val="0"/>
              <w:marRight w:val="0"/>
              <w:marTop w:val="0"/>
              <w:marBottom w:val="0"/>
              <w:divBdr>
                <w:top w:val="none" w:sz="0" w:space="0" w:color="auto"/>
                <w:left w:val="none" w:sz="0" w:space="0" w:color="auto"/>
                <w:bottom w:val="none" w:sz="0" w:space="0" w:color="auto"/>
                <w:right w:val="none" w:sz="0" w:space="0" w:color="auto"/>
              </w:divBdr>
            </w:div>
            <w:div w:id="181286512">
              <w:marLeft w:val="0"/>
              <w:marRight w:val="0"/>
              <w:marTop w:val="0"/>
              <w:marBottom w:val="0"/>
              <w:divBdr>
                <w:top w:val="none" w:sz="0" w:space="0" w:color="auto"/>
                <w:left w:val="none" w:sz="0" w:space="0" w:color="auto"/>
                <w:bottom w:val="none" w:sz="0" w:space="0" w:color="auto"/>
                <w:right w:val="none" w:sz="0" w:space="0" w:color="auto"/>
              </w:divBdr>
            </w:div>
            <w:div w:id="2012872743">
              <w:marLeft w:val="0"/>
              <w:marRight w:val="0"/>
              <w:marTop w:val="0"/>
              <w:marBottom w:val="0"/>
              <w:divBdr>
                <w:top w:val="none" w:sz="0" w:space="0" w:color="auto"/>
                <w:left w:val="none" w:sz="0" w:space="0" w:color="auto"/>
                <w:bottom w:val="none" w:sz="0" w:space="0" w:color="auto"/>
                <w:right w:val="none" w:sz="0" w:space="0" w:color="auto"/>
              </w:divBdr>
            </w:div>
            <w:div w:id="1654987229">
              <w:marLeft w:val="0"/>
              <w:marRight w:val="0"/>
              <w:marTop w:val="0"/>
              <w:marBottom w:val="0"/>
              <w:divBdr>
                <w:top w:val="none" w:sz="0" w:space="0" w:color="auto"/>
                <w:left w:val="none" w:sz="0" w:space="0" w:color="auto"/>
                <w:bottom w:val="none" w:sz="0" w:space="0" w:color="auto"/>
                <w:right w:val="none" w:sz="0" w:space="0" w:color="auto"/>
              </w:divBdr>
            </w:div>
            <w:div w:id="1045369661">
              <w:marLeft w:val="0"/>
              <w:marRight w:val="0"/>
              <w:marTop w:val="0"/>
              <w:marBottom w:val="0"/>
              <w:divBdr>
                <w:top w:val="none" w:sz="0" w:space="0" w:color="auto"/>
                <w:left w:val="none" w:sz="0" w:space="0" w:color="auto"/>
                <w:bottom w:val="none" w:sz="0" w:space="0" w:color="auto"/>
                <w:right w:val="none" w:sz="0" w:space="0" w:color="auto"/>
              </w:divBdr>
            </w:div>
            <w:div w:id="245266964">
              <w:marLeft w:val="0"/>
              <w:marRight w:val="0"/>
              <w:marTop w:val="0"/>
              <w:marBottom w:val="0"/>
              <w:divBdr>
                <w:top w:val="none" w:sz="0" w:space="0" w:color="auto"/>
                <w:left w:val="none" w:sz="0" w:space="0" w:color="auto"/>
                <w:bottom w:val="none" w:sz="0" w:space="0" w:color="auto"/>
                <w:right w:val="none" w:sz="0" w:space="0" w:color="auto"/>
              </w:divBdr>
            </w:div>
            <w:div w:id="2062708455">
              <w:marLeft w:val="0"/>
              <w:marRight w:val="0"/>
              <w:marTop w:val="0"/>
              <w:marBottom w:val="0"/>
              <w:divBdr>
                <w:top w:val="none" w:sz="0" w:space="0" w:color="auto"/>
                <w:left w:val="none" w:sz="0" w:space="0" w:color="auto"/>
                <w:bottom w:val="none" w:sz="0" w:space="0" w:color="auto"/>
                <w:right w:val="none" w:sz="0" w:space="0" w:color="auto"/>
              </w:divBdr>
            </w:div>
            <w:div w:id="1253932792">
              <w:marLeft w:val="0"/>
              <w:marRight w:val="0"/>
              <w:marTop w:val="0"/>
              <w:marBottom w:val="0"/>
              <w:divBdr>
                <w:top w:val="none" w:sz="0" w:space="0" w:color="auto"/>
                <w:left w:val="none" w:sz="0" w:space="0" w:color="auto"/>
                <w:bottom w:val="none" w:sz="0" w:space="0" w:color="auto"/>
                <w:right w:val="none" w:sz="0" w:space="0" w:color="auto"/>
              </w:divBdr>
            </w:div>
            <w:div w:id="274676771">
              <w:marLeft w:val="0"/>
              <w:marRight w:val="0"/>
              <w:marTop w:val="0"/>
              <w:marBottom w:val="0"/>
              <w:divBdr>
                <w:top w:val="none" w:sz="0" w:space="0" w:color="auto"/>
                <w:left w:val="none" w:sz="0" w:space="0" w:color="auto"/>
                <w:bottom w:val="none" w:sz="0" w:space="0" w:color="auto"/>
                <w:right w:val="none" w:sz="0" w:space="0" w:color="auto"/>
              </w:divBdr>
            </w:div>
            <w:div w:id="749734287">
              <w:marLeft w:val="0"/>
              <w:marRight w:val="0"/>
              <w:marTop w:val="0"/>
              <w:marBottom w:val="0"/>
              <w:divBdr>
                <w:top w:val="none" w:sz="0" w:space="0" w:color="auto"/>
                <w:left w:val="none" w:sz="0" w:space="0" w:color="auto"/>
                <w:bottom w:val="none" w:sz="0" w:space="0" w:color="auto"/>
                <w:right w:val="none" w:sz="0" w:space="0" w:color="auto"/>
              </w:divBdr>
            </w:div>
            <w:div w:id="1269120433">
              <w:marLeft w:val="0"/>
              <w:marRight w:val="0"/>
              <w:marTop w:val="0"/>
              <w:marBottom w:val="0"/>
              <w:divBdr>
                <w:top w:val="none" w:sz="0" w:space="0" w:color="auto"/>
                <w:left w:val="none" w:sz="0" w:space="0" w:color="auto"/>
                <w:bottom w:val="none" w:sz="0" w:space="0" w:color="auto"/>
                <w:right w:val="none" w:sz="0" w:space="0" w:color="auto"/>
              </w:divBdr>
            </w:div>
            <w:div w:id="1174613585">
              <w:marLeft w:val="0"/>
              <w:marRight w:val="0"/>
              <w:marTop w:val="0"/>
              <w:marBottom w:val="0"/>
              <w:divBdr>
                <w:top w:val="none" w:sz="0" w:space="0" w:color="auto"/>
                <w:left w:val="none" w:sz="0" w:space="0" w:color="auto"/>
                <w:bottom w:val="none" w:sz="0" w:space="0" w:color="auto"/>
                <w:right w:val="none" w:sz="0" w:space="0" w:color="auto"/>
              </w:divBdr>
            </w:div>
            <w:div w:id="1993483528">
              <w:marLeft w:val="0"/>
              <w:marRight w:val="0"/>
              <w:marTop w:val="0"/>
              <w:marBottom w:val="0"/>
              <w:divBdr>
                <w:top w:val="none" w:sz="0" w:space="0" w:color="auto"/>
                <w:left w:val="none" w:sz="0" w:space="0" w:color="auto"/>
                <w:bottom w:val="none" w:sz="0" w:space="0" w:color="auto"/>
                <w:right w:val="none" w:sz="0" w:space="0" w:color="auto"/>
              </w:divBdr>
            </w:div>
            <w:div w:id="776296640">
              <w:marLeft w:val="0"/>
              <w:marRight w:val="0"/>
              <w:marTop w:val="0"/>
              <w:marBottom w:val="0"/>
              <w:divBdr>
                <w:top w:val="none" w:sz="0" w:space="0" w:color="auto"/>
                <w:left w:val="none" w:sz="0" w:space="0" w:color="auto"/>
                <w:bottom w:val="none" w:sz="0" w:space="0" w:color="auto"/>
                <w:right w:val="none" w:sz="0" w:space="0" w:color="auto"/>
              </w:divBdr>
            </w:div>
            <w:div w:id="1732269253">
              <w:marLeft w:val="0"/>
              <w:marRight w:val="0"/>
              <w:marTop w:val="0"/>
              <w:marBottom w:val="0"/>
              <w:divBdr>
                <w:top w:val="none" w:sz="0" w:space="0" w:color="auto"/>
                <w:left w:val="none" w:sz="0" w:space="0" w:color="auto"/>
                <w:bottom w:val="none" w:sz="0" w:space="0" w:color="auto"/>
                <w:right w:val="none" w:sz="0" w:space="0" w:color="auto"/>
              </w:divBdr>
            </w:div>
            <w:div w:id="556817664">
              <w:marLeft w:val="0"/>
              <w:marRight w:val="0"/>
              <w:marTop w:val="0"/>
              <w:marBottom w:val="0"/>
              <w:divBdr>
                <w:top w:val="none" w:sz="0" w:space="0" w:color="auto"/>
                <w:left w:val="none" w:sz="0" w:space="0" w:color="auto"/>
                <w:bottom w:val="none" w:sz="0" w:space="0" w:color="auto"/>
                <w:right w:val="none" w:sz="0" w:space="0" w:color="auto"/>
              </w:divBdr>
            </w:div>
            <w:div w:id="1780760618">
              <w:marLeft w:val="0"/>
              <w:marRight w:val="0"/>
              <w:marTop w:val="0"/>
              <w:marBottom w:val="0"/>
              <w:divBdr>
                <w:top w:val="none" w:sz="0" w:space="0" w:color="auto"/>
                <w:left w:val="none" w:sz="0" w:space="0" w:color="auto"/>
                <w:bottom w:val="none" w:sz="0" w:space="0" w:color="auto"/>
                <w:right w:val="none" w:sz="0" w:space="0" w:color="auto"/>
              </w:divBdr>
            </w:div>
            <w:div w:id="4786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413">
      <w:bodyDiv w:val="1"/>
      <w:marLeft w:val="0"/>
      <w:marRight w:val="0"/>
      <w:marTop w:val="0"/>
      <w:marBottom w:val="0"/>
      <w:divBdr>
        <w:top w:val="none" w:sz="0" w:space="0" w:color="auto"/>
        <w:left w:val="none" w:sz="0" w:space="0" w:color="auto"/>
        <w:bottom w:val="none" w:sz="0" w:space="0" w:color="auto"/>
        <w:right w:val="none" w:sz="0" w:space="0" w:color="auto"/>
      </w:divBdr>
      <w:divsChild>
        <w:div w:id="1201819564">
          <w:marLeft w:val="0"/>
          <w:marRight w:val="0"/>
          <w:marTop w:val="0"/>
          <w:marBottom w:val="0"/>
          <w:divBdr>
            <w:top w:val="none" w:sz="0" w:space="0" w:color="auto"/>
            <w:left w:val="none" w:sz="0" w:space="0" w:color="auto"/>
            <w:bottom w:val="none" w:sz="0" w:space="0" w:color="auto"/>
            <w:right w:val="none" w:sz="0" w:space="0" w:color="auto"/>
          </w:divBdr>
        </w:div>
      </w:divsChild>
    </w:div>
    <w:div w:id="679237502">
      <w:bodyDiv w:val="1"/>
      <w:marLeft w:val="0"/>
      <w:marRight w:val="0"/>
      <w:marTop w:val="0"/>
      <w:marBottom w:val="0"/>
      <w:divBdr>
        <w:top w:val="none" w:sz="0" w:space="0" w:color="auto"/>
        <w:left w:val="none" w:sz="0" w:space="0" w:color="auto"/>
        <w:bottom w:val="none" w:sz="0" w:space="0" w:color="auto"/>
        <w:right w:val="none" w:sz="0" w:space="0" w:color="auto"/>
      </w:divBdr>
    </w:div>
    <w:div w:id="796264005">
      <w:bodyDiv w:val="1"/>
      <w:marLeft w:val="0"/>
      <w:marRight w:val="0"/>
      <w:marTop w:val="0"/>
      <w:marBottom w:val="0"/>
      <w:divBdr>
        <w:top w:val="none" w:sz="0" w:space="0" w:color="auto"/>
        <w:left w:val="none" w:sz="0" w:space="0" w:color="auto"/>
        <w:bottom w:val="none" w:sz="0" w:space="0" w:color="auto"/>
        <w:right w:val="none" w:sz="0" w:space="0" w:color="auto"/>
      </w:divBdr>
      <w:divsChild>
        <w:div w:id="753286897">
          <w:marLeft w:val="0"/>
          <w:marRight w:val="0"/>
          <w:marTop w:val="0"/>
          <w:marBottom w:val="0"/>
          <w:divBdr>
            <w:top w:val="none" w:sz="0" w:space="0" w:color="auto"/>
            <w:left w:val="none" w:sz="0" w:space="0" w:color="auto"/>
            <w:bottom w:val="none" w:sz="0" w:space="0" w:color="auto"/>
            <w:right w:val="none" w:sz="0" w:space="0" w:color="auto"/>
          </w:divBdr>
        </w:div>
      </w:divsChild>
    </w:div>
    <w:div w:id="838352360">
      <w:bodyDiv w:val="1"/>
      <w:marLeft w:val="0"/>
      <w:marRight w:val="0"/>
      <w:marTop w:val="0"/>
      <w:marBottom w:val="0"/>
      <w:divBdr>
        <w:top w:val="none" w:sz="0" w:space="0" w:color="auto"/>
        <w:left w:val="none" w:sz="0" w:space="0" w:color="auto"/>
        <w:bottom w:val="none" w:sz="0" w:space="0" w:color="auto"/>
        <w:right w:val="none" w:sz="0" w:space="0" w:color="auto"/>
      </w:divBdr>
      <w:divsChild>
        <w:div w:id="1898277893">
          <w:marLeft w:val="0"/>
          <w:marRight w:val="0"/>
          <w:marTop w:val="0"/>
          <w:marBottom w:val="0"/>
          <w:divBdr>
            <w:top w:val="none" w:sz="0" w:space="0" w:color="auto"/>
            <w:left w:val="none" w:sz="0" w:space="0" w:color="auto"/>
            <w:bottom w:val="none" w:sz="0" w:space="0" w:color="auto"/>
            <w:right w:val="none" w:sz="0" w:space="0" w:color="auto"/>
          </w:divBdr>
        </w:div>
      </w:divsChild>
    </w:div>
    <w:div w:id="883443694">
      <w:bodyDiv w:val="1"/>
      <w:marLeft w:val="0"/>
      <w:marRight w:val="0"/>
      <w:marTop w:val="0"/>
      <w:marBottom w:val="0"/>
      <w:divBdr>
        <w:top w:val="none" w:sz="0" w:space="0" w:color="auto"/>
        <w:left w:val="none" w:sz="0" w:space="0" w:color="auto"/>
        <w:bottom w:val="none" w:sz="0" w:space="0" w:color="auto"/>
        <w:right w:val="none" w:sz="0" w:space="0" w:color="auto"/>
      </w:divBdr>
    </w:div>
    <w:div w:id="935599040">
      <w:bodyDiv w:val="1"/>
      <w:marLeft w:val="0"/>
      <w:marRight w:val="0"/>
      <w:marTop w:val="0"/>
      <w:marBottom w:val="0"/>
      <w:divBdr>
        <w:top w:val="none" w:sz="0" w:space="0" w:color="auto"/>
        <w:left w:val="none" w:sz="0" w:space="0" w:color="auto"/>
        <w:bottom w:val="none" w:sz="0" w:space="0" w:color="auto"/>
        <w:right w:val="none" w:sz="0" w:space="0" w:color="auto"/>
      </w:divBdr>
      <w:divsChild>
        <w:div w:id="2037001737">
          <w:marLeft w:val="0"/>
          <w:marRight w:val="0"/>
          <w:marTop w:val="0"/>
          <w:marBottom w:val="0"/>
          <w:divBdr>
            <w:top w:val="none" w:sz="0" w:space="0" w:color="auto"/>
            <w:left w:val="none" w:sz="0" w:space="0" w:color="auto"/>
            <w:bottom w:val="none" w:sz="0" w:space="0" w:color="auto"/>
            <w:right w:val="none" w:sz="0" w:space="0" w:color="auto"/>
          </w:divBdr>
        </w:div>
      </w:divsChild>
    </w:div>
    <w:div w:id="999771517">
      <w:bodyDiv w:val="1"/>
      <w:marLeft w:val="0"/>
      <w:marRight w:val="0"/>
      <w:marTop w:val="0"/>
      <w:marBottom w:val="0"/>
      <w:divBdr>
        <w:top w:val="none" w:sz="0" w:space="0" w:color="auto"/>
        <w:left w:val="none" w:sz="0" w:space="0" w:color="auto"/>
        <w:bottom w:val="none" w:sz="0" w:space="0" w:color="auto"/>
        <w:right w:val="none" w:sz="0" w:space="0" w:color="auto"/>
      </w:divBdr>
      <w:divsChild>
        <w:div w:id="1157960630">
          <w:marLeft w:val="0"/>
          <w:marRight w:val="0"/>
          <w:marTop w:val="0"/>
          <w:marBottom w:val="0"/>
          <w:divBdr>
            <w:top w:val="none" w:sz="0" w:space="0" w:color="auto"/>
            <w:left w:val="none" w:sz="0" w:space="0" w:color="auto"/>
            <w:bottom w:val="none" w:sz="0" w:space="0" w:color="auto"/>
            <w:right w:val="none" w:sz="0" w:space="0" w:color="auto"/>
          </w:divBdr>
        </w:div>
      </w:divsChild>
    </w:div>
    <w:div w:id="1005670286">
      <w:bodyDiv w:val="1"/>
      <w:marLeft w:val="0"/>
      <w:marRight w:val="0"/>
      <w:marTop w:val="0"/>
      <w:marBottom w:val="0"/>
      <w:divBdr>
        <w:top w:val="none" w:sz="0" w:space="0" w:color="auto"/>
        <w:left w:val="none" w:sz="0" w:space="0" w:color="auto"/>
        <w:bottom w:val="none" w:sz="0" w:space="0" w:color="auto"/>
        <w:right w:val="none" w:sz="0" w:space="0" w:color="auto"/>
      </w:divBdr>
      <w:divsChild>
        <w:div w:id="1188104124">
          <w:marLeft w:val="0"/>
          <w:marRight w:val="0"/>
          <w:marTop w:val="0"/>
          <w:marBottom w:val="0"/>
          <w:divBdr>
            <w:top w:val="none" w:sz="0" w:space="0" w:color="auto"/>
            <w:left w:val="none" w:sz="0" w:space="0" w:color="auto"/>
            <w:bottom w:val="none" w:sz="0" w:space="0" w:color="auto"/>
            <w:right w:val="none" w:sz="0" w:space="0" w:color="auto"/>
          </w:divBdr>
          <w:divsChild>
            <w:div w:id="104891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9058">
      <w:bodyDiv w:val="1"/>
      <w:marLeft w:val="0"/>
      <w:marRight w:val="0"/>
      <w:marTop w:val="0"/>
      <w:marBottom w:val="0"/>
      <w:divBdr>
        <w:top w:val="none" w:sz="0" w:space="0" w:color="auto"/>
        <w:left w:val="none" w:sz="0" w:space="0" w:color="auto"/>
        <w:bottom w:val="none" w:sz="0" w:space="0" w:color="auto"/>
        <w:right w:val="none" w:sz="0" w:space="0" w:color="auto"/>
      </w:divBdr>
      <w:divsChild>
        <w:div w:id="2092778496">
          <w:marLeft w:val="0"/>
          <w:marRight w:val="0"/>
          <w:marTop w:val="0"/>
          <w:marBottom w:val="0"/>
          <w:divBdr>
            <w:top w:val="none" w:sz="0" w:space="0" w:color="auto"/>
            <w:left w:val="none" w:sz="0" w:space="0" w:color="auto"/>
            <w:bottom w:val="none" w:sz="0" w:space="0" w:color="auto"/>
            <w:right w:val="none" w:sz="0" w:space="0" w:color="auto"/>
          </w:divBdr>
        </w:div>
      </w:divsChild>
    </w:div>
    <w:div w:id="1192955350">
      <w:bodyDiv w:val="1"/>
      <w:marLeft w:val="0"/>
      <w:marRight w:val="0"/>
      <w:marTop w:val="0"/>
      <w:marBottom w:val="0"/>
      <w:divBdr>
        <w:top w:val="none" w:sz="0" w:space="0" w:color="auto"/>
        <w:left w:val="none" w:sz="0" w:space="0" w:color="auto"/>
        <w:bottom w:val="none" w:sz="0" w:space="0" w:color="auto"/>
        <w:right w:val="none" w:sz="0" w:space="0" w:color="auto"/>
      </w:divBdr>
    </w:div>
    <w:div w:id="1294946613">
      <w:bodyDiv w:val="1"/>
      <w:marLeft w:val="0"/>
      <w:marRight w:val="0"/>
      <w:marTop w:val="0"/>
      <w:marBottom w:val="0"/>
      <w:divBdr>
        <w:top w:val="none" w:sz="0" w:space="0" w:color="auto"/>
        <w:left w:val="none" w:sz="0" w:space="0" w:color="auto"/>
        <w:bottom w:val="none" w:sz="0" w:space="0" w:color="auto"/>
        <w:right w:val="none" w:sz="0" w:space="0" w:color="auto"/>
      </w:divBdr>
      <w:divsChild>
        <w:div w:id="671375028">
          <w:marLeft w:val="0"/>
          <w:marRight w:val="0"/>
          <w:marTop w:val="0"/>
          <w:marBottom w:val="0"/>
          <w:divBdr>
            <w:top w:val="none" w:sz="0" w:space="0" w:color="auto"/>
            <w:left w:val="none" w:sz="0" w:space="0" w:color="auto"/>
            <w:bottom w:val="none" w:sz="0" w:space="0" w:color="auto"/>
            <w:right w:val="none" w:sz="0" w:space="0" w:color="auto"/>
          </w:divBdr>
        </w:div>
      </w:divsChild>
    </w:div>
    <w:div w:id="1349672174">
      <w:bodyDiv w:val="1"/>
      <w:marLeft w:val="0"/>
      <w:marRight w:val="0"/>
      <w:marTop w:val="0"/>
      <w:marBottom w:val="0"/>
      <w:divBdr>
        <w:top w:val="none" w:sz="0" w:space="0" w:color="auto"/>
        <w:left w:val="none" w:sz="0" w:space="0" w:color="auto"/>
        <w:bottom w:val="none" w:sz="0" w:space="0" w:color="auto"/>
        <w:right w:val="none" w:sz="0" w:space="0" w:color="auto"/>
      </w:divBdr>
      <w:divsChild>
        <w:div w:id="1670056492">
          <w:marLeft w:val="0"/>
          <w:marRight w:val="0"/>
          <w:marTop w:val="0"/>
          <w:marBottom w:val="0"/>
          <w:divBdr>
            <w:top w:val="none" w:sz="0" w:space="0" w:color="auto"/>
            <w:left w:val="none" w:sz="0" w:space="0" w:color="auto"/>
            <w:bottom w:val="none" w:sz="0" w:space="0" w:color="auto"/>
            <w:right w:val="none" w:sz="0" w:space="0" w:color="auto"/>
          </w:divBdr>
        </w:div>
      </w:divsChild>
    </w:div>
    <w:div w:id="1419250322">
      <w:bodyDiv w:val="1"/>
      <w:marLeft w:val="0"/>
      <w:marRight w:val="0"/>
      <w:marTop w:val="0"/>
      <w:marBottom w:val="0"/>
      <w:divBdr>
        <w:top w:val="none" w:sz="0" w:space="0" w:color="auto"/>
        <w:left w:val="none" w:sz="0" w:space="0" w:color="auto"/>
        <w:bottom w:val="none" w:sz="0" w:space="0" w:color="auto"/>
        <w:right w:val="none" w:sz="0" w:space="0" w:color="auto"/>
      </w:divBdr>
      <w:divsChild>
        <w:div w:id="443883504">
          <w:marLeft w:val="0"/>
          <w:marRight w:val="0"/>
          <w:marTop w:val="0"/>
          <w:marBottom w:val="0"/>
          <w:divBdr>
            <w:top w:val="none" w:sz="0" w:space="0" w:color="auto"/>
            <w:left w:val="none" w:sz="0" w:space="0" w:color="auto"/>
            <w:bottom w:val="none" w:sz="0" w:space="0" w:color="auto"/>
            <w:right w:val="none" w:sz="0" w:space="0" w:color="auto"/>
          </w:divBdr>
        </w:div>
      </w:divsChild>
    </w:div>
    <w:div w:id="1460225572">
      <w:bodyDiv w:val="1"/>
      <w:marLeft w:val="0"/>
      <w:marRight w:val="0"/>
      <w:marTop w:val="0"/>
      <w:marBottom w:val="0"/>
      <w:divBdr>
        <w:top w:val="none" w:sz="0" w:space="0" w:color="auto"/>
        <w:left w:val="none" w:sz="0" w:space="0" w:color="auto"/>
        <w:bottom w:val="none" w:sz="0" w:space="0" w:color="auto"/>
        <w:right w:val="none" w:sz="0" w:space="0" w:color="auto"/>
      </w:divBdr>
      <w:divsChild>
        <w:div w:id="64454504">
          <w:marLeft w:val="0"/>
          <w:marRight w:val="0"/>
          <w:marTop w:val="0"/>
          <w:marBottom w:val="0"/>
          <w:divBdr>
            <w:top w:val="none" w:sz="0" w:space="0" w:color="auto"/>
            <w:left w:val="none" w:sz="0" w:space="0" w:color="auto"/>
            <w:bottom w:val="none" w:sz="0" w:space="0" w:color="auto"/>
            <w:right w:val="none" w:sz="0" w:space="0" w:color="auto"/>
          </w:divBdr>
          <w:divsChild>
            <w:div w:id="14128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3058">
      <w:bodyDiv w:val="1"/>
      <w:marLeft w:val="0"/>
      <w:marRight w:val="0"/>
      <w:marTop w:val="0"/>
      <w:marBottom w:val="0"/>
      <w:divBdr>
        <w:top w:val="none" w:sz="0" w:space="0" w:color="auto"/>
        <w:left w:val="none" w:sz="0" w:space="0" w:color="auto"/>
        <w:bottom w:val="none" w:sz="0" w:space="0" w:color="auto"/>
        <w:right w:val="none" w:sz="0" w:space="0" w:color="auto"/>
      </w:divBdr>
    </w:div>
    <w:div w:id="1601332329">
      <w:bodyDiv w:val="1"/>
      <w:marLeft w:val="0"/>
      <w:marRight w:val="0"/>
      <w:marTop w:val="0"/>
      <w:marBottom w:val="0"/>
      <w:divBdr>
        <w:top w:val="none" w:sz="0" w:space="0" w:color="auto"/>
        <w:left w:val="none" w:sz="0" w:space="0" w:color="auto"/>
        <w:bottom w:val="none" w:sz="0" w:space="0" w:color="auto"/>
        <w:right w:val="none" w:sz="0" w:space="0" w:color="auto"/>
      </w:divBdr>
      <w:divsChild>
        <w:div w:id="1863666025">
          <w:marLeft w:val="0"/>
          <w:marRight w:val="0"/>
          <w:marTop w:val="0"/>
          <w:marBottom w:val="0"/>
          <w:divBdr>
            <w:top w:val="none" w:sz="0" w:space="0" w:color="auto"/>
            <w:left w:val="none" w:sz="0" w:space="0" w:color="auto"/>
            <w:bottom w:val="none" w:sz="0" w:space="0" w:color="auto"/>
            <w:right w:val="none" w:sz="0" w:space="0" w:color="auto"/>
          </w:divBdr>
        </w:div>
      </w:divsChild>
    </w:div>
    <w:div w:id="1675835960">
      <w:bodyDiv w:val="1"/>
      <w:marLeft w:val="0"/>
      <w:marRight w:val="0"/>
      <w:marTop w:val="0"/>
      <w:marBottom w:val="0"/>
      <w:divBdr>
        <w:top w:val="none" w:sz="0" w:space="0" w:color="auto"/>
        <w:left w:val="none" w:sz="0" w:space="0" w:color="auto"/>
        <w:bottom w:val="none" w:sz="0" w:space="0" w:color="auto"/>
        <w:right w:val="none" w:sz="0" w:space="0" w:color="auto"/>
      </w:divBdr>
      <w:divsChild>
        <w:div w:id="1216506910">
          <w:marLeft w:val="0"/>
          <w:marRight w:val="0"/>
          <w:marTop w:val="0"/>
          <w:marBottom w:val="0"/>
          <w:divBdr>
            <w:top w:val="none" w:sz="0" w:space="0" w:color="auto"/>
            <w:left w:val="none" w:sz="0" w:space="0" w:color="auto"/>
            <w:bottom w:val="none" w:sz="0" w:space="0" w:color="auto"/>
            <w:right w:val="none" w:sz="0" w:space="0" w:color="auto"/>
          </w:divBdr>
        </w:div>
      </w:divsChild>
    </w:div>
    <w:div w:id="1830246001">
      <w:bodyDiv w:val="1"/>
      <w:marLeft w:val="0"/>
      <w:marRight w:val="0"/>
      <w:marTop w:val="0"/>
      <w:marBottom w:val="0"/>
      <w:divBdr>
        <w:top w:val="none" w:sz="0" w:space="0" w:color="auto"/>
        <w:left w:val="none" w:sz="0" w:space="0" w:color="auto"/>
        <w:bottom w:val="none" w:sz="0" w:space="0" w:color="auto"/>
        <w:right w:val="none" w:sz="0" w:space="0" w:color="auto"/>
      </w:divBdr>
      <w:divsChild>
        <w:div w:id="1731923928">
          <w:marLeft w:val="0"/>
          <w:marRight w:val="0"/>
          <w:marTop w:val="0"/>
          <w:marBottom w:val="0"/>
          <w:divBdr>
            <w:top w:val="none" w:sz="0" w:space="0" w:color="auto"/>
            <w:left w:val="none" w:sz="0" w:space="0" w:color="auto"/>
            <w:bottom w:val="none" w:sz="0" w:space="0" w:color="auto"/>
            <w:right w:val="none" w:sz="0" w:space="0" w:color="auto"/>
          </w:divBdr>
          <w:divsChild>
            <w:div w:id="1913466949">
              <w:marLeft w:val="0"/>
              <w:marRight w:val="0"/>
              <w:marTop w:val="0"/>
              <w:marBottom w:val="0"/>
              <w:divBdr>
                <w:top w:val="none" w:sz="0" w:space="0" w:color="auto"/>
                <w:left w:val="none" w:sz="0" w:space="0" w:color="auto"/>
                <w:bottom w:val="none" w:sz="0" w:space="0" w:color="auto"/>
                <w:right w:val="none" w:sz="0" w:space="0" w:color="auto"/>
              </w:divBdr>
              <w:divsChild>
                <w:div w:id="882863325">
                  <w:marLeft w:val="0"/>
                  <w:marRight w:val="0"/>
                  <w:marTop w:val="0"/>
                  <w:marBottom w:val="0"/>
                  <w:divBdr>
                    <w:top w:val="none" w:sz="0" w:space="0" w:color="auto"/>
                    <w:left w:val="none" w:sz="0" w:space="0" w:color="auto"/>
                    <w:bottom w:val="none" w:sz="0" w:space="0" w:color="auto"/>
                    <w:right w:val="none" w:sz="0" w:space="0" w:color="auto"/>
                  </w:divBdr>
                  <w:divsChild>
                    <w:div w:id="2135950488">
                      <w:marLeft w:val="0"/>
                      <w:marRight w:val="0"/>
                      <w:marTop w:val="0"/>
                      <w:marBottom w:val="0"/>
                      <w:divBdr>
                        <w:top w:val="none" w:sz="0" w:space="0" w:color="auto"/>
                        <w:left w:val="none" w:sz="0" w:space="0" w:color="auto"/>
                        <w:bottom w:val="none" w:sz="0" w:space="0" w:color="auto"/>
                        <w:right w:val="none" w:sz="0" w:space="0" w:color="auto"/>
                      </w:divBdr>
                      <w:divsChild>
                        <w:div w:id="10462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18581">
          <w:marLeft w:val="0"/>
          <w:marRight w:val="0"/>
          <w:marTop w:val="0"/>
          <w:marBottom w:val="0"/>
          <w:divBdr>
            <w:top w:val="none" w:sz="0" w:space="0" w:color="auto"/>
            <w:left w:val="none" w:sz="0" w:space="0" w:color="auto"/>
            <w:bottom w:val="none" w:sz="0" w:space="0" w:color="auto"/>
            <w:right w:val="none" w:sz="0" w:space="0" w:color="auto"/>
          </w:divBdr>
          <w:divsChild>
            <w:div w:id="15112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9139">
      <w:bodyDiv w:val="1"/>
      <w:marLeft w:val="0"/>
      <w:marRight w:val="0"/>
      <w:marTop w:val="0"/>
      <w:marBottom w:val="0"/>
      <w:divBdr>
        <w:top w:val="none" w:sz="0" w:space="0" w:color="auto"/>
        <w:left w:val="none" w:sz="0" w:space="0" w:color="auto"/>
        <w:bottom w:val="none" w:sz="0" w:space="0" w:color="auto"/>
        <w:right w:val="none" w:sz="0" w:space="0" w:color="auto"/>
      </w:divBdr>
    </w:div>
    <w:div w:id="1918126975">
      <w:bodyDiv w:val="1"/>
      <w:marLeft w:val="0"/>
      <w:marRight w:val="0"/>
      <w:marTop w:val="0"/>
      <w:marBottom w:val="0"/>
      <w:divBdr>
        <w:top w:val="none" w:sz="0" w:space="0" w:color="auto"/>
        <w:left w:val="none" w:sz="0" w:space="0" w:color="auto"/>
        <w:bottom w:val="none" w:sz="0" w:space="0" w:color="auto"/>
        <w:right w:val="none" w:sz="0" w:space="0" w:color="auto"/>
      </w:divBdr>
      <w:divsChild>
        <w:div w:id="2063475764">
          <w:marLeft w:val="0"/>
          <w:marRight w:val="0"/>
          <w:marTop w:val="0"/>
          <w:marBottom w:val="0"/>
          <w:divBdr>
            <w:top w:val="none" w:sz="0" w:space="0" w:color="auto"/>
            <w:left w:val="none" w:sz="0" w:space="0" w:color="auto"/>
            <w:bottom w:val="none" w:sz="0" w:space="0" w:color="auto"/>
            <w:right w:val="none" w:sz="0" w:space="0" w:color="auto"/>
          </w:divBdr>
        </w:div>
      </w:divsChild>
    </w:div>
    <w:div w:id="2139832465">
      <w:bodyDiv w:val="1"/>
      <w:marLeft w:val="0"/>
      <w:marRight w:val="0"/>
      <w:marTop w:val="0"/>
      <w:marBottom w:val="0"/>
      <w:divBdr>
        <w:top w:val="none" w:sz="0" w:space="0" w:color="auto"/>
        <w:left w:val="none" w:sz="0" w:space="0" w:color="auto"/>
        <w:bottom w:val="none" w:sz="0" w:space="0" w:color="auto"/>
        <w:right w:val="none" w:sz="0" w:space="0" w:color="auto"/>
      </w:divBdr>
    </w:div>
    <w:div w:id="2144536241">
      <w:bodyDiv w:val="1"/>
      <w:marLeft w:val="0"/>
      <w:marRight w:val="0"/>
      <w:marTop w:val="0"/>
      <w:marBottom w:val="0"/>
      <w:divBdr>
        <w:top w:val="none" w:sz="0" w:space="0" w:color="auto"/>
        <w:left w:val="none" w:sz="0" w:space="0" w:color="auto"/>
        <w:bottom w:val="none" w:sz="0" w:space="0" w:color="auto"/>
        <w:right w:val="none" w:sz="0" w:space="0" w:color="auto"/>
      </w:divBdr>
      <w:divsChild>
        <w:div w:id="1418794182">
          <w:marLeft w:val="0"/>
          <w:marRight w:val="0"/>
          <w:marTop w:val="0"/>
          <w:marBottom w:val="0"/>
          <w:divBdr>
            <w:top w:val="none" w:sz="0" w:space="0" w:color="auto"/>
            <w:left w:val="none" w:sz="0" w:space="0" w:color="auto"/>
            <w:bottom w:val="none" w:sz="0" w:space="0" w:color="auto"/>
            <w:right w:val="none" w:sz="0" w:space="0" w:color="auto"/>
          </w:divBdr>
          <w:divsChild>
            <w:div w:id="187118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gist.github.com/gndx/60ae8b1807263e3a55f790ed17c4c57a" TargetMode="External"/><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4.png"/><Relationship Id="rId159" Type="http://schemas.openxmlformats.org/officeDocument/2006/relationships/image" Target="media/image137.png"/><Relationship Id="rId175" Type="http://schemas.openxmlformats.org/officeDocument/2006/relationships/image" Target="media/image153.png"/><Relationship Id="rId170" Type="http://schemas.openxmlformats.org/officeDocument/2006/relationships/image" Target="media/image148.png"/><Relationship Id="rId191" Type="http://schemas.openxmlformats.org/officeDocument/2006/relationships/image" Target="media/image169.png"/><Relationship Id="rId16" Type="http://schemas.openxmlformats.org/officeDocument/2006/relationships/image" Target="media/image11.jpe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gist.github.com/gndx/d4ca4739450afaa614efe4570ac362ee" TargetMode="External"/><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hyperlink" Target="https://loading.io/css/" TargetMode="External"/><Relationship Id="rId149" Type="http://schemas.openxmlformats.org/officeDocument/2006/relationships/hyperlink" Target="https://desarrollofront.medium.com/entendiendo-los-hooks-de-react-c%C3%B3mo-usar-usestate-y-useeffect-en-nuestros-componentes-611b9e826dfa" TargetMode="Externa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38.png"/><Relationship Id="rId165" Type="http://schemas.openxmlformats.org/officeDocument/2006/relationships/image" Target="media/image143.png"/><Relationship Id="rId181" Type="http://schemas.openxmlformats.org/officeDocument/2006/relationships/image" Target="media/image159.png"/><Relationship Id="rId186" Type="http://schemas.openxmlformats.org/officeDocument/2006/relationships/image" Target="media/image16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es.reactjs.org/docs/hooks-custom.html" TargetMode="External"/><Relationship Id="rId155" Type="http://schemas.openxmlformats.org/officeDocument/2006/relationships/image" Target="media/image135.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hyperlink" Target="https://medium.com/@jmz12/entendiendo-los-ciclos-de-vida-8a70abb3b51a"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hyperlink" Target="https://react-bootstrap.github.io/components/progress/" TargetMode="External"/><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numbering" Target="numbering.xml"/><Relationship Id="rId6" Type="http://schemas.openxmlformats.org/officeDocument/2006/relationships/hyperlink" Target="https://facebook.github.io/create-react-app/docs/getting-started"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tories.freepik.com/" TargetMode="External"/><Relationship Id="rId135" Type="http://schemas.openxmlformats.org/officeDocument/2006/relationships/image" Target="media/image120.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5.png"/><Relationship Id="rId172" Type="http://schemas.openxmlformats.org/officeDocument/2006/relationships/image" Target="media/image150.png"/><Relationship Id="rId193"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95.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28.png"/><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gist.github.com/gndx/747a8913d12e96ff8374e2125efde544" TargetMode="External"/><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jpeg"/><Relationship Id="rId136" Type="http://schemas.openxmlformats.org/officeDocument/2006/relationships/image" Target="media/image121.png"/><Relationship Id="rId157" Type="http://schemas.openxmlformats.org/officeDocument/2006/relationships/hyperlink" Target="https://github.com/pablojorgeandres/notas-clases/blob/master/animacionesWeb.md" TargetMode="External"/><Relationship Id="rId178" Type="http://schemas.openxmlformats.org/officeDocument/2006/relationships/image" Target="media/image156.png"/><Relationship Id="rId61" Type="http://schemas.openxmlformats.org/officeDocument/2006/relationships/hyperlink" Target="https://desarrollofront.medium.com/entendiendo-los-hooks-de-react-c%C3%B3mo-usar-usestate-y-useeffect-en-nuestros-componentes-611b9e826dfa" TargetMode="External"/><Relationship Id="rId82" Type="http://schemas.openxmlformats.org/officeDocument/2006/relationships/image" Target="media/image71.png"/><Relationship Id="rId152" Type="http://schemas.openxmlformats.org/officeDocument/2006/relationships/image" Target="media/image132.png"/><Relationship Id="rId173" Type="http://schemas.openxmlformats.org/officeDocument/2006/relationships/image" Target="media/image151.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hyperlink" Target="https://www.gravatar.com/avatar?d=identicon" TargetMode="External"/><Relationship Id="rId126" Type="http://schemas.openxmlformats.org/officeDocument/2006/relationships/image" Target="media/image112.png"/><Relationship Id="rId147" Type="http://schemas.openxmlformats.org/officeDocument/2006/relationships/image" Target="media/image129.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github.com/sparragus/platzi-badges" TargetMode="External"/><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hyperlink" Target="https://addons.mozilla.org/es/firefox/addon/react-devtools/"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hyperlink" Target="https://namuol.github.io/cheet.js/"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hyperlink" Target="https://es.reactjs.org/docs/hooks-custom.html"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3.png"/><Relationship Id="rId174" Type="http://schemas.openxmlformats.org/officeDocument/2006/relationships/image" Target="media/image152.png"/><Relationship Id="rId179" Type="http://schemas.openxmlformats.org/officeDocument/2006/relationships/image" Target="media/image157.png"/><Relationship Id="rId190"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8.png"/><Relationship Id="rId143" Type="http://schemas.openxmlformats.org/officeDocument/2006/relationships/hyperlink" Target="https://www.npmjs.com/package/react-loading-skeleton" TargetMode="External"/><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8.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2791</TotalTime>
  <Pages>70</Pages>
  <Words>6336</Words>
  <Characters>34848</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407</cp:revision>
  <dcterms:created xsi:type="dcterms:W3CDTF">2020-11-17T05:16:00Z</dcterms:created>
  <dcterms:modified xsi:type="dcterms:W3CDTF">2020-12-16T04:06:00Z</dcterms:modified>
</cp:coreProperties>
</file>